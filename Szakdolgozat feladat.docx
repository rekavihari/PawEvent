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1" w:name="_Toc531375676"/>
    <w:bookmarkStart w:id="2" w:name="_Toc531377870"/>
    <w:p w14:paraId="04EF0954" w14:textId="3251CEF3" w:rsidR="00A471C6" w:rsidRPr="0060053C" w:rsidRDefault="00936CC5" w:rsidP="00A471C6">
      <w:pPr>
        <w:pStyle w:val="Cm"/>
        <w:ind w:firstLine="0"/>
        <w:rPr>
          <w:rFonts w:ascii="Times New Roman" w:hAnsi="Times New Roman" w:cs="Times New Roman"/>
          <w:b w:val="0"/>
          <w:bCs w:val="0"/>
          <w:sz w:val="24"/>
          <w:szCs w:val="28"/>
        </w:rPr>
      </w:pPr>
      <w:sdt>
        <w:sdtPr>
          <w:rPr>
            <w:rFonts w:ascii="Times New Roman" w:hAnsi="Times New Roman" w:cs="Times New Roman"/>
            <w:b w:val="0"/>
            <w:caps/>
            <w:sz w:val="28"/>
          </w:rPr>
          <w:id w:val="-430276985"/>
          <w:placeholder>
            <w:docPart w:val="0315493FCD55BE408F86B174F61A5AD9"/>
          </w:placeholder>
          <w:comboBox>
            <w:listItem w:displayText="Szakdolgozat" w:value="Szakdolgozat"/>
            <w:listItem w:displayText="Diplomatervezési" w:value="Diplomatervezési"/>
          </w:comboBox>
        </w:sdtPr>
        <w:sdtEndPr>
          <w:rPr>
            <w:bCs w:val="0"/>
            <w:szCs w:val="28"/>
          </w:rPr>
        </w:sdtEndPr>
        <w:sdtContent>
          <w:r w:rsidR="00106CCB">
            <w:rPr>
              <w:rFonts w:ascii="Times New Roman" w:hAnsi="Times New Roman" w:cs="Times New Roman"/>
              <w:b w:val="0"/>
              <w:caps/>
              <w:sz w:val="28"/>
            </w:rPr>
            <w:t>Szakdolgozat</w:t>
          </w:r>
        </w:sdtContent>
      </w:sdt>
      <w:r w:rsidR="00A471C6">
        <w:rPr>
          <w:rFonts w:ascii="Times New Roman" w:hAnsi="Times New Roman" w:cs="Times New Roman"/>
          <w:b w:val="0"/>
          <w:caps/>
          <w:sz w:val="28"/>
        </w:rPr>
        <w:t xml:space="preserve"> feladat</w:t>
      </w:r>
      <w:bookmarkEnd w:id="1"/>
      <w:bookmarkEnd w:id="2"/>
    </w:p>
    <w:p w14:paraId="61459F8C" w14:textId="77777777" w:rsidR="00A471C6" w:rsidRDefault="00A471C6" w:rsidP="00A471C6">
      <w:pPr>
        <w:jc w:val="center"/>
        <w:rPr>
          <w:b/>
          <w:bCs/>
          <w:sz w:val="28"/>
          <w:szCs w:val="28"/>
        </w:rPr>
      </w:pPr>
      <w:r>
        <w:rPr>
          <w:b/>
          <w:bCs/>
          <w:sz w:val="28"/>
          <w:szCs w:val="28"/>
        </w:rPr>
        <w:t>Vihari Réka</w:t>
      </w:r>
    </w:p>
    <w:p w14:paraId="4706BB5D" w14:textId="1C93176F" w:rsidR="00A471C6" w:rsidRDefault="00936CC5" w:rsidP="00A471C6">
      <w:pPr>
        <w:jc w:val="center"/>
      </w:pPr>
      <w:sdt>
        <w:sdtPr>
          <w:id w:val="-1620139711"/>
          <w:placeholder>
            <w:docPart w:val="0315493FCD55BE408F86B174F61A5AD9"/>
          </w:placeholder>
          <w:comboBox>
            <w:listItem w:displayText="Villamosmérnök" w:value="Villamosmérnök"/>
            <w:listItem w:displayText="Műszaki informatikus" w:value="Műszaki informatikus"/>
            <w:listItem w:displayText="Mérnökinformatikus" w:value="Mérnökinformatikus"/>
            <w:listItem w:displayText="Egészségügyi mérnök" w:value="Egészségügyi mérnök"/>
            <w:listItem w:displayText="Gazdaságinformatikus" w:value="Gazdaságinformatikus"/>
          </w:comboBox>
        </w:sdtPr>
        <w:sdtContent>
          <w:r w:rsidR="00106CCB">
            <w:t>Mérnökinformatikus</w:t>
          </w:r>
        </w:sdtContent>
      </w:sdt>
      <w:r w:rsidR="00A471C6">
        <w:t xml:space="preserve"> hallgató részére</w:t>
      </w:r>
    </w:p>
    <w:p w14:paraId="684EC223" w14:textId="77777777" w:rsidR="00A471C6" w:rsidRDefault="00A471C6" w:rsidP="00A471C6">
      <w:pPr>
        <w:jc w:val="center"/>
      </w:pPr>
    </w:p>
    <w:p w14:paraId="307AB360" w14:textId="77777777" w:rsidR="00A471C6" w:rsidRDefault="00A471C6" w:rsidP="00A471C6">
      <w:pPr>
        <w:jc w:val="center"/>
      </w:pPr>
    </w:p>
    <w:p w14:paraId="6E402A9C" w14:textId="77777777" w:rsidR="00A471C6" w:rsidRDefault="00A471C6" w:rsidP="00A471C6">
      <w:pPr>
        <w:jc w:val="center"/>
        <w:rPr>
          <w:sz w:val="36"/>
          <w:szCs w:val="36"/>
        </w:rPr>
      </w:pPr>
      <w:r>
        <w:rPr>
          <w:rFonts w:cs="Times New Roman"/>
          <w:sz w:val="36"/>
          <w:szCs w:val="36"/>
        </w:rPr>
        <w:t xml:space="preserve">Univerzális Rendezvény Applikáció </w:t>
      </w:r>
      <w:proofErr w:type="spellStart"/>
      <w:r>
        <w:rPr>
          <w:rFonts w:cs="Times New Roman"/>
          <w:sz w:val="36"/>
          <w:szCs w:val="36"/>
        </w:rPr>
        <w:t>iOS</w:t>
      </w:r>
      <w:proofErr w:type="spellEnd"/>
      <w:r>
        <w:rPr>
          <w:rFonts w:cs="Times New Roman"/>
          <w:sz w:val="36"/>
          <w:szCs w:val="36"/>
        </w:rPr>
        <w:t xml:space="preserve"> Platformra</w:t>
      </w:r>
    </w:p>
    <w:p w14:paraId="2EAFA07A" w14:textId="77777777" w:rsidR="00A471C6" w:rsidRDefault="00A471C6" w:rsidP="00A471C6">
      <w:pPr>
        <w:jc w:val="both"/>
      </w:pPr>
    </w:p>
    <w:p w14:paraId="22AC4143" w14:textId="77777777" w:rsidR="00A471C6" w:rsidRDefault="00A471C6">
      <w:pPr>
        <w:jc w:val="both"/>
        <w:rPr>
          <w:rFonts w:cs="Times New Roman"/>
          <w:lang w:eastAsia="hu-HU"/>
        </w:rPr>
        <w:pPrChange w:id="3" w:author="Illanicz Barnabás" w:date="2018-11-26T11:09:00Z">
          <w:pPr/>
        </w:pPrChange>
      </w:pPr>
      <w:r w:rsidRPr="0014012A">
        <w:rPr>
          <w:rFonts w:cs="Times New Roman"/>
          <w:lang w:eastAsia="hu-HU"/>
        </w:rPr>
        <w:t xml:space="preserve">Az okostelefonok elterjedésével egyre nagyobb szerepet töltenek be életünkben a mobilapplikációk. Ezeken az alkalmazásokon keresztül érjük el barátainkat, készítünk edzéstervet, de akár egy olyan mindennapi feladatot is, mint a főzés, ezek segítségével oldunk meg. Az élet számos területén megkönnyíti és lerövidíti az emberi munkát. </w:t>
      </w:r>
    </w:p>
    <w:p w14:paraId="4550721E" w14:textId="77777777" w:rsidR="00A471C6" w:rsidRDefault="00A471C6">
      <w:pPr>
        <w:jc w:val="both"/>
        <w:rPr>
          <w:rFonts w:cs="Times New Roman"/>
          <w:lang w:eastAsia="hu-HU"/>
        </w:rPr>
        <w:pPrChange w:id="4" w:author="Illanicz Barnabás" w:date="2018-11-26T11:09:00Z">
          <w:pPr/>
        </w:pPrChange>
      </w:pPr>
    </w:p>
    <w:p w14:paraId="3A36CD61" w14:textId="77777777" w:rsidR="00A471C6" w:rsidRDefault="00A471C6">
      <w:pPr>
        <w:jc w:val="both"/>
        <w:rPr>
          <w:rFonts w:cs="Times New Roman"/>
          <w:lang w:eastAsia="hu-HU"/>
        </w:rPr>
        <w:pPrChange w:id="5" w:author="Illanicz Barnabás" w:date="2018-11-26T11:09:00Z">
          <w:pPr/>
        </w:pPrChange>
      </w:pPr>
      <w:r w:rsidRPr="0014012A">
        <w:rPr>
          <w:rFonts w:cs="Times New Roman"/>
          <w:lang w:eastAsia="hu-HU"/>
        </w:rPr>
        <w:t xml:space="preserve">Míg pár évvel ezelőtt a mobilitást a laptopok jelentették, ma már a telefonjaink is képesek nagy mértékben helyettesíteni őket. A legtöbb számítógépen használt alkalmazás már az okostelefonunkon is elérhető. A mai rohanó világban pedig egyre nagyobb az igény a könnyen hordozható és kezelhető mobil készülékekre. </w:t>
      </w:r>
    </w:p>
    <w:p w14:paraId="6371CBF7" w14:textId="77777777" w:rsidR="00A471C6" w:rsidRDefault="00A471C6">
      <w:pPr>
        <w:jc w:val="both"/>
        <w:rPr>
          <w:rFonts w:cs="Times New Roman"/>
          <w:lang w:eastAsia="hu-HU"/>
        </w:rPr>
        <w:pPrChange w:id="6" w:author="Illanicz Barnabás" w:date="2018-11-26T11:09:00Z">
          <w:pPr/>
        </w:pPrChange>
      </w:pPr>
    </w:p>
    <w:p w14:paraId="1FAAB8BF" w14:textId="77777777" w:rsidR="00A471C6" w:rsidRPr="0014012A" w:rsidRDefault="00A471C6">
      <w:pPr>
        <w:jc w:val="both"/>
        <w:rPr>
          <w:rFonts w:cs="Times New Roman"/>
          <w:lang w:eastAsia="hu-HU"/>
        </w:rPr>
        <w:pPrChange w:id="7" w:author="Illanicz Barnabás" w:date="2018-11-26T11:09:00Z">
          <w:pPr/>
        </w:pPrChange>
      </w:pPr>
      <w:r w:rsidRPr="0014012A">
        <w:rPr>
          <w:rFonts w:cs="Times New Roman"/>
          <w:lang w:eastAsia="hu-HU"/>
        </w:rPr>
        <w:t xml:space="preserve">A hallgató feladata egy olyan alkalmazás megtervezése és implementálása </w:t>
      </w:r>
      <w:proofErr w:type="spellStart"/>
      <w:r w:rsidRPr="0014012A">
        <w:rPr>
          <w:rFonts w:cs="Times New Roman"/>
          <w:lang w:eastAsia="hu-HU"/>
        </w:rPr>
        <w:t>iOS</w:t>
      </w:r>
      <w:proofErr w:type="spellEnd"/>
      <w:r w:rsidRPr="0014012A">
        <w:rPr>
          <w:rFonts w:cs="Times New Roman"/>
          <w:lang w:eastAsia="hu-HU"/>
        </w:rPr>
        <w:t xml:space="preserve"> platformra, amely tetszőleges rendezvények szervezését és lebonyolítását könnyíti meg szolgáltatásaival, legyen szó akár egy esküvőről, bicikli túráról vagy egy sítáborról a hegyekben. A résztvevők az applikáción keresztül nyomon tudják követni a programokat, azok helyszínét, és egyéb, a rendezvényhez kapcsolódó információkhoz férhetnek hozzá.</w:t>
      </w:r>
    </w:p>
    <w:p w14:paraId="737E2E15" w14:textId="77777777" w:rsidR="00A471C6" w:rsidRDefault="00A471C6" w:rsidP="00A471C6">
      <w:pPr>
        <w:rPr>
          <w:noProof/>
        </w:rPr>
      </w:pPr>
    </w:p>
    <w:p w14:paraId="4ABACC65" w14:textId="77777777" w:rsidR="00A471C6" w:rsidRPr="00BD2D9E" w:rsidRDefault="00A471C6" w:rsidP="00A471C6">
      <w:pPr>
        <w:rPr>
          <w:rFonts w:cs="Times New Roman"/>
        </w:rPr>
      </w:pPr>
      <w:r w:rsidRPr="00BD2D9E">
        <w:rPr>
          <w:rFonts w:cs="Times New Roman"/>
        </w:rPr>
        <w:t>A hallgató feladatának a következőkre kell kiterjednie:</w:t>
      </w:r>
    </w:p>
    <w:p w14:paraId="7B4026C3" w14:textId="77777777" w:rsidR="00A471C6" w:rsidRDefault="00A471C6" w:rsidP="00A471C6">
      <w:pPr>
        <w:numPr>
          <w:ilvl w:val="0"/>
          <w:numId w:val="2"/>
        </w:numPr>
        <w:jc w:val="both"/>
      </w:pPr>
      <w:r>
        <w:t xml:space="preserve">Mutassa be az </w:t>
      </w:r>
      <w:proofErr w:type="spellStart"/>
      <w:r>
        <w:t>iOS</w:t>
      </w:r>
      <w:proofErr w:type="spellEnd"/>
      <w:r>
        <w:t xml:space="preserve"> platformot fejlesztői szemszögből</w:t>
      </w:r>
    </w:p>
    <w:p w14:paraId="671C1281" w14:textId="77777777" w:rsidR="00A471C6" w:rsidRDefault="00A471C6" w:rsidP="00A471C6">
      <w:pPr>
        <w:numPr>
          <w:ilvl w:val="0"/>
          <w:numId w:val="2"/>
        </w:numPr>
        <w:jc w:val="both"/>
      </w:pPr>
      <w:r>
        <w:t>Ismertesse az alkalmazással szembeni funkcionális követelményeket</w:t>
      </w:r>
    </w:p>
    <w:p w14:paraId="3AFECEE2" w14:textId="77777777" w:rsidR="00A471C6" w:rsidRDefault="00A471C6" w:rsidP="00A471C6">
      <w:pPr>
        <w:numPr>
          <w:ilvl w:val="0"/>
          <w:numId w:val="2"/>
        </w:numPr>
        <w:jc w:val="both"/>
      </w:pPr>
      <w:r>
        <w:t>Tervezze meg az alkalmazás architektúráját</w:t>
      </w:r>
    </w:p>
    <w:p w14:paraId="5C537CC8" w14:textId="77777777" w:rsidR="00A471C6" w:rsidRDefault="00A471C6" w:rsidP="00A471C6">
      <w:pPr>
        <w:numPr>
          <w:ilvl w:val="0"/>
          <w:numId w:val="2"/>
        </w:numPr>
        <w:jc w:val="both"/>
      </w:pPr>
      <w:r>
        <w:t xml:space="preserve">Készítse el a megtervezett </w:t>
      </w:r>
      <w:proofErr w:type="spellStart"/>
      <w:r>
        <w:t>iOS</w:t>
      </w:r>
      <w:proofErr w:type="spellEnd"/>
      <w:r>
        <w:t xml:space="preserve"> alkalmazás prototípusát</w:t>
      </w:r>
    </w:p>
    <w:p w14:paraId="09E6E5D8" w14:textId="77777777" w:rsidR="00A471C6" w:rsidRPr="00BD2D9E" w:rsidRDefault="00A471C6" w:rsidP="00A471C6">
      <w:pPr>
        <w:ind w:left="2268" w:right="-11" w:hanging="2268"/>
        <w:jc w:val="both"/>
        <w:rPr>
          <w:b/>
        </w:rPr>
      </w:pPr>
    </w:p>
    <w:p w14:paraId="7A0C3322" w14:textId="77777777" w:rsidR="00A471C6" w:rsidRDefault="00A471C6" w:rsidP="00A471C6">
      <w:pPr>
        <w:ind w:left="2268" w:right="-11" w:hanging="2268"/>
        <w:jc w:val="both"/>
        <w:rPr>
          <w:b/>
        </w:rPr>
      </w:pPr>
    </w:p>
    <w:p w14:paraId="41128AE0" w14:textId="77777777" w:rsidR="00A471C6" w:rsidRPr="00BD2D9E" w:rsidRDefault="00A471C6" w:rsidP="00A471C6">
      <w:pPr>
        <w:ind w:left="2268" w:right="-11" w:hanging="2268"/>
        <w:jc w:val="both"/>
      </w:pPr>
      <w:r w:rsidRPr="00BD2D9E">
        <w:rPr>
          <w:b/>
        </w:rPr>
        <w:t>Tanszéki konzulens:</w:t>
      </w:r>
      <w:r w:rsidRPr="00BD2D9E">
        <w:tab/>
        <w:t xml:space="preserve">Dr. </w:t>
      </w:r>
      <w:proofErr w:type="spellStart"/>
      <w:r>
        <w:t>Forstner</w:t>
      </w:r>
      <w:proofErr w:type="spellEnd"/>
      <w:r>
        <w:t xml:space="preserve"> Bertalan</w:t>
      </w:r>
    </w:p>
    <w:p w14:paraId="7F668006" w14:textId="77777777" w:rsidR="00A471C6" w:rsidRDefault="00A471C6" w:rsidP="00A471C6">
      <w:pPr>
        <w:ind w:left="2268" w:right="-11" w:hanging="2268"/>
        <w:jc w:val="both"/>
        <w:rPr>
          <w:b/>
        </w:rPr>
      </w:pPr>
    </w:p>
    <w:p w14:paraId="1A4A5F6B" w14:textId="77777777" w:rsidR="00A471C6" w:rsidRDefault="00A471C6" w:rsidP="00A471C6">
      <w:pPr>
        <w:ind w:right="-11"/>
        <w:jc w:val="both"/>
      </w:pPr>
    </w:p>
    <w:p w14:paraId="323B3B74" w14:textId="77777777" w:rsidR="00A471C6" w:rsidRDefault="00A471C6" w:rsidP="00A471C6">
      <w:pPr>
        <w:ind w:right="-11"/>
        <w:jc w:val="both"/>
      </w:pPr>
    </w:p>
    <w:p w14:paraId="256491BB" w14:textId="77777777" w:rsidR="00A471C6" w:rsidRPr="00BD2D9E" w:rsidRDefault="00A471C6" w:rsidP="00A471C6">
      <w:pPr>
        <w:ind w:right="-11"/>
        <w:jc w:val="both"/>
      </w:pPr>
    </w:p>
    <w:p w14:paraId="1E377C71" w14:textId="77777777" w:rsidR="00A471C6" w:rsidRPr="00BD2D9E" w:rsidRDefault="00A471C6" w:rsidP="00A471C6">
      <w:pPr>
        <w:ind w:right="-11"/>
        <w:jc w:val="both"/>
      </w:pPr>
      <w:r w:rsidRPr="00BD2D9E">
        <w:t>Budapest, 201</w:t>
      </w:r>
      <w:r>
        <w:t>8</w:t>
      </w:r>
      <w:r w:rsidRPr="00BD2D9E">
        <w:t xml:space="preserve">. </w:t>
      </w:r>
      <w:r>
        <w:t>október 3.</w:t>
      </w:r>
    </w:p>
    <w:p w14:paraId="51ADB5CB" w14:textId="77777777" w:rsidR="00A471C6" w:rsidRDefault="00A471C6" w:rsidP="00A471C6">
      <w:pPr>
        <w:ind w:left="5670" w:right="-11"/>
        <w:jc w:val="center"/>
      </w:pPr>
    </w:p>
    <w:p w14:paraId="1024162C" w14:textId="77777777" w:rsidR="00A471C6" w:rsidRDefault="00A471C6" w:rsidP="00A471C6">
      <w:pPr>
        <w:ind w:left="5670" w:right="-11"/>
        <w:jc w:val="center"/>
      </w:pPr>
    </w:p>
    <w:p w14:paraId="53735F43" w14:textId="77777777" w:rsidR="00A471C6" w:rsidRDefault="00A471C6" w:rsidP="00A471C6">
      <w:pPr>
        <w:ind w:left="5670" w:right="-11"/>
        <w:jc w:val="center"/>
      </w:pPr>
    </w:p>
    <w:p w14:paraId="0C1A7FE9" w14:textId="77777777" w:rsidR="00A471C6" w:rsidRPr="00BD2D9E" w:rsidRDefault="00A471C6" w:rsidP="00A471C6">
      <w:pPr>
        <w:ind w:left="5670" w:right="-11"/>
        <w:jc w:val="center"/>
      </w:pPr>
    </w:p>
    <w:p w14:paraId="6FA9B6B4" w14:textId="77777777" w:rsidR="00A471C6" w:rsidRPr="00BD2D9E" w:rsidRDefault="00A471C6" w:rsidP="00A471C6">
      <w:pPr>
        <w:ind w:left="5670" w:right="-11"/>
        <w:jc w:val="center"/>
      </w:pPr>
      <w:r>
        <w:t xml:space="preserve"> </w:t>
      </w:r>
      <w:r w:rsidRPr="00BD2D9E">
        <w:t xml:space="preserve"> Dr. </w:t>
      </w:r>
      <w:proofErr w:type="spellStart"/>
      <w:r>
        <w:t>Charaf</w:t>
      </w:r>
      <w:proofErr w:type="spellEnd"/>
      <w:r>
        <w:t xml:space="preserve"> </w:t>
      </w:r>
      <w:proofErr w:type="spellStart"/>
      <w:r>
        <w:t>Hassan</w:t>
      </w:r>
      <w:proofErr w:type="spellEnd"/>
      <w:r>
        <w:t xml:space="preserve"> </w:t>
      </w:r>
    </w:p>
    <w:p w14:paraId="5CD305E9" w14:textId="77777777" w:rsidR="00A471C6" w:rsidRPr="00BD2D9E" w:rsidRDefault="00A471C6" w:rsidP="00A471C6">
      <w:pPr>
        <w:ind w:left="5670" w:right="-11"/>
        <w:jc w:val="center"/>
      </w:pPr>
      <w:r>
        <w:t xml:space="preserve">  egyetemi tanár</w:t>
      </w:r>
    </w:p>
    <w:p w14:paraId="2696927D" w14:textId="77777777" w:rsidR="00A471C6" w:rsidRDefault="00A471C6" w:rsidP="00A471C6">
      <w:pPr>
        <w:ind w:left="5670" w:right="-11"/>
        <w:jc w:val="center"/>
      </w:pPr>
      <w:r>
        <w:t xml:space="preserve">  </w:t>
      </w:r>
      <w:r w:rsidRPr="00BD2D9E">
        <w:t>tanszékvezető</w:t>
      </w:r>
      <w:r>
        <w:t xml:space="preserve">                                       </w:t>
      </w:r>
    </w:p>
    <w:p w14:paraId="797E8CE3" w14:textId="77777777" w:rsidR="00A471C6" w:rsidRDefault="00A471C6" w:rsidP="00A471C6">
      <w:r>
        <w:br w:type="page"/>
      </w:r>
    </w:p>
    <w:p w14:paraId="06EFEB9C" w14:textId="77777777" w:rsidR="00A471C6" w:rsidRDefault="00A471C6" w:rsidP="00A471C6"/>
    <w:p w14:paraId="3D2E7EFD" w14:textId="77777777" w:rsidR="00A471C6" w:rsidRPr="004851C7" w:rsidRDefault="00A471C6" w:rsidP="00A471C6">
      <w:pPr>
        <w:pStyle w:val="Cmlaplog"/>
      </w:pPr>
      <w:r w:rsidRPr="004851C7">
        <w:rPr>
          <w:noProof/>
        </w:rPr>
        <w:drawing>
          <wp:inline distT="0" distB="0" distL="0" distR="0" wp14:anchorId="64BBB94D" wp14:editId="10C0AD6C">
            <wp:extent cx="1939925" cy="540385"/>
            <wp:effectExtent l="0" t="0" r="0" b="0"/>
            <wp:docPr id="4" name="Kép 4" descr="muegyet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9925" cy="540385"/>
                    </a:xfrm>
                    <a:prstGeom prst="rect">
                      <a:avLst/>
                    </a:prstGeom>
                    <a:noFill/>
                    <a:ln>
                      <a:noFill/>
                    </a:ln>
                  </pic:spPr>
                </pic:pic>
              </a:graphicData>
            </a:graphic>
          </wp:inline>
        </w:drawing>
      </w:r>
    </w:p>
    <w:p w14:paraId="3BCA760B" w14:textId="77777777" w:rsidR="00A471C6" w:rsidRPr="004851C7" w:rsidRDefault="00A471C6" w:rsidP="00A471C6">
      <w:pPr>
        <w:pStyle w:val="Cmlapegyetem"/>
      </w:pPr>
      <w:r w:rsidRPr="004851C7">
        <w:t>Budapesti Műszaki és Gazdaságtudományi Egyetem</w:t>
      </w:r>
    </w:p>
    <w:p w14:paraId="611F5E6F" w14:textId="77777777" w:rsidR="00A471C6" w:rsidRPr="004851C7" w:rsidRDefault="00A471C6" w:rsidP="00A471C6">
      <w:pPr>
        <w:pStyle w:val="Cmlapkarstanszk"/>
      </w:pPr>
      <w:r w:rsidRPr="004851C7">
        <w:t>Villamosmérnöki és Informatikai Kar</w:t>
      </w:r>
    </w:p>
    <w:p w14:paraId="0B76AB62" w14:textId="77777777" w:rsidR="00A471C6" w:rsidRDefault="00936CC5" w:rsidP="00A471C6">
      <w:pPr>
        <w:pStyle w:val="Cmlapkarstanszk"/>
      </w:pPr>
      <w:fldSimple w:instr=" DOCPROPERTY  Company  \* MERGEFORMAT ">
        <w:r w:rsidR="00A471C6">
          <w:t>Automatizálási és Alkalmazott Informatikai Tanszék</w:t>
        </w:r>
      </w:fldSimple>
    </w:p>
    <w:p w14:paraId="62998705" w14:textId="77777777" w:rsidR="00A471C6" w:rsidRDefault="00A471C6" w:rsidP="00A471C6"/>
    <w:p w14:paraId="36DDC267" w14:textId="77777777" w:rsidR="00A471C6" w:rsidRDefault="00A471C6" w:rsidP="00A471C6"/>
    <w:p w14:paraId="7477BF5C" w14:textId="77777777" w:rsidR="00A471C6" w:rsidRDefault="00A471C6" w:rsidP="00A471C6"/>
    <w:p w14:paraId="30F51360" w14:textId="77777777" w:rsidR="00A471C6" w:rsidRDefault="00A471C6" w:rsidP="00A471C6"/>
    <w:p w14:paraId="44F51388" w14:textId="77777777" w:rsidR="00A471C6" w:rsidRDefault="00A471C6" w:rsidP="00A471C6"/>
    <w:p w14:paraId="08FB1117" w14:textId="77777777" w:rsidR="00A471C6" w:rsidRDefault="00A471C6" w:rsidP="00A471C6"/>
    <w:p w14:paraId="22CB5A2D" w14:textId="77777777" w:rsidR="00A471C6" w:rsidRPr="00B50CAA" w:rsidRDefault="00A471C6" w:rsidP="00A471C6"/>
    <w:p w14:paraId="6E4F3A60" w14:textId="77777777" w:rsidR="00A471C6" w:rsidRPr="00B50CAA" w:rsidRDefault="00A471C6" w:rsidP="00A471C6">
      <w:pPr>
        <w:pStyle w:val="Cmlapszerz"/>
      </w:pPr>
      <w:r>
        <w:t>Vihari Réka</w:t>
      </w:r>
    </w:p>
    <w:p w14:paraId="707F6065" w14:textId="22CB3934" w:rsidR="00A471C6" w:rsidRPr="009D6DCB" w:rsidDel="00346135" w:rsidRDefault="00A471C6" w:rsidP="00A471C6">
      <w:pPr>
        <w:pStyle w:val="Cm"/>
        <w:keepNext/>
        <w:spacing w:before="0" w:after="120" w:line="240" w:lineRule="auto"/>
        <w:ind w:firstLine="0"/>
        <w:outlineLvl w:val="9"/>
        <w:rPr>
          <w:del w:id="8" w:author="Illanicz Barnabás" w:date="2018-11-26T13:45:00Z"/>
          <w:rFonts w:ascii="Times New Roman" w:hAnsi="Times New Roman" w:cs="Times New Roman"/>
          <w:caps/>
          <w:sz w:val="52"/>
          <w:szCs w:val="52"/>
        </w:rPr>
      </w:pPr>
      <w:r>
        <w:rPr>
          <w:rFonts w:ascii="Times New Roman" w:hAnsi="Times New Roman"/>
          <w:caps/>
          <w:sz w:val="52"/>
        </w:rPr>
        <w:t xml:space="preserve">Univerzális </w:t>
      </w:r>
      <w:r w:rsidRPr="000B112B">
        <w:rPr>
          <w:rFonts w:ascii="Times New Roman" w:hAnsi="Times New Roman"/>
          <w:caps/>
          <w:sz w:val="52"/>
        </w:rPr>
        <w:t>Rendezvény Applikáció</w:t>
      </w:r>
      <w:r>
        <w:rPr>
          <w:rFonts w:ascii="Times New Roman" w:hAnsi="Times New Roman"/>
          <w:caps/>
          <w:sz w:val="52"/>
        </w:rPr>
        <w:t xml:space="preserve"> </w:t>
      </w:r>
    </w:p>
    <w:p w14:paraId="61A1F5B4" w14:textId="36FAF2AA" w:rsidR="00A471C6" w:rsidRPr="00346135" w:rsidRDefault="00A471C6">
      <w:pPr>
        <w:pStyle w:val="Cm"/>
        <w:keepNext/>
        <w:spacing w:before="0" w:after="120" w:line="240" w:lineRule="auto"/>
        <w:ind w:firstLine="0"/>
        <w:outlineLvl w:val="9"/>
        <w:rPr>
          <w:rFonts w:cs="Times New Roman"/>
          <w:sz w:val="52"/>
          <w:szCs w:val="52"/>
          <w:rPrChange w:id="9" w:author="Illanicz Barnabás" w:date="2018-11-26T13:45:00Z">
            <w:rPr/>
          </w:rPrChange>
        </w:rPr>
        <w:pPrChange w:id="10" w:author="Illanicz Barnabás" w:date="2018-11-26T13:45:00Z">
          <w:pPr>
            <w:pStyle w:val="Alcm"/>
          </w:pPr>
        </w:pPrChange>
      </w:pPr>
      <w:proofErr w:type="spellStart"/>
      <w:r w:rsidRPr="00346135">
        <w:rPr>
          <w:rFonts w:ascii="Times New Roman" w:hAnsi="Times New Roman" w:cs="Times New Roman"/>
          <w:sz w:val="52"/>
          <w:szCs w:val="52"/>
          <w:rPrChange w:id="11" w:author="Illanicz Barnabás" w:date="2018-11-26T13:45:00Z">
            <w:rPr>
              <w:b/>
              <w:bCs/>
            </w:rPr>
          </w:rPrChange>
        </w:rPr>
        <w:t>iOS</w:t>
      </w:r>
      <w:proofErr w:type="spellEnd"/>
      <w:r w:rsidRPr="00346135">
        <w:rPr>
          <w:rFonts w:ascii="Times New Roman" w:hAnsi="Times New Roman" w:cs="Times New Roman"/>
          <w:sz w:val="52"/>
          <w:szCs w:val="52"/>
          <w:rPrChange w:id="12" w:author="Illanicz Barnabás" w:date="2018-11-26T13:45:00Z">
            <w:rPr>
              <w:b/>
              <w:bCs/>
            </w:rPr>
          </w:rPrChange>
        </w:rPr>
        <w:t xml:space="preserve"> </w:t>
      </w:r>
      <w:del w:id="13" w:author="Illanicz Barnabás" w:date="2018-11-26T13:46:00Z">
        <w:r w:rsidRPr="00346135" w:rsidDel="00346135">
          <w:rPr>
            <w:rFonts w:ascii="Times New Roman" w:hAnsi="Times New Roman" w:cs="Times New Roman"/>
            <w:sz w:val="52"/>
            <w:szCs w:val="52"/>
            <w:rPrChange w:id="14" w:author="Illanicz Barnabás" w:date="2018-11-26T13:45:00Z">
              <w:rPr>
                <w:b/>
                <w:bCs/>
              </w:rPr>
            </w:rPrChange>
          </w:rPr>
          <w:delText>platformra</w:delText>
        </w:r>
      </w:del>
      <w:ins w:id="15" w:author="Illanicz Barnabás" w:date="2018-11-26T13:46:00Z">
        <w:r w:rsidR="00346135">
          <w:rPr>
            <w:rFonts w:ascii="Times New Roman" w:hAnsi="Times New Roman" w:cs="Times New Roman"/>
            <w:sz w:val="52"/>
            <w:szCs w:val="52"/>
          </w:rPr>
          <w:t>PLATFORMRA</w:t>
        </w:r>
      </w:ins>
    </w:p>
    <w:p w14:paraId="1D5BF3B4" w14:textId="77777777" w:rsidR="00A471C6" w:rsidRPr="00D429F2" w:rsidRDefault="00A471C6" w:rsidP="00A471C6">
      <w:pPr>
        <w:pStyle w:val="Alcm"/>
      </w:pPr>
      <w:r w:rsidRPr="00D429F2">
        <mc:AlternateContent>
          <mc:Choice Requires="wps">
            <w:drawing>
              <wp:anchor distT="0" distB="0" distL="114300" distR="114300" simplePos="0" relativeHeight="251659264" behindDoc="0" locked="0" layoutInCell="1" allowOverlap="1" wp14:anchorId="4AC9B1AB" wp14:editId="36B1D81F">
                <wp:simplePos x="0" y="0"/>
                <wp:positionH relativeFrom="page">
                  <wp:posOffset>2602865</wp:posOffset>
                </wp:positionH>
                <wp:positionV relativeFrom="paragraph">
                  <wp:posOffset>362585</wp:posOffset>
                </wp:positionV>
                <wp:extent cx="2879725" cy="1028700"/>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9025B3" w14:textId="77777777" w:rsidR="00A65114" w:rsidRDefault="00A65114" w:rsidP="00A471C6">
                            <w:pPr>
                              <w:keepLines/>
                              <w:jc w:val="center"/>
                              <w:rPr>
                                <w:smallCaps/>
                              </w:rPr>
                            </w:pPr>
                            <w:r>
                              <w:rPr>
                                <w:smallCaps/>
                              </w:rPr>
                              <w:t>Konzulens</w:t>
                            </w:r>
                          </w:p>
                          <w:p w14:paraId="210333BF" w14:textId="77777777" w:rsidR="00A65114" w:rsidRDefault="00A65114" w:rsidP="00A471C6">
                            <w:pPr>
                              <w:pStyle w:val="Cmlapszerz"/>
                            </w:pPr>
                            <w:fldSimple w:instr=" DOCPROPERTY &quot;Manager&quot;  \* MERGEFORMAT ">
                              <w:r>
                                <w:t>Dr. Forstner Bertalan</w:t>
                              </w:r>
                            </w:fldSimple>
                          </w:p>
                          <w:p w14:paraId="12E4F98F" w14:textId="3BC1F367" w:rsidR="00A65114" w:rsidRDefault="00A65114" w:rsidP="00A471C6">
                            <w:pPr>
                              <w:jc w:val="center"/>
                            </w:pPr>
                            <w:r>
                              <w:t xml:space="preserve">BUDAPEST, </w:t>
                            </w:r>
                            <w:r>
                              <w:fldChar w:fldCharType="begin"/>
                            </w:r>
                            <w:r>
                              <w:instrText xml:space="preserve"> DATE \@ "yyyy" \* MERGEFORMAT </w:instrText>
                            </w:r>
                            <w:r>
                              <w:fldChar w:fldCharType="separate"/>
                            </w:r>
                            <w:r>
                              <w:rPr>
                                <w:noProof/>
                              </w:rPr>
                              <w:t>2018</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C9B1AB"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" stroked="f">
                <v:path arrowok="t"/>
                <v:textbox>
                  <w:txbxContent>
                    <w:p w14:paraId="5C9025B3" w14:textId="77777777" w:rsidR="00A65114" w:rsidRDefault="00A65114" w:rsidP="00A471C6">
                      <w:pPr>
                        <w:keepLines/>
                        <w:jc w:val="center"/>
                        <w:rPr>
                          <w:smallCaps/>
                        </w:rPr>
                      </w:pPr>
                      <w:r>
                        <w:rPr>
                          <w:smallCaps/>
                        </w:rPr>
                        <w:t>Konzulens</w:t>
                      </w:r>
                    </w:p>
                    <w:p w14:paraId="210333BF" w14:textId="77777777" w:rsidR="00A65114" w:rsidRDefault="00A65114" w:rsidP="00A471C6">
                      <w:pPr>
                        <w:pStyle w:val="Cmlapszerz"/>
                      </w:pPr>
                      <w:fldSimple w:instr=" DOCPROPERTY &quot;Manager&quot;  \* MERGEFORMAT ">
                        <w:r>
                          <w:t>Dr. Forstner Bertalan</w:t>
                        </w:r>
                      </w:fldSimple>
                    </w:p>
                    <w:p w14:paraId="12E4F98F" w14:textId="3BC1F367" w:rsidR="00A65114" w:rsidRDefault="00A65114" w:rsidP="00A471C6">
                      <w:pPr>
                        <w:jc w:val="center"/>
                      </w:pPr>
                      <w:r>
                        <w:t xml:space="preserve">BUDAPEST, </w:t>
                      </w:r>
                      <w:r>
                        <w:fldChar w:fldCharType="begin"/>
                      </w:r>
                      <w:r>
                        <w:instrText xml:space="preserve"> DATE \@ "yyyy" \* MERGEFORMAT </w:instrText>
                      </w:r>
                      <w:r>
                        <w:fldChar w:fldCharType="separate"/>
                      </w:r>
                      <w:r>
                        <w:rPr>
                          <w:noProof/>
                        </w:rPr>
                        <w:t>2018</w:t>
                      </w:r>
                      <w:r>
                        <w:fldChar w:fldCharType="end"/>
                      </w:r>
                    </w:p>
                  </w:txbxContent>
                </v:textbox>
                <w10:wrap anchorx="page"/>
              </v:shape>
            </w:pict>
          </mc:Fallback>
        </mc:AlternateContent>
      </w:r>
    </w:p>
    <w:p w14:paraId="6BA0F6C9" w14:textId="77777777" w:rsidR="00A471C6" w:rsidRPr="00B50CAA" w:rsidRDefault="00A471C6" w:rsidP="00A471C6">
      <w:pPr>
        <w:pStyle w:val="Fejezetcmtartalomjegyzknlkl"/>
      </w:pPr>
      <w:bookmarkStart w:id="16" w:name="OLE_LINK3"/>
      <w:bookmarkStart w:id="17" w:name="OLE_LINK4"/>
      <w:bookmarkStart w:id="18" w:name="OLE_LINK1"/>
      <w:commentRangeStart w:id="19"/>
      <w:r w:rsidRPr="00B50CAA">
        <w:lastRenderedPageBreak/>
        <w:t>Tartalomjegyzék</w:t>
      </w:r>
      <w:commentRangeEnd w:id="19"/>
      <w:r w:rsidR="00A5603D">
        <w:rPr>
          <w:rStyle w:val="Jegyzethivatkozs"/>
          <w:rFonts w:cs="Sendnya"/>
          <w:b w:val="0"/>
          <w:bCs w:val="0"/>
          <w:noProof w:val="0"/>
          <w:kern w:val="0"/>
        </w:rPr>
        <w:commentReference w:id="19"/>
      </w:r>
    </w:p>
    <w:p w14:paraId="5D1641E4" w14:textId="76AD234A" w:rsidR="00A65114" w:rsidRDefault="00A471C6">
      <w:pPr>
        <w:pStyle w:val="TJ1"/>
        <w:rPr>
          <w:ins w:id="20" w:author="Vihari Réka" w:date="2018-11-30T21:49:00Z"/>
          <w:rFonts w:asciiTheme="minorHAnsi" w:eastAsiaTheme="minorEastAsia" w:hAnsiTheme="minorHAnsi" w:cstheme="minorBidi"/>
          <w:b w:val="0"/>
          <w:noProof/>
          <w:lang w:eastAsia="hu-HU"/>
        </w:rPr>
      </w:pPr>
      <w:r>
        <w:fldChar w:fldCharType="begin"/>
      </w:r>
      <w:r>
        <w:instrText xml:space="preserve"> TOC \o "1-3" \h \z \u </w:instrText>
      </w:r>
      <w:r>
        <w:fldChar w:fldCharType="separate"/>
      </w:r>
      <w:ins w:id="21" w:author="Vihari Réka" w:date="2018-11-30T21:49:00Z">
        <w:r w:rsidR="00A65114" w:rsidRPr="003D74AE">
          <w:rPr>
            <w:rStyle w:val="Hiperhivatkozs"/>
            <w:noProof/>
          </w:rPr>
          <w:fldChar w:fldCharType="begin"/>
        </w:r>
        <w:r w:rsidR="00A65114" w:rsidRPr="003D74AE">
          <w:rPr>
            <w:rStyle w:val="Hiperhivatkozs"/>
            <w:noProof/>
          </w:rPr>
          <w:instrText xml:space="preserve"> </w:instrText>
        </w:r>
        <w:r w:rsidR="00A65114">
          <w:rPr>
            <w:noProof/>
          </w:rPr>
          <w:instrText>HYPERLINK \l "_Toc531377870"</w:instrText>
        </w:r>
        <w:r w:rsidR="00A65114" w:rsidRPr="003D74AE">
          <w:rPr>
            <w:rStyle w:val="Hiperhivatkozs"/>
            <w:noProof/>
          </w:rPr>
          <w:instrText xml:space="preserve"> </w:instrText>
        </w:r>
        <w:r w:rsidR="00A65114" w:rsidRPr="003D74AE">
          <w:rPr>
            <w:rStyle w:val="Hiperhivatkozs"/>
            <w:noProof/>
          </w:rPr>
        </w:r>
        <w:r w:rsidR="00A65114" w:rsidRPr="003D74AE">
          <w:rPr>
            <w:rStyle w:val="Hiperhivatkozs"/>
            <w:noProof/>
          </w:rPr>
          <w:fldChar w:fldCharType="separate"/>
        </w:r>
        <w:r w:rsidR="00A65114" w:rsidRPr="003D74AE">
          <w:rPr>
            <w:rStyle w:val="Hiperhivatkozs"/>
            <w:caps/>
            <w:noProof/>
          </w:rPr>
          <w:t>Szakdolgozat feladat</w:t>
        </w:r>
        <w:r w:rsidR="00A65114">
          <w:rPr>
            <w:noProof/>
            <w:webHidden/>
          </w:rPr>
          <w:tab/>
        </w:r>
        <w:r w:rsidR="00A65114">
          <w:rPr>
            <w:noProof/>
            <w:webHidden/>
          </w:rPr>
          <w:fldChar w:fldCharType="begin"/>
        </w:r>
        <w:r w:rsidR="00A65114">
          <w:rPr>
            <w:noProof/>
            <w:webHidden/>
          </w:rPr>
          <w:instrText xml:space="preserve"> PAGEREF _Toc531377870 \h </w:instrText>
        </w:r>
        <w:r w:rsidR="00A65114">
          <w:rPr>
            <w:noProof/>
            <w:webHidden/>
          </w:rPr>
        </w:r>
      </w:ins>
      <w:r w:rsidR="00A65114">
        <w:rPr>
          <w:noProof/>
          <w:webHidden/>
        </w:rPr>
        <w:fldChar w:fldCharType="separate"/>
      </w:r>
      <w:ins w:id="22" w:author="Vihari Réka" w:date="2018-11-30T21:49:00Z">
        <w:r w:rsidR="00A65114">
          <w:rPr>
            <w:noProof/>
            <w:webHidden/>
          </w:rPr>
          <w:t>5</w:t>
        </w:r>
        <w:r w:rsidR="00A65114">
          <w:rPr>
            <w:noProof/>
            <w:webHidden/>
          </w:rPr>
          <w:fldChar w:fldCharType="end"/>
        </w:r>
        <w:r w:rsidR="00A65114" w:rsidRPr="003D74AE">
          <w:rPr>
            <w:rStyle w:val="Hiperhivatkozs"/>
            <w:noProof/>
          </w:rPr>
          <w:fldChar w:fldCharType="end"/>
        </w:r>
      </w:ins>
    </w:p>
    <w:p w14:paraId="39EAA078" w14:textId="45E88738" w:rsidR="00A65114" w:rsidRDefault="00A65114">
      <w:pPr>
        <w:pStyle w:val="TJ1"/>
        <w:rPr>
          <w:ins w:id="23" w:author="Vihari Réka" w:date="2018-11-30T21:49:00Z"/>
          <w:rFonts w:asciiTheme="minorHAnsi" w:eastAsiaTheme="minorEastAsia" w:hAnsiTheme="minorHAnsi" w:cstheme="minorBidi"/>
          <w:b w:val="0"/>
          <w:noProof/>
          <w:lang w:eastAsia="hu-HU"/>
        </w:rPr>
      </w:pPr>
      <w:ins w:id="2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Összefoglaló</w:t>
        </w:r>
        <w:r>
          <w:rPr>
            <w:noProof/>
            <w:webHidden/>
          </w:rPr>
          <w:tab/>
        </w:r>
        <w:r>
          <w:rPr>
            <w:noProof/>
            <w:webHidden/>
          </w:rPr>
          <w:fldChar w:fldCharType="begin"/>
        </w:r>
        <w:r>
          <w:rPr>
            <w:noProof/>
            <w:webHidden/>
          </w:rPr>
          <w:instrText xml:space="preserve"> PAGEREF _Toc531377871 \h </w:instrText>
        </w:r>
        <w:r>
          <w:rPr>
            <w:noProof/>
            <w:webHidden/>
          </w:rPr>
        </w:r>
      </w:ins>
      <w:r>
        <w:rPr>
          <w:noProof/>
          <w:webHidden/>
        </w:rPr>
        <w:fldChar w:fldCharType="separate"/>
      </w:r>
      <w:ins w:id="25" w:author="Vihari Réka" w:date="2018-11-30T21:49:00Z">
        <w:r>
          <w:rPr>
            <w:noProof/>
            <w:webHidden/>
          </w:rPr>
          <w:t>10</w:t>
        </w:r>
        <w:r>
          <w:rPr>
            <w:noProof/>
            <w:webHidden/>
          </w:rPr>
          <w:fldChar w:fldCharType="end"/>
        </w:r>
        <w:r w:rsidRPr="003D74AE">
          <w:rPr>
            <w:rStyle w:val="Hiperhivatkozs"/>
            <w:noProof/>
          </w:rPr>
          <w:fldChar w:fldCharType="end"/>
        </w:r>
      </w:ins>
    </w:p>
    <w:p w14:paraId="791AF0DC" w14:textId="0C23282D" w:rsidR="00A65114" w:rsidRDefault="00A65114">
      <w:pPr>
        <w:pStyle w:val="TJ1"/>
        <w:rPr>
          <w:ins w:id="26" w:author="Vihari Réka" w:date="2018-11-30T21:49:00Z"/>
          <w:rFonts w:asciiTheme="minorHAnsi" w:eastAsiaTheme="minorEastAsia" w:hAnsiTheme="minorHAnsi" w:cstheme="minorBidi"/>
          <w:b w:val="0"/>
          <w:noProof/>
          <w:lang w:eastAsia="hu-HU"/>
        </w:rPr>
      </w:pPr>
      <w:ins w:id="27"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Abstract</w:t>
        </w:r>
        <w:r>
          <w:rPr>
            <w:noProof/>
            <w:webHidden/>
          </w:rPr>
          <w:tab/>
        </w:r>
        <w:r>
          <w:rPr>
            <w:noProof/>
            <w:webHidden/>
          </w:rPr>
          <w:fldChar w:fldCharType="begin"/>
        </w:r>
        <w:r>
          <w:rPr>
            <w:noProof/>
            <w:webHidden/>
          </w:rPr>
          <w:instrText xml:space="preserve"> PAGEREF _Toc531377872 \h </w:instrText>
        </w:r>
        <w:r>
          <w:rPr>
            <w:noProof/>
            <w:webHidden/>
          </w:rPr>
        </w:r>
      </w:ins>
      <w:r>
        <w:rPr>
          <w:noProof/>
          <w:webHidden/>
        </w:rPr>
        <w:fldChar w:fldCharType="separate"/>
      </w:r>
      <w:ins w:id="28" w:author="Vihari Réka" w:date="2018-11-30T21:49:00Z">
        <w:r>
          <w:rPr>
            <w:noProof/>
            <w:webHidden/>
          </w:rPr>
          <w:t>11</w:t>
        </w:r>
        <w:r>
          <w:rPr>
            <w:noProof/>
            <w:webHidden/>
          </w:rPr>
          <w:fldChar w:fldCharType="end"/>
        </w:r>
        <w:r w:rsidRPr="003D74AE">
          <w:rPr>
            <w:rStyle w:val="Hiperhivatkozs"/>
            <w:noProof/>
          </w:rPr>
          <w:fldChar w:fldCharType="end"/>
        </w:r>
      </w:ins>
    </w:p>
    <w:p w14:paraId="19971CE3" w14:textId="06E575FD" w:rsidR="00A65114" w:rsidRDefault="00A65114">
      <w:pPr>
        <w:pStyle w:val="TJ1"/>
        <w:tabs>
          <w:tab w:val="left" w:pos="482"/>
        </w:tabs>
        <w:rPr>
          <w:ins w:id="29" w:author="Vihari Réka" w:date="2018-11-30T21:49:00Z"/>
          <w:rFonts w:asciiTheme="minorHAnsi" w:eastAsiaTheme="minorEastAsia" w:hAnsiTheme="minorHAnsi" w:cstheme="minorBidi"/>
          <w:b w:val="0"/>
          <w:noProof/>
          <w:lang w:eastAsia="hu-HU"/>
        </w:rPr>
      </w:pPr>
      <w:ins w:id="30"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1</w:t>
        </w:r>
        <w:r>
          <w:rPr>
            <w:rFonts w:asciiTheme="minorHAnsi" w:eastAsiaTheme="minorEastAsia" w:hAnsiTheme="minorHAnsi" w:cstheme="minorBidi"/>
            <w:b w:val="0"/>
            <w:noProof/>
            <w:lang w:eastAsia="hu-HU"/>
          </w:rPr>
          <w:tab/>
        </w:r>
        <w:r w:rsidRPr="003D74AE">
          <w:rPr>
            <w:rStyle w:val="Hiperhivatkozs"/>
            <w:rFonts w:cs="Arial"/>
            <w:noProof/>
            <w:kern w:val="32"/>
          </w:rPr>
          <w:t>Bevezetés</w:t>
        </w:r>
        <w:r>
          <w:rPr>
            <w:noProof/>
            <w:webHidden/>
          </w:rPr>
          <w:tab/>
        </w:r>
        <w:r>
          <w:rPr>
            <w:noProof/>
            <w:webHidden/>
          </w:rPr>
          <w:fldChar w:fldCharType="begin"/>
        </w:r>
        <w:r>
          <w:rPr>
            <w:noProof/>
            <w:webHidden/>
          </w:rPr>
          <w:instrText xml:space="preserve"> PAGEREF _Toc531377873 \h </w:instrText>
        </w:r>
        <w:r>
          <w:rPr>
            <w:noProof/>
            <w:webHidden/>
          </w:rPr>
        </w:r>
      </w:ins>
      <w:r>
        <w:rPr>
          <w:noProof/>
          <w:webHidden/>
        </w:rPr>
        <w:fldChar w:fldCharType="separate"/>
      </w:r>
      <w:ins w:id="31" w:author="Vihari Réka" w:date="2018-11-30T21:49:00Z">
        <w:r>
          <w:rPr>
            <w:noProof/>
            <w:webHidden/>
          </w:rPr>
          <w:t>12</w:t>
        </w:r>
        <w:r>
          <w:rPr>
            <w:noProof/>
            <w:webHidden/>
          </w:rPr>
          <w:fldChar w:fldCharType="end"/>
        </w:r>
        <w:r w:rsidRPr="003D74AE">
          <w:rPr>
            <w:rStyle w:val="Hiperhivatkozs"/>
            <w:noProof/>
          </w:rPr>
          <w:fldChar w:fldCharType="end"/>
        </w:r>
      </w:ins>
    </w:p>
    <w:p w14:paraId="553BF8C5" w14:textId="5767DAE8" w:rsidR="00A65114" w:rsidRDefault="00A65114">
      <w:pPr>
        <w:pStyle w:val="TJ2"/>
        <w:tabs>
          <w:tab w:val="left" w:pos="960"/>
          <w:tab w:val="right" w:leader="dot" w:pos="9060"/>
        </w:tabs>
        <w:rPr>
          <w:ins w:id="32" w:author="Vihari Réka" w:date="2018-11-30T21:49:00Z"/>
          <w:rFonts w:asciiTheme="minorHAnsi" w:eastAsiaTheme="minorEastAsia" w:hAnsiTheme="minorHAnsi" w:cstheme="minorBidi"/>
          <w:noProof/>
          <w:lang w:eastAsia="hu-HU"/>
        </w:rPr>
      </w:pPr>
      <w:ins w:id="33"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"_Toc531377874"</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1.1</w:t>
        </w:r>
        <w:r>
          <w:rPr>
            <w:rFonts w:asciiTheme="minorHAnsi" w:eastAsiaTheme="minorEastAsia" w:hAnsiTheme="minorHAnsi" w:cstheme="minorBidi"/>
            <w:noProof/>
            <w:lang w:eastAsia="hu-HU"/>
          </w:rPr>
          <w:tab/>
        </w:r>
        <w:r w:rsidRPr="003D74AE">
          <w:rPr>
            <w:rStyle w:val="Hiperhivatkozs"/>
            <w:noProof/>
          </w:rPr>
          <w:t>Mobilpiaci kutatás</w:t>
        </w:r>
        <w:r>
          <w:rPr>
            <w:noProof/>
            <w:webHidden/>
          </w:rPr>
          <w:tab/>
        </w:r>
        <w:r>
          <w:rPr>
            <w:noProof/>
            <w:webHidden/>
          </w:rPr>
          <w:fldChar w:fldCharType="begin"/>
        </w:r>
        <w:r>
          <w:rPr>
            <w:noProof/>
            <w:webHidden/>
          </w:rPr>
          <w:instrText xml:space="preserve"> PAGEREF _Toc531377874 \h </w:instrText>
        </w:r>
        <w:r>
          <w:rPr>
            <w:noProof/>
            <w:webHidden/>
          </w:rPr>
        </w:r>
      </w:ins>
      <w:r>
        <w:rPr>
          <w:noProof/>
          <w:webHidden/>
        </w:rPr>
        <w:fldChar w:fldCharType="separate"/>
      </w:r>
      <w:ins w:id="34" w:author="Vihari Réka" w:date="2018-11-30T21:49:00Z">
        <w:r>
          <w:rPr>
            <w:noProof/>
            <w:webHidden/>
          </w:rPr>
          <w:t>13</w:t>
        </w:r>
        <w:r>
          <w:rPr>
            <w:noProof/>
            <w:webHidden/>
          </w:rPr>
          <w:fldChar w:fldCharType="end"/>
        </w:r>
        <w:r w:rsidRPr="003D74AE">
          <w:rPr>
            <w:rStyle w:val="Hiperhivatkozs"/>
            <w:noProof/>
          </w:rPr>
          <w:fldChar w:fldCharType="end"/>
        </w:r>
      </w:ins>
    </w:p>
    <w:p w14:paraId="78C38244" w14:textId="09539613" w:rsidR="00A65114" w:rsidRDefault="00A65114">
      <w:pPr>
        <w:pStyle w:val="TJ1"/>
        <w:rPr>
          <w:ins w:id="35" w:author="Vihari Réka" w:date="2018-11-30T21:49:00Z"/>
          <w:rFonts w:asciiTheme="minorHAnsi" w:eastAsiaTheme="minorEastAsia" w:hAnsiTheme="minorHAnsi" w:cstheme="minorBidi"/>
          <w:b w:val="0"/>
          <w:noProof/>
          <w:lang w:eastAsia="hu-HU"/>
        </w:rPr>
      </w:pPr>
      <w:ins w:id="3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"_Toc531377875"</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2 Az iOS platform bemutatása</w:t>
        </w:r>
        <w:r>
          <w:rPr>
            <w:noProof/>
            <w:webHidden/>
          </w:rPr>
          <w:tab/>
        </w:r>
        <w:r>
          <w:rPr>
            <w:noProof/>
            <w:webHidden/>
          </w:rPr>
          <w:fldChar w:fldCharType="begin"/>
        </w:r>
        <w:r>
          <w:rPr>
            <w:noProof/>
            <w:webHidden/>
          </w:rPr>
          <w:instrText xml:space="preserve"> PAGEREF _Toc531377875 \h </w:instrText>
        </w:r>
        <w:r>
          <w:rPr>
            <w:noProof/>
            <w:webHidden/>
          </w:rPr>
        </w:r>
      </w:ins>
      <w:r>
        <w:rPr>
          <w:noProof/>
          <w:webHidden/>
        </w:rPr>
        <w:fldChar w:fldCharType="separate"/>
      </w:r>
      <w:ins w:id="37" w:author="Vihari Réka" w:date="2018-11-30T21:49:00Z">
        <w:r>
          <w:rPr>
            <w:noProof/>
            <w:webHidden/>
          </w:rPr>
          <w:t>16</w:t>
        </w:r>
        <w:r>
          <w:rPr>
            <w:noProof/>
            <w:webHidden/>
          </w:rPr>
          <w:fldChar w:fldCharType="end"/>
        </w:r>
        <w:r w:rsidRPr="003D74AE">
          <w:rPr>
            <w:rStyle w:val="Hiperhivatkozs"/>
            <w:noProof/>
          </w:rPr>
          <w:fldChar w:fldCharType="end"/>
        </w:r>
      </w:ins>
    </w:p>
    <w:p w14:paraId="7F696FB3" w14:textId="4EEADED8" w:rsidR="00A65114" w:rsidRDefault="00A65114">
      <w:pPr>
        <w:pStyle w:val="TJ2"/>
        <w:tabs>
          <w:tab w:val="right" w:leader="dot" w:pos="9060"/>
        </w:tabs>
        <w:rPr>
          <w:ins w:id="38" w:author="Vihari Réka" w:date="2018-11-30T21:49:00Z"/>
          <w:rFonts w:asciiTheme="minorHAnsi" w:eastAsiaTheme="minorEastAsia" w:hAnsiTheme="minorHAnsi" w:cstheme="minorBidi"/>
          <w:noProof/>
          <w:lang w:eastAsia="hu-HU"/>
        </w:rPr>
      </w:pPr>
      <w:ins w:id="39"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"_Toc531377876"</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 Az operációs rendszer fejlődése</w:t>
        </w:r>
        <w:r>
          <w:rPr>
            <w:noProof/>
            <w:webHidden/>
          </w:rPr>
          <w:tab/>
        </w:r>
        <w:r>
          <w:rPr>
            <w:noProof/>
            <w:webHidden/>
          </w:rPr>
          <w:fldChar w:fldCharType="begin"/>
        </w:r>
        <w:r>
          <w:rPr>
            <w:noProof/>
            <w:webHidden/>
          </w:rPr>
          <w:instrText xml:space="preserve"> PAGEREF _Toc531377876 \h </w:instrText>
        </w:r>
        <w:r>
          <w:rPr>
            <w:noProof/>
            <w:webHidden/>
          </w:rPr>
        </w:r>
      </w:ins>
      <w:r>
        <w:rPr>
          <w:noProof/>
          <w:webHidden/>
        </w:rPr>
        <w:fldChar w:fldCharType="separate"/>
      </w:r>
      <w:ins w:id="40" w:author="Vihari Réka" w:date="2018-11-30T21:49:00Z">
        <w:r>
          <w:rPr>
            <w:noProof/>
            <w:webHidden/>
          </w:rPr>
          <w:t>16</w:t>
        </w:r>
        <w:r>
          <w:rPr>
            <w:noProof/>
            <w:webHidden/>
          </w:rPr>
          <w:fldChar w:fldCharType="end"/>
        </w:r>
        <w:r w:rsidRPr="003D74AE">
          <w:rPr>
            <w:rStyle w:val="Hiperhivatkozs"/>
            <w:noProof/>
          </w:rPr>
          <w:fldChar w:fldCharType="end"/>
        </w:r>
      </w:ins>
    </w:p>
    <w:p w14:paraId="0AEF0FC1" w14:textId="1F6449E9" w:rsidR="00A65114" w:rsidRDefault="00A65114">
      <w:pPr>
        <w:pStyle w:val="TJ3"/>
        <w:tabs>
          <w:tab w:val="left" w:pos="1440"/>
          <w:tab w:val="right" w:leader="dot" w:pos="9060"/>
        </w:tabs>
        <w:rPr>
          <w:ins w:id="41" w:author="Vihari Réka" w:date="2018-11-30T21:49:00Z"/>
          <w:rFonts w:asciiTheme="minorHAnsi" w:eastAsiaTheme="minorEastAsia" w:hAnsiTheme="minorHAnsi" w:cstheme="minorBidi"/>
          <w:noProof/>
          <w:lang w:eastAsia="hu-HU"/>
        </w:rPr>
      </w:pPr>
      <w:ins w:id="4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"_Toc531377877"</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2.1.1</w:t>
        </w:r>
        <w:r>
          <w:rPr>
            <w:rFonts w:asciiTheme="minorHAnsi" w:eastAsiaTheme="minorEastAsia" w:hAnsiTheme="minorHAnsi" w:cstheme="minorBidi"/>
            <w:noProof/>
            <w:lang w:eastAsia="hu-HU"/>
          </w:rPr>
          <w:tab/>
        </w:r>
        <w:r w:rsidRPr="003D74AE">
          <w:rPr>
            <w:rStyle w:val="Hiperhivatkozs"/>
            <w:noProof/>
          </w:rPr>
          <w:t>iOS 9</w:t>
        </w:r>
        <w:r>
          <w:rPr>
            <w:noProof/>
            <w:webHidden/>
          </w:rPr>
          <w:tab/>
        </w:r>
        <w:r>
          <w:rPr>
            <w:noProof/>
            <w:webHidden/>
          </w:rPr>
          <w:fldChar w:fldCharType="begin"/>
        </w:r>
        <w:r>
          <w:rPr>
            <w:noProof/>
            <w:webHidden/>
          </w:rPr>
          <w:instrText xml:space="preserve"> PAGEREF _Toc531377877 \h </w:instrText>
        </w:r>
        <w:r>
          <w:rPr>
            <w:noProof/>
            <w:webHidden/>
          </w:rPr>
        </w:r>
      </w:ins>
      <w:r>
        <w:rPr>
          <w:noProof/>
          <w:webHidden/>
        </w:rPr>
        <w:fldChar w:fldCharType="separate"/>
      </w:r>
      <w:ins w:id="43" w:author="Vihari Réka" w:date="2018-11-30T21:49:00Z">
        <w:r>
          <w:rPr>
            <w:noProof/>
            <w:webHidden/>
          </w:rPr>
          <w:t>18</w:t>
        </w:r>
        <w:r>
          <w:rPr>
            <w:noProof/>
            <w:webHidden/>
          </w:rPr>
          <w:fldChar w:fldCharType="end"/>
        </w:r>
        <w:r w:rsidRPr="003D74AE">
          <w:rPr>
            <w:rStyle w:val="Hiperhivatkozs"/>
            <w:noProof/>
          </w:rPr>
          <w:fldChar w:fldCharType="end"/>
        </w:r>
      </w:ins>
    </w:p>
    <w:p w14:paraId="103C1DFB" w14:textId="089EAB39" w:rsidR="00A65114" w:rsidRDefault="00A65114">
      <w:pPr>
        <w:pStyle w:val="TJ3"/>
        <w:tabs>
          <w:tab w:val="left" w:pos="1440"/>
          <w:tab w:val="right" w:leader="dot" w:pos="9060"/>
        </w:tabs>
        <w:rPr>
          <w:ins w:id="44" w:author="Vihari Réka" w:date="2018-11-30T21:49:00Z"/>
          <w:rFonts w:asciiTheme="minorHAnsi" w:eastAsiaTheme="minorEastAsia" w:hAnsiTheme="minorHAnsi" w:cstheme="minorBidi"/>
          <w:noProof/>
          <w:lang w:eastAsia="hu-HU"/>
        </w:rPr>
      </w:pPr>
      <w:ins w:id="45"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"_Toc531377878"</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2.1.2</w:t>
        </w:r>
        <w:r>
          <w:rPr>
            <w:rFonts w:asciiTheme="minorHAnsi" w:eastAsiaTheme="minorEastAsia" w:hAnsiTheme="minorHAnsi" w:cstheme="minorBidi"/>
            <w:noProof/>
            <w:lang w:eastAsia="hu-HU"/>
          </w:rPr>
          <w:tab/>
        </w:r>
        <w:r w:rsidRPr="003D74AE">
          <w:rPr>
            <w:rStyle w:val="Hiperhivatkozs"/>
            <w:noProof/>
          </w:rPr>
          <w:t>iOS 10</w:t>
        </w:r>
        <w:r>
          <w:rPr>
            <w:noProof/>
            <w:webHidden/>
          </w:rPr>
          <w:tab/>
        </w:r>
        <w:r>
          <w:rPr>
            <w:noProof/>
            <w:webHidden/>
          </w:rPr>
          <w:fldChar w:fldCharType="begin"/>
        </w:r>
        <w:r>
          <w:rPr>
            <w:noProof/>
            <w:webHidden/>
          </w:rPr>
          <w:instrText xml:space="preserve"> PAGEREF _Toc531377878 \h </w:instrText>
        </w:r>
        <w:r>
          <w:rPr>
            <w:noProof/>
            <w:webHidden/>
          </w:rPr>
        </w:r>
      </w:ins>
      <w:r>
        <w:rPr>
          <w:noProof/>
          <w:webHidden/>
        </w:rPr>
        <w:fldChar w:fldCharType="separate"/>
      </w:r>
      <w:ins w:id="46" w:author="Vihari Réka" w:date="2018-11-30T21:49:00Z">
        <w:r>
          <w:rPr>
            <w:noProof/>
            <w:webHidden/>
          </w:rPr>
          <w:t>19</w:t>
        </w:r>
        <w:r>
          <w:rPr>
            <w:noProof/>
            <w:webHidden/>
          </w:rPr>
          <w:fldChar w:fldCharType="end"/>
        </w:r>
        <w:r w:rsidRPr="003D74AE">
          <w:rPr>
            <w:rStyle w:val="Hiperhivatkozs"/>
            <w:noProof/>
          </w:rPr>
          <w:fldChar w:fldCharType="end"/>
        </w:r>
      </w:ins>
    </w:p>
    <w:p w14:paraId="6D56E8DE" w14:textId="1E67647C" w:rsidR="00A65114" w:rsidRDefault="00A65114">
      <w:pPr>
        <w:pStyle w:val="TJ3"/>
        <w:tabs>
          <w:tab w:val="left" w:pos="1440"/>
          <w:tab w:val="right" w:leader="dot" w:pos="9060"/>
        </w:tabs>
        <w:rPr>
          <w:ins w:id="47" w:author="Vihari Réka" w:date="2018-11-30T21:49:00Z"/>
          <w:rFonts w:asciiTheme="minorHAnsi" w:eastAsiaTheme="minorEastAsia" w:hAnsiTheme="minorHAnsi" w:cstheme="minorBidi"/>
          <w:noProof/>
          <w:lang w:eastAsia="hu-HU"/>
        </w:rPr>
      </w:pPr>
      <w:ins w:id="4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"_Toc531377880"</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2.1.3</w:t>
        </w:r>
        <w:r>
          <w:rPr>
            <w:rFonts w:asciiTheme="minorHAnsi" w:eastAsiaTheme="minorEastAsia" w:hAnsiTheme="minorHAnsi" w:cstheme="minorBidi"/>
            <w:noProof/>
            <w:lang w:eastAsia="hu-HU"/>
          </w:rPr>
          <w:tab/>
        </w:r>
        <w:r w:rsidRPr="003D74AE">
          <w:rPr>
            <w:rStyle w:val="Hiperhivatkozs"/>
            <w:noProof/>
          </w:rPr>
          <w:t>iOS 11</w:t>
        </w:r>
        <w:r>
          <w:rPr>
            <w:noProof/>
            <w:webHidden/>
          </w:rPr>
          <w:tab/>
        </w:r>
        <w:r>
          <w:rPr>
            <w:noProof/>
            <w:webHidden/>
          </w:rPr>
          <w:fldChar w:fldCharType="begin"/>
        </w:r>
        <w:r>
          <w:rPr>
            <w:noProof/>
            <w:webHidden/>
          </w:rPr>
          <w:instrText xml:space="preserve"> PAGEREF _Toc531377880 \h </w:instrText>
        </w:r>
        <w:r>
          <w:rPr>
            <w:noProof/>
            <w:webHidden/>
          </w:rPr>
        </w:r>
      </w:ins>
      <w:r>
        <w:rPr>
          <w:noProof/>
          <w:webHidden/>
        </w:rPr>
        <w:fldChar w:fldCharType="separate"/>
      </w:r>
      <w:ins w:id="49" w:author="Vihari Réka" w:date="2018-11-30T21:49:00Z">
        <w:r>
          <w:rPr>
            <w:noProof/>
            <w:webHidden/>
          </w:rPr>
          <w:t>19</w:t>
        </w:r>
        <w:r>
          <w:rPr>
            <w:noProof/>
            <w:webHidden/>
          </w:rPr>
          <w:fldChar w:fldCharType="end"/>
        </w:r>
        <w:r w:rsidRPr="003D74AE">
          <w:rPr>
            <w:rStyle w:val="Hiperhivatkozs"/>
            <w:noProof/>
          </w:rPr>
          <w:fldChar w:fldCharType="end"/>
        </w:r>
      </w:ins>
    </w:p>
    <w:p w14:paraId="3A307FD0" w14:textId="6107E3E5" w:rsidR="00A65114" w:rsidRDefault="00A65114">
      <w:pPr>
        <w:pStyle w:val="TJ3"/>
        <w:tabs>
          <w:tab w:val="left" w:pos="1440"/>
          <w:tab w:val="right" w:leader="dot" w:pos="9060"/>
        </w:tabs>
        <w:rPr>
          <w:ins w:id="50" w:author="Vihari Réka" w:date="2018-11-30T21:49:00Z"/>
          <w:rFonts w:asciiTheme="minorHAnsi" w:eastAsiaTheme="minorEastAsia" w:hAnsiTheme="minorHAnsi" w:cstheme="minorBidi"/>
          <w:noProof/>
          <w:lang w:eastAsia="hu-HU"/>
        </w:rPr>
      </w:pPr>
      <w:ins w:id="51"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2.1.4</w:t>
        </w:r>
        <w:r>
          <w:rPr>
            <w:rFonts w:asciiTheme="minorHAnsi" w:eastAsiaTheme="minorEastAsia" w:hAnsiTheme="minorHAnsi" w:cstheme="minorBidi"/>
            <w:noProof/>
            <w:lang w:eastAsia="hu-HU"/>
          </w:rPr>
          <w:tab/>
        </w:r>
        <w:r w:rsidRPr="003D74AE">
          <w:rPr>
            <w:rStyle w:val="Hiperhivatkozs"/>
            <w:noProof/>
          </w:rPr>
          <w:t>iOS 12</w:t>
        </w:r>
        <w:r>
          <w:rPr>
            <w:noProof/>
            <w:webHidden/>
          </w:rPr>
          <w:tab/>
        </w:r>
        <w:r>
          <w:rPr>
            <w:noProof/>
            <w:webHidden/>
          </w:rPr>
          <w:fldChar w:fldCharType="begin"/>
        </w:r>
        <w:r>
          <w:rPr>
            <w:noProof/>
            <w:webHidden/>
          </w:rPr>
          <w:instrText xml:space="preserve"> PAGEREF _Toc531377881 \h </w:instrText>
        </w:r>
        <w:r>
          <w:rPr>
            <w:noProof/>
            <w:webHidden/>
          </w:rPr>
        </w:r>
      </w:ins>
      <w:r>
        <w:rPr>
          <w:noProof/>
          <w:webHidden/>
        </w:rPr>
        <w:fldChar w:fldCharType="separate"/>
      </w:r>
      <w:ins w:id="52" w:author="Vihari Réka" w:date="2018-11-30T21:49:00Z">
        <w:r>
          <w:rPr>
            <w:noProof/>
            <w:webHidden/>
          </w:rPr>
          <w:t>20</w:t>
        </w:r>
        <w:r>
          <w:rPr>
            <w:noProof/>
            <w:webHidden/>
          </w:rPr>
          <w:fldChar w:fldCharType="end"/>
        </w:r>
        <w:r w:rsidRPr="003D74AE">
          <w:rPr>
            <w:rStyle w:val="Hiperhivatkozs"/>
            <w:noProof/>
          </w:rPr>
          <w:fldChar w:fldCharType="end"/>
        </w:r>
      </w:ins>
    </w:p>
    <w:p w14:paraId="71A42F71" w14:textId="793C0015" w:rsidR="00A65114" w:rsidRDefault="00A65114">
      <w:pPr>
        <w:pStyle w:val="TJ2"/>
        <w:tabs>
          <w:tab w:val="left" w:pos="960"/>
          <w:tab w:val="right" w:leader="dot" w:pos="9060"/>
        </w:tabs>
        <w:rPr>
          <w:ins w:id="53" w:author="Vihari Réka" w:date="2018-11-30T21:49:00Z"/>
          <w:rFonts w:asciiTheme="minorHAnsi" w:eastAsiaTheme="minorEastAsia" w:hAnsiTheme="minorHAnsi" w:cstheme="minorBidi"/>
          <w:noProof/>
          <w:lang w:eastAsia="hu-HU"/>
        </w:rPr>
      </w:pPr>
      <w:ins w:id="5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2.2</w:t>
        </w:r>
        <w:r>
          <w:rPr>
            <w:rFonts w:asciiTheme="minorHAnsi" w:eastAsiaTheme="minorEastAsia" w:hAnsiTheme="minorHAnsi" w:cstheme="minorBidi"/>
            <w:noProof/>
            <w:lang w:eastAsia="hu-HU"/>
          </w:rPr>
          <w:tab/>
        </w:r>
        <w:r w:rsidRPr="003D74AE">
          <w:rPr>
            <w:rStyle w:val="Hiperhivatkozs"/>
            <w:noProof/>
          </w:rPr>
          <w:t>Swift</w:t>
        </w:r>
        <w:r>
          <w:rPr>
            <w:noProof/>
            <w:webHidden/>
          </w:rPr>
          <w:tab/>
        </w:r>
        <w:r>
          <w:rPr>
            <w:noProof/>
            <w:webHidden/>
          </w:rPr>
          <w:fldChar w:fldCharType="begin"/>
        </w:r>
        <w:r>
          <w:rPr>
            <w:noProof/>
            <w:webHidden/>
          </w:rPr>
          <w:instrText xml:space="preserve"> PAGEREF _Toc531377882 \h </w:instrText>
        </w:r>
        <w:r>
          <w:rPr>
            <w:noProof/>
            <w:webHidden/>
          </w:rPr>
        </w:r>
      </w:ins>
      <w:r>
        <w:rPr>
          <w:noProof/>
          <w:webHidden/>
        </w:rPr>
        <w:fldChar w:fldCharType="separate"/>
      </w:r>
      <w:ins w:id="55" w:author="Vihari Réka" w:date="2018-11-30T21:49:00Z">
        <w:r>
          <w:rPr>
            <w:noProof/>
            <w:webHidden/>
          </w:rPr>
          <w:t>21</w:t>
        </w:r>
        <w:r>
          <w:rPr>
            <w:noProof/>
            <w:webHidden/>
          </w:rPr>
          <w:fldChar w:fldCharType="end"/>
        </w:r>
        <w:r w:rsidRPr="003D74AE">
          <w:rPr>
            <w:rStyle w:val="Hiperhivatkozs"/>
            <w:noProof/>
          </w:rPr>
          <w:fldChar w:fldCharType="end"/>
        </w:r>
      </w:ins>
    </w:p>
    <w:p w14:paraId="42BCFCEF" w14:textId="50F3FE66" w:rsidR="00A65114" w:rsidRDefault="00A65114">
      <w:pPr>
        <w:pStyle w:val="TJ2"/>
        <w:tabs>
          <w:tab w:val="left" w:pos="960"/>
          <w:tab w:val="right" w:leader="dot" w:pos="9060"/>
        </w:tabs>
        <w:rPr>
          <w:ins w:id="56" w:author="Vihari Réka" w:date="2018-11-30T21:49:00Z"/>
          <w:rFonts w:asciiTheme="minorHAnsi" w:eastAsiaTheme="minorEastAsia" w:hAnsiTheme="minorHAnsi" w:cstheme="minorBidi"/>
          <w:noProof/>
          <w:lang w:eastAsia="hu-HU"/>
        </w:rPr>
      </w:pPr>
      <w:ins w:id="57"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2.3</w:t>
        </w:r>
        <w:r>
          <w:rPr>
            <w:rFonts w:asciiTheme="minorHAnsi" w:eastAsiaTheme="minorEastAsia" w:hAnsiTheme="minorHAnsi" w:cstheme="minorBidi"/>
            <w:noProof/>
            <w:lang w:eastAsia="hu-HU"/>
          </w:rPr>
          <w:tab/>
        </w:r>
        <w:r w:rsidRPr="003D74AE">
          <w:rPr>
            <w:rStyle w:val="Hiperhivatkozs"/>
            <w:noProof/>
          </w:rPr>
          <w:t>Xcode</w:t>
        </w:r>
        <w:r>
          <w:rPr>
            <w:noProof/>
            <w:webHidden/>
          </w:rPr>
          <w:tab/>
        </w:r>
        <w:r>
          <w:rPr>
            <w:noProof/>
            <w:webHidden/>
          </w:rPr>
          <w:fldChar w:fldCharType="begin"/>
        </w:r>
        <w:r>
          <w:rPr>
            <w:noProof/>
            <w:webHidden/>
          </w:rPr>
          <w:instrText xml:space="preserve"> PAGEREF _Toc531377883 \h </w:instrText>
        </w:r>
        <w:r>
          <w:rPr>
            <w:noProof/>
            <w:webHidden/>
          </w:rPr>
        </w:r>
      </w:ins>
      <w:r>
        <w:rPr>
          <w:noProof/>
          <w:webHidden/>
        </w:rPr>
        <w:fldChar w:fldCharType="separate"/>
      </w:r>
      <w:ins w:id="58" w:author="Vihari Réka" w:date="2018-11-30T21:49:00Z">
        <w:r>
          <w:rPr>
            <w:noProof/>
            <w:webHidden/>
          </w:rPr>
          <w:t>21</w:t>
        </w:r>
        <w:r>
          <w:rPr>
            <w:noProof/>
            <w:webHidden/>
          </w:rPr>
          <w:fldChar w:fldCharType="end"/>
        </w:r>
        <w:r w:rsidRPr="003D74AE">
          <w:rPr>
            <w:rStyle w:val="Hiperhivatkozs"/>
            <w:noProof/>
          </w:rPr>
          <w:fldChar w:fldCharType="end"/>
        </w:r>
      </w:ins>
    </w:p>
    <w:p w14:paraId="67403277" w14:textId="34F207F3" w:rsidR="00A65114" w:rsidRDefault="00A65114">
      <w:pPr>
        <w:pStyle w:val="TJ2"/>
        <w:tabs>
          <w:tab w:val="left" w:pos="960"/>
          <w:tab w:val="right" w:leader="dot" w:pos="9060"/>
        </w:tabs>
        <w:rPr>
          <w:ins w:id="59" w:author="Vihari Réka" w:date="2018-11-30T21:49:00Z"/>
          <w:rFonts w:asciiTheme="minorHAnsi" w:eastAsiaTheme="minorEastAsia" w:hAnsiTheme="minorHAnsi" w:cstheme="minorBidi"/>
          <w:noProof/>
          <w:lang w:eastAsia="hu-HU"/>
        </w:rPr>
      </w:pPr>
      <w:ins w:id="60"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"_Toc531377884"</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w:t>
        </w:r>
        <w:r>
          <w:rPr>
            <w:rFonts w:asciiTheme="minorHAnsi" w:eastAsiaTheme="minorEastAsia" w:hAnsiTheme="minorHAnsi" w:cstheme="minorBidi"/>
            <w:noProof/>
            <w:lang w:eastAsia="hu-HU"/>
          </w:rPr>
          <w:tab/>
        </w:r>
        <w:r w:rsidRPr="003D74AE">
          <w:rPr>
            <w:rStyle w:val="Hiperhivatkozs"/>
            <w:noProof/>
          </w:rPr>
          <w:t>Architektúrális minták</w:t>
        </w:r>
        <w:r>
          <w:rPr>
            <w:noProof/>
            <w:webHidden/>
          </w:rPr>
          <w:tab/>
        </w:r>
        <w:r>
          <w:rPr>
            <w:noProof/>
            <w:webHidden/>
          </w:rPr>
          <w:fldChar w:fldCharType="begin"/>
        </w:r>
        <w:r>
          <w:rPr>
            <w:noProof/>
            <w:webHidden/>
          </w:rPr>
          <w:instrText xml:space="preserve"> PAGEREF _Toc531377884 \h </w:instrText>
        </w:r>
        <w:r>
          <w:rPr>
            <w:noProof/>
            <w:webHidden/>
          </w:rPr>
        </w:r>
      </w:ins>
      <w:r>
        <w:rPr>
          <w:noProof/>
          <w:webHidden/>
        </w:rPr>
        <w:fldChar w:fldCharType="separate"/>
      </w:r>
      <w:ins w:id="61" w:author="Vihari Réka" w:date="2018-11-30T21:49:00Z">
        <w:r>
          <w:rPr>
            <w:noProof/>
            <w:webHidden/>
          </w:rPr>
          <w:t>24</w:t>
        </w:r>
        <w:r>
          <w:rPr>
            <w:noProof/>
            <w:webHidden/>
          </w:rPr>
          <w:fldChar w:fldCharType="end"/>
        </w:r>
        <w:r w:rsidRPr="003D74AE">
          <w:rPr>
            <w:rStyle w:val="Hiperhivatkozs"/>
            <w:noProof/>
          </w:rPr>
          <w:fldChar w:fldCharType="end"/>
        </w:r>
      </w:ins>
    </w:p>
    <w:p w14:paraId="24DCF0AD" w14:textId="690215BC" w:rsidR="00A65114" w:rsidRDefault="00A65114">
      <w:pPr>
        <w:pStyle w:val="TJ3"/>
        <w:tabs>
          <w:tab w:val="left" w:pos="1440"/>
          <w:tab w:val="right" w:leader="dot" w:pos="9060"/>
        </w:tabs>
        <w:rPr>
          <w:ins w:id="62" w:author="Vihari Réka" w:date="2018-11-30T21:49:00Z"/>
          <w:rFonts w:asciiTheme="minorHAnsi" w:eastAsiaTheme="minorEastAsia" w:hAnsiTheme="minorHAnsi" w:cstheme="minorBidi"/>
          <w:noProof/>
          <w:lang w:eastAsia="hu-HU"/>
        </w:rPr>
      </w:pPr>
      <w:ins w:id="63"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"_Toc531377885"</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2.4.1</w:t>
        </w:r>
        <w:r>
          <w:rPr>
            <w:rFonts w:asciiTheme="minorHAnsi" w:eastAsiaTheme="minorEastAsia" w:hAnsiTheme="minorHAnsi" w:cstheme="minorBidi"/>
            <w:noProof/>
            <w:lang w:eastAsia="hu-HU"/>
          </w:rPr>
          <w:tab/>
        </w:r>
        <w:r w:rsidRPr="003D74AE">
          <w:rPr>
            <w:rStyle w:val="Hiperhivatkozs"/>
            <w:noProof/>
          </w:rPr>
          <w:t>MVC</w:t>
        </w:r>
        <w:r>
          <w:rPr>
            <w:noProof/>
            <w:webHidden/>
          </w:rPr>
          <w:tab/>
        </w:r>
        <w:r>
          <w:rPr>
            <w:noProof/>
            <w:webHidden/>
          </w:rPr>
          <w:fldChar w:fldCharType="begin"/>
        </w:r>
        <w:r>
          <w:rPr>
            <w:noProof/>
            <w:webHidden/>
          </w:rPr>
          <w:instrText xml:space="preserve"> PAGEREF _Toc531377885 \h </w:instrText>
        </w:r>
        <w:r>
          <w:rPr>
            <w:noProof/>
            <w:webHidden/>
          </w:rPr>
        </w:r>
      </w:ins>
      <w:r>
        <w:rPr>
          <w:noProof/>
          <w:webHidden/>
        </w:rPr>
        <w:fldChar w:fldCharType="separate"/>
      </w:r>
      <w:ins w:id="64" w:author="Vihari Réka" w:date="2018-11-30T21:49:00Z">
        <w:r>
          <w:rPr>
            <w:noProof/>
            <w:webHidden/>
          </w:rPr>
          <w:t>24</w:t>
        </w:r>
        <w:r>
          <w:rPr>
            <w:noProof/>
            <w:webHidden/>
          </w:rPr>
          <w:fldChar w:fldCharType="end"/>
        </w:r>
        <w:r w:rsidRPr="003D74AE">
          <w:rPr>
            <w:rStyle w:val="Hiperhivatkozs"/>
            <w:noProof/>
          </w:rPr>
          <w:fldChar w:fldCharType="end"/>
        </w:r>
      </w:ins>
    </w:p>
    <w:p w14:paraId="4B09D079" w14:textId="50D5F9A7" w:rsidR="00A65114" w:rsidRDefault="00A65114">
      <w:pPr>
        <w:pStyle w:val="TJ3"/>
        <w:tabs>
          <w:tab w:val="left" w:pos="960"/>
          <w:tab w:val="right" w:leader="dot" w:pos="9060"/>
        </w:tabs>
        <w:rPr>
          <w:ins w:id="65" w:author="Vihari Réka" w:date="2018-11-30T21:49:00Z"/>
          <w:rFonts w:asciiTheme="minorHAnsi" w:eastAsiaTheme="minorEastAsia" w:hAnsiTheme="minorHAnsi" w:cstheme="minorBidi"/>
          <w:noProof/>
          <w:lang w:eastAsia="hu-HU"/>
        </w:rPr>
      </w:pPr>
      <w:ins w:id="6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"_Toc531377886"</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Pr>
            <w:rFonts w:asciiTheme="minorHAnsi" w:eastAsiaTheme="minorEastAsia" w:hAnsiTheme="minorHAnsi" w:cstheme="minorBidi"/>
            <w:noProof/>
            <w:lang w:eastAsia="hu-HU"/>
          </w:rPr>
          <w:tab/>
        </w:r>
        <w:r w:rsidRPr="003D74AE">
          <w:rPr>
            <w:rStyle w:val="Hiperhivatkozs"/>
            <w:noProof/>
          </w:rPr>
          <w:t>VIPER</w:t>
        </w:r>
        <w:r>
          <w:rPr>
            <w:noProof/>
            <w:webHidden/>
          </w:rPr>
          <w:tab/>
        </w:r>
        <w:r>
          <w:rPr>
            <w:noProof/>
            <w:webHidden/>
          </w:rPr>
          <w:fldChar w:fldCharType="begin"/>
        </w:r>
        <w:r>
          <w:rPr>
            <w:noProof/>
            <w:webHidden/>
          </w:rPr>
          <w:instrText xml:space="preserve"> PAGEREF _Toc531377886 \h </w:instrText>
        </w:r>
        <w:r>
          <w:rPr>
            <w:noProof/>
            <w:webHidden/>
          </w:rPr>
        </w:r>
      </w:ins>
      <w:r>
        <w:rPr>
          <w:noProof/>
          <w:webHidden/>
        </w:rPr>
        <w:fldChar w:fldCharType="separate"/>
      </w:r>
      <w:ins w:id="67" w:author="Vihari Réka" w:date="2018-11-30T21:49:00Z">
        <w:r>
          <w:rPr>
            <w:noProof/>
            <w:webHidden/>
          </w:rPr>
          <w:t>26</w:t>
        </w:r>
        <w:r>
          <w:rPr>
            <w:noProof/>
            <w:webHidden/>
          </w:rPr>
          <w:fldChar w:fldCharType="end"/>
        </w:r>
        <w:r w:rsidRPr="003D74AE">
          <w:rPr>
            <w:rStyle w:val="Hiperhivatkozs"/>
            <w:noProof/>
          </w:rPr>
          <w:fldChar w:fldCharType="end"/>
        </w:r>
      </w:ins>
    </w:p>
    <w:p w14:paraId="528F9191" w14:textId="745E5B61" w:rsidR="00A65114" w:rsidRDefault="00A65114">
      <w:pPr>
        <w:pStyle w:val="TJ3"/>
        <w:tabs>
          <w:tab w:val="right" w:leader="dot" w:pos="9060"/>
        </w:tabs>
        <w:rPr>
          <w:ins w:id="68" w:author="Vihari Réka" w:date="2018-11-30T21:49:00Z"/>
          <w:rFonts w:asciiTheme="minorHAnsi" w:eastAsiaTheme="minorEastAsia" w:hAnsiTheme="minorHAnsi" w:cstheme="minorBidi"/>
          <w:noProof/>
          <w:lang w:eastAsia="hu-HU"/>
        </w:rPr>
      </w:pPr>
      <w:ins w:id="69"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"_Toc531377887"</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2.4.2</w:t>
        </w:r>
        <w:r>
          <w:rPr>
            <w:noProof/>
            <w:webHidden/>
          </w:rPr>
          <w:tab/>
        </w:r>
        <w:r>
          <w:rPr>
            <w:noProof/>
            <w:webHidden/>
          </w:rPr>
          <w:fldChar w:fldCharType="begin"/>
        </w:r>
        <w:r>
          <w:rPr>
            <w:noProof/>
            <w:webHidden/>
          </w:rPr>
          <w:instrText xml:space="preserve"> PAGEREF _Toc531377887 \h </w:instrText>
        </w:r>
        <w:r>
          <w:rPr>
            <w:noProof/>
            <w:webHidden/>
          </w:rPr>
        </w:r>
      </w:ins>
      <w:r>
        <w:rPr>
          <w:noProof/>
          <w:webHidden/>
        </w:rPr>
        <w:fldChar w:fldCharType="separate"/>
      </w:r>
      <w:ins w:id="70" w:author="Vihari Réka" w:date="2018-11-30T21:49:00Z">
        <w:r>
          <w:rPr>
            <w:noProof/>
            <w:webHidden/>
          </w:rPr>
          <w:t>26</w:t>
        </w:r>
        <w:r>
          <w:rPr>
            <w:noProof/>
            <w:webHidden/>
          </w:rPr>
          <w:fldChar w:fldCharType="end"/>
        </w:r>
        <w:r w:rsidRPr="003D74AE">
          <w:rPr>
            <w:rStyle w:val="Hiperhivatkozs"/>
            <w:noProof/>
          </w:rPr>
          <w:fldChar w:fldCharType="end"/>
        </w:r>
      </w:ins>
    </w:p>
    <w:p w14:paraId="68D038D2" w14:textId="00361521" w:rsidR="00A65114" w:rsidRDefault="00A65114">
      <w:pPr>
        <w:pStyle w:val="TJ3"/>
        <w:tabs>
          <w:tab w:val="left" w:pos="1440"/>
          <w:tab w:val="right" w:leader="dot" w:pos="9060"/>
        </w:tabs>
        <w:rPr>
          <w:ins w:id="71" w:author="Vihari Réka" w:date="2018-11-30T21:49:00Z"/>
          <w:rFonts w:asciiTheme="minorHAnsi" w:eastAsiaTheme="minorEastAsia" w:hAnsiTheme="minorHAnsi" w:cstheme="minorBidi"/>
          <w:noProof/>
          <w:lang w:eastAsia="hu-HU"/>
        </w:rPr>
      </w:pPr>
      <w:ins w:id="7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"_Toc531377888"</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2.4.3</w:t>
        </w:r>
        <w:r>
          <w:rPr>
            <w:rFonts w:asciiTheme="minorHAnsi" w:eastAsiaTheme="minorEastAsia" w:hAnsiTheme="minorHAnsi" w:cstheme="minorBidi"/>
            <w:noProof/>
            <w:lang w:eastAsia="hu-HU"/>
          </w:rPr>
          <w:tab/>
        </w:r>
        <w:r w:rsidRPr="003D74AE">
          <w:rPr>
            <w:rStyle w:val="Hiperhivatkozs"/>
            <w:noProof/>
          </w:rPr>
          <w:t>Viper vs MVC</w:t>
        </w:r>
        <w:r>
          <w:rPr>
            <w:noProof/>
            <w:webHidden/>
          </w:rPr>
          <w:tab/>
        </w:r>
        <w:r>
          <w:rPr>
            <w:noProof/>
            <w:webHidden/>
          </w:rPr>
          <w:fldChar w:fldCharType="begin"/>
        </w:r>
        <w:r>
          <w:rPr>
            <w:noProof/>
            <w:webHidden/>
          </w:rPr>
          <w:instrText xml:space="preserve"> PAGEREF _Toc531377888 \h </w:instrText>
        </w:r>
        <w:r>
          <w:rPr>
            <w:noProof/>
            <w:webHidden/>
          </w:rPr>
        </w:r>
      </w:ins>
      <w:r>
        <w:rPr>
          <w:noProof/>
          <w:webHidden/>
        </w:rPr>
        <w:fldChar w:fldCharType="separate"/>
      </w:r>
      <w:ins w:id="73" w:author="Vihari Réka" w:date="2018-11-30T21:49:00Z">
        <w:r>
          <w:rPr>
            <w:noProof/>
            <w:webHidden/>
          </w:rPr>
          <w:t>27</w:t>
        </w:r>
        <w:r>
          <w:rPr>
            <w:noProof/>
            <w:webHidden/>
          </w:rPr>
          <w:fldChar w:fldCharType="end"/>
        </w:r>
        <w:r w:rsidRPr="003D74AE">
          <w:rPr>
            <w:rStyle w:val="Hiperhivatkozs"/>
            <w:noProof/>
          </w:rPr>
          <w:fldChar w:fldCharType="end"/>
        </w:r>
      </w:ins>
    </w:p>
    <w:p w14:paraId="1720C5A1" w14:textId="2DB596C7" w:rsidR="00A65114" w:rsidRDefault="00A65114">
      <w:pPr>
        <w:pStyle w:val="TJ3"/>
        <w:tabs>
          <w:tab w:val="left" w:pos="1440"/>
          <w:tab w:val="right" w:leader="dot" w:pos="9060"/>
        </w:tabs>
        <w:rPr>
          <w:ins w:id="74" w:author="Vihari Réka" w:date="2018-11-30T21:49:00Z"/>
          <w:rFonts w:asciiTheme="minorHAnsi" w:eastAsiaTheme="minorEastAsia" w:hAnsiTheme="minorHAnsi" w:cstheme="minorBidi"/>
          <w:noProof/>
          <w:lang w:eastAsia="hu-HU"/>
        </w:rPr>
      </w:pPr>
      <w:ins w:id="75"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"_Toc531377889"</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2.4.4</w:t>
        </w:r>
        <w:r>
          <w:rPr>
            <w:rFonts w:asciiTheme="minorHAnsi" w:eastAsiaTheme="minorEastAsia" w:hAnsiTheme="minorHAnsi" w:cstheme="minorBidi"/>
            <w:noProof/>
            <w:lang w:eastAsia="hu-HU"/>
          </w:rPr>
          <w:tab/>
        </w:r>
        <w:r w:rsidRPr="003D74AE">
          <w:rPr>
            <w:rStyle w:val="Hiperhivatkozs"/>
            <w:noProof/>
          </w:rPr>
          <w:t>Konklúzió</w:t>
        </w:r>
        <w:r>
          <w:rPr>
            <w:noProof/>
            <w:webHidden/>
          </w:rPr>
          <w:tab/>
        </w:r>
        <w:r>
          <w:rPr>
            <w:noProof/>
            <w:webHidden/>
          </w:rPr>
          <w:fldChar w:fldCharType="begin"/>
        </w:r>
        <w:r>
          <w:rPr>
            <w:noProof/>
            <w:webHidden/>
          </w:rPr>
          <w:instrText xml:space="preserve"> PAGEREF _Toc531377889 \h </w:instrText>
        </w:r>
        <w:r>
          <w:rPr>
            <w:noProof/>
            <w:webHidden/>
          </w:rPr>
        </w:r>
      </w:ins>
      <w:r>
        <w:rPr>
          <w:noProof/>
          <w:webHidden/>
        </w:rPr>
        <w:fldChar w:fldCharType="separate"/>
      </w:r>
      <w:ins w:id="76" w:author="Vihari Réka" w:date="2018-11-30T21:49:00Z">
        <w:r>
          <w:rPr>
            <w:noProof/>
            <w:webHidden/>
          </w:rPr>
          <w:t>27</w:t>
        </w:r>
        <w:r>
          <w:rPr>
            <w:noProof/>
            <w:webHidden/>
          </w:rPr>
          <w:fldChar w:fldCharType="end"/>
        </w:r>
        <w:r w:rsidRPr="003D74AE">
          <w:rPr>
            <w:rStyle w:val="Hiperhivatkozs"/>
            <w:noProof/>
          </w:rPr>
          <w:fldChar w:fldCharType="end"/>
        </w:r>
      </w:ins>
    </w:p>
    <w:p w14:paraId="5F4A7632" w14:textId="359695E5" w:rsidR="00A65114" w:rsidRDefault="00A65114">
      <w:pPr>
        <w:pStyle w:val="TJ1"/>
        <w:tabs>
          <w:tab w:val="left" w:pos="482"/>
        </w:tabs>
        <w:rPr>
          <w:ins w:id="77" w:author="Vihari Réka" w:date="2018-11-30T21:49:00Z"/>
          <w:rFonts w:asciiTheme="minorHAnsi" w:eastAsiaTheme="minorEastAsia" w:hAnsiTheme="minorHAnsi" w:cstheme="minorBidi"/>
          <w:b w:val="0"/>
          <w:noProof/>
          <w:lang w:eastAsia="hu-HU"/>
        </w:rPr>
      </w:pPr>
      <w:ins w:id="7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"_Toc531377890"</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3</w:t>
        </w:r>
        <w:r>
          <w:rPr>
            <w:rFonts w:asciiTheme="minorHAnsi" w:eastAsiaTheme="minorEastAsia" w:hAnsiTheme="minorHAnsi" w:cstheme="minorBidi"/>
            <w:b w:val="0"/>
            <w:noProof/>
            <w:lang w:eastAsia="hu-HU"/>
          </w:rPr>
          <w:tab/>
        </w:r>
        <w:r w:rsidRPr="003D74AE">
          <w:rPr>
            <w:rStyle w:val="Hiperhivatkozs"/>
            <w:rFonts w:cs="Arial"/>
            <w:noProof/>
            <w:kern w:val="32"/>
          </w:rPr>
          <w:t>Feladat ismertetése</w:t>
        </w:r>
        <w:r>
          <w:rPr>
            <w:noProof/>
            <w:webHidden/>
          </w:rPr>
          <w:tab/>
        </w:r>
        <w:r>
          <w:rPr>
            <w:noProof/>
            <w:webHidden/>
          </w:rPr>
          <w:fldChar w:fldCharType="begin"/>
        </w:r>
        <w:r>
          <w:rPr>
            <w:noProof/>
            <w:webHidden/>
          </w:rPr>
          <w:instrText xml:space="preserve"> PAGEREF _Toc531377890 \h </w:instrText>
        </w:r>
        <w:r>
          <w:rPr>
            <w:noProof/>
            <w:webHidden/>
          </w:rPr>
        </w:r>
      </w:ins>
      <w:r>
        <w:rPr>
          <w:noProof/>
          <w:webHidden/>
        </w:rPr>
        <w:fldChar w:fldCharType="separate"/>
      </w:r>
      <w:ins w:id="79" w:author="Vihari Réka" w:date="2018-11-30T21:49:00Z">
        <w:r>
          <w:rPr>
            <w:noProof/>
            <w:webHidden/>
          </w:rPr>
          <w:t>29</w:t>
        </w:r>
        <w:r>
          <w:rPr>
            <w:noProof/>
            <w:webHidden/>
          </w:rPr>
          <w:fldChar w:fldCharType="end"/>
        </w:r>
        <w:r w:rsidRPr="003D74AE">
          <w:rPr>
            <w:rStyle w:val="Hiperhivatkozs"/>
            <w:noProof/>
          </w:rPr>
          <w:fldChar w:fldCharType="end"/>
        </w:r>
      </w:ins>
    </w:p>
    <w:p w14:paraId="46A54BA8" w14:textId="724E1827" w:rsidR="00A65114" w:rsidRDefault="00A65114">
      <w:pPr>
        <w:pStyle w:val="TJ2"/>
        <w:tabs>
          <w:tab w:val="left" w:pos="960"/>
          <w:tab w:val="right" w:leader="dot" w:pos="9060"/>
        </w:tabs>
        <w:rPr>
          <w:ins w:id="80" w:author="Vihari Réka" w:date="2018-11-30T21:49:00Z"/>
          <w:rFonts w:asciiTheme="minorHAnsi" w:eastAsiaTheme="minorEastAsia" w:hAnsiTheme="minorHAnsi" w:cstheme="minorBidi"/>
          <w:noProof/>
          <w:lang w:eastAsia="hu-HU"/>
        </w:rPr>
      </w:pPr>
      <w:ins w:id="81"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3.1</w:t>
        </w:r>
        <w:r>
          <w:rPr>
            <w:rFonts w:asciiTheme="minorHAnsi" w:eastAsiaTheme="minorEastAsia" w:hAnsiTheme="minorHAnsi" w:cstheme="minorBidi"/>
            <w:noProof/>
            <w:lang w:eastAsia="hu-HU"/>
          </w:rPr>
          <w:tab/>
        </w:r>
        <w:r w:rsidRPr="003D74AE">
          <w:rPr>
            <w:rStyle w:val="Hiperhivatkozs"/>
            <w:noProof/>
          </w:rPr>
          <w:t>Specifikáció</w:t>
        </w:r>
        <w:r>
          <w:rPr>
            <w:noProof/>
            <w:webHidden/>
          </w:rPr>
          <w:tab/>
        </w:r>
        <w:r>
          <w:rPr>
            <w:noProof/>
            <w:webHidden/>
          </w:rPr>
          <w:fldChar w:fldCharType="begin"/>
        </w:r>
        <w:r>
          <w:rPr>
            <w:noProof/>
            <w:webHidden/>
          </w:rPr>
          <w:instrText xml:space="preserve"> PAGEREF _Toc531377891 \h </w:instrText>
        </w:r>
        <w:r>
          <w:rPr>
            <w:noProof/>
            <w:webHidden/>
          </w:rPr>
        </w:r>
      </w:ins>
      <w:r>
        <w:rPr>
          <w:noProof/>
          <w:webHidden/>
        </w:rPr>
        <w:fldChar w:fldCharType="separate"/>
      </w:r>
      <w:ins w:id="82" w:author="Vihari Réka" w:date="2018-11-30T21:49:00Z">
        <w:r>
          <w:rPr>
            <w:noProof/>
            <w:webHidden/>
          </w:rPr>
          <w:t>29</w:t>
        </w:r>
        <w:r>
          <w:rPr>
            <w:noProof/>
            <w:webHidden/>
          </w:rPr>
          <w:fldChar w:fldCharType="end"/>
        </w:r>
        <w:r w:rsidRPr="003D74AE">
          <w:rPr>
            <w:rStyle w:val="Hiperhivatkozs"/>
            <w:noProof/>
          </w:rPr>
          <w:fldChar w:fldCharType="end"/>
        </w:r>
      </w:ins>
    </w:p>
    <w:p w14:paraId="4E5450A9" w14:textId="30E0CC95" w:rsidR="00A65114" w:rsidRDefault="00A65114">
      <w:pPr>
        <w:pStyle w:val="TJ1"/>
        <w:tabs>
          <w:tab w:val="left" w:pos="482"/>
        </w:tabs>
        <w:rPr>
          <w:ins w:id="83" w:author="Vihari Réka" w:date="2018-11-30T21:49:00Z"/>
          <w:rFonts w:asciiTheme="minorHAnsi" w:eastAsiaTheme="minorEastAsia" w:hAnsiTheme="minorHAnsi" w:cstheme="minorBidi"/>
          <w:b w:val="0"/>
          <w:noProof/>
          <w:lang w:eastAsia="hu-HU"/>
        </w:rPr>
      </w:pPr>
      <w:ins w:id="8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4</w:t>
        </w:r>
        <w:r>
          <w:rPr>
            <w:rFonts w:asciiTheme="minorHAnsi" w:eastAsiaTheme="minorEastAsia" w:hAnsiTheme="minorHAnsi" w:cstheme="minorBidi"/>
            <w:b w:val="0"/>
            <w:noProof/>
            <w:lang w:eastAsia="hu-HU"/>
          </w:rPr>
          <w:tab/>
        </w:r>
        <w:r w:rsidRPr="003D74AE">
          <w:rPr>
            <w:rStyle w:val="Hiperhivatkozs"/>
            <w:rFonts w:cs="Arial"/>
            <w:noProof/>
            <w:kern w:val="32"/>
          </w:rPr>
          <w:t>Technológiák ismertetése</w:t>
        </w:r>
        <w:r>
          <w:rPr>
            <w:noProof/>
            <w:webHidden/>
          </w:rPr>
          <w:tab/>
        </w:r>
        <w:r>
          <w:rPr>
            <w:noProof/>
            <w:webHidden/>
          </w:rPr>
          <w:fldChar w:fldCharType="begin"/>
        </w:r>
        <w:r>
          <w:rPr>
            <w:noProof/>
            <w:webHidden/>
          </w:rPr>
          <w:instrText xml:space="preserve"> PAGEREF _Toc531377892 \h </w:instrText>
        </w:r>
        <w:r>
          <w:rPr>
            <w:noProof/>
            <w:webHidden/>
          </w:rPr>
        </w:r>
      </w:ins>
      <w:r>
        <w:rPr>
          <w:noProof/>
          <w:webHidden/>
        </w:rPr>
        <w:fldChar w:fldCharType="separate"/>
      </w:r>
      <w:ins w:id="85" w:author="Vihari Réka" w:date="2018-11-30T21:49:00Z">
        <w:r>
          <w:rPr>
            <w:noProof/>
            <w:webHidden/>
          </w:rPr>
          <w:t>30</w:t>
        </w:r>
        <w:r>
          <w:rPr>
            <w:noProof/>
            <w:webHidden/>
          </w:rPr>
          <w:fldChar w:fldCharType="end"/>
        </w:r>
        <w:r w:rsidRPr="003D74AE">
          <w:rPr>
            <w:rStyle w:val="Hiperhivatkozs"/>
            <w:noProof/>
          </w:rPr>
          <w:fldChar w:fldCharType="end"/>
        </w:r>
      </w:ins>
    </w:p>
    <w:p w14:paraId="13A73B10" w14:textId="6796E35D" w:rsidR="00A65114" w:rsidRDefault="00A65114">
      <w:pPr>
        <w:pStyle w:val="TJ2"/>
        <w:tabs>
          <w:tab w:val="right" w:leader="dot" w:pos="9060"/>
        </w:tabs>
        <w:rPr>
          <w:ins w:id="86" w:author="Vihari Réka" w:date="2018-11-30T21:49:00Z"/>
          <w:rFonts w:asciiTheme="minorHAnsi" w:eastAsiaTheme="minorEastAsia" w:hAnsiTheme="minorHAnsi" w:cstheme="minorBidi"/>
          <w:noProof/>
          <w:lang w:eastAsia="hu-HU"/>
        </w:rPr>
      </w:pPr>
      <w:ins w:id="87"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4.1 Verziókezelés</w:t>
        </w:r>
        <w:r>
          <w:rPr>
            <w:noProof/>
            <w:webHidden/>
          </w:rPr>
          <w:tab/>
        </w:r>
        <w:r>
          <w:rPr>
            <w:noProof/>
            <w:webHidden/>
          </w:rPr>
          <w:fldChar w:fldCharType="begin"/>
        </w:r>
        <w:r>
          <w:rPr>
            <w:noProof/>
            <w:webHidden/>
          </w:rPr>
          <w:instrText xml:space="preserve"> PAGEREF _Toc531377893 \h </w:instrText>
        </w:r>
        <w:r>
          <w:rPr>
            <w:noProof/>
            <w:webHidden/>
          </w:rPr>
        </w:r>
      </w:ins>
      <w:r>
        <w:rPr>
          <w:noProof/>
          <w:webHidden/>
        </w:rPr>
        <w:fldChar w:fldCharType="separate"/>
      </w:r>
      <w:ins w:id="88" w:author="Vihari Réka" w:date="2018-11-30T21:49:00Z">
        <w:r>
          <w:rPr>
            <w:noProof/>
            <w:webHidden/>
          </w:rPr>
          <w:t>30</w:t>
        </w:r>
        <w:r>
          <w:rPr>
            <w:noProof/>
            <w:webHidden/>
          </w:rPr>
          <w:fldChar w:fldCharType="end"/>
        </w:r>
        <w:r w:rsidRPr="003D74AE">
          <w:rPr>
            <w:rStyle w:val="Hiperhivatkozs"/>
            <w:noProof/>
          </w:rPr>
          <w:fldChar w:fldCharType="end"/>
        </w:r>
      </w:ins>
    </w:p>
    <w:p w14:paraId="11919C39" w14:textId="419EC314" w:rsidR="00A65114" w:rsidRDefault="00A65114">
      <w:pPr>
        <w:pStyle w:val="TJ2"/>
        <w:tabs>
          <w:tab w:val="right" w:leader="dot" w:pos="9060"/>
        </w:tabs>
        <w:rPr>
          <w:ins w:id="89" w:author="Vihari Réka" w:date="2018-11-30T21:49:00Z"/>
          <w:rFonts w:asciiTheme="minorHAnsi" w:eastAsiaTheme="minorEastAsia" w:hAnsiTheme="minorHAnsi" w:cstheme="minorBidi"/>
          <w:noProof/>
          <w:lang w:eastAsia="hu-HU"/>
        </w:rPr>
      </w:pPr>
      <w:ins w:id="90"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"_Toc531377894"</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4.2 CocoaPods</w:t>
        </w:r>
        <w:r>
          <w:rPr>
            <w:noProof/>
            <w:webHidden/>
          </w:rPr>
          <w:tab/>
        </w:r>
        <w:r>
          <w:rPr>
            <w:noProof/>
            <w:webHidden/>
          </w:rPr>
          <w:fldChar w:fldCharType="begin"/>
        </w:r>
        <w:r>
          <w:rPr>
            <w:noProof/>
            <w:webHidden/>
          </w:rPr>
          <w:instrText xml:space="preserve"> PAGEREF _Toc531377894 \h </w:instrText>
        </w:r>
        <w:r>
          <w:rPr>
            <w:noProof/>
            <w:webHidden/>
          </w:rPr>
        </w:r>
      </w:ins>
      <w:r>
        <w:rPr>
          <w:noProof/>
          <w:webHidden/>
        </w:rPr>
        <w:fldChar w:fldCharType="separate"/>
      </w:r>
      <w:ins w:id="91" w:author="Vihari Réka" w:date="2018-11-30T21:49:00Z">
        <w:r>
          <w:rPr>
            <w:noProof/>
            <w:webHidden/>
          </w:rPr>
          <w:t>31</w:t>
        </w:r>
        <w:r>
          <w:rPr>
            <w:noProof/>
            <w:webHidden/>
          </w:rPr>
          <w:fldChar w:fldCharType="end"/>
        </w:r>
        <w:r w:rsidRPr="003D74AE">
          <w:rPr>
            <w:rStyle w:val="Hiperhivatkozs"/>
            <w:noProof/>
          </w:rPr>
          <w:fldChar w:fldCharType="end"/>
        </w:r>
      </w:ins>
    </w:p>
    <w:p w14:paraId="1A22EE28" w14:textId="340F380F" w:rsidR="00A65114" w:rsidRDefault="00A65114">
      <w:pPr>
        <w:pStyle w:val="TJ3"/>
        <w:tabs>
          <w:tab w:val="right" w:leader="dot" w:pos="9060"/>
        </w:tabs>
        <w:rPr>
          <w:ins w:id="92" w:author="Vihari Réka" w:date="2018-11-30T21:49:00Z"/>
          <w:rFonts w:asciiTheme="minorHAnsi" w:eastAsiaTheme="minorEastAsia" w:hAnsiTheme="minorHAnsi" w:cstheme="minorBidi"/>
          <w:noProof/>
          <w:lang w:eastAsia="hu-HU"/>
        </w:rPr>
      </w:pPr>
      <w:ins w:id="93"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"_Toc531377895"</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4.2.1 FSCalendar</w:t>
        </w:r>
        <w:r>
          <w:rPr>
            <w:noProof/>
            <w:webHidden/>
          </w:rPr>
          <w:tab/>
        </w:r>
        <w:r>
          <w:rPr>
            <w:noProof/>
            <w:webHidden/>
          </w:rPr>
          <w:fldChar w:fldCharType="begin"/>
        </w:r>
        <w:r>
          <w:rPr>
            <w:noProof/>
            <w:webHidden/>
          </w:rPr>
          <w:instrText xml:space="preserve"> PAGEREF _Toc531377895 \h </w:instrText>
        </w:r>
        <w:r>
          <w:rPr>
            <w:noProof/>
            <w:webHidden/>
          </w:rPr>
        </w:r>
      </w:ins>
      <w:r>
        <w:rPr>
          <w:noProof/>
          <w:webHidden/>
        </w:rPr>
        <w:fldChar w:fldCharType="separate"/>
      </w:r>
      <w:ins w:id="94" w:author="Vihari Réka" w:date="2018-11-30T21:49:00Z">
        <w:r>
          <w:rPr>
            <w:noProof/>
            <w:webHidden/>
          </w:rPr>
          <w:t>32</w:t>
        </w:r>
        <w:r>
          <w:rPr>
            <w:noProof/>
            <w:webHidden/>
          </w:rPr>
          <w:fldChar w:fldCharType="end"/>
        </w:r>
        <w:r w:rsidRPr="003D74AE">
          <w:rPr>
            <w:rStyle w:val="Hiperhivatkozs"/>
            <w:noProof/>
          </w:rPr>
          <w:fldChar w:fldCharType="end"/>
        </w:r>
      </w:ins>
    </w:p>
    <w:p w14:paraId="491737E4" w14:textId="78699034" w:rsidR="00A65114" w:rsidRDefault="00A65114">
      <w:pPr>
        <w:pStyle w:val="TJ3"/>
        <w:tabs>
          <w:tab w:val="right" w:leader="dot" w:pos="9060"/>
        </w:tabs>
        <w:rPr>
          <w:ins w:id="95" w:author="Vihari Réka" w:date="2018-11-30T21:49:00Z"/>
          <w:rFonts w:asciiTheme="minorHAnsi" w:eastAsiaTheme="minorEastAsia" w:hAnsiTheme="minorHAnsi" w:cstheme="minorBidi"/>
          <w:noProof/>
          <w:lang w:eastAsia="hu-HU"/>
        </w:rPr>
      </w:pPr>
      <w:ins w:id="9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"_Toc531377896"</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4.2.2 Alamofire</w:t>
        </w:r>
        <w:r>
          <w:rPr>
            <w:noProof/>
            <w:webHidden/>
          </w:rPr>
          <w:tab/>
        </w:r>
        <w:r>
          <w:rPr>
            <w:noProof/>
            <w:webHidden/>
          </w:rPr>
          <w:fldChar w:fldCharType="begin"/>
        </w:r>
        <w:r>
          <w:rPr>
            <w:noProof/>
            <w:webHidden/>
          </w:rPr>
          <w:instrText xml:space="preserve"> PAGEREF _Toc531377896 \h </w:instrText>
        </w:r>
        <w:r>
          <w:rPr>
            <w:noProof/>
            <w:webHidden/>
          </w:rPr>
        </w:r>
      </w:ins>
      <w:r>
        <w:rPr>
          <w:noProof/>
          <w:webHidden/>
        </w:rPr>
        <w:fldChar w:fldCharType="separate"/>
      </w:r>
      <w:ins w:id="97" w:author="Vihari Réka" w:date="2018-11-30T21:49:00Z">
        <w:r>
          <w:rPr>
            <w:noProof/>
            <w:webHidden/>
          </w:rPr>
          <w:t>32</w:t>
        </w:r>
        <w:r>
          <w:rPr>
            <w:noProof/>
            <w:webHidden/>
          </w:rPr>
          <w:fldChar w:fldCharType="end"/>
        </w:r>
        <w:r w:rsidRPr="003D74AE">
          <w:rPr>
            <w:rStyle w:val="Hiperhivatkozs"/>
            <w:noProof/>
          </w:rPr>
          <w:fldChar w:fldCharType="end"/>
        </w:r>
      </w:ins>
    </w:p>
    <w:p w14:paraId="1AC80AFC" w14:textId="0E0996D9" w:rsidR="00A65114" w:rsidRDefault="00A65114">
      <w:pPr>
        <w:pStyle w:val="TJ3"/>
        <w:tabs>
          <w:tab w:val="right" w:leader="dot" w:pos="9060"/>
        </w:tabs>
        <w:rPr>
          <w:ins w:id="98" w:author="Vihari Réka" w:date="2018-11-30T21:49:00Z"/>
          <w:rFonts w:asciiTheme="minorHAnsi" w:eastAsiaTheme="minorEastAsia" w:hAnsiTheme="minorHAnsi" w:cstheme="minorBidi"/>
          <w:noProof/>
          <w:lang w:eastAsia="hu-HU"/>
        </w:rPr>
      </w:pPr>
      <w:ins w:id="99"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"_Toc531377897"</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4.2.3 Kingfisher</w:t>
        </w:r>
        <w:r>
          <w:rPr>
            <w:noProof/>
            <w:webHidden/>
          </w:rPr>
          <w:tab/>
        </w:r>
        <w:r>
          <w:rPr>
            <w:noProof/>
            <w:webHidden/>
          </w:rPr>
          <w:fldChar w:fldCharType="begin"/>
        </w:r>
        <w:r>
          <w:rPr>
            <w:noProof/>
            <w:webHidden/>
          </w:rPr>
          <w:instrText xml:space="preserve"> PAGEREF _Toc531377897 \h </w:instrText>
        </w:r>
        <w:r>
          <w:rPr>
            <w:noProof/>
            <w:webHidden/>
          </w:rPr>
        </w:r>
      </w:ins>
      <w:r>
        <w:rPr>
          <w:noProof/>
          <w:webHidden/>
        </w:rPr>
        <w:fldChar w:fldCharType="separate"/>
      </w:r>
      <w:ins w:id="100" w:author="Vihari Réka" w:date="2018-11-30T21:49:00Z">
        <w:r>
          <w:rPr>
            <w:noProof/>
            <w:webHidden/>
          </w:rPr>
          <w:t>32</w:t>
        </w:r>
        <w:r>
          <w:rPr>
            <w:noProof/>
            <w:webHidden/>
          </w:rPr>
          <w:fldChar w:fldCharType="end"/>
        </w:r>
        <w:r w:rsidRPr="003D74AE">
          <w:rPr>
            <w:rStyle w:val="Hiperhivatkozs"/>
            <w:noProof/>
          </w:rPr>
          <w:fldChar w:fldCharType="end"/>
        </w:r>
      </w:ins>
    </w:p>
    <w:p w14:paraId="075A2145" w14:textId="56068481" w:rsidR="00A65114" w:rsidRDefault="00A65114">
      <w:pPr>
        <w:pStyle w:val="TJ2"/>
        <w:tabs>
          <w:tab w:val="left" w:pos="960"/>
          <w:tab w:val="right" w:leader="dot" w:pos="9060"/>
        </w:tabs>
        <w:rPr>
          <w:ins w:id="101" w:author="Vihari Réka" w:date="2018-11-30T21:49:00Z"/>
          <w:rFonts w:asciiTheme="minorHAnsi" w:eastAsiaTheme="minorEastAsia" w:hAnsiTheme="minorHAnsi" w:cstheme="minorBidi"/>
          <w:noProof/>
          <w:lang w:eastAsia="hu-HU"/>
        </w:rPr>
      </w:pPr>
      <w:ins w:id="10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"_Toc531377898"</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4.3</w:t>
        </w:r>
        <w:r>
          <w:rPr>
            <w:rFonts w:asciiTheme="minorHAnsi" w:eastAsiaTheme="minorEastAsia" w:hAnsiTheme="minorHAnsi" w:cstheme="minorBidi"/>
            <w:noProof/>
            <w:lang w:eastAsia="hu-HU"/>
          </w:rPr>
          <w:tab/>
        </w:r>
        <w:r w:rsidRPr="003D74AE">
          <w:rPr>
            <w:rStyle w:val="Hiperhivatkozs"/>
            <w:noProof/>
          </w:rPr>
          <w:t>JHipster</w:t>
        </w:r>
        <w:r>
          <w:rPr>
            <w:noProof/>
            <w:webHidden/>
          </w:rPr>
          <w:tab/>
        </w:r>
        <w:r>
          <w:rPr>
            <w:noProof/>
            <w:webHidden/>
          </w:rPr>
          <w:fldChar w:fldCharType="begin"/>
        </w:r>
        <w:r>
          <w:rPr>
            <w:noProof/>
            <w:webHidden/>
          </w:rPr>
          <w:instrText xml:space="preserve"> PAGEREF _Toc531377898 \h </w:instrText>
        </w:r>
        <w:r>
          <w:rPr>
            <w:noProof/>
            <w:webHidden/>
          </w:rPr>
        </w:r>
      </w:ins>
      <w:r>
        <w:rPr>
          <w:noProof/>
          <w:webHidden/>
        </w:rPr>
        <w:fldChar w:fldCharType="separate"/>
      </w:r>
      <w:ins w:id="103" w:author="Vihari Réka" w:date="2018-11-30T21:49:00Z">
        <w:r>
          <w:rPr>
            <w:noProof/>
            <w:webHidden/>
          </w:rPr>
          <w:t>33</w:t>
        </w:r>
        <w:r>
          <w:rPr>
            <w:noProof/>
            <w:webHidden/>
          </w:rPr>
          <w:fldChar w:fldCharType="end"/>
        </w:r>
        <w:r w:rsidRPr="003D74AE">
          <w:rPr>
            <w:rStyle w:val="Hiperhivatkozs"/>
            <w:noProof/>
          </w:rPr>
          <w:fldChar w:fldCharType="end"/>
        </w:r>
      </w:ins>
    </w:p>
    <w:p w14:paraId="27BAFEA1" w14:textId="0F014493" w:rsidR="00A65114" w:rsidRDefault="00A65114">
      <w:pPr>
        <w:pStyle w:val="TJ1"/>
        <w:tabs>
          <w:tab w:val="left" w:pos="482"/>
        </w:tabs>
        <w:rPr>
          <w:ins w:id="104" w:author="Vihari Réka" w:date="2018-11-30T21:49:00Z"/>
          <w:rFonts w:asciiTheme="minorHAnsi" w:eastAsiaTheme="minorEastAsia" w:hAnsiTheme="minorHAnsi" w:cstheme="minorBidi"/>
          <w:b w:val="0"/>
          <w:noProof/>
          <w:lang w:eastAsia="hu-HU"/>
        </w:rPr>
      </w:pPr>
      <w:ins w:id="105"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"_Toc531377900"</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5</w:t>
        </w:r>
        <w:r>
          <w:rPr>
            <w:rFonts w:asciiTheme="minorHAnsi" w:eastAsiaTheme="minorEastAsia" w:hAnsiTheme="minorHAnsi" w:cstheme="minorBidi"/>
            <w:b w:val="0"/>
            <w:noProof/>
            <w:lang w:eastAsia="hu-HU"/>
          </w:rPr>
          <w:tab/>
        </w:r>
        <w:r w:rsidRPr="003D74AE">
          <w:rPr>
            <w:rStyle w:val="Hiperhivatkozs"/>
            <w:rFonts w:cs="Arial"/>
            <w:noProof/>
            <w:kern w:val="32"/>
          </w:rPr>
          <w:t>Tervezés</w:t>
        </w:r>
        <w:r>
          <w:rPr>
            <w:noProof/>
            <w:webHidden/>
          </w:rPr>
          <w:tab/>
        </w:r>
        <w:r>
          <w:rPr>
            <w:noProof/>
            <w:webHidden/>
          </w:rPr>
          <w:fldChar w:fldCharType="begin"/>
        </w:r>
        <w:r>
          <w:rPr>
            <w:noProof/>
            <w:webHidden/>
          </w:rPr>
          <w:instrText xml:space="preserve"> PAGEREF _Toc531377900 \h </w:instrText>
        </w:r>
        <w:r>
          <w:rPr>
            <w:noProof/>
            <w:webHidden/>
          </w:rPr>
        </w:r>
      </w:ins>
      <w:r>
        <w:rPr>
          <w:noProof/>
          <w:webHidden/>
        </w:rPr>
        <w:fldChar w:fldCharType="separate"/>
      </w:r>
      <w:ins w:id="106" w:author="Vihari Réka" w:date="2018-11-30T21:49:00Z">
        <w:r>
          <w:rPr>
            <w:noProof/>
            <w:webHidden/>
          </w:rPr>
          <w:t>42</w:t>
        </w:r>
        <w:r>
          <w:rPr>
            <w:noProof/>
            <w:webHidden/>
          </w:rPr>
          <w:fldChar w:fldCharType="end"/>
        </w:r>
        <w:r w:rsidRPr="003D74AE">
          <w:rPr>
            <w:rStyle w:val="Hiperhivatkozs"/>
            <w:noProof/>
          </w:rPr>
          <w:fldChar w:fldCharType="end"/>
        </w:r>
      </w:ins>
    </w:p>
    <w:p w14:paraId="4BC7208F" w14:textId="78F567D9" w:rsidR="00A65114" w:rsidRDefault="00A65114">
      <w:pPr>
        <w:pStyle w:val="TJ2"/>
        <w:tabs>
          <w:tab w:val="right" w:leader="dot" w:pos="9060"/>
        </w:tabs>
        <w:rPr>
          <w:ins w:id="107" w:author="Vihari Réka" w:date="2018-11-30T21:49:00Z"/>
          <w:rFonts w:asciiTheme="minorHAnsi" w:eastAsiaTheme="minorEastAsia" w:hAnsiTheme="minorHAnsi" w:cstheme="minorBidi"/>
          <w:noProof/>
          <w:lang w:eastAsia="hu-HU"/>
        </w:rPr>
      </w:pPr>
      <w:ins w:id="10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5.1 Adatbázis</w:t>
        </w:r>
        <w:r>
          <w:rPr>
            <w:noProof/>
            <w:webHidden/>
          </w:rPr>
          <w:tab/>
        </w:r>
        <w:r>
          <w:rPr>
            <w:noProof/>
            <w:webHidden/>
          </w:rPr>
          <w:fldChar w:fldCharType="begin"/>
        </w:r>
        <w:r>
          <w:rPr>
            <w:noProof/>
            <w:webHidden/>
          </w:rPr>
          <w:instrText xml:space="preserve"> PAGEREF _Toc531377901 \h </w:instrText>
        </w:r>
        <w:r>
          <w:rPr>
            <w:noProof/>
            <w:webHidden/>
          </w:rPr>
        </w:r>
      </w:ins>
      <w:r>
        <w:rPr>
          <w:noProof/>
          <w:webHidden/>
        </w:rPr>
        <w:fldChar w:fldCharType="separate"/>
      </w:r>
      <w:ins w:id="109" w:author="Vihari Réka" w:date="2018-11-30T21:49:00Z">
        <w:r>
          <w:rPr>
            <w:noProof/>
            <w:webHidden/>
          </w:rPr>
          <w:t>42</w:t>
        </w:r>
        <w:r>
          <w:rPr>
            <w:noProof/>
            <w:webHidden/>
          </w:rPr>
          <w:fldChar w:fldCharType="end"/>
        </w:r>
        <w:r w:rsidRPr="003D74AE">
          <w:rPr>
            <w:rStyle w:val="Hiperhivatkozs"/>
            <w:noProof/>
          </w:rPr>
          <w:fldChar w:fldCharType="end"/>
        </w:r>
      </w:ins>
    </w:p>
    <w:p w14:paraId="3138DF06" w14:textId="2D55E770" w:rsidR="00A65114" w:rsidRDefault="00A65114">
      <w:pPr>
        <w:pStyle w:val="TJ2"/>
        <w:tabs>
          <w:tab w:val="right" w:leader="dot" w:pos="9060"/>
        </w:tabs>
        <w:rPr>
          <w:ins w:id="110" w:author="Vihari Réka" w:date="2018-11-30T21:49:00Z"/>
          <w:rFonts w:asciiTheme="minorHAnsi" w:eastAsiaTheme="minorEastAsia" w:hAnsiTheme="minorHAnsi" w:cstheme="minorBidi"/>
          <w:noProof/>
          <w:lang w:eastAsia="hu-HU"/>
        </w:rPr>
      </w:pPr>
      <w:ins w:id="111" w:author="Vihari Réka" w:date="2018-11-30T21:49:00Z">
        <w:r w:rsidRPr="003D74AE">
          <w:rPr>
            <w:rStyle w:val="Hiperhivatkozs"/>
            <w:noProof/>
          </w:rPr>
          <w:lastRenderedPageBreak/>
          <w:fldChar w:fldCharType="begin"/>
        </w:r>
        <w:r w:rsidRPr="003D74AE">
          <w:rPr>
            <w:rStyle w:val="Hiperhivatkozs"/>
            <w:noProof/>
          </w:rPr>
          <w:instrText xml:space="preserve"> </w:instrText>
        </w:r>
        <w:r>
          <w:rPr>
            <w:noProof/>
          </w:rPr>
          <w:instrText>HYPERLINK \l "_Toc531377902"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5.2</w:t>
        </w:r>
        <w:r>
          <w:rPr>
            <w:noProof/>
            <w:webHidden/>
          </w:rPr>
          <w:tab/>
        </w:r>
        <w:r>
          <w:rPr>
            <w:noProof/>
            <w:webHidden/>
          </w:rPr>
          <w:fldChar w:fldCharType="begin"/>
        </w:r>
        <w:r>
          <w:rPr>
            <w:noProof/>
            <w:webHidden/>
          </w:rPr>
          <w:instrText xml:space="preserve"> PAGEREF _Toc531377902 \h </w:instrText>
        </w:r>
        <w:r>
          <w:rPr>
            <w:noProof/>
            <w:webHidden/>
          </w:rPr>
        </w:r>
      </w:ins>
      <w:r>
        <w:rPr>
          <w:noProof/>
          <w:webHidden/>
        </w:rPr>
        <w:fldChar w:fldCharType="separate"/>
      </w:r>
      <w:ins w:id="112" w:author="Vihari Réka" w:date="2018-11-30T21:49:00Z">
        <w:r>
          <w:rPr>
            <w:noProof/>
            <w:webHidden/>
          </w:rPr>
          <w:t>44</w:t>
        </w:r>
        <w:r>
          <w:rPr>
            <w:noProof/>
            <w:webHidden/>
          </w:rPr>
          <w:fldChar w:fldCharType="end"/>
        </w:r>
        <w:r w:rsidRPr="003D74AE">
          <w:rPr>
            <w:rStyle w:val="Hiperhivatkozs"/>
            <w:noProof/>
          </w:rPr>
          <w:fldChar w:fldCharType="end"/>
        </w:r>
      </w:ins>
    </w:p>
    <w:p w14:paraId="6DD0B12F" w14:textId="45611B5A" w:rsidR="00A65114" w:rsidRDefault="00A65114">
      <w:pPr>
        <w:pStyle w:val="TJ2"/>
        <w:tabs>
          <w:tab w:val="right" w:leader="dot" w:pos="9060"/>
        </w:tabs>
        <w:rPr>
          <w:ins w:id="113" w:author="Vihari Réka" w:date="2018-11-30T21:49:00Z"/>
          <w:rFonts w:asciiTheme="minorHAnsi" w:eastAsiaTheme="minorEastAsia" w:hAnsiTheme="minorHAnsi" w:cstheme="minorBidi"/>
          <w:noProof/>
          <w:lang w:eastAsia="hu-HU"/>
        </w:rPr>
      </w:pPr>
      <w:ins w:id="11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Kommunikáció a szerverrel</w:t>
        </w:r>
        <w:r>
          <w:rPr>
            <w:noProof/>
            <w:webHidden/>
          </w:rPr>
          <w:tab/>
        </w:r>
        <w:r>
          <w:rPr>
            <w:noProof/>
            <w:webHidden/>
          </w:rPr>
          <w:fldChar w:fldCharType="begin"/>
        </w:r>
        <w:r>
          <w:rPr>
            <w:noProof/>
            <w:webHidden/>
          </w:rPr>
          <w:instrText xml:space="preserve"> PAGEREF _Toc531377903 \h </w:instrText>
        </w:r>
        <w:r>
          <w:rPr>
            <w:noProof/>
            <w:webHidden/>
          </w:rPr>
        </w:r>
      </w:ins>
      <w:r>
        <w:rPr>
          <w:noProof/>
          <w:webHidden/>
        </w:rPr>
        <w:fldChar w:fldCharType="separate"/>
      </w:r>
      <w:ins w:id="115" w:author="Vihari Réka" w:date="2018-11-30T21:49:00Z">
        <w:r>
          <w:rPr>
            <w:noProof/>
            <w:webHidden/>
          </w:rPr>
          <w:t>44</w:t>
        </w:r>
        <w:r>
          <w:rPr>
            <w:noProof/>
            <w:webHidden/>
          </w:rPr>
          <w:fldChar w:fldCharType="end"/>
        </w:r>
        <w:r w:rsidRPr="003D74AE">
          <w:rPr>
            <w:rStyle w:val="Hiperhivatkozs"/>
            <w:noProof/>
          </w:rPr>
          <w:fldChar w:fldCharType="end"/>
        </w:r>
      </w:ins>
    </w:p>
    <w:p w14:paraId="7A2A4744" w14:textId="49043F69" w:rsidR="00A65114" w:rsidRDefault="00A65114">
      <w:pPr>
        <w:pStyle w:val="TJ2"/>
        <w:tabs>
          <w:tab w:val="right" w:leader="dot" w:pos="9060"/>
        </w:tabs>
        <w:rPr>
          <w:ins w:id="116" w:author="Vihari Réka" w:date="2018-11-30T21:49:00Z"/>
          <w:rFonts w:asciiTheme="minorHAnsi" w:eastAsiaTheme="minorEastAsia" w:hAnsiTheme="minorHAnsi" w:cstheme="minorBidi"/>
          <w:noProof/>
          <w:lang w:eastAsia="hu-HU"/>
        </w:rPr>
      </w:pPr>
      <w:ins w:id="117"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"_Toc531377904"</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5.3</w:t>
        </w:r>
        <w:r>
          <w:rPr>
            <w:noProof/>
            <w:webHidden/>
          </w:rPr>
          <w:tab/>
        </w:r>
        <w:r>
          <w:rPr>
            <w:noProof/>
            <w:webHidden/>
          </w:rPr>
          <w:fldChar w:fldCharType="begin"/>
        </w:r>
        <w:r>
          <w:rPr>
            <w:noProof/>
            <w:webHidden/>
          </w:rPr>
          <w:instrText xml:space="preserve"> PAGEREF _Toc531377904 \h </w:instrText>
        </w:r>
        <w:r>
          <w:rPr>
            <w:noProof/>
            <w:webHidden/>
          </w:rPr>
        </w:r>
      </w:ins>
      <w:r>
        <w:rPr>
          <w:noProof/>
          <w:webHidden/>
        </w:rPr>
        <w:fldChar w:fldCharType="separate"/>
      </w:r>
      <w:ins w:id="118" w:author="Vihari Réka" w:date="2018-11-30T21:49:00Z">
        <w:r>
          <w:rPr>
            <w:noProof/>
            <w:webHidden/>
          </w:rPr>
          <w:t>48</w:t>
        </w:r>
        <w:r>
          <w:rPr>
            <w:noProof/>
            <w:webHidden/>
          </w:rPr>
          <w:fldChar w:fldCharType="end"/>
        </w:r>
        <w:r w:rsidRPr="003D74AE">
          <w:rPr>
            <w:rStyle w:val="Hiperhivatkozs"/>
            <w:noProof/>
          </w:rPr>
          <w:fldChar w:fldCharType="end"/>
        </w:r>
      </w:ins>
    </w:p>
    <w:p w14:paraId="42FCEAD2" w14:textId="5C5F5929" w:rsidR="00A65114" w:rsidRDefault="00A65114">
      <w:pPr>
        <w:pStyle w:val="TJ2"/>
        <w:tabs>
          <w:tab w:val="right" w:leader="dot" w:pos="9060"/>
        </w:tabs>
        <w:rPr>
          <w:ins w:id="119" w:author="Vihari Réka" w:date="2018-11-30T21:49:00Z"/>
          <w:rFonts w:asciiTheme="minorHAnsi" w:eastAsiaTheme="minorEastAsia" w:hAnsiTheme="minorHAnsi" w:cstheme="minorBidi"/>
          <w:noProof/>
          <w:lang w:eastAsia="hu-HU"/>
        </w:rPr>
      </w:pPr>
      <w:ins w:id="120"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"_Toc531377905"</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Authentikáció</w:t>
        </w:r>
        <w:r>
          <w:rPr>
            <w:noProof/>
            <w:webHidden/>
          </w:rPr>
          <w:tab/>
        </w:r>
        <w:r>
          <w:rPr>
            <w:noProof/>
            <w:webHidden/>
          </w:rPr>
          <w:fldChar w:fldCharType="begin"/>
        </w:r>
        <w:r>
          <w:rPr>
            <w:noProof/>
            <w:webHidden/>
          </w:rPr>
          <w:instrText xml:space="preserve"> PAGEREF _Toc531377905 \h </w:instrText>
        </w:r>
        <w:r>
          <w:rPr>
            <w:noProof/>
            <w:webHidden/>
          </w:rPr>
        </w:r>
      </w:ins>
      <w:r>
        <w:rPr>
          <w:noProof/>
          <w:webHidden/>
        </w:rPr>
        <w:fldChar w:fldCharType="separate"/>
      </w:r>
      <w:ins w:id="121" w:author="Vihari Réka" w:date="2018-11-30T21:49:00Z">
        <w:r>
          <w:rPr>
            <w:noProof/>
            <w:webHidden/>
          </w:rPr>
          <w:t>48</w:t>
        </w:r>
        <w:r>
          <w:rPr>
            <w:noProof/>
            <w:webHidden/>
          </w:rPr>
          <w:fldChar w:fldCharType="end"/>
        </w:r>
        <w:r w:rsidRPr="003D74AE">
          <w:rPr>
            <w:rStyle w:val="Hiperhivatkozs"/>
            <w:noProof/>
          </w:rPr>
          <w:fldChar w:fldCharType="end"/>
        </w:r>
      </w:ins>
    </w:p>
    <w:p w14:paraId="7BC96283" w14:textId="52FC99B3" w:rsidR="00A65114" w:rsidRDefault="00A65114">
      <w:pPr>
        <w:pStyle w:val="TJ1"/>
        <w:tabs>
          <w:tab w:val="left" w:pos="482"/>
        </w:tabs>
        <w:rPr>
          <w:ins w:id="122" w:author="Vihari Réka" w:date="2018-11-30T21:49:00Z"/>
          <w:rFonts w:asciiTheme="minorHAnsi" w:eastAsiaTheme="minorEastAsia" w:hAnsiTheme="minorHAnsi" w:cstheme="minorBidi"/>
          <w:b w:val="0"/>
          <w:noProof/>
          <w:lang w:eastAsia="hu-HU"/>
        </w:rPr>
      </w:pPr>
      <w:ins w:id="123"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"_Toc531377906"</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6</w:t>
        </w:r>
        <w:r>
          <w:rPr>
            <w:rFonts w:asciiTheme="minorHAnsi" w:eastAsiaTheme="minorEastAsia" w:hAnsiTheme="minorHAnsi" w:cstheme="minorBidi"/>
            <w:b w:val="0"/>
            <w:noProof/>
            <w:lang w:eastAsia="hu-HU"/>
          </w:rPr>
          <w:tab/>
        </w:r>
        <w:r w:rsidRPr="003D74AE">
          <w:rPr>
            <w:rStyle w:val="Hiperhivatkozs"/>
            <w:rFonts w:cs="Arial"/>
            <w:noProof/>
            <w:kern w:val="32"/>
          </w:rPr>
          <w:t>Megvalósítás</w:t>
        </w:r>
        <w:r>
          <w:rPr>
            <w:noProof/>
            <w:webHidden/>
          </w:rPr>
          <w:tab/>
        </w:r>
        <w:r>
          <w:rPr>
            <w:noProof/>
            <w:webHidden/>
          </w:rPr>
          <w:fldChar w:fldCharType="begin"/>
        </w:r>
        <w:r>
          <w:rPr>
            <w:noProof/>
            <w:webHidden/>
          </w:rPr>
          <w:instrText xml:space="preserve"> PAGEREF _Toc531377906 \h </w:instrText>
        </w:r>
        <w:r>
          <w:rPr>
            <w:noProof/>
            <w:webHidden/>
          </w:rPr>
        </w:r>
      </w:ins>
      <w:r>
        <w:rPr>
          <w:noProof/>
          <w:webHidden/>
        </w:rPr>
        <w:fldChar w:fldCharType="separate"/>
      </w:r>
      <w:ins w:id="124" w:author="Vihari Réka" w:date="2018-11-30T21:49:00Z">
        <w:r>
          <w:rPr>
            <w:noProof/>
            <w:webHidden/>
          </w:rPr>
          <w:t>51</w:t>
        </w:r>
        <w:r>
          <w:rPr>
            <w:noProof/>
            <w:webHidden/>
          </w:rPr>
          <w:fldChar w:fldCharType="end"/>
        </w:r>
        <w:r w:rsidRPr="003D74AE">
          <w:rPr>
            <w:rStyle w:val="Hiperhivatkozs"/>
            <w:noProof/>
          </w:rPr>
          <w:fldChar w:fldCharType="end"/>
        </w:r>
      </w:ins>
    </w:p>
    <w:p w14:paraId="77D52ED4" w14:textId="6FAC3257" w:rsidR="00A65114" w:rsidRDefault="00A65114">
      <w:pPr>
        <w:pStyle w:val="TJ2"/>
        <w:tabs>
          <w:tab w:val="right" w:leader="dot" w:pos="9060"/>
        </w:tabs>
        <w:rPr>
          <w:ins w:id="125" w:author="Vihari Réka" w:date="2018-11-30T21:49:00Z"/>
          <w:rFonts w:asciiTheme="minorHAnsi" w:eastAsiaTheme="minorEastAsia" w:hAnsiTheme="minorHAnsi" w:cstheme="minorBidi"/>
          <w:noProof/>
          <w:lang w:eastAsia="hu-HU"/>
        </w:rPr>
      </w:pPr>
      <w:ins w:id="12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"_Toc531377907"</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6.1 Néhány részletesebb megvalósítás bemutatása</w:t>
        </w:r>
        <w:r>
          <w:rPr>
            <w:noProof/>
            <w:webHidden/>
          </w:rPr>
          <w:tab/>
        </w:r>
        <w:r>
          <w:rPr>
            <w:noProof/>
            <w:webHidden/>
          </w:rPr>
          <w:fldChar w:fldCharType="begin"/>
        </w:r>
        <w:r>
          <w:rPr>
            <w:noProof/>
            <w:webHidden/>
          </w:rPr>
          <w:instrText xml:space="preserve"> PAGEREF _Toc531377907 \h </w:instrText>
        </w:r>
        <w:r>
          <w:rPr>
            <w:noProof/>
            <w:webHidden/>
          </w:rPr>
        </w:r>
      </w:ins>
      <w:r>
        <w:rPr>
          <w:noProof/>
          <w:webHidden/>
        </w:rPr>
        <w:fldChar w:fldCharType="separate"/>
      </w:r>
      <w:ins w:id="127" w:author="Vihari Réka" w:date="2018-11-30T21:49:00Z">
        <w:r>
          <w:rPr>
            <w:noProof/>
            <w:webHidden/>
          </w:rPr>
          <w:t>51</w:t>
        </w:r>
        <w:r>
          <w:rPr>
            <w:noProof/>
            <w:webHidden/>
          </w:rPr>
          <w:fldChar w:fldCharType="end"/>
        </w:r>
        <w:r w:rsidRPr="003D74AE">
          <w:rPr>
            <w:rStyle w:val="Hiperhivatkozs"/>
            <w:noProof/>
          </w:rPr>
          <w:fldChar w:fldCharType="end"/>
        </w:r>
      </w:ins>
    </w:p>
    <w:p w14:paraId="487262F1" w14:textId="43B5E0E0" w:rsidR="00A65114" w:rsidRDefault="00A65114">
      <w:pPr>
        <w:pStyle w:val="TJ3"/>
        <w:tabs>
          <w:tab w:val="right" w:leader="dot" w:pos="9060"/>
        </w:tabs>
        <w:rPr>
          <w:ins w:id="128" w:author="Vihari Réka" w:date="2018-11-30T21:49:00Z"/>
          <w:rFonts w:asciiTheme="minorHAnsi" w:eastAsiaTheme="minorEastAsia" w:hAnsiTheme="minorHAnsi" w:cstheme="minorBidi"/>
          <w:noProof/>
          <w:lang w:eastAsia="hu-HU"/>
        </w:rPr>
      </w:pPr>
      <w:ins w:id="129"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"_Toc531377908"</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6.1.2 Út rajzolása</w:t>
        </w:r>
        <w:r>
          <w:rPr>
            <w:noProof/>
            <w:webHidden/>
          </w:rPr>
          <w:tab/>
        </w:r>
        <w:r>
          <w:rPr>
            <w:noProof/>
            <w:webHidden/>
          </w:rPr>
          <w:fldChar w:fldCharType="begin"/>
        </w:r>
        <w:r>
          <w:rPr>
            <w:noProof/>
            <w:webHidden/>
          </w:rPr>
          <w:instrText xml:space="preserve"> PAGEREF _Toc531377908 \h </w:instrText>
        </w:r>
        <w:r>
          <w:rPr>
            <w:noProof/>
            <w:webHidden/>
          </w:rPr>
        </w:r>
      </w:ins>
      <w:r>
        <w:rPr>
          <w:noProof/>
          <w:webHidden/>
        </w:rPr>
        <w:fldChar w:fldCharType="separate"/>
      </w:r>
      <w:ins w:id="130" w:author="Vihari Réka" w:date="2018-11-30T21:49:00Z">
        <w:r>
          <w:rPr>
            <w:noProof/>
            <w:webHidden/>
          </w:rPr>
          <w:t>51</w:t>
        </w:r>
        <w:r>
          <w:rPr>
            <w:noProof/>
            <w:webHidden/>
          </w:rPr>
          <w:fldChar w:fldCharType="end"/>
        </w:r>
        <w:r w:rsidRPr="003D74AE">
          <w:rPr>
            <w:rStyle w:val="Hiperhivatkozs"/>
            <w:noProof/>
          </w:rPr>
          <w:fldChar w:fldCharType="end"/>
        </w:r>
      </w:ins>
    </w:p>
    <w:p w14:paraId="674A8EFD" w14:textId="7FF99486" w:rsidR="00A65114" w:rsidRDefault="00A65114">
      <w:pPr>
        <w:pStyle w:val="TJ2"/>
        <w:tabs>
          <w:tab w:val="right" w:leader="dot" w:pos="9060"/>
        </w:tabs>
        <w:rPr>
          <w:ins w:id="131" w:author="Vihari Réka" w:date="2018-11-30T21:49:00Z"/>
          <w:rFonts w:asciiTheme="minorHAnsi" w:eastAsiaTheme="minorEastAsia" w:hAnsiTheme="minorHAnsi" w:cstheme="minorBidi"/>
          <w:noProof/>
          <w:lang w:eastAsia="hu-HU"/>
        </w:rPr>
      </w:pPr>
      <w:ins w:id="13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"_Toc531377909"</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Felhasználói kézikönyv</w:t>
        </w:r>
        <w:r>
          <w:rPr>
            <w:noProof/>
            <w:webHidden/>
          </w:rPr>
          <w:tab/>
        </w:r>
        <w:r>
          <w:rPr>
            <w:noProof/>
            <w:webHidden/>
          </w:rPr>
          <w:fldChar w:fldCharType="begin"/>
        </w:r>
        <w:r>
          <w:rPr>
            <w:noProof/>
            <w:webHidden/>
          </w:rPr>
          <w:instrText xml:space="preserve"> PAGEREF _Toc531377909 \h </w:instrText>
        </w:r>
        <w:r>
          <w:rPr>
            <w:noProof/>
            <w:webHidden/>
          </w:rPr>
        </w:r>
      </w:ins>
      <w:r>
        <w:rPr>
          <w:noProof/>
          <w:webHidden/>
        </w:rPr>
        <w:fldChar w:fldCharType="separate"/>
      </w:r>
      <w:ins w:id="133" w:author="Vihari Réka" w:date="2018-11-30T21:49:00Z">
        <w:r>
          <w:rPr>
            <w:noProof/>
            <w:webHidden/>
          </w:rPr>
          <w:t>52</w:t>
        </w:r>
        <w:r>
          <w:rPr>
            <w:noProof/>
            <w:webHidden/>
          </w:rPr>
          <w:fldChar w:fldCharType="end"/>
        </w:r>
        <w:r w:rsidRPr="003D74AE">
          <w:rPr>
            <w:rStyle w:val="Hiperhivatkozs"/>
            <w:noProof/>
          </w:rPr>
          <w:fldChar w:fldCharType="end"/>
        </w:r>
      </w:ins>
    </w:p>
    <w:p w14:paraId="325C7F24" w14:textId="66EFEF3D" w:rsidR="00A65114" w:rsidRDefault="00A65114">
      <w:pPr>
        <w:pStyle w:val="TJ1"/>
        <w:tabs>
          <w:tab w:val="left" w:pos="482"/>
        </w:tabs>
        <w:rPr>
          <w:ins w:id="134" w:author="Vihari Réka" w:date="2018-11-30T21:49:00Z"/>
          <w:rFonts w:asciiTheme="minorHAnsi" w:eastAsiaTheme="minorEastAsia" w:hAnsiTheme="minorHAnsi" w:cstheme="minorBidi"/>
          <w:b w:val="0"/>
          <w:noProof/>
          <w:lang w:eastAsia="hu-HU"/>
        </w:rPr>
      </w:pPr>
      <w:ins w:id="135"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"_Toc531377910"</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6.</w:t>
        </w:r>
        <w:r>
          <w:rPr>
            <w:rFonts w:asciiTheme="minorHAnsi" w:eastAsiaTheme="minorEastAsia" w:hAnsiTheme="minorHAnsi" w:cstheme="minorBidi"/>
            <w:b w:val="0"/>
            <w:noProof/>
            <w:lang w:eastAsia="hu-HU"/>
          </w:rPr>
          <w:tab/>
        </w:r>
        <w:r w:rsidRPr="003D74AE">
          <w:rPr>
            <w:rStyle w:val="Hiperhivatkozs"/>
            <w:rFonts w:cs="Arial"/>
            <w:noProof/>
            <w:kern w:val="32"/>
          </w:rPr>
          <w:t>Tesztelés</w:t>
        </w:r>
        <w:r>
          <w:rPr>
            <w:noProof/>
            <w:webHidden/>
          </w:rPr>
          <w:tab/>
        </w:r>
        <w:r>
          <w:rPr>
            <w:noProof/>
            <w:webHidden/>
          </w:rPr>
          <w:fldChar w:fldCharType="begin"/>
        </w:r>
        <w:r>
          <w:rPr>
            <w:noProof/>
            <w:webHidden/>
          </w:rPr>
          <w:instrText xml:space="preserve"> PAGEREF _Toc531377910 \h </w:instrText>
        </w:r>
        <w:r>
          <w:rPr>
            <w:noProof/>
            <w:webHidden/>
          </w:rPr>
        </w:r>
      </w:ins>
      <w:r>
        <w:rPr>
          <w:noProof/>
          <w:webHidden/>
        </w:rPr>
        <w:fldChar w:fldCharType="separate"/>
      </w:r>
      <w:ins w:id="136" w:author="Vihari Réka" w:date="2018-11-30T21:49:00Z">
        <w:r>
          <w:rPr>
            <w:noProof/>
            <w:webHidden/>
          </w:rPr>
          <w:t>59</w:t>
        </w:r>
        <w:r>
          <w:rPr>
            <w:noProof/>
            <w:webHidden/>
          </w:rPr>
          <w:fldChar w:fldCharType="end"/>
        </w:r>
        <w:r w:rsidRPr="003D74AE">
          <w:rPr>
            <w:rStyle w:val="Hiperhivatkozs"/>
            <w:noProof/>
          </w:rPr>
          <w:fldChar w:fldCharType="end"/>
        </w:r>
      </w:ins>
    </w:p>
    <w:p w14:paraId="21864BE4" w14:textId="7D9955EB" w:rsidR="00A65114" w:rsidRDefault="00A65114">
      <w:pPr>
        <w:pStyle w:val="TJ1"/>
        <w:tabs>
          <w:tab w:val="left" w:pos="482"/>
        </w:tabs>
        <w:rPr>
          <w:ins w:id="137" w:author="Vihari Réka" w:date="2018-11-30T21:49:00Z"/>
          <w:rFonts w:asciiTheme="minorHAnsi" w:eastAsiaTheme="minorEastAsia" w:hAnsiTheme="minorHAnsi" w:cstheme="minorBidi"/>
          <w:b w:val="0"/>
          <w:noProof/>
          <w:lang w:eastAsia="hu-HU"/>
        </w:rPr>
      </w:pPr>
      <w:ins w:id="13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"_Toc531377911"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7.</w:t>
        </w:r>
        <w:r>
          <w:rPr>
            <w:rFonts w:asciiTheme="minorHAnsi" w:eastAsiaTheme="minorEastAsia" w:hAnsiTheme="minorHAnsi" w:cstheme="minorBidi"/>
            <w:b w:val="0"/>
            <w:noProof/>
            <w:lang w:eastAsia="hu-HU"/>
          </w:rPr>
          <w:tab/>
        </w:r>
        <w:r w:rsidRPr="003D74AE">
          <w:rPr>
            <w:rStyle w:val="Hiperhivatkozs"/>
            <w:rFonts w:cs="Arial"/>
            <w:noProof/>
            <w:kern w:val="32"/>
          </w:rPr>
          <w:t>Továbbfejlesztési lehetőségek</w:t>
        </w:r>
        <w:r>
          <w:rPr>
            <w:noProof/>
            <w:webHidden/>
          </w:rPr>
          <w:tab/>
        </w:r>
        <w:r>
          <w:rPr>
            <w:noProof/>
            <w:webHidden/>
          </w:rPr>
          <w:fldChar w:fldCharType="begin"/>
        </w:r>
        <w:r>
          <w:rPr>
            <w:noProof/>
            <w:webHidden/>
          </w:rPr>
          <w:instrText xml:space="preserve"> PAGEREF _Toc531377911 \h </w:instrText>
        </w:r>
        <w:r>
          <w:rPr>
            <w:noProof/>
            <w:webHidden/>
          </w:rPr>
        </w:r>
      </w:ins>
      <w:r>
        <w:rPr>
          <w:noProof/>
          <w:webHidden/>
        </w:rPr>
        <w:fldChar w:fldCharType="separate"/>
      </w:r>
      <w:ins w:id="139" w:author="Vihari Réka" w:date="2018-11-30T21:49:00Z">
        <w:r>
          <w:rPr>
            <w:noProof/>
            <w:webHidden/>
          </w:rPr>
          <w:t>60</w:t>
        </w:r>
        <w:r>
          <w:rPr>
            <w:noProof/>
            <w:webHidden/>
          </w:rPr>
          <w:fldChar w:fldCharType="end"/>
        </w:r>
        <w:r w:rsidRPr="003D74AE">
          <w:rPr>
            <w:rStyle w:val="Hiperhivatkozs"/>
            <w:noProof/>
          </w:rPr>
          <w:fldChar w:fldCharType="end"/>
        </w:r>
      </w:ins>
    </w:p>
    <w:p w14:paraId="381A2C11" w14:textId="6C43934D" w:rsidR="00A65114" w:rsidRDefault="00A65114">
      <w:pPr>
        <w:pStyle w:val="TJ1"/>
        <w:tabs>
          <w:tab w:val="left" w:pos="482"/>
        </w:tabs>
        <w:rPr>
          <w:ins w:id="140" w:author="Vihari Réka" w:date="2018-11-30T21:49:00Z"/>
          <w:rFonts w:asciiTheme="minorHAnsi" w:eastAsiaTheme="minorEastAsia" w:hAnsiTheme="minorHAnsi" w:cstheme="minorBidi"/>
          <w:b w:val="0"/>
          <w:noProof/>
          <w:lang w:eastAsia="hu-HU"/>
        </w:rPr>
      </w:pPr>
      <w:ins w:id="141"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"_Toc531377912"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8.</w:t>
        </w:r>
        <w:r>
          <w:rPr>
            <w:rFonts w:asciiTheme="minorHAnsi" w:eastAsiaTheme="minorEastAsia" w:hAnsiTheme="minorHAnsi" w:cstheme="minorBidi"/>
            <w:b w:val="0"/>
            <w:noProof/>
            <w:lang w:eastAsia="hu-HU"/>
          </w:rPr>
          <w:tab/>
        </w:r>
        <w:r w:rsidRPr="003D74AE">
          <w:rPr>
            <w:rStyle w:val="Hiperhivatkozs"/>
            <w:rFonts w:cs="Arial"/>
            <w:noProof/>
            <w:kern w:val="32"/>
          </w:rPr>
          <w:t>Összefoglalás</w:t>
        </w:r>
        <w:r>
          <w:rPr>
            <w:noProof/>
            <w:webHidden/>
          </w:rPr>
          <w:tab/>
        </w:r>
        <w:r>
          <w:rPr>
            <w:noProof/>
            <w:webHidden/>
          </w:rPr>
          <w:fldChar w:fldCharType="begin"/>
        </w:r>
        <w:r>
          <w:rPr>
            <w:noProof/>
            <w:webHidden/>
          </w:rPr>
          <w:instrText xml:space="preserve"> PAGEREF _Toc531377912 \h </w:instrText>
        </w:r>
        <w:r>
          <w:rPr>
            <w:noProof/>
            <w:webHidden/>
          </w:rPr>
        </w:r>
      </w:ins>
      <w:r>
        <w:rPr>
          <w:noProof/>
          <w:webHidden/>
        </w:rPr>
        <w:fldChar w:fldCharType="separate"/>
      </w:r>
      <w:ins w:id="142" w:author="Vihari Réka" w:date="2018-11-30T21:49:00Z">
        <w:r>
          <w:rPr>
            <w:noProof/>
            <w:webHidden/>
          </w:rPr>
          <w:t>61</w:t>
        </w:r>
        <w:r>
          <w:rPr>
            <w:noProof/>
            <w:webHidden/>
          </w:rPr>
          <w:fldChar w:fldCharType="end"/>
        </w:r>
        <w:r w:rsidRPr="003D74AE">
          <w:rPr>
            <w:rStyle w:val="Hiperhivatkozs"/>
            <w:noProof/>
          </w:rPr>
          <w:fldChar w:fldCharType="end"/>
        </w:r>
      </w:ins>
    </w:p>
    <w:p w14:paraId="5F195187" w14:textId="13BDBB85" w:rsidR="00A65114" w:rsidRDefault="00A65114">
      <w:pPr>
        <w:pStyle w:val="TJ1"/>
        <w:tabs>
          <w:tab w:val="left" w:pos="482"/>
        </w:tabs>
        <w:rPr>
          <w:ins w:id="143" w:author="Vihari Réka" w:date="2018-11-30T21:49:00Z"/>
          <w:rFonts w:asciiTheme="minorHAnsi" w:eastAsiaTheme="minorEastAsia" w:hAnsiTheme="minorHAnsi" w:cstheme="minorBidi"/>
          <w:b w:val="0"/>
          <w:noProof/>
          <w:lang w:eastAsia="hu-HU"/>
        </w:rPr>
      </w:pPr>
      <w:ins w:id="14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"_Toc531377913"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9.</w:t>
        </w:r>
        <w:r>
          <w:rPr>
            <w:rFonts w:asciiTheme="minorHAnsi" w:eastAsiaTheme="minorEastAsia" w:hAnsiTheme="minorHAnsi" w:cstheme="minorBidi"/>
            <w:b w:val="0"/>
            <w:noProof/>
            <w:lang w:eastAsia="hu-HU"/>
          </w:rPr>
          <w:tab/>
        </w:r>
        <w:r w:rsidRPr="003D74AE">
          <w:rPr>
            <w:rStyle w:val="Hiperhivatkozs"/>
            <w:rFonts w:cs="Arial"/>
            <w:noProof/>
            <w:kern w:val="32"/>
          </w:rPr>
          <w:t>Irodalomjegyzék</w:t>
        </w:r>
        <w:r>
          <w:rPr>
            <w:noProof/>
            <w:webHidden/>
          </w:rPr>
          <w:tab/>
        </w:r>
        <w:r>
          <w:rPr>
            <w:noProof/>
            <w:webHidden/>
          </w:rPr>
          <w:fldChar w:fldCharType="begin"/>
        </w:r>
        <w:r>
          <w:rPr>
            <w:noProof/>
            <w:webHidden/>
          </w:rPr>
          <w:instrText xml:space="preserve"> PAGEREF _Toc531377913 \h </w:instrText>
        </w:r>
        <w:r>
          <w:rPr>
            <w:noProof/>
            <w:webHidden/>
          </w:rPr>
        </w:r>
      </w:ins>
      <w:r>
        <w:rPr>
          <w:noProof/>
          <w:webHidden/>
        </w:rPr>
        <w:fldChar w:fldCharType="separate"/>
      </w:r>
      <w:ins w:id="145" w:author="Vihari Réka" w:date="2018-11-30T21:49:00Z">
        <w:r>
          <w:rPr>
            <w:noProof/>
            <w:webHidden/>
          </w:rPr>
          <w:t>62</w:t>
        </w:r>
        <w:r>
          <w:rPr>
            <w:noProof/>
            <w:webHidden/>
          </w:rPr>
          <w:fldChar w:fldCharType="end"/>
        </w:r>
        <w:r w:rsidRPr="003D74AE">
          <w:rPr>
            <w:rStyle w:val="Hiperhivatkozs"/>
            <w:noProof/>
          </w:rPr>
          <w:fldChar w:fldCharType="end"/>
        </w:r>
      </w:ins>
    </w:p>
    <w:p w14:paraId="064808C1" w14:textId="7C297263" w:rsidR="004D20DC" w:rsidDel="00A65114" w:rsidRDefault="004D20DC">
      <w:pPr>
        <w:pStyle w:val="TJ1"/>
        <w:rPr>
          <w:del w:id="146" w:author="Vihari Réka" w:date="2018-11-30T21:49:00Z"/>
          <w:rFonts w:asciiTheme="minorHAnsi" w:eastAsiaTheme="minorEastAsia" w:hAnsiTheme="minorHAnsi" w:cstheme="minorBidi"/>
          <w:b w:val="0"/>
          <w:noProof/>
          <w:lang w:eastAsia="hu-HU"/>
        </w:rPr>
      </w:pPr>
      <w:del w:id="147" w:author="Vihari Réka" w:date="2018-11-30T21:49:00Z">
        <w:r w:rsidRPr="00A65114" w:rsidDel="00A65114">
          <w:rPr>
            <w:rStyle w:val="Hiperhivatkozs"/>
            <w:caps/>
            <w:noProof/>
          </w:rPr>
          <w:delText>Szakdolgozat feladat</w:delText>
        </w:r>
        <w:r w:rsidDel="00A65114">
          <w:rPr>
            <w:noProof/>
            <w:webHidden/>
          </w:rPr>
          <w:tab/>
          <w:delText>5</w:delText>
        </w:r>
      </w:del>
    </w:p>
    <w:p w14:paraId="14847B74" w14:textId="48932EDD" w:rsidR="004D20DC" w:rsidDel="00A65114" w:rsidRDefault="004D20DC">
      <w:pPr>
        <w:pStyle w:val="TJ1"/>
        <w:rPr>
          <w:del w:id="148" w:author="Vihari Réka" w:date="2018-11-30T21:49:00Z"/>
          <w:rFonts w:asciiTheme="minorHAnsi" w:eastAsiaTheme="minorEastAsia" w:hAnsiTheme="minorHAnsi" w:cstheme="minorBidi"/>
          <w:b w:val="0"/>
          <w:noProof/>
          <w:lang w:eastAsia="hu-HU"/>
        </w:rPr>
      </w:pPr>
      <w:del w:id="149" w:author="Vihari Réka" w:date="2018-11-30T21:49:00Z">
        <w:r w:rsidRPr="00A65114" w:rsidDel="00A65114">
          <w:rPr>
            <w:rStyle w:val="Hiperhivatkozs"/>
            <w:noProof/>
          </w:rPr>
          <w:delText>Összefoglaló</w:delText>
        </w:r>
        <w:r w:rsidDel="00A65114">
          <w:rPr>
            <w:noProof/>
            <w:webHidden/>
          </w:rPr>
          <w:tab/>
          <w:delText>10</w:delText>
        </w:r>
      </w:del>
    </w:p>
    <w:p w14:paraId="3980D27B" w14:textId="021FBBB1" w:rsidR="004D20DC" w:rsidDel="00A65114" w:rsidRDefault="004D20DC">
      <w:pPr>
        <w:pStyle w:val="TJ1"/>
        <w:rPr>
          <w:del w:id="150" w:author="Vihari Réka" w:date="2018-11-30T21:49:00Z"/>
          <w:rFonts w:asciiTheme="minorHAnsi" w:eastAsiaTheme="minorEastAsia" w:hAnsiTheme="minorHAnsi" w:cstheme="minorBidi"/>
          <w:b w:val="0"/>
          <w:noProof/>
          <w:lang w:eastAsia="hu-HU"/>
        </w:rPr>
      </w:pPr>
      <w:del w:id="151" w:author="Vihari Réka" w:date="2018-11-30T21:49:00Z">
        <w:r w:rsidRPr="00A65114" w:rsidDel="00A65114">
          <w:rPr>
            <w:rStyle w:val="Hiperhivatkozs"/>
            <w:noProof/>
          </w:rPr>
          <w:delText>Abstract</w:delText>
        </w:r>
        <w:r w:rsidDel="00A65114">
          <w:rPr>
            <w:noProof/>
            <w:webHidden/>
          </w:rPr>
          <w:tab/>
          <w:delText>11</w:delText>
        </w:r>
      </w:del>
    </w:p>
    <w:p w14:paraId="1E177B26" w14:textId="2AC5C282" w:rsidR="004D20DC" w:rsidDel="00A65114" w:rsidRDefault="004D20DC">
      <w:pPr>
        <w:pStyle w:val="TJ1"/>
        <w:tabs>
          <w:tab w:val="left" w:pos="482"/>
        </w:tabs>
        <w:rPr>
          <w:del w:id="152" w:author="Vihari Réka" w:date="2018-11-30T21:49:00Z"/>
          <w:rFonts w:asciiTheme="minorHAnsi" w:eastAsiaTheme="minorEastAsia" w:hAnsiTheme="minorHAnsi" w:cstheme="minorBidi"/>
          <w:b w:val="0"/>
          <w:noProof/>
          <w:lang w:eastAsia="hu-HU"/>
        </w:rPr>
      </w:pPr>
      <w:del w:id="153" w:author="Vihari Réka" w:date="2018-11-30T21:49:00Z">
        <w:r w:rsidRPr="00A65114" w:rsidDel="00A65114">
          <w:rPr>
            <w:rStyle w:val="Hiperhivatkozs"/>
            <w:rFonts w:cs="Arial"/>
            <w:noProof/>
            <w:kern w:val="32"/>
          </w:rPr>
          <w:delText>1.</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Bevezetés</w:delText>
        </w:r>
        <w:r w:rsidDel="00A65114">
          <w:rPr>
            <w:noProof/>
            <w:webHidden/>
          </w:rPr>
          <w:tab/>
          <w:delText>12</w:delText>
        </w:r>
      </w:del>
    </w:p>
    <w:p w14:paraId="05DC18B4" w14:textId="42258F0D" w:rsidR="004D20DC" w:rsidDel="00A65114" w:rsidRDefault="004D20DC">
      <w:pPr>
        <w:pStyle w:val="TJ2"/>
        <w:tabs>
          <w:tab w:val="left" w:pos="960"/>
          <w:tab w:val="right" w:leader="dot" w:pos="9060"/>
        </w:tabs>
        <w:rPr>
          <w:del w:id="154" w:author="Vihari Réka" w:date="2018-11-30T21:49:00Z"/>
          <w:rFonts w:asciiTheme="minorHAnsi" w:eastAsiaTheme="minorEastAsia" w:hAnsiTheme="minorHAnsi" w:cstheme="minorBidi"/>
          <w:noProof/>
          <w:lang w:eastAsia="hu-HU"/>
        </w:rPr>
      </w:pPr>
      <w:del w:id="155" w:author="Vihari Réka" w:date="2018-11-30T21:49:00Z">
        <w:r w:rsidRPr="00A65114" w:rsidDel="00A65114">
          <w:rPr>
            <w:rStyle w:val="Hiperhivatkozs"/>
            <w:noProof/>
          </w:rPr>
          <w:delText>1.</w:delText>
        </w:r>
        <w:r w:rsidRPr="00E75544" w:rsidDel="00A65114">
          <w:rPr>
            <w:rStyle w:val="Hiperhivatkozs"/>
            <w:noProof/>
          </w:rPr>
          <w:delText>1</w:delText>
        </w:r>
        <w:r w:rsidDel="00A65114">
          <w:rPr>
            <w:rFonts w:asciiTheme="minorHAnsi" w:eastAsiaTheme="minorEastAsia" w:hAnsiTheme="minorHAnsi" w:cstheme="minorBidi"/>
            <w:noProof/>
            <w:lang w:eastAsia="hu-HU"/>
          </w:rPr>
          <w:tab/>
        </w:r>
        <w:r w:rsidRPr="00A65114" w:rsidDel="00A65114">
          <w:rPr>
            <w:rStyle w:val="Hiperhivatkozs"/>
            <w:noProof/>
          </w:rPr>
          <w:delText>Mobilpiaci kutatás</w:delText>
        </w:r>
        <w:r w:rsidDel="00A65114">
          <w:rPr>
            <w:noProof/>
            <w:webHidden/>
          </w:rPr>
          <w:tab/>
          <w:delText>13</w:delText>
        </w:r>
      </w:del>
    </w:p>
    <w:p w14:paraId="67AC7832" w14:textId="286EAD60" w:rsidR="004D20DC" w:rsidDel="00A65114" w:rsidRDefault="004D20DC">
      <w:pPr>
        <w:pStyle w:val="TJ1"/>
        <w:rPr>
          <w:del w:id="156" w:author="Vihari Réka" w:date="2018-11-30T21:49:00Z"/>
          <w:rFonts w:asciiTheme="minorHAnsi" w:eastAsiaTheme="minorEastAsia" w:hAnsiTheme="minorHAnsi" w:cstheme="minorBidi"/>
          <w:b w:val="0"/>
          <w:noProof/>
          <w:lang w:eastAsia="hu-HU"/>
        </w:rPr>
      </w:pPr>
      <w:del w:id="157" w:author="Vihari Réka" w:date="2018-11-30T21:49:00Z">
        <w:r w:rsidRPr="00A65114" w:rsidDel="00A65114">
          <w:rPr>
            <w:rStyle w:val="Hiperhivatkozs"/>
            <w:rFonts w:cs="Arial"/>
            <w:noProof/>
            <w:kern w:val="32"/>
          </w:rPr>
          <w:delText>2. Az iOS platform bemutatása</w:delText>
        </w:r>
        <w:r w:rsidDel="00A65114">
          <w:rPr>
            <w:noProof/>
            <w:webHidden/>
          </w:rPr>
          <w:tab/>
          <w:delText>16</w:delText>
        </w:r>
      </w:del>
    </w:p>
    <w:p w14:paraId="5E8C08F4" w14:textId="6F49038E" w:rsidR="004D20DC" w:rsidDel="00A65114" w:rsidRDefault="004D20DC">
      <w:pPr>
        <w:pStyle w:val="TJ2"/>
        <w:tabs>
          <w:tab w:val="left" w:pos="960"/>
          <w:tab w:val="right" w:leader="dot" w:pos="9060"/>
        </w:tabs>
        <w:rPr>
          <w:del w:id="158" w:author="Vihari Réka" w:date="2018-11-30T21:49:00Z"/>
          <w:rFonts w:asciiTheme="minorHAnsi" w:eastAsiaTheme="minorEastAsia" w:hAnsiTheme="minorHAnsi" w:cstheme="minorBidi"/>
          <w:noProof/>
          <w:lang w:eastAsia="hu-HU"/>
        </w:rPr>
      </w:pPr>
      <w:del w:id="159" w:author="Vihari Réka" w:date="2018-11-30T21:49:00Z">
        <w:r w:rsidRPr="00A65114" w:rsidDel="00A65114">
          <w:rPr>
            <w:rStyle w:val="Hiperhivatkozs"/>
            <w:noProof/>
          </w:rPr>
          <w:delText>3.1.</w:delText>
        </w:r>
        <w:r w:rsidDel="00A65114">
          <w:rPr>
            <w:rFonts w:asciiTheme="minorHAnsi" w:eastAsiaTheme="minorEastAsia" w:hAnsiTheme="minorHAnsi" w:cstheme="minorBidi"/>
            <w:noProof/>
            <w:lang w:eastAsia="hu-HU"/>
          </w:rPr>
          <w:tab/>
        </w:r>
        <w:r w:rsidRPr="00A65114" w:rsidDel="00A65114">
          <w:rPr>
            <w:rStyle w:val="Hiperhivatkozs"/>
            <w:noProof/>
          </w:rPr>
          <w:delText>Az operációs rendszer fejlődése</w:delText>
        </w:r>
        <w:r w:rsidDel="00A65114">
          <w:rPr>
            <w:noProof/>
            <w:webHidden/>
          </w:rPr>
          <w:tab/>
          <w:delText>16</w:delText>
        </w:r>
      </w:del>
    </w:p>
    <w:p w14:paraId="3D405CF8" w14:textId="392CD64E" w:rsidR="004D20DC" w:rsidDel="00A65114" w:rsidRDefault="004D20DC">
      <w:pPr>
        <w:pStyle w:val="TJ3"/>
        <w:tabs>
          <w:tab w:val="left" w:pos="1440"/>
          <w:tab w:val="right" w:leader="dot" w:pos="9060"/>
        </w:tabs>
        <w:rPr>
          <w:del w:id="160" w:author="Vihari Réka" w:date="2018-11-30T21:49:00Z"/>
          <w:rFonts w:asciiTheme="minorHAnsi" w:eastAsiaTheme="minorEastAsia" w:hAnsiTheme="minorHAnsi" w:cstheme="minorBidi"/>
          <w:noProof/>
          <w:lang w:eastAsia="hu-HU"/>
        </w:rPr>
      </w:pPr>
      <w:del w:id="161" w:author="Vihari Réka" w:date="2018-11-30T21:49:00Z">
        <w:r w:rsidRPr="00A65114" w:rsidDel="00A65114">
          <w:rPr>
            <w:rStyle w:val="Hiperhivatkozs"/>
            <w:noProof/>
          </w:rPr>
          <w:delText>2.1.1</w:delText>
        </w:r>
        <w:r w:rsidDel="00A65114">
          <w:rPr>
            <w:rFonts w:asciiTheme="minorHAnsi" w:eastAsiaTheme="minorEastAsia" w:hAnsiTheme="minorHAnsi" w:cstheme="minorBidi"/>
            <w:noProof/>
            <w:lang w:eastAsia="hu-HU"/>
          </w:rPr>
          <w:tab/>
        </w:r>
        <w:r w:rsidRPr="00A65114" w:rsidDel="00A65114">
          <w:rPr>
            <w:rStyle w:val="Hiperhivatkozs"/>
            <w:noProof/>
          </w:rPr>
          <w:delText>iOS 9</w:delText>
        </w:r>
        <w:r w:rsidDel="00A65114">
          <w:rPr>
            <w:noProof/>
            <w:webHidden/>
          </w:rPr>
          <w:tab/>
          <w:delText>18</w:delText>
        </w:r>
      </w:del>
    </w:p>
    <w:p w14:paraId="693B783F" w14:textId="38F26987" w:rsidR="004D20DC" w:rsidDel="00A65114" w:rsidRDefault="004D20DC">
      <w:pPr>
        <w:pStyle w:val="TJ3"/>
        <w:tabs>
          <w:tab w:val="left" w:pos="1440"/>
          <w:tab w:val="right" w:leader="dot" w:pos="9060"/>
        </w:tabs>
        <w:rPr>
          <w:del w:id="162" w:author="Vihari Réka" w:date="2018-11-30T21:49:00Z"/>
          <w:rFonts w:asciiTheme="minorHAnsi" w:eastAsiaTheme="minorEastAsia" w:hAnsiTheme="minorHAnsi" w:cstheme="minorBidi"/>
          <w:noProof/>
          <w:lang w:eastAsia="hu-HU"/>
        </w:rPr>
      </w:pPr>
      <w:del w:id="163" w:author="Vihari Réka" w:date="2018-11-30T21:49:00Z">
        <w:r w:rsidRPr="00A65114" w:rsidDel="00A65114">
          <w:rPr>
            <w:rStyle w:val="Hiperhivatkozs"/>
            <w:noProof/>
          </w:rPr>
          <w:delText>2.1.2</w:delText>
        </w:r>
        <w:r w:rsidDel="00A65114">
          <w:rPr>
            <w:rFonts w:asciiTheme="minorHAnsi" w:eastAsiaTheme="minorEastAsia" w:hAnsiTheme="minorHAnsi" w:cstheme="minorBidi"/>
            <w:noProof/>
            <w:lang w:eastAsia="hu-HU"/>
          </w:rPr>
          <w:tab/>
        </w:r>
        <w:r w:rsidRPr="00A65114" w:rsidDel="00A65114">
          <w:rPr>
            <w:rStyle w:val="Hiperhivatkozs"/>
            <w:noProof/>
          </w:rPr>
          <w:delText>iOS 10</w:delText>
        </w:r>
        <w:r w:rsidDel="00A65114">
          <w:rPr>
            <w:noProof/>
            <w:webHidden/>
          </w:rPr>
          <w:tab/>
          <w:delText>19</w:delText>
        </w:r>
      </w:del>
    </w:p>
    <w:p w14:paraId="29810725" w14:textId="51E12FA7" w:rsidR="004D20DC" w:rsidDel="00A65114" w:rsidRDefault="004D20DC">
      <w:pPr>
        <w:pStyle w:val="TJ3"/>
        <w:tabs>
          <w:tab w:val="left" w:pos="1440"/>
          <w:tab w:val="right" w:leader="dot" w:pos="9060"/>
        </w:tabs>
        <w:rPr>
          <w:del w:id="164" w:author="Vihari Réka" w:date="2018-11-30T21:49:00Z"/>
          <w:rFonts w:asciiTheme="minorHAnsi" w:eastAsiaTheme="minorEastAsia" w:hAnsiTheme="minorHAnsi" w:cstheme="minorBidi"/>
          <w:noProof/>
          <w:lang w:eastAsia="hu-HU"/>
        </w:rPr>
      </w:pPr>
      <w:del w:id="165" w:author="Vihari Réka" w:date="2018-11-30T21:49:00Z">
        <w:r w:rsidRPr="00A65114" w:rsidDel="00A65114">
          <w:rPr>
            <w:rStyle w:val="Hiperhivatkozs"/>
            <w:noProof/>
          </w:rPr>
          <w:delText>2.1.3</w:delText>
        </w:r>
        <w:r w:rsidDel="00A65114">
          <w:rPr>
            <w:rFonts w:asciiTheme="minorHAnsi" w:eastAsiaTheme="minorEastAsia" w:hAnsiTheme="minorHAnsi" w:cstheme="minorBidi"/>
            <w:noProof/>
            <w:lang w:eastAsia="hu-HU"/>
          </w:rPr>
          <w:tab/>
        </w:r>
        <w:r w:rsidRPr="00A65114" w:rsidDel="00A65114">
          <w:rPr>
            <w:rStyle w:val="Hiperhivatkozs"/>
            <w:noProof/>
          </w:rPr>
          <w:delText>iOS 11</w:delText>
        </w:r>
        <w:r w:rsidDel="00A65114">
          <w:rPr>
            <w:noProof/>
            <w:webHidden/>
          </w:rPr>
          <w:tab/>
          <w:delText>19</w:delText>
        </w:r>
      </w:del>
    </w:p>
    <w:p w14:paraId="55FBCC64" w14:textId="6113DEE9" w:rsidR="004D20DC" w:rsidDel="00A65114" w:rsidRDefault="004D20DC">
      <w:pPr>
        <w:pStyle w:val="TJ3"/>
        <w:tabs>
          <w:tab w:val="left" w:pos="1440"/>
          <w:tab w:val="right" w:leader="dot" w:pos="9060"/>
        </w:tabs>
        <w:rPr>
          <w:del w:id="166" w:author="Vihari Réka" w:date="2018-11-30T21:49:00Z"/>
          <w:rFonts w:asciiTheme="minorHAnsi" w:eastAsiaTheme="minorEastAsia" w:hAnsiTheme="minorHAnsi" w:cstheme="minorBidi"/>
          <w:noProof/>
          <w:lang w:eastAsia="hu-HU"/>
        </w:rPr>
      </w:pPr>
      <w:del w:id="167" w:author="Vihari Réka" w:date="2018-11-30T21:49:00Z">
        <w:r w:rsidRPr="00A65114" w:rsidDel="00A65114">
          <w:rPr>
            <w:rStyle w:val="Hiperhivatkozs"/>
            <w:noProof/>
          </w:rPr>
          <w:delText>2.1.4</w:delText>
        </w:r>
        <w:r w:rsidDel="00A65114">
          <w:rPr>
            <w:rFonts w:asciiTheme="minorHAnsi" w:eastAsiaTheme="minorEastAsia" w:hAnsiTheme="minorHAnsi" w:cstheme="minorBidi"/>
            <w:noProof/>
            <w:lang w:eastAsia="hu-HU"/>
          </w:rPr>
          <w:tab/>
        </w:r>
        <w:r w:rsidRPr="00A65114" w:rsidDel="00A65114">
          <w:rPr>
            <w:rStyle w:val="Hiperhivatkozs"/>
            <w:noProof/>
          </w:rPr>
          <w:delText>iOS 12</w:delText>
        </w:r>
        <w:r w:rsidDel="00A65114">
          <w:rPr>
            <w:noProof/>
            <w:webHidden/>
          </w:rPr>
          <w:tab/>
          <w:delText>20</w:delText>
        </w:r>
      </w:del>
    </w:p>
    <w:p w14:paraId="37DCE9C7" w14:textId="62FB22B2" w:rsidR="004D20DC" w:rsidDel="00A65114" w:rsidRDefault="004D20DC">
      <w:pPr>
        <w:pStyle w:val="TJ3"/>
        <w:tabs>
          <w:tab w:val="left" w:pos="1200"/>
          <w:tab w:val="right" w:leader="dot" w:pos="9060"/>
        </w:tabs>
        <w:rPr>
          <w:del w:id="168" w:author="Vihari Réka" w:date="2018-11-30T21:49:00Z"/>
          <w:rFonts w:asciiTheme="minorHAnsi" w:eastAsiaTheme="minorEastAsia" w:hAnsiTheme="minorHAnsi" w:cstheme="minorBidi"/>
          <w:noProof/>
          <w:lang w:eastAsia="hu-HU"/>
        </w:rPr>
      </w:pPr>
      <w:del w:id="169" w:author="Vihari Réka" w:date="2018-11-30T21:49:00Z">
        <w:r w:rsidRPr="00A65114" w:rsidDel="00A65114">
          <w:rPr>
            <w:rStyle w:val="Hiperhivatkozs"/>
            <w:noProof/>
          </w:rPr>
          <w:delText>2.2.</w:delText>
        </w:r>
        <w:r w:rsidDel="00A65114">
          <w:rPr>
            <w:rFonts w:asciiTheme="minorHAnsi" w:eastAsiaTheme="minorEastAsia" w:hAnsiTheme="minorHAnsi" w:cstheme="minorBidi"/>
            <w:noProof/>
            <w:lang w:eastAsia="hu-HU"/>
          </w:rPr>
          <w:tab/>
        </w:r>
        <w:r w:rsidRPr="00A65114" w:rsidDel="00A65114">
          <w:rPr>
            <w:rStyle w:val="Hiperhivatkozs"/>
            <w:noProof/>
          </w:rPr>
          <w:delText>Swift</w:delText>
        </w:r>
        <w:r w:rsidDel="00A65114">
          <w:rPr>
            <w:noProof/>
            <w:webHidden/>
          </w:rPr>
          <w:tab/>
          <w:delText>21</w:delText>
        </w:r>
      </w:del>
    </w:p>
    <w:p w14:paraId="31013BC7" w14:textId="780C965E" w:rsidR="004D20DC" w:rsidDel="00A65114" w:rsidRDefault="004D20DC">
      <w:pPr>
        <w:pStyle w:val="TJ2"/>
        <w:tabs>
          <w:tab w:val="left" w:pos="960"/>
          <w:tab w:val="right" w:leader="dot" w:pos="9060"/>
        </w:tabs>
        <w:rPr>
          <w:del w:id="170" w:author="Vihari Réka" w:date="2018-11-30T21:49:00Z"/>
          <w:rFonts w:asciiTheme="minorHAnsi" w:eastAsiaTheme="minorEastAsia" w:hAnsiTheme="minorHAnsi" w:cstheme="minorBidi"/>
          <w:noProof/>
          <w:lang w:eastAsia="hu-HU"/>
        </w:rPr>
      </w:pPr>
      <w:del w:id="171" w:author="Vihari Réka" w:date="2018-11-30T21:49:00Z">
        <w:r w:rsidRPr="00A65114" w:rsidDel="00A65114">
          <w:rPr>
            <w:rStyle w:val="Hiperhivatkozs"/>
            <w:noProof/>
          </w:rPr>
          <w:delText>2.3.</w:delText>
        </w:r>
        <w:r w:rsidDel="00A65114">
          <w:rPr>
            <w:rFonts w:asciiTheme="minorHAnsi" w:eastAsiaTheme="minorEastAsia" w:hAnsiTheme="minorHAnsi" w:cstheme="minorBidi"/>
            <w:noProof/>
            <w:lang w:eastAsia="hu-HU"/>
          </w:rPr>
          <w:tab/>
        </w:r>
        <w:r w:rsidRPr="00A65114" w:rsidDel="00A65114">
          <w:rPr>
            <w:rStyle w:val="Hiperhivatkozs"/>
            <w:noProof/>
          </w:rPr>
          <w:delText>Xcode</w:delText>
        </w:r>
        <w:r w:rsidDel="00A65114">
          <w:rPr>
            <w:noProof/>
            <w:webHidden/>
          </w:rPr>
          <w:tab/>
          <w:delText>21</w:delText>
        </w:r>
      </w:del>
    </w:p>
    <w:p w14:paraId="175F1BE2" w14:textId="46E71277" w:rsidR="004D20DC" w:rsidDel="00A65114" w:rsidRDefault="004D20DC">
      <w:pPr>
        <w:pStyle w:val="TJ2"/>
        <w:tabs>
          <w:tab w:val="left" w:pos="960"/>
          <w:tab w:val="right" w:leader="dot" w:pos="9060"/>
        </w:tabs>
        <w:rPr>
          <w:del w:id="172" w:author="Vihari Réka" w:date="2018-11-30T21:49:00Z"/>
          <w:rFonts w:asciiTheme="minorHAnsi" w:eastAsiaTheme="minorEastAsia" w:hAnsiTheme="minorHAnsi" w:cstheme="minorBidi"/>
          <w:noProof/>
          <w:lang w:eastAsia="hu-HU"/>
        </w:rPr>
      </w:pPr>
      <w:del w:id="173" w:author="Vihari Réka" w:date="2018-11-30T21:49:00Z">
        <w:r w:rsidRPr="00A65114" w:rsidDel="00A65114">
          <w:rPr>
            <w:rStyle w:val="Hiperhivatkozs"/>
            <w:noProof/>
          </w:rPr>
          <w:delText>2.4.</w:delText>
        </w:r>
        <w:r w:rsidDel="00A65114">
          <w:rPr>
            <w:rFonts w:asciiTheme="minorHAnsi" w:eastAsiaTheme="minorEastAsia" w:hAnsiTheme="minorHAnsi" w:cstheme="minorBidi"/>
            <w:noProof/>
            <w:lang w:eastAsia="hu-HU"/>
          </w:rPr>
          <w:tab/>
        </w:r>
        <w:r w:rsidRPr="00A65114" w:rsidDel="00A65114">
          <w:rPr>
            <w:rStyle w:val="Hiperhivatkozs"/>
            <w:noProof/>
          </w:rPr>
          <w:delText>Architektúrális minták</w:delText>
        </w:r>
        <w:r w:rsidDel="00A65114">
          <w:rPr>
            <w:noProof/>
            <w:webHidden/>
          </w:rPr>
          <w:tab/>
          <w:delText>24</w:delText>
        </w:r>
      </w:del>
    </w:p>
    <w:p w14:paraId="36BD77BB" w14:textId="61A29F8E" w:rsidR="004D20DC" w:rsidDel="00A65114" w:rsidRDefault="004D20DC">
      <w:pPr>
        <w:pStyle w:val="TJ3"/>
        <w:tabs>
          <w:tab w:val="left" w:pos="1440"/>
          <w:tab w:val="right" w:leader="dot" w:pos="9060"/>
        </w:tabs>
        <w:rPr>
          <w:del w:id="174" w:author="Vihari Réka" w:date="2018-11-30T21:49:00Z"/>
          <w:rFonts w:asciiTheme="minorHAnsi" w:eastAsiaTheme="minorEastAsia" w:hAnsiTheme="minorHAnsi" w:cstheme="minorBidi"/>
          <w:noProof/>
          <w:lang w:eastAsia="hu-HU"/>
        </w:rPr>
      </w:pPr>
      <w:del w:id="175" w:author="Vihari Réka" w:date="2018-11-30T21:49:00Z">
        <w:r w:rsidRPr="00A65114" w:rsidDel="00A65114">
          <w:rPr>
            <w:rStyle w:val="Hiperhivatkozs"/>
            <w:noProof/>
          </w:rPr>
          <w:delText>2.4.1.</w:delText>
        </w:r>
        <w:r w:rsidDel="00A65114">
          <w:rPr>
            <w:rFonts w:asciiTheme="minorHAnsi" w:eastAsiaTheme="minorEastAsia" w:hAnsiTheme="minorHAnsi" w:cstheme="minorBidi"/>
            <w:noProof/>
            <w:lang w:eastAsia="hu-HU"/>
          </w:rPr>
          <w:tab/>
        </w:r>
        <w:r w:rsidRPr="00A65114" w:rsidDel="00A65114">
          <w:rPr>
            <w:rStyle w:val="Hiperhivatkozs"/>
            <w:noProof/>
          </w:rPr>
          <w:delText>MVC</w:delText>
        </w:r>
        <w:r w:rsidDel="00A65114">
          <w:rPr>
            <w:noProof/>
            <w:webHidden/>
          </w:rPr>
          <w:tab/>
          <w:delText>24</w:delText>
        </w:r>
      </w:del>
    </w:p>
    <w:p w14:paraId="1DA7177A" w14:textId="77B1C3B4" w:rsidR="004D20DC" w:rsidDel="00A65114" w:rsidRDefault="004D20DC">
      <w:pPr>
        <w:pStyle w:val="TJ3"/>
        <w:tabs>
          <w:tab w:val="left" w:pos="960"/>
          <w:tab w:val="right" w:leader="dot" w:pos="9060"/>
        </w:tabs>
        <w:rPr>
          <w:del w:id="176" w:author="Vihari Réka" w:date="2018-11-30T21:49:00Z"/>
          <w:rFonts w:asciiTheme="minorHAnsi" w:eastAsiaTheme="minorEastAsia" w:hAnsiTheme="minorHAnsi" w:cstheme="minorBidi"/>
          <w:noProof/>
          <w:lang w:eastAsia="hu-HU"/>
        </w:rPr>
      </w:pPr>
      <w:del w:id="177" w:author="Vihari Réka" w:date="2018-11-30T21:49:00Z">
        <w:r w:rsidDel="00A65114">
          <w:rPr>
            <w:rFonts w:asciiTheme="minorHAnsi" w:eastAsiaTheme="minorEastAsia" w:hAnsiTheme="minorHAnsi" w:cstheme="minorBidi"/>
            <w:noProof/>
            <w:lang w:eastAsia="hu-HU"/>
          </w:rPr>
          <w:tab/>
        </w:r>
        <w:r w:rsidRPr="00A65114" w:rsidDel="00A65114">
          <w:rPr>
            <w:rStyle w:val="Hiperhivatkozs"/>
            <w:noProof/>
          </w:rPr>
          <w:delText>VIPER</w:delText>
        </w:r>
        <w:r w:rsidDel="00A65114">
          <w:rPr>
            <w:noProof/>
            <w:webHidden/>
          </w:rPr>
          <w:tab/>
          <w:delText>26</w:delText>
        </w:r>
      </w:del>
    </w:p>
    <w:p w14:paraId="2E3C754B" w14:textId="4D092C5A" w:rsidR="004D20DC" w:rsidDel="00A65114" w:rsidRDefault="004D20DC">
      <w:pPr>
        <w:pStyle w:val="TJ3"/>
        <w:tabs>
          <w:tab w:val="right" w:leader="dot" w:pos="9060"/>
        </w:tabs>
        <w:rPr>
          <w:del w:id="178" w:author="Vihari Réka" w:date="2018-11-30T21:49:00Z"/>
          <w:rFonts w:asciiTheme="minorHAnsi" w:eastAsiaTheme="minorEastAsia" w:hAnsiTheme="minorHAnsi" w:cstheme="minorBidi"/>
          <w:noProof/>
          <w:lang w:eastAsia="hu-HU"/>
        </w:rPr>
      </w:pPr>
      <w:del w:id="179" w:author="Vihari Réka" w:date="2018-11-30T21:49:00Z">
        <w:r w:rsidRPr="00A65114" w:rsidDel="00A65114">
          <w:rPr>
            <w:rStyle w:val="Hiperhivatkozs"/>
            <w:noProof/>
          </w:rPr>
          <w:delText>2.4.2.</w:delText>
        </w:r>
        <w:r w:rsidDel="00A65114">
          <w:rPr>
            <w:noProof/>
            <w:webHidden/>
          </w:rPr>
          <w:tab/>
          <w:delText>26</w:delText>
        </w:r>
      </w:del>
    </w:p>
    <w:p w14:paraId="606C8D25" w14:textId="1B4C0E9A" w:rsidR="004D20DC" w:rsidDel="00A65114" w:rsidRDefault="004D20DC">
      <w:pPr>
        <w:pStyle w:val="TJ3"/>
        <w:tabs>
          <w:tab w:val="left" w:pos="1440"/>
          <w:tab w:val="right" w:leader="dot" w:pos="9060"/>
        </w:tabs>
        <w:rPr>
          <w:del w:id="180" w:author="Vihari Réka" w:date="2018-11-30T21:49:00Z"/>
          <w:rFonts w:asciiTheme="minorHAnsi" w:eastAsiaTheme="minorEastAsia" w:hAnsiTheme="minorHAnsi" w:cstheme="minorBidi"/>
          <w:noProof/>
          <w:lang w:eastAsia="hu-HU"/>
        </w:rPr>
      </w:pPr>
      <w:del w:id="181" w:author="Vihari Réka" w:date="2018-11-30T21:49:00Z">
        <w:r w:rsidRPr="00A65114" w:rsidDel="00A65114">
          <w:rPr>
            <w:rStyle w:val="Hiperhivatkozs"/>
            <w:noProof/>
          </w:rPr>
          <w:delText>2.4.3.</w:delText>
        </w:r>
        <w:r w:rsidDel="00A65114">
          <w:rPr>
            <w:rFonts w:asciiTheme="minorHAnsi" w:eastAsiaTheme="minorEastAsia" w:hAnsiTheme="minorHAnsi" w:cstheme="minorBidi"/>
            <w:noProof/>
            <w:lang w:eastAsia="hu-HU"/>
          </w:rPr>
          <w:tab/>
        </w:r>
        <w:r w:rsidRPr="00A65114" w:rsidDel="00A65114">
          <w:rPr>
            <w:rStyle w:val="Hiperhivatkozs"/>
            <w:noProof/>
          </w:rPr>
          <w:delText>Viper vs MVC</w:delText>
        </w:r>
        <w:r w:rsidDel="00A65114">
          <w:rPr>
            <w:noProof/>
            <w:webHidden/>
          </w:rPr>
          <w:tab/>
          <w:delText>27</w:delText>
        </w:r>
      </w:del>
    </w:p>
    <w:p w14:paraId="3F6FA88C" w14:textId="544D2C11" w:rsidR="004D20DC" w:rsidDel="00A65114" w:rsidRDefault="004D20DC">
      <w:pPr>
        <w:pStyle w:val="TJ3"/>
        <w:tabs>
          <w:tab w:val="left" w:pos="1440"/>
          <w:tab w:val="right" w:leader="dot" w:pos="9060"/>
        </w:tabs>
        <w:rPr>
          <w:del w:id="182" w:author="Vihari Réka" w:date="2018-11-30T21:49:00Z"/>
          <w:rFonts w:asciiTheme="minorHAnsi" w:eastAsiaTheme="minorEastAsia" w:hAnsiTheme="minorHAnsi" w:cstheme="minorBidi"/>
          <w:noProof/>
          <w:lang w:eastAsia="hu-HU"/>
        </w:rPr>
      </w:pPr>
      <w:del w:id="183" w:author="Vihari Réka" w:date="2018-11-30T21:49:00Z">
        <w:r w:rsidRPr="00A65114" w:rsidDel="00A65114">
          <w:rPr>
            <w:rStyle w:val="Hiperhivatkozs"/>
            <w:noProof/>
          </w:rPr>
          <w:delText>2.4.4.</w:delText>
        </w:r>
        <w:r w:rsidDel="00A65114">
          <w:rPr>
            <w:rFonts w:asciiTheme="minorHAnsi" w:eastAsiaTheme="minorEastAsia" w:hAnsiTheme="minorHAnsi" w:cstheme="minorBidi"/>
            <w:noProof/>
            <w:lang w:eastAsia="hu-HU"/>
          </w:rPr>
          <w:tab/>
        </w:r>
        <w:r w:rsidRPr="00A65114" w:rsidDel="00A65114">
          <w:rPr>
            <w:rStyle w:val="Hiperhivatkozs"/>
            <w:noProof/>
          </w:rPr>
          <w:delText>Konklúzió</w:delText>
        </w:r>
        <w:r w:rsidDel="00A65114">
          <w:rPr>
            <w:noProof/>
            <w:webHidden/>
          </w:rPr>
          <w:tab/>
          <w:delText>27</w:delText>
        </w:r>
      </w:del>
    </w:p>
    <w:p w14:paraId="39A1D01C" w14:textId="35BB18CE" w:rsidR="004D20DC" w:rsidDel="00A65114" w:rsidRDefault="004D20DC">
      <w:pPr>
        <w:pStyle w:val="TJ1"/>
        <w:tabs>
          <w:tab w:val="left" w:pos="482"/>
        </w:tabs>
        <w:rPr>
          <w:del w:id="184" w:author="Vihari Réka" w:date="2018-11-30T21:49:00Z"/>
          <w:rFonts w:asciiTheme="minorHAnsi" w:eastAsiaTheme="minorEastAsia" w:hAnsiTheme="minorHAnsi" w:cstheme="minorBidi"/>
          <w:b w:val="0"/>
          <w:noProof/>
          <w:lang w:eastAsia="hu-HU"/>
        </w:rPr>
      </w:pPr>
      <w:del w:id="185" w:author="Vihari Réka" w:date="2018-11-30T21:49:00Z">
        <w:r w:rsidRPr="00A65114" w:rsidDel="00A65114">
          <w:rPr>
            <w:rStyle w:val="Hiperhivatkozs"/>
            <w:rFonts w:cs="Arial"/>
            <w:noProof/>
            <w:kern w:val="32"/>
          </w:rPr>
          <w:delText>4.</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Feladat ismertetése</w:delText>
        </w:r>
        <w:r w:rsidDel="00A65114">
          <w:rPr>
            <w:noProof/>
            <w:webHidden/>
          </w:rPr>
          <w:tab/>
          <w:delText>29</w:delText>
        </w:r>
      </w:del>
    </w:p>
    <w:p w14:paraId="0FB9A66E" w14:textId="288217D7" w:rsidR="004D20DC" w:rsidDel="00A65114" w:rsidRDefault="004D20DC">
      <w:pPr>
        <w:pStyle w:val="TJ2"/>
        <w:tabs>
          <w:tab w:val="left" w:pos="960"/>
          <w:tab w:val="right" w:leader="dot" w:pos="9060"/>
        </w:tabs>
        <w:rPr>
          <w:del w:id="186" w:author="Vihari Réka" w:date="2018-11-30T21:49:00Z"/>
          <w:rFonts w:asciiTheme="minorHAnsi" w:eastAsiaTheme="minorEastAsia" w:hAnsiTheme="minorHAnsi" w:cstheme="minorBidi"/>
          <w:noProof/>
          <w:lang w:eastAsia="hu-HU"/>
        </w:rPr>
      </w:pPr>
      <w:del w:id="187" w:author="Vihari Réka" w:date="2018-11-30T21:49:00Z">
        <w:r w:rsidRPr="00A65114" w:rsidDel="00A65114">
          <w:rPr>
            <w:rStyle w:val="Hiperhivatkozs"/>
            <w:noProof/>
          </w:rPr>
          <w:delText>4.1.</w:delText>
        </w:r>
        <w:r w:rsidDel="00A65114">
          <w:rPr>
            <w:rFonts w:asciiTheme="minorHAnsi" w:eastAsiaTheme="minorEastAsia" w:hAnsiTheme="minorHAnsi" w:cstheme="minorBidi"/>
            <w:noProof/>
            <w:lang w:eastAsia="hu-HU"/>
          </w:rPr>
          <w:tab/>
        </w:r>
        <w:r w:rsidRPr="00A65114" w:rsidDel="00A65114">
          <w:rPr>
            <w:rStyle w:val="Hiperhivatkozs"/>
            <w:noProof/>
          </w:rPr>
          <w:delText>Specifikáció</w:delText>
        </w:r>
        <w:r w:rsidDel="00A65114">
          <w:rPr>
            <w:noProof/>
            <w:webHidden/>
          </w:rPr>
          <w:tab/>
          <w:delText>29</w:delText>
        </w:r>
      </w:del>
    </w:p>
    <w:p w14:paraId="60327EC9" w14:textId="56ACACA7" w:rsidR="004D20DC" w:rsidDel="00A65114" w:rsidRDefault="004D20DC">
      <w:pPr>
        <w:pStyle w:val="TJ1"/>
        <w:tabs>
          <w:tab w:val="left" w:pos="482"/>
        </w:tabs>
        <w:rPr>
          <w:del w:id="188" w:author="Vihari Réka" w:date="2018-11-30T21:49:00Z"/>
          <w:rFonts w:asciiTheme="minorHAnsi" w:eastAsiaTheme="minorEastAsia" w:hAnsiTheme="minorHAnsi" w:cstheme="minorBidi"/>
          <w:b w:val="0"/>
          <w:noProof/>
          <w:lang w:eastAsia="hu-HU"/>
        </w:rPr>
      </w:pPr>
      <w:del w:id="189" w:author="Vihari Réka" w:date="2018-11-30T21:49:00Z">
        <w:r w:rsidRPr="00A65114" w:rsidDel="00A65114">
          <w:rPr>
            <w:rStyle w:val="Hiperhivatkozs"/>
            <w:rFonts w:cs="Arial"/>
            <w:noProof/>
            <w:kern w:val="32"/>
          </w:rPr>
          <w:delText>5.</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Technológiák ismertetése</w:delText>
        </w:r>
        <w:r w:rsidDel="00A65114">
          <w:rPr>
            <w:noProof/>
            <w:webHidden/>
          </w:rPr>
          <w:tab/>
          <w:delText>30</w:delText>
        </w:r>
      </w:del>
    </w:p>
    <w:p w14:paraId="0C36C109" w14:textId="41AFCB9C" w:rsidR="004D20DC" w:rsidDel="00A65114" w:rsidRDefault="004D20DC">
      <w:pPr>
        <w:pStyle w:val="TJ2"/>
        <w:tabs>
          <w:tab w:val="left" w:pos="960"/>
          <w:tab w:val="right" w:leader="dot" w:pos="9060"/>
        </w:tabs>
        <w:rPr>
          <w:del w:id="190" w:author="Vihari Réka" w:date="2018-11-30T21:49:00Z"/>
          <w:rFonts w:asciiTheme="minorHAnsi" w:eastAsiaTheme="minorEastAsia" w:hAnsiTheme="minorHAnsi" w:cstheme="minorBidi"/>
          <w:noProof/>
          <w:lang w:eastAsia="hu-HU"/>
        </w:rPr>
      </w:pPr>
      <w:del w:id="191" w:author="Vihari Réka" w:date="2018-11-30T21:49:00Z">
        <w:r w:rsidRPr="00A65114" w:rsidDel="00A65114">
          <w:rPr>
            <w:rStyle w:val="Hiperhivatkozs"/>
            <w:noProof/>
          </w:rPr>
          <w:delText>5.1.</w:delText>
        </w:r>
        <w:r w:rsidDel="00A65114">
          <w:rPr>
            <w:rFonts w:asciiTheme="minorHAnsi" w:eastAsiaTheme="minorEastAsia" w:hAnsiTheme="minorHAnsi" w:cstheme="minorBidi"/>
            <w:noProof/>
            <w:lang w:eastAsia="hu-HU"/>
          </w:rPr>
          <w:tab/>
        </w:r>
        <w:r w:rsidRPr="00A65114" w:rsidDel="00A65114">
          <w:rPr>
            <w:rStyle w:val="Hiperhivatkozs"/>
            <w:noProof/>
          </w:rPr>
          <w:delText>Verzi</w:delText>
        </w:r>
        <w:r w:rsidRPr="00E75544" w:rsidDel="00A65114">
          <w:rPr>
            <w:rStyle w:val="Hiperhivatkozs"/>
            <w:noProof/>
          </w:rPr>
          <w:delText>ókezelés</w:delText>
        </w:r>
        <w:r w:rsidDel="00A65114">
          <w:rPr>
            <w:noProof/>
            <w:webHidden/>
          </w:rPr>
          <w:tab/>
          <w:delText>30</w:delText>
        </w:r>
      </w:del>
    </w:p>
    <w:p w14:paraId="2B982BD8" w14:textId="6EBF2B65" w:rsidR="004D20DC" w:rsidDel="00A65114" w:rsidRDefault="004D20DC">
      <w:pPr>
        <w:pStyle w:val="TJ2"/>
        <w:tabs>
          <w:tab w:val="left" w:pos="960"/>
          <w:tab w:val="right" w:leader="dot" w:pos="9060"/>
        </w:tabs>
        <w:rPr>
          <w:del w:id="192" w:author="Vihari Réka" w:date="2018-11-30T21:49:00Z"/>
          <w:rFonts w:asciiTheme="minorHAnsi" w:eastAsiaTheme="minorEastAsia" w:hAnsiTheme="minorHAnsi" w:cstheme="minorBidi"/>
          <w:noProof/>
          <w:lang w:eastAsia="hu-HU"/>
        </w:rPr>
      </w:pPr>
      <w:del w:id="193" w:author="Vihari Réka" w:date="2018-11-30T21:49:00Z">
        <w:r w:rsidRPr="00A65114" w:rsidDel="00A65114">
          <w:rPr>
            <w:rStyle w:val="Hiperhivatkozs"/>
            <w:noProof/>
          </w:rPr>
          <w:delText>5.2.</w:delText>
        </w:r>
        <w:r w:rsidDel="00A65114">
          <w:rPr>
            <w:rFonts w:asciiTheme="minorHAnsi" w:eastAsiaTheme="minorEastAsia" w:hAnsiTheme="minorHAnsi" w:cstheme="minorBidi"/>
            <w:noProof/>
            <w:lang w:eastAsia="hu-HU"/>
          </w:rPr>
          <w:tab/>
        </w:r>
        <w:r w:rsidRPr="00A65114" w:rsidDel="00A65114">
          <w:rPr>
            <w:rStyle w:val="Hiperhivatkozs"/>
            <w:noProof/>
          </w:rPr>
          <w:delText>CocoaPods</w:delText>
        </w:r>
        <w:r w:rsidDel="00A65114">
          <w:rPr>
            <w:noProof/>
            <w:webHidden/>
          </w:rPr>
          <w:tab/>
          <w:delText>31</w:delText>
        </w:r>
      </w:del>
    </w:p>
    <w:p w14:paraId="07D6D271" w14:textId="48233738" w:rsidR="004D20DC" w:rsidDel="00A65114" w:rsidRDefault="004D20DC">
      <w:pPr>
        <w:pStyle w:val="TJ2"/>
        <w:tabs>
          <w:tab w:val="left" w:pos="960"/>
          <w:tab w:val="right" w:leader="dot" w:pos="9060"/>
        </w:tabs>
        <w:rPr>
          <w:del w:id="194" w:author="Vihari Réka" w:date="2018-11-30T21:49:00Z"/>
          <w:rFonts w:asciiTheme="minorHAnsi" w:eastAsiaTheme="minorEastAsia" w:hAnsiTheme="minorHAnsi" w:cstheme="minorBidi"/>
          <w:noProof/>
          <w:lang w:eastAsia="hu-HU"/>
        </w:rPr>
      </w:pPr>
      <w:del w:id="195" w:author="Vihari Réka" w:date="2018-11-30T21:49:00Z">
        <w:r w:rsidRPr="00A65114" w:rsidDel="00A65114">
          <w:rPr>
            <w:rStyle w:val="Hiperhivatkozs"/>
            <w:noProof/>
          </w:rPr>
          <w:delText>5.3.</w:delText>
        </w:r>
        <w:r w:rsidDel="00A65114">
          <w:rPr>
            <w:rFonts w:asciiTheme="minorHAnsi" w:eastAsiaTheme="minorEastAsia" w:hAnsiTheme="minorHAnsi" w:cstheme="minorBidi"/>
            <w:noProof/>
            <w:lang w:eastAsia="hu-HU"/>
          </w:rPr>
          <w:tab/>
        </w:r>
        <w:r w:rsidRPr="00A65114" w:rsidDel="00A65114">
          <w:rPr>
            <w:rStyle w:val="Hiperhivatkozs"/>
            <w:noProof/>
          </w:rPr>
          <w:delText>JHipster</w:delText>
        </w:r>
        <w:r w:rsidDel="00A65114">
          <w:rPr>
            <w:noProof/>
            <w:webHidden/>
          </w:rPr>
          <w:tab/>
          <w:delText>33</w:delText>
        </w:r>
      </w:del>
    </w:p>
    <w:p w14:paraId="5753EBC7" w14:textId="7F8F9EE3" w:rsidR="004D20DC" w:rsidDel="00A65114" w:rsidRDefault="004D20DC">
      <w:pPr>
        <w:pStyle w:val="TJ1"/>
        <w:tabs>
          <w:tab w:val="left" w:pos="482"/>
        </w:tabs>
        <w:rPr>
          <w:del w:id="196" w:author="Vihari Réka" w:date="2018-11-30T21:49:00Z"/>
          <w:rFonts w:asciiTheme="minorHAnsi" w:eastAsiaTheme="minorEastAsia" w:hAnsiTheme="minorHAnsi" w:cstheme="minorBidi"/>
          <w:b w:val="0"/>
          <w:noProof/>
          <w:lang w:eastAsia="hu-HU"/>
        </w:rPr>
      </w:pPr>
      <w:del w:id="197" w:author="Vihari Réka" w:date="2018-11-30T21:49:00Z">
        <w:r w:rsidRPr="00A65114" w:rsidDel="00A65114">
          <w:rPr>
            <w:rStyle w:val="Hiperhivatkozs"/>
            <w:rFonts w:cs="Arial"/>
            <w:noProof/>
            <w:kern w:val="32"/>
          </w:rPr>
          <w:delText>6.</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Tervezés</w:delText>
        </w:r>
        <w:r w:rsidDel="00A65114">
          <w:rPr>
            <w:noProof/>
            <w:webHidden/>
          </w:rPr>
          <w:tab/>
          <w:delText>40</w:delText>
        </w:r>
      </w:del>
    </w:p>
    <w:p w14:paraId="49890A02" w14:textId="55321821" w:rsidR="004D20DC" w:rsidDel="00A65114" w:rsidRDefault="004D20DC">
      <w:pPr>
        <w:pStyle w:val="TJ2"/>
        <w:tabs>
          <w:tab w:val="left" w:pos="960"/>
          <w:tab w:val="right" w:leader="dot" w:pos="9060"/>
        </w:tabs>
        <w:rPr>
          <w:del w:id="198" w:author="Vihari Réka" w:date="2018-11-30T21:49:00Z"/>
          <w:rFonts w:asciiTheme="minorHAnsi" w:eastAsiaTheme="minorEastAsia" w:hAnsiTheme="minorHAnsi" w:cstheme="minorBidi"/>
          <w:noProof/>
          <w:lang w:eastAsia="hu-HU"/>
        </w:rPr>
      </w:pPr>
      <w:del w:id="199" w:author="Vihari Réka" w:date="2018-11-30T21:49:00Z">
        <w:r w:rsidRPr="00A65114" w:rsidDel="00A65114">
          <w:rPr>
            <w:rStyle w:val="Hiperhivatkozs"/>
            <w:noProof/>
          </w:rPr>
          <w:delText>6.1.</w:delText>
        </w:r>
        <w:r w:rsidDel="00A65114">
          <w:rPr>
            <w:rFonts w:asciiTheme="minorHAnsi" w:eastAsiaTheme="minorEastAsia" w:hAnsiTheme="minorHAnsi" w:cstheme="minorBidi"/>
            <w:noProof/>
            <w:lang w:eastAsia="hu-HU"/>
          </w:rPr>
          <w:tab/>
        </w:r>
        <w:r w:rsidRPr="00A65114" w:rsidDel="00A65114">
          <w:rPr>
            <w:rStyle w:val="Hiperhivatkozs"/>
            <w:noProof/>
          </w:rPr>
          <w:delText>Adatbázis</w:delText>
        </w:r>
        <w:r w:rsidDel="00A65114">
          <w:rPr>
            <w:noProof/>
            <w:webHidden/>
          </w:rPr>
          <w:tab/>
          <w:delText>40</w:delText>
        </w:r>
      </w:del>
    </w:p>
    <w:p w14:paraId="2951CAF7" w14:textId="5B897BC6" w:rsidR="004D20DC" w:rsidDel="00A65114" w:rsidRDefault="004D20DC">
      <w:pPr>
        <w:pStyle w:val="TJ2"/>
        <w:tabs>
          <w:tab w:val="left" w:pos="960"/>
          <w:tab w:val="right" w:leader="dot" w:pos="9060"/>
        </w:tabs>
        <w:rPr>
          <w:del w:id="200" w:author="Vihari Réka" w:date="2018-11-30T21:49:00Z"/>
          <w:rFonts w:asciiTheme="minorHAnsi" w:eastAsiaTheme="minorEastAsia" w:hAnsiTheme="minorHAnsi" w:cstheme="minorBidi"/>
          <w:noProof/>
          <w:lang w:eastAsia="hu-HU"/>
        </w:rPr>
      </w:pPr>
      <w:del w:id="201" w:author="Vihari Réka" w:date="2018-11-30T21:49:00Z">
        <w:r w:rsidRPr="00A65114" w:rsidDel="00A65114">
          <w:rPr>
            <w:rStyle w:val="Hiperhivatkozs"/>
            <w:noProof/>
          </w:rPr>
          <w:delText>6.2.</w:delText>
        </w:r>
        <w:r w:rsidDel="00A65114">
          <w:rPr>
            <w:rFonts w:asciiTheme="minorHAnsi" w:eastAsiaTheme="minorEastAsia" w:hAnsiTheme="minorHAnsi" w:cstheme="minorBidi"/>
            <w:noProof/>
            <w:lang w:eastAsia="hu-HU"/>
          </w:rPr>
          <w:tab/>
        </w:r>
        <w:r w:rsidRPr="00A65114" w:rsidDel="00A65114">
          <w:rPr>
            <w:rStyle w:val="Hiperhivatkozs"/>
            <w:noProof/>
          </w:rPr>
          <w:delText>Kommunikáció a szerverrel</w:delText>
        </w:r>
        <w:r w:rsidDel="00A65114">
          <w:rPr>
            <w:noProof/>
            <w:webHidden/>
          </w:rPr>
          <w:tab/>
          <w:delText>42</w:delText>
        </w:r>
      </w:del>
    </w:p>
    <w:p w14:paraId="41E43036" w14:textId="69F6C35B" w:rsidR="004D20DC" w:rsidDel="00A65114" w:rsidRDefault="004D20DC">
      <w:pPr>
        <w:pStyle w:val="TJ2"/>
        <w:tabs>
          <w:tab w:val="left" w:pos="960"/>
          <w:tab w:val="right" w:leader="dot" w:pos="9060"/>
        </w:tabs>
        <w:rPr>
          <w:del w:id="202" w:author="Vihari Réka" w:date="2018-11-30T21:49:00Z"/>
          <w:rFonts w:asciiTheme="minorHAnsi" w:eastAsiaTheme="minorEastAsia" w:hAnsiTheme="minorHAnsi" w:cstheme="minorBidi"/>
          <w:noProof/>
          <w:lang w:eastAsia="hu-HU"/>
        </w:rPr>
      </w:pPr>
      <w:del w:id="203" w:author="Vihari Réka" w:date="2018-11-30T21:49:00Z">
        <w:r w:rsidRPr="00A65114" w:rsidDel="00A65114">
          <w:rPr>
            <w:rStyle w:val="Hiperhivatkozs"/>
            <w:noProof/>
          </w:rPr>
          <w:delText>5.2.1</w:delText>
        </w:r>
        <w:r w:rsidDel="00A65114">
          <w:rPr>
            <w:rFonts w:asciiTheme="minorHAnsi" w:eastAsiaTheme="minorEastAsia" w:hAnsiTheme="minorHAnsi" w:cstheme="minorBidi"/>
            <w:noProof/>
            <w:lang w:eastAsia="hu-HU"/>
          </w:rPr>
          <w:tab/>
        </w:r>
        <w:r w:rsidRPr="00A65114" w:rsidDel="00A65114">
          <w:rPr>
            <w:rStyle w:val="Hiperhivatkozs"/>
            <w:noProof/>
          </w:rPr>
          <w:delText>Authenti</w:delText>
        </w:r>
        <w:r w:rsidRPr="00E75544" w:rsidDel="00A65114">
          <w:rPr>
            <w:rStyle w:val="Hiperhivatkozs"/>
            <w:noProof/>
          </w:rPr>
          <w:delText>káció</w:delText>
        </w:r>
        <w:r w:rsidDel="00A65114">
          <w:rPr>
            <w:noProof/>
            <w:webHidden/>
          </w:rPr>
          <w:tab/>
          <w:delText>45</w:delText>
        </w:r>
      </w:del>
    </w:p>
    <w:p w14:paraId="6A1A5038" w14:textId="2E662655" w:rsidR="004D20DC" w:rsidDel="00A65114" w:rsidRDefault="004D20DC">
      <w:pPr>
        <w:pStyle w:val="TJ1"/>
        <w:tabs>
          <w:tab w:val="left" w:pos="482"/>
        </w:tabs>
        <w:rPr>
          <w:del w:id="204" w:author="Vihari Réka" w:date="2018-11-30T21:49:00Z"/>
          <w:rFonts w:asciiTheme="minorHAnsi" w:eastAsiaTheme="minorEastAsia" w:hAnsiTheme="minorHAnsi" w:cstheme="minorBidi"/>
          <w:b w:val="0"/>
          <w:noProof/>
          <w:lang w:eastAsia="hu-HU"/>
        </w:rPr>
      </w:pPr>
      <w:del w:id="205" w:author="Vihari Réka" w:date="2018-11-30T21:49:00Z">
        <w:r w:rsidRPr="00A65114" w:rsidDel="00A65114">
          <w:rPr>
            <w:rStyle w:val="Hiperhivatkozs"/>
            <w:rFonts w:cs="Arial"/>
            <w:noProof/>
            <w:kern w:val="32"/>
          </w:rPr>
          <w:delText>7.</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Megvalósítás</w:delText>
        </w:r>
        <w:r w:rsidDel="00A65114">
          <w:rPr>
            <w:noProof/>
            <w:webHidden/>
          </w:rPr>
          <w:tab/>
          <w:delText>49</w:delText>
        </w:r>
      </w:del>
    </w:p>
    <w:p w14:paraId="0E8474ED" w14:textId="5D98B672" w:rsidR="004D20DC" w:rsidDel="00A65114" w:rsidRDefault="004D20DC">
      <w:pPr>
        <w:pStyle w:val="TJ2"/>
        <w:tabs>
          <w:tab w:val="left" w:pos="960"/>
          <w:tab w:val="right" w:leader="dot" w:pos="9060"/>
        </w:tabs>
        <w:rPr>
          <w:del w:id="206" w:author="Vihari Réka" w:date="2018-11-30T21:49:00Z"/>
          <w:rFonts w:asciiTheme="minorHAnsi" w:eastAsiaTheme="minorEastAsia" w:hAnsiTheme="minorHAnsi" w:cstheme="minorBidi"/>
          <w:noProof/>
          <w:lang w:eastAsia="hu-HU"/>
        </w:rPr>
      </w:pPr>
      <w:del w:id="207" w:author="Vihari Réka" w:date="2018-11-30T21:49:00Z">
        <w:r w:rsidRPr="00A65114" w:rsidDel="00A65114">
          <w:rPr>
            <w:rStyle w:val="Hiperhivatkozs"/>
            <w:noProof/>
          </w:rPr>
          <w:delText>7.1.</w:delText>
        </w:r>
        <w:r w:rsidDel="00A65114">
          <w:rPr>
            <w:rFonts w:asciiTheme="minorHAnsi" w:eastAsiaTheme="minorEastAsia" w:hAnsiTheme="minorHAnsi" w:cstheme="minorBidi"/>
            <w:noProof/>
            <w:lang w:eastAsia="hu-HU"/>
          </w:rPr>
          <w:tab/>
        </w:r>
        <w:r w:rsidRPr="00A65114" w:rsidDel="00A65114">
          <w:rPr>
            <w:rStyle w:val="Hiperhivatkozs"/>
            <w:noProof/>
          </w:rPr>
          <w:delText>Néhány részletesebb megvalósítás bemutatása</w:delText>
        </w:r>
        <w:r w:rsidDel="00A65114">
          <w:rPr>
            <w:noProof/>
            <w:webHidden/>
          </w:rPr>
          <w:tab/>
          <w:delText>49</w:delText>
        </w:r>
      </w:del>
    </w:p>
    <w:p w14:paraId="0A864FE3" w14:textId="09FF09CC" w:rsidR="004D20DC" w:rsidDel="00A65114" w:rsidRDefault="004D20DC">
      <w:pPr>
        <w:pStyle w:val="TJ2"/>
        <w:tabs>
          <w:tab w:val="right" w:leader="dot" w:pos="9060"/>
        </w:tabs>
        <w:rPr>
          <w:del w:id="208" w:author="Vihari Réka" w:date="2018-11-30T21:49:00Z"/>
          <w:rFonts w:asciiTheme="minorHAnsi" w:eastAsiaTheme="minorEastAsia" w:hAnsiTheme="minorHAnsi" w:cstheme="minorBidi"/>
          <w:noProof/>
          <w:lang w:eastAsia="hu-HU"/>
        </w:rPr>
      </w:pPr>
      <w:del w:id="209" w:author="Vihari Réka" w:date="2018-11-30T21:49:00Z">
        <w:r w:rsidRPr="00A65114" w:rsidDel="00A65114">
          <w:rPr>
            <w:rStyle w:val="Hiperhivatkozs"/>
            <w:noProof/>
          </w:rPr>
          <w:delText>6.1.2. Út rajzolása</w:delText>
        </w:r>
        <w:r w:rsidDel="00A65114">
          <w:rPr>
            <w:noProof/>
            <w:webHidden/>
          </w:rPr>
          <w:tab/>
          <w:delText>49</w:delText>
        </w:r>
      </w:del>
    </w:p>
    <w:p w14:paraId="5DB37C3F" w14:textId="37088ED1" w:rsidR="004D20DC" w:rsidDel="00A65114" w:rsidRDefault="004D20DC">
      <w:pPr>
        <w:pStyle w:val="TJ2"/>
        <w:tabs>
          <w:tab w:val="left" w:pos="960"/>
          <w:tab w:val="right" w:leader="dot" w:pos="9060"/>
        </w:tabs>
        <w:rPr>
          <w:del w:id="210" w:author="Vihari Réka" w:date="2018-11-30T21:49:00Z"/>
          <w:rFonts w:asciiTheme="minorHAnsi" w:eastAsiaTheme="minorEastAsia" w:hAnsiTheme="minorHAnsi" w:cstheme="minorBidi"/>
          <w:noProof/>
          <w:lang w:eastAsia="hu-HU"/>
        </w:rPr>
      </w:pPr>
      <w:del w:id="211" w:author="Vihari Réka" w:date="2018-11-30T21:49:00Z">
        <w:r w:rsidRPr="00A65114" w:rsidDel="00A65114">
          <w:rPr>
            <w:rStyle w:val="Hiperhivatkozs"/>
            <w:noProof/>
          </w:rPr>
          <w:delText>7.2.</w:delText>
        </w:r>
        <w:r w:rsidDel="00A65114">
          <w:rPr>
            <w:rFonts w:asciiTheme="minorHAnsi" w:eastAsiaTheme="minorEastAsia" w:hAnsiTheme="minorHAnsi" w:cstheme="minorBidi"/>
            <w:noProof/>
            <w:lang w:eastAsia="hu-HU"/>
          </w:rPr>
          <w:tab/>
        </w:r>
        <w:r w:rsidRPr="00A65114" w:rsidDel="00A65114">
          <w:rPr>
            <w:rStyle w:val="Hiperhivatkozs"/>
            <w:noProof/>
          </w:rPr>
          <w:delText>Felhasználói kézikönyv</w:delText>
        </w:r>
        <w:r w:rsidDel="00A65114">
          <w:rPr>
            <w:noProof/>
            <w:webHidden/>
          </w:rPr>
          <w:tab/>
          <w:delText>50</w:delText>
        </w:r>
      </w:del>
    </w:p>
    <w:p w14:paraId="49B27359" w14:textId="73C2B6C0" w:rsidR="004D20DC" w:rsidDel="00A65114" w:rsidRDefault="004D20DC">
      <w:pPr>
        <w:pStyle w:val="TJ1"/>
        <w:tabs>
          <w:tab w:val="left" w:pos="482"/>
        </w:tabs>
        <w:rPr>
          <w:del w:id="212" w:author="Vihari Réka" w:date="2018-11-30T21:49:00Z"/>
          <w:rFonts w:asciiTheme="minorHAnsi" w:eastAsiaTheme="minorEastAsia" w:hAnsiTheme="minorHAnsi" w:cstheme="minorBidi"/>
          <w:b w:val="0"/>
          <w:noProof/>
          <w:lang w:eastAsia="hu-HU"/>
        </w:rPr>
      </w:pPr>
      <w:del w:id="213" w:author="Vihari Réka" w:date="2018-11-30T21:49:00Z">
        <w:r w:rsidRPr="00A65114" w:rsidDel="00A65114">
          <w:rPr>
            <w:rStyle w:val="Hiperhivatkozs"/>
            <w:rFonts w:cs="Arial"/>
            <w:noProof/>
            <w:kern w:val="32"/>
          </w:rPr>
          <w:delText>6.</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Tesztelés</w:delText>
        </w:r>
        <w:r w:rsidDel="00A65114">
          <w:rPr>
            <w:noProof/>
            <w:webHidden/>
          </w:rPr>
          <w:tab/>
          <w:delText>57</w:delText>
        </w:r>
      </w:del>
    </w:p>
    <w:p w14:paraId="5DFFFDD7" w14:textId="40EB5C93" w:rsidR="004D20DC" w:rsidDel="00A65114" w:rsidRDefault="004D20DC">
      <w:pPr>
        <w:pStyle w:val="TJ1"/>
        <w:tabs>
          <w:tab w:val="left" w:pos="482"/>
        </w:tabs>
        <w:rPr>
          <w:del w:id="214" w:author="Vihari Réka" w:date="2018-11-30T21:49:00Z"/>
          <w:rFonts w:asciiTheme="minorHAnsi" w:eastAsiaTheme="minorEastAsia" w:hAnsiTheme="minorHAnsi" w:cstheme="minorBidi"/>
          <w:b w:val="0"/>
          <w:noProof/>
          <w:lang w:eastAsia="hu-HU"/>
        </w:rPr>
      </w:pPr>
      <w:del w:id="215" w:author="Vihari Réka" w:date="2018-11-30T21:49:00Z">
        <w:r w:rsidRPr="00A65114" w:rsidDel="00A65114">
          <w:rPr>
            <w:rStyle w:val="Hiperhivatkozs"/>
            <w:rFonts w:cs="Arial"/>
            <w:noProof/>
            <w:kern w:val="32"/>
          </w:rPr>
          <w:delText>7.</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Továbbfejlesztési lehetőségek</w:delText>
        </w:r>
        <w:r w:rsidDel="00A65114">
          <w:rPr>
            <w:noProof/>
            <w:webHidden/>
          </w:rPr>
          <w:tab/>
          <w:delText>58</w:delText>
        </w:r>
      </w:del>
    </w:p>
    <w:p w14:paraId="40B9F926" w14:textId="1C8986B8" w:rsidR="004D20DC" w:rsidDel="00A65114" w:rsidRDefault="004D20DC">
      <w:pPr>
        <w:pStyle w:val="TJ1"/>
        <w:tabs>
          <w:tab w:val="left" w:pos="482"/>
        </w:tabs>
        <w:rPr>
          <w:del w:id="216" w:author="Vihari Réka" w:date="2018-11-30T21:49:00Z"/>
          <w:rFonts w:asciiTheme="minorHAnsi" w:eastAsiaTheme="minorEastAsia" w:hAnsiTheme="minorHAnsi" w:cstheme="minorBidi"/>
          <w:b w:val="0"/>
          <w:noProof/>
          <w:lang w:eastAsia="hu-HU"/>
        </w:rPr>
      </w:pPr>
      <w:del w:id="217" w:author="Vihari Réka" w:date="2018-11-30T21:49:00Z">
        <w:r w:rsidRPr="00A65114" w:rsidDel="00A65114">
          <w:rPr>
            <w:rStyle w:val="Hiperhivatkozs"/>
            <w:rFonts w:cs="Arial"/>
            <w:noProof/>
            <w:kern w:val="32"/>
          </w:rPr>
          <w:delText>8.</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Összefoglalás</w:delText>
        </w:r>
        <w:r w:rsidDel="00A65114">
          <w:rPr>
            <w:noProof/>
            <w:webHidden/>
          </w:rPr>
          <w:tab/>
          <w:delText>59</w:delText>
        </w:r>
      </w:del>
    </w:p>
    <w:p w14:paraId="3997EAB1" w14:textId="69970F82" w:rsidR="004D20DC" w:rsidDel="00A65114" w:rsidRDefault="004D20DC">
      <w:pPr>
        <w:pStyle w:val="TJ1"/>
        <w:tabs>
          <w:tab w:val="left" w:pos="482"/>
        </w:tabs>
        <w:rPr>
          <w:del w:id="218" w:author="Vihari Réka" w:date="2018-11-30T21:49:00Z"/>
          <w:rFonts w:asciiTheme="minorHAnsi" w:eastAsiaTheme="minorEastAsia" w:hAnsiTheme="minorHAnsi" w:cstheme="minorBidi"/>
          <w:b w:val="0"/>
          <w:noProof/>
          <w:lang w:eastAsia="hu-HU"/>
        </w:rPr>
      </w:pPr>
      <w:del w:id="219" w:author="Vihari Réka" w:date="2018-11-30T21:49:00Z">
        <w:r w:rsidRPr="00A65114" w:rsidDel="00A65114">
          <w:rPr>
            <w:rStyle w:val="Hiperhivatkozs"/>
            <w:rFonts w:cs="Arial"/>
            <w:noProof/>
            <w:kern w:val="32"/>
          </w:rPr>
          <w:delText>9.</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Irodalomjegyzék</w:delText>
        </w:r>
        <w:r w:rsidDel="00A65114">
          <w:rPr>
            <w:noProof/>
            <w:webHidden/>
          </w:rPr>
          <w:tab/>
          <w:delText>60</w:delText>
        </w:r>
      </w:del>
    </w:p>
    <w:p w14:paraId="19199C1E" w14:textId="353D2883" w:rsidR="00106CCB" w:rsidRPr="00106CCB" w:rsidDel="004D20DC" w:rsidRDefault="00106CCB">
      <w:pPr>
        <w:pStyle w:val="TJ1"/>
        <w:rPr>
          <w:del w:id="220" w:author="Vihari Réka" w:date="2018-11-30T21:23:00Z"/>
          <w:noProof/>
          <w:color w:val="0563C1" w:themeColor="hyperlink"/>
          <w:u w:val="single"/>
          <w:rPrChange w:id="221" w:author="Vihari Réka" w:date="2018-11-30T21:15:00Z">
            <w:rPr>
              <w:del w:id="222" w:author="Vihari Réka" w:date="2018-11-30T21:23:00Z"/>
              <w:rFonts w:asciiTheme="minorHAnsi" w:eastAsiaTheme="minorEastAsia" w:hAnsiTheme="minorHAnsi" w:cstheme="minorBidi"/>
              <w:b w:val="0"/>
              <w:noProof/>
              <w:lang w:eastAsia="hu-HU"/>
            </w:rPr>
          </w:rPrChange>
        </w:rPr>
      </w:pPr>
      <w:del w:id="223" w:author="Vihari Réka" w:date="2018-11-30T21:23:00Z">
        <w:r w:rsidRPr="004D20DC" w:rsidDel="004D20DC">
          <w:rPr>
            <w:rStyle w:val="Hiperhivatkozs"/>
            <w:noProof/>
          </w:rPr>
          <w:delText>Összefoglaló</w:delText>
        </w:r>
        <w:r w:rsidDel="004D20DC">
          <w:rPr>
            <w:noProof/>
            <w:webHidden/>
          </w:rPr>
          <w:tab/>
        </w:r>
        <w:r w:rsidDel="004D20DC">
          <w:rPr>
            <w:noProof/>
            <w:webHidden/>
          </w:rPr>
          <w:delText>10</w:delText>
        </w:r>
      </w:del>
    </w:p>
    <w:p w14:paraId="0686E44C" w14:textId="0B6E2969" w:rsidR="00106CCB" w:rsidDel="004D20DC" w:rsidRDefault="00106CCB">
      <w:pPr>
        <w:pStyle w:val="TJ1"/>
        <w:rPr>
          <w:del w:id="224" w:author="Vihari Réka" w:date="2018-11-30T21:23:00Z"/>
          <w:rFonts w:asciiTheme="minorHAnsi" w:eastAsiaTheme="minorEastAsia" w:hAnsiTheme="minorHAnsi" w:cstheme="minorBidi"/>
          <w:b w:val="0"/>
          <w:noProof/>
          <w:lang w:eastAsia="hu-HU"/>
        </w:rPr>
      </w:pPr>
      <w:del w:id="225" w:author="Vihari Réka" w:date="2018-11-30T21:23:00Z">
        <w:r w:rsidRPr="004D20DC" w:rsidDel="004D20DC">
          <w:rPr>
            <w:rStyle w:val="Hiperhivatkozs"/>
            <w:noProof/>
          </w:rPr>
          <w:delText>Abstract</w:delText>
        </w:r>
        <w:r w:rsidDel="004D20DC">
          <w:rPr>
            <w:noProof/>
            <w:webHidden/>
          </w:rPr>
          <w:tab/>
          <w:delText>11</w:delText>
        </w:r>
      </w:del>
    </w:p>
    <w:p w14:paraId="7FF0F054" w14:textId="29ED484B" w:rsidR="00106CCB" w:rsidDel="004D20DC" w:rsidRDefault="00106CCB">
      <w:pPr>
        <w:pStyle w:val="TJ1"/>
        <w:tabs>
          <w:tab w:val="left" w:pos="482"/>
        </w:tabs>
        <w:rPr>
          <w:del w:id="226" w:author="Vihari Réka" w:date="2018-11-30T21:23:00Z"/>
          <w:rFonts w:asciiTheme="minorHAnsi" w:eastAsiaTheme="minorEastAsia" w:hAnsiTheme="minorHAnsi" w:cstheme="minorBidi"/>
          <w:b w:val="0"/>
          <w:noProof/>
          <w:lang w:eastAsia="hu-HU"/>
        </w:rPr>
      </w:pPr>
      <w:del w:id="227" w:author="Vihari Réka" w:date="2018-11-30T21:23:00Z">
        <w:r w:rsidRPr="004D20DC" w:rsidDel="004D20DC">
          <w:rPr>
            <w:rStyle w:val="Hiperhivatkozs"/>
            <w:rFonts w:cs="Arial"/>
            <w:noProof/>
            <w:kern w:val="32"/>
          </w:rPr>
          <w:delText>1.</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Bevezetés</w:delText>
        </w:r>
        <w:r w:rsidDel="004D20DC">
          <w:rPr>
            <w:noProof/>
            <w:webHidden/>
          </w:rPr>
          <w:tab/>
          <w:delText>12</w:delText>
        </w:r>
      </w:del>
    </w:p>
    <w:p w14:paraId="5940B39C" w14:textId="4DF49BC0" w:rsidR="00106CCB" w:rsidDel="004D20DC" w:rsidRDefault="00106CCB">
      <w:pPr>
        <w:pStyle w:val="TJ2"/>
        <w:tabs>
          <w:tab w:val="left" w:pos="960"/>
          <w:tab w:val="right" w:leader="dot" w:pos="9060"/>
        </w:tabs>
        <w:rPr>
          <w:del w:id="228" w:author="Vihari Réka" w:date="2018-11-30T21:23:00Z"/>
          <w:rFonts w:asciiTheme="minorHAnsi" w:eastAsiaTheme="minorEastAsia" w:hAnsiTheme="minorHAnsi" w:cstheme="minorBidi"/>
          <w:noProof/>
          <w:lang w:eastAsia="hu-HU"/>
        </w:rPr>
      </w:pPr>
      <w:del w:id="229" w:author="Vihari Réka" w:date="2018-11-30T21:23:00Z">
        <w:r w:rsidRPr="004D20DC" w:rsidDel="004D20DC">
          <w:rPr>
            <w:rStyle w:val="Hiperhivatkozs"/>
            <w:noProof/>
          </w:rPr>
          <w:delText>1.1</w:delText>
        </w:r>
        <w:r w:rsidDel="004D20DC">
          <w:rPr>
            <w:rFonts w:asciiTheme="minorHAnsi" w:eastAsiaTheme="minorEastAsia" w:hAnsiTheme="minorHAnsi" w:cstheme="minorBidi"/>
            <w:noProof/>
            <w:lang w:eastAsia="hu-HU"/>
          </w:rPr>
          <w:tab/>
        </w:r>
        <w:r w:rsidRPr="004D20DC" w:rsidDel="004D20DC">
          <w:rPr>
            <w:rStyle w:val="Hiperhivatkozs"/>
            <w:noProof/>
          </w:rPr>
          <w:delText>Mobilpiaci kutatás</w:delText>
        </w:r>
        <w:r w:rsidDel="004D20DC">
          <w:rPr>
            <w:noProof/>
            <w:webHidden/>
          </w:rPr>
          <w:tab/>
          <w:delText>13</w:delText>
        </w:r>
      </w:del>
    </w:p>
    <w:p w14:paraId="2237537F" w14:textId="6EADAAB9" w:rsidR="00106CCB" w:rsidDel="004D20DC" w:rsidRDefault="00106CCB">
      <w:pPr>
        <w:pStyle w:val="TJ1"/>
        <w:rPr>
          <w:del w:id="230" w:author="Vihari Réka" w:date="2018-11-30T21:23:00Z"/>
          <w:rFonts w:asciiTheme="minorHAnsi" w:eastAsiaTheme="minorEastAsia" w:hAnsiTheme="minorHAnsi" w:cstheme="minorBidi"/>
          <w:b w:val="0"/>
          <w:noProof/>
          <w:lang w:eastAsia="hu-HU"/>
        </w:rPr>
      </w:pPr>
      <w:del w:id="231" w:author="Vihari Réka" w:date="2018-11-30T21:23:00Z">
        <w:r w:rsidRPr="004D20DC" w:rsidDel="004D20DC">
          <w:rPr>
            <w:rStyle w:val="Hiperhivatkozs"/>
            <w:rFonts w:cs="Arial"/>
            <w:noProof/>
            <w:kern w:val="32"/>
          </w:rPr>
          <w:delText>2. Az iOS platform bemutatása</w:delText>
        </w:r>
        <w:r w:rsidDel="004D20DC">
          <w:rPr>
            <w:noProof/>
            <w:webHidden/>
          </w:rPr>
          <w:tab/>
          <w:delText>16</w:delText>
        </w:r>
      </w:del>
    </w:p>
    <w:p w14:paraId="3F8AF139" w14:textId="356AD7F2" w:rsidR="00106CCB" w:rsidDel="004D20DC" w:rsidRDefault="00106CCB">
      <w:pPr>
        <w:pStyle w:val="TJ2"/>
        <w:tabs>
          <w:tab w:val="left" w:pos="960"/>
          <w:tab w:val="right" w:leader="dot" w:pos="9060"/>
        </w:tabs>
        <w:rPr>
          <w:del w:id="232" w:author="Vihari Réka" w:date="2018-11-30T21:23:00Z"/>
          <w:rFonts w:asciiTheme="minorHAnsi" w:eastAsiaTheme="minorEastAsia" w:hAnsiTheme="minorHAnsi" w:cstheme="minorBidi"/>
          <w:noProof/>
          <w:lang w:eastAsia="hu-HU"/>
        </w:rPr>
      </w:pPr>
      <w:del w:id="233" w:author="Vihari Réka" w:date="2018-11-30T21:23:00Z">
        <w:r w:rsidRPr="004D20DC" w:rsidDel="004D20DC">
          <w:rPr>
            <w:rStyle w:val="Hiperhivatkozs"/>
            <w:noProof/>
          </w:rPr>
          <w:delText>2.1</w:delText>
        </w:r>
        <w:r w:rsidDel="004D20DC">
          <w:rPr>
            <w:rFonts w:asciiTheme="minorHAnsi" w:eastAsiaTheme="minorEastAsia" w:hAnsiTheme="minorHAnsi" w:cstheme="minorBidi"/>
            <w:noProof/>
            <w:lang w:eastAsia="hu-HU"/>
          </w:rPr>
          <w:tab/>
        </w:r>
        <w:r w:rsidRPr="004D20DC" w:rsidDel="004D20DC">
          <w:rPr>
            <w:rStyle w:val="Hiperhivatkozs"/>
            <w:noProof/>
          </w:rPr>
          <w:delText>Az operációs rendszer fejlődése</w:delText>
        </w:r>
        <w:r w:rsidDel="004D20DC">
          <w:rPr>
            <w:noProof/>
            <w:webHidden/>
          </w:rPr>
          <w:tab/>
          <w:delText>16</w:delText>
        </w:r>
      </w:del>
    </w:p>
    <w:p w14:paraId="5054F97D" w14:textId="62D33458" w:rsidR="00106CCB" w:rsidDel="004D20DC" w:rsidRDefault="00106CCB">
      <w:pPr>
        <w:pStyle w:val="TJ3"/>
        <w:tabs>
          <w:tab w:val="left" w:pos="1440"/>
          <w:tab w:val="right" w:leader="dot" w:pos="9060"/>
        </w:tabs>
        <w:rPr>
          <w:del w:id="234" w:author="Vihari Réka" w:date="2018-11-30T21:23:00Z"/>
          <w:rFonts w:asciiTheme="minorHAnsi" w:eastAsiaTheme="minorEastAsia" w:hAnsiTheme="minorHAnsi" w:cstheme="minorBidi"/>
          <w:noProof/>
          <w:lang w:eastAsia="hu-HU"/>
        </w:rPr>
      </w:pPr>
      <w:del w:id="235" w:author="Vihari Réka" w:date="2018-11-30T21:23:00Z">
        <w:r w:rsidRPr="004D20DC" w:rsidDel="004D20DC">
          <w:rPr>
            <w:rStyle w:val="Hiperhivatkozs"/>
            <w:noProof/>
          </w:rPr>
          <w:delText>2.1.1</w:delText>
        </w:r>
        <w:r w:rsidDel="004D20DC">
          <w:rPr>
            <w:rFonts w:asciiTheme="minorHAnsi" w:eastAsiaTheme="minorEastAsia" w:hAnsiTheme="minorHAnsi" w:cstheme="minorBidi"/>
            <w:noProof/>
            <w:lang w:eastAsia="hu-HU"/>
          </w:rPr>
          <w:tab/>
        </w:r>
        <w:r w:rsidRPr="004D20DC" w:rsidDel="004D20DC">
          <w:rPr>
            <w:rStyle w:val="Hiperhivatkozs"/>
            <w:noProof/>
          </w:rPr>
          <w:delText>iOS 9</w:delText>
        </w:r>
        <w:r w:rsidDel="004D20DC">
          <w:rPr>
            <w:noProof/>
            <w:webHidden/>
          </w:rPr>
          <w:tab/>
          <w:delText>18</w:delText>
        </w:r>
      </w:del>
    </w:p>
    <w:p w14:paraId="66F40BD2" w14:textId="2861F95D" w:rsidR="00106CCB" w:rsidDel="004D20DC" w:rsidRDefault="00106CCB">
      <w:pPr>
        <w:pStyle w:val="TJ3"/>
        <w:tabs>
          <w:tab w:val="left" w:pos="1440"/>
          <w:tab w:val="right" w:leader="dot" w:pos="9060"/>
        </w:tabs>
        <w:rPr>
          <w:del w:id="236" w:author="Vihari Réka" w:date="2018-11-30T21:23:00Z"/>
          <w:rFonts w:asciiTheme="minorHAnsi" w:eastAsiaTheme="minorEastAsia" w:hAnsiTheme="minorHAnsi" w:cstheme="minorBidi"/>
          <w:noProof/>
          <w:lang w:eastAsia="hu-HU"/>
        </w:rPr>
      </w:pPr>
      <w:del w:id="237" w:author="Vihari Réka" w:date="2018-11-30T21:23:00Z">
        <w:r w:rsidRPr="004D20DC" w:rsidDel="004D20DC">
          <w:rPr>
            <w:rStyle w:val="Hiperhivatkozs"/>
            <w:noProof/>
          </w:rPr>
          <w:delText>2.1.2</w:delText>
        </w:r>
        <w:r w:rsidDel="004D20DC">
          <w:rPr>
            <w:rFonts w:asciiTheme="minorHAnsi" w:eastAsiaTheme="minorEastAsia" w:hAnsiTheme="minorHAnsi" w:cstheme="minorBidi"/>
            <w:noProof/>
            <w:lang w:eastAsia="hu-HU"/>
          </w:rPr>
          <w:tab/>
        </w:r>
        <w:r w:rsidRPr="004D20DC" w:rsidDel="004D20DC">
          <w:rPr>
            <w:rStyle w:val="Hiperhivatkozs"/>
            <w:noProof/>
          </w:rPr>
          <w:delText>iOS 10</w:delText>
        </w:r>
        <w:r w:rsidDel="004D20DC">
          <w:rPr>
            <w:noProof/>
            <w:webHidden/>
          </w:rPr>
          <w:tab/>
          <w:delText>19</w:delText>
        </w:r>
      </w:del>
    </w:p>
    <w:p w14:paraId="3B766835" w14:textId="458938D4" w:rsidR="00106CCB" w:rsidDel="004D20DC" w:rsidRDefault="00106CCB">
      <w:pPr>
        <w:pStyle w:val="TJ3"/>
        <w:tabs>
          <w:tab w:val="left" w:pos="1440"/>
          <w:tab w:val="right" w:leader="dot" w:pos="9060"/>
        </w:tabs>
        <w:rPr>
          <w:del w:id="238" w:author="Vihari Réka" w:date="2018-11-30T21:23:00Z"/>
          <w:rFonts w:asciiTheme="minorHAnsi" w:eastAsiaTheme="minorEastAsia" w:hAnsiTheme="minorHAnsi" w:cstheme="minorBidi"/>
          <w:noProof/>
          <w:lang w:eastAsia="hu-HU"/>
        </w:rPr>
      </w:pPr>
      <w:del w:id="239" w:author="Vihari Réka" w:date="2018-11-30T21:23:00Z">
        <w:r w:rsidRPr="004D20DC" w:rsidDel="004D20DC">
          <w:rPr>
            <w:rStyle w:val="Hiperhivatkozs"/>
            <w:noProof/>
          </w:rPr>
          <w:delText>2.1.3</w:delText>
        </w:r>
        <w:r w:rsidDel="004D20DC">
          <w:rPr>
            <w:rFonts w:asciiTheme="minorHAnsi" w:eastAsiaTheme="minorEastAsia" w:hAnsiTheme="minorHAnsi" w:cstheme="minorBidi"/>
            <w:noProof/>
            <w:lang w:eastAsia="hu-HU"/>
          </w:rPr>
          <w:tab/>
        </w:r>
        <w:r w:rsidRPr="004D20DC" w:rsidDel="004D20DC">
          <w:rPr>
            <w:rStyle w:val="Hiperhivatkozs"/>
            <w:noProof/>
          </w:rPr>
          <w:delText>iOS 11</w:delText>
        </w:r>
        <w:r w:rsidDel="004D20DC">
          <w:rPr>
            <w:noProof/>
            <w:webHidden/>
          </w:rPr>
          <w:tab/>
          <w:delText>19</w:delText>
        </w:r>
      </w:del>
    </w:p>
    <w:p w14:paraId="488888D4" w14:textId="514E9667" w:rsidR="00106CCB" w:rsidDel="004D20DC" w:rsidRDefault="00106CCB">
      <w:pPr>
        <w:pStyle w:val="TJ3"/>
        <w:tabs>
          <w:tab w:val="left" w:pos="1440"/>
          <w:tab w:val="right" w:leader="dot" w:pos="9060"/>
        </w:tabs>
        <w:rPr>
          <w:del w:id="240" w:author="Vihari Réka" w:date="2018-11-30T21:23:00Z"/>
          <w:rFonts w:asciiTheme="minorHAnsi" w:eastAsiaTheme="minorEastAsia" w:hAnsiTheme="minorHAnsi" w:cstheme="minorBidi"/>
          <w:noProof/>
          <w:lang w:eastAsia="hu-HU"/>
        </w:rPr>
      </w:pPr>
      <w:del w:id="241" w:author="Vihari Réka" w:date="2018-11-30T21:23:00Z">
        <w:r w:rsidRPr="004D20DC" w:rsidDel="004D20DC">
          <w:rPr>
            <w:rStyle w:val="Hiperhivatkozs"/>
            <w:noProof/>
          </w:rPr>
          <w:delText>2.1.4</w:delText>
        </w:r>
        <w:r w:rsidDel="004D20DC">
          <w:rPr>
            <w:rFonts w:asciiTheme="minorHAnsi" w:eastAsiaTheme="minorEastAsia" w:hAnsiTheme="minorHAnsi" w:cstheme="minorBidi"/>
            <w:noProof/>
            <w:lang w:eastAsia="hu-HU"/>
          </w:rPr>
          <w:tab/>
        </w:r>
        <w:r w:rsidRPr="004D20DC" w:rsidDel="004D20DC">
          <w:rPr>
            <w:rStyle w:val="Hiperhivatkozs"/>
            <w:noProof/>
          </w:rPr>
          <w:delText>iOS 12</w:delText>
        </w:r>
        <w:r w:rsidDel="004D20DC">
          <w:rPr>
            <w:noProof/>
            <w:webHidden/>
          </w:rPr>
          <w:tab/>
          <w:delText>20</w:delText>
        </w:r>
      </w:del>
    </w:p>
    <w:p w14:paraId="38F6031C" w14:textId="08342F1D" w:rsidR="00106CCB" w:rsidDel="004D20DC" w:rsidRDefault="00106CCB">
      <w:pPr>
        <w:pStyle w:val="TJ3"/>
        <w:tabs>
          <w:tab w:val="left" w:pos="1200"/>
          <w:tab w:val="right" w:leader="dot" w:pos="9060"/>
        </w:tabs>
        <w:rPr>
          <w:del w:id="242" w:author="Vihari Réka" w:date="2018-11-30T21:23:00Z"/>
          <w:rFonts w:asciiTheme="minorHAnsi" w:eastAsiaTheme="minorEastAsia" w:hAnsiTheme="minorHAnsi" w:cstheme="minorBidi"/>
          <w:noProof/>
          <w:lang w:eastAsia="hu-HU"/>
        </w:rPr>
      </w:pPr>
      <w:del w:id="243" w:author="Vihari Réka" w:date="2018-11-30T21:23:00Z">
        <w:r w:rsidRPr="004D20DC" w:rsidDel="004D20DC">
          <w:rPr>
            <w:rStyle w:val="Hiperhivatkozs"/>
            <w:noProof/>
          </w:rPr>
          <w:delText>2.2.</w:delText>
        </w:r>
        <w:r w:rsidDel="004D20DC">
          <w:rPr>
            <w:rFonts w:asciiTheme="minorHAnsi" w:eastAsiaTheme="minorEastAsia" w:hAnsiTheme="minorHAnsi" w:cstheme="minorBidi"/>
            <w:noProof/>
            <w:lang w:eastAsia="hu-HU"/>
          </w:rPr>
          <w:tab/>
        </w:r>
        <w:r w:rsidRPr="004D20DC" w:rsidDel="004D20DC">
          <w:rPr>
            <w:rStyle w:val="Hiperhivatkozs"/>
            <w:noProof/>
          </w:rPr>
          <w:delText>Swift</w:delText>
        </w:r>
        <w:r w:rsidDel="004D20DC">
          <w:rPr>
            <w:noProof/>
            <w:webHidden/>
          </w:rPr>
          <w:tab/>
          <w:delText>21</w:delText>
        </w:r>
      </w:del>
    </w:p>
    <w:p w14:paraId="50E217B2" w14:textId="50D6A35B" w:rsidR="00106CCB" w:rsidDel="004D20DC" w:rsidRDefault="00106CCB">
      <w:pPr>
        <w:pStyle w:val="TJ2"/>
        <w:tabs>
          <w:tab w:val="left" w:pos="960"/>
          <w:tab w:val="right" w:leader="dot" w:pos="9060"/>
        </w:tabs>
        <w:rPr>
          <w:del w:id="244" w:author="Vihari Réka" w:date="2018-11-30T21:23:00Z"/>
          <w:rFonts w:asciiTheme="minorHAnsi" w:eastAsiaTheme="minorEastAsia" w:hAnsiTheme="minorHAnsi" w:cstheme="minorBidi"/>
          <w:noProof/>
          <w:lang w:eastAsia="hu-HU"/>
        </w:rPr>
      </w:pPr>
      <w:del w:id="245" w:author="Vihari Réka" w:date="2018-11-30T21:23:00Z">
        <w:r w:rsidRPr="004D20DC" w:rsidDel="004D20DC">
          <w:rPr>
            <w:rStyle w:val="Hiperhivatkozs"/>
            <w:noProof/>
          </w:rPr>
          <w:delText>2.3.</w:delText>
        </w:r>
        <w:r w:rsidDel="004D20DC">
          <w:rPr>
            <w:rFonts w:asciiTheme="minorHAnsi" w:eastAsiaTheme="minorEastAsia" w:hAnsiTheme="minorHAnsi" w:cstheme="minorBidi"/>
            <w:noProof/>
            <w:lang w:eastAsia="hu-HU"/>
          </w:rPr>
          <w:tab/>
        </w:r>
        <w:r w:rsidRPr="004D20DC" w:rsidDel="004D20DC">
          <w:rPr>
            <w:rStyle w:val="Hiperhivatkozs"/>
            <w:noProof/>
          </w:rPr>
          <w:delText>Xcode</w:delText>
        </w:r>
        <w:r w:rsidDel="004D20DC">
          <w:rPr>
            <w:noProof/>
            <w:webHidden/>
          </w:rPr>
          <w:tab/>
          <w:delText>21</w:delText>
        </w:r>
      </w:del>
    </w:p>
    <w:p w14:paraId="0CB3EF4B" w14:textId="00DD4497" w:rsidR="00106CCB" w:rsidDel="004D20DC" w:rsidRDefault="00106CCB">
      <w:pPr>
        <w:pStyle w:val="TJ2"/>
        <w:tabs>
          <w:tab w:val="left" w:pos="960"/>
          <w:tab w:val="right" w:leader="dot" w:pos="9060"/>
        </w:tabs>
        <w:rPr>
          <w:del w:id="246" w:author="Vihari Réka" w:date="2018-11-30T21:23:00Z"/>
          <w:rFonts w:asciiTheme="minorHAnsi" w:eastAsiaTheme="minorEastAsia" w:hAnsiTheme="minorHAnsi" w:cstheme="minorBidi"/>
          <w:noProof/>
          <w:lang w:eastAsia="hu-HU"/>
        </w:rPr>
      </w:pPr>
      <w:del w:id="247" w:author="Vihari Réka" w:date="2018-11-30T21:23:00Z">
        <w:r w:rsidRPr="004D20DC" w:rsidDel="004D20DC">
          <w:rPr>
            <w:rStyle w:val="Hiperhivatkozs"/>
            <w:noProof/>
          </w:rPr>
          <w:delText>2.4.</w:delText>
        </w:r>
        <w:r w:rsidDel="004D20DC">
          <w:rPr>
            <w:rFonts w:asciiTheme="minorHAnsi" w:eastAsiaTheme="minorEastAsia" w:hAnsiTheme="minorHAnsi" w:cstheme="minorBidi"/>
            <w:noProof/>
            <w:lang w:eastAsia="hu-HU"/>
          </w:rPr>
          <w:tab/>
        </w:r>
        <w:r w:rsidRPr="004D20DC" w:rsidDel="004D20DC">
          <w:rPr>
            <w:rStyle w:val="Hiperhivatkozs"/>
            <w:noProof/>
          </w:rPr>
          <w:delText>Architektúrális minták</w:delText>
        </w:r>
        <w:r w:rsidDel="004D20DC">
          <w:rPr>
            <w:noProof/>
            <w:webHidden/>
          </w:rPr>
          <w:tab/>
          <w:delText>24</w:delText>
        </w:r>
      </w:del>
    </w:p>
    <w:p w14:paraId="6DEFCBBD" w14:textId="55A2E5E5" w:rsidR="00106CCB" w:rsidDel="004D20DC" w:rsidRDefault="00106CCB">
      <w:pPr>
        <w:pStyle w:val="TJ3"/>
        <w:tabs>
          <w:tab w:val="left" w:pos="1440"/>
          <w:tab w:val="right" w:leader="dot" w:pos="9060"/>
        </w:tabs>
        <w:rPr>
          <w:del w:id="248" w:author="Vihari Réka" w:date="2018-11-30T21:23:00Z"/>
          <w:rFonts w:asciiTheme="minorHAnsi" w:eastAsiaTheme="minorEastAsia" w:hAnsiTheme="minorHAnsi" w:cstheme="minorBidi"/>
          <w:noProof/>
          <w:lang w:eastAsia="hu-HU"/>
        </w:rPr>
      </w:pPr>
      <w:del w:id="249" w:author="Vihari Réka" w:date="2018-11-30T21:23:00Z">
        <w:r w:rsidRPr="004D20DC" w:rsidDel="004D20DC">
          <w:rPr>
            <w:rStyle w:val="Hiperhivatkozs"/>
            <w:noProof/>
          </w:rPr>
          <w:delText>2.4.1.</w:delText>
        </w:r>
        <w:r w:rsidDel="004D20DC">
          <w:rPr>
            <w:rFonts w:asciiTheme="minorHAnsi" w:eastAsiaTheme="minorEastAsia" w:hAnsiTheme="minorHAnsi" w:cstheme="minorBidi"/>
            <w:noProof/>
            <w:lang w:eastAsia="hu-HU"/>
          </w:rPr>
          <w:tab/>
        </w:r>
        <w:r w:rsidRPr="004D20DC" w:rsidDel="004D20DC">
          <w:rPr>
            <w:rStyle w:val="Hiperhivatkozs"/>
            <w:noProof/>
          </w:rPr>
          <w:delText>MVC</w:delText>
        </w:r>
        <w:r w:rsidDel="004D20DC">
          <w:rPr>
            <w:noProof/>
            <w:webHidden/>
          </w:rPr>
          <w:tab/>
          <w:delText>24</w:delText>
        </w:r>
      </w:del>
    </w:p>
    <w:p w14:paraId="2367F40B" w14:textId="19F6568A" w:rsidR="00106CCB" w:rsidDel="004D20DC" w:rsidRDefault="00106CCB">
      <w:pPr>
        <w:pStyle w:val="TJ3"/>
        <w:tabs>
          <w:tab w:val="left" w:pos="960"/>
          <w:tab w:val="right" w:leader="dot" w:pos="9060"/>
        </w:tabs>
        <w:rPr>
          <w:del w:id="250" w:author="Vihari Réka" w:date="2018-11-30T21:23:00Z"/>
          <w:rFonts w:asciiTheme="minorHAnsi" w:eastAsiaTheme="minorEastAsia" w:hAnsiTheme="minorHAnsi" w:cstheme="minorBidi"/>
          <w:noProof/>
          <w:lang w:eastAsia="hu-HU"/>
        </w:rPr>
      </w:pPr>
      <w:del w:id="251" w:author="Vihari Réka" w:date="2018-11-30T21:23:00Z">
        <w:r w:rsidDel="004D20DC">
          <w:rPr>
            <w:rFonts w:asciiTheme="minorHAnsi" w:eastAsiaTheme="minorEastAsia" w:hAnsiTheme="minorHAnsi" w:cstheme="minorBidi"/>
            <w:noProof/>
            <w:lang w:eastAsia="hu-HU"/>
          </w:rPr>
          <w:tab/>
        </w:r>
        <w:r w:rsidRPr="004D20DC" w:rsidDel="004D20DC">
          <w:rPr>
            <w:rStyle w:val="Hiperhivatkozs"/>
            <w:noProof/>
          </w:rPr>
          <w:delText>VIPER</w:delText>
        </w:r>
        <w:r w:rsidDel="004D20DC">
          <w:rPr>
            <w:noProof/>
            <w:webHidden/>
          </w:rPr>
          <w:tab/>
          <w:delText>26</w:delText>
        </w:r>
      </w:del>
    </w:p>
    <w:p w14:paraId="660A1080" w14:textId="03D79C22" w:rsidR="00106CCB" w:rsidDel="004D20DC" w:rsidRDefault="00106CCB">
      <w:pPr>
        <w:pStyle w:val="TJ3"/>
        <w:tabs>
          <w:tab w:val="right" w:leader="dot" w:pos="9060"/>
        </w:tabs>
        <w:rPr>
          <w:del w:id="252" w:author="Vihari Réka" w:date="2018-11-30T21:23:00Z"/>
          <w:rFonts w:asciiTheme="minorHAnsi" w:eastAsiaTheme="minorEastAsia" w:hAnsiTheme="minorHAnsi" w:cstheme="minorBidi"/>
          <w:noProof/>
          <w:lang w:eastAsia="hu-HU"/>
        </w:rPr>
      </w:pPr>
      <w:del w:id="253" w:author="Vihari Réka" w:date="2018-11-30T21:23:00Z">
        <w:r w:rsidRPr="004D20DC" w:rsidDel="004D20DC">
          <w:rPr>
            <w:rStyle w:val="Hiperhivatkozs"/>
            <w:noProof/>
          </w:rPr>
          <w:delText>2.4.2.</w:delText>
        </w:r>
        <w:r w:rsidDel="004D20DC">
          <w:rPr>
            <w:noProof/>
            <w:webHidden/>
          </w:rPr>
          <w:tab/>
          <w:delText>26</w:delText>
        </w:r>
      </w:del>
    </w:p>
    <w:p w14:paraId="2B27FBC8" w14:textId="3BB613DE" w:rsidR="00106CCB" w:rsidDel="004D20DC" w:rsidRDefault="00106CCB">
      <w:pPr>
        <w:pStyle w:val="TJ3"/>
        <w:tabs>
          <w:tab w:val="left" w:pos="1440"/>
          <w:tab w:val="right" w:leader="dot" w:pos="9060"/>
        </w:tabs>
        <w:rPr>
          <w:del w:id="254" w:author="Vihari Réka" w:date="2018-11-30T21:23:00Z"/>
          <w:rFonts w:asciiTheme="minorHAnsi" w:eastAsiaTheme="minorEastAsia" w:hAnsiTheme="minorHAnsi" w:cstheme="minorBidi"/>
          <w:noProof/>
          <w:lang w:eastAsia="hu-HU"/>
        </w:rPr>
      </w:pPr>
      <w:del w:id="255" w:author="Vihari Réka" w:date="2018-11-30T21:23:00Z">
        <w:r w:rsidRPr="004D20DC" w:rsidDel="004D20DC">
          <w:rPr>
            <w:rStyle w:val="Hiperhivatkozs"/>
            <w:noProof/>
          </w:rPr>
          <w:delText>2.4.3.</w:delText>
        </w:r>
        <w:r w:rsidDel="004D20DC">
          <w:rPr>
            <w:rFonts w:asciiTheme="minorHAnsi" w:eastAsiaTheme="minorEastAsia" w:hAnsiTheme="minorHAnsi" w:cstheme="minorBidi"/>
            <w:noProof/>
            <w:lang w:eastAsia="hu-HU"/>
          </w:rPr>
          <w:tab/>
        </w:r>
        <w:r w:rsidRPr="004D20DC" w:rsidDel="004D20DC">
          <w:rPr>
            <w:rStyle w:val="Hiperhivatkozs"/>
            <w:noProof/>
          </w:rPr>
          <w:delText>Viper vs MVC</w:delText>
        </w:r>
        <w:r w:rsidDel="004D20DC">
          <w:rPr>
            <w:noProof/>
            <w:webHidden/>
          </w:rPr>
          <w:tab/>
          <w:delText>27</w:delText>
        </w:r>
      </w:del>
    </w:p>
    <w:p w14:paraId="37F2F61B" w14:textId="77436956" w:rsidR="00106CCB" w:rsidDel="004D20DC" w:rsidRDefault="00106CCB">
      <w:pPr>
        <w:pStyle w:val="TJ3"/>
        <w:tabs>
          <w:tab w:val="left" w:pos="1440"/>
          <w:tab w:val="right" w:leader="dot" w:pos="9060"/>
        </w:tabs>
        <w:rPr>
          <w:del w:id="256" w:author="Vihari Réka" w:date="2018-11-30T21:23:00Z"/>
          <w:rFonts w:asciiTheme="minorHAnsi" w:eastAsiaTheme="minorEastAsia" w:hAnsiTheme="minorHAnsi" w:cstheme="minorBidi"/>
          <w:noProof/>
          <w:lang w:eastAsia="hu-HU"/>
        </w:rPr>
      </w:pPr>
      <w:del w:id="257" w:author="Vihari Réka" w:date="2018-11-30T21:23:00Z">
        <w:r w:rsidRPr="004D20DC" w:rsidDel="004D20DC">
          <w:rPr>
            <w:rStyle w:val="Hiperhivatkozs"/>
            <w:noProof/>
          </w:rPr>
          <w:delText>2.4.4.</w:delText>
        </w:r>
        <w:r w:rsidDel="004D20DC">
          <w:rPr>
            <w:rFonts w:asciiTheme="minorHAnsi" w:eastAsiaTheme="minorEastAsia" w:hAnsiTheme="minorHAnsi" w:cstheme="minorBidi"/>
            <w:noProof/>
            <w:lang w:eastAsia="hu-HU"/>
          </w:rPr>
          <w:tab/>
        </w:r>
        <w:r w:rsidRPr="004D20DC" w:rsidDel="004D20DC">
          <w:rPr>
            <w:rStyle w:val="Hiperhivatkozs"/>
            <w:noProof/>
          </w:rPr>
          <w:delText>Konklúzió</w:delText>
        </w:r>
        <w:r w:rsidDel="004D20DC">
          <w:rPr>
            <w:noProof/>
            <w:webHidden/>
          </w:rPr>
          <w:tab/>
          <w:delText>27</w:delText>
        </w:r>
      </w:del>
    </w:p>
    <w:p w14:paraId="7ED84A76" w14:textId="0A2E5616" w:rsidR="00106CCB" w:rsidDel="004D20DC" w:rsidRDefault="00106CCB">
      <w:pPr>
        <w:pStyle w:val="TJ2"/>
        <w:tabs>
          <w:tab w:val="right" w:leader="dot" w:pos="9060"/>
        </w:tabs>
        <w:rPr>
          <w:del w:id="258" w:author="Vihari Réka" w:date="2018-11-30T21:23:00Z"/>
          <w:rFonts w:asciiTheme="minorHAnsi" w:eastAsiaTheme="minorEastAsia" w:hAnsiTheme="minorHAnsi" w:cstheme="minorBidi"/>
          <w:noProof/>
          <w:lang w:eastAsia="hu-HU"/>
        </w:rPr>
      </w:pPr>
      <w:del w:id="259" w:author="Vihari Réka" w:date="2018-11-30T21:23:00Z">
        <w:r w:rsidRPr="004D20DC" w:rsidDel="004D20DC">
          <w:rPr>
            <w:rStyle w:val="Hiperhivatkozs"/>
            <w:noProof/>
          </w:rPr>
          <w:delText>2.5. Verziókezelés</w:delText>
        </w:r>
        <w:r w:rsidDel="004D20DC">
          <w:rPr>
            <w:noProof/>
            <w:webHidden/>
          </w:rPr>
          <w:tab/>
          <w:delText>28</w:delText>
        </w:r>
      </w:del>
    </w:p>
    <w:p w14:paraId="4AAD9D35" w14:textId="484A38D6" w:rsidR="00106CCB" w:rsidDel="004D20DC" w:rsidRDefault="00106CCB">
      <w:pPr>
        <w:pStyle w:val="TJ1"/>
        <w:tabs>
          <w:tab w:val="left" w:pos="482"/>
        </w:tabs>
        <w:rPr>
          <w:del w:id="260" w:author="Vihari Réka" w:date="2018-11-30T21:23:00Z"/>
          <w:rFonts w:asciiTheme="minorHAnsi" w:eastAsiaTheme="minorEastAsia" w:hAnsiTheme="minorHAnsi" w:cstheme="minorBidi"/>
          <w:b w:val="0"/>
          <w:noProof/>
          <w:lang w:eastAsia="hu-HU"/>
        </w:rPr>
      </w:pPr>
      <w:del w:id="261" w:author="Vihari Réka" w:date="2018-11-30T21:23:00Z">
        <w:r w:rsidRPr="004D20DC" w:rsidDel="004D20DC">
          <w:rPr>
            <w:rStyle w:val="Hiperhivatkozs"/>
            <w:rFonts w:cs="Arial"/>
            <w:noProof/>
            <w:kern w:val="32"/>
          </w:rPr>
          <w:delText>3.</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Feladat ismertetése</w:delText>
        </w:r>
        <w:r w:rsidDel="004D20DC">
          <w:rPr>
            <w:noProof/>
            <w:webHidden/>
          </w:rPr>
          <w:tab/>
          <w:delText>30</w:delText>
        </w:r>
      </w:del>
    </w:p>
    <w:p w14:paraId="0174DC57" w14:textId="70ECABF2" w:rsidR="00106CCB" w:rsidDel="004D20DC" w:rsidRDefault="00106CCB">
      <w:pPr>
        <w:pStyle w:val="TJ2"/>
        <w:tabs>
          <w:tab w:val="left" w:pos="960"/>
          <w:tab w:val="right" w:leader="dot" w:pos="9060"/>
        </w:tabs>
        <w:rPr>
          <w:del w:id="262" w:author="Vihari Réka" w:date="2018-11-30T21:23:00Z"/>
          <w:rFonts w:asciiTheme="minorHAnsi" w:eastAsiaTheme="minorEastAsia" w:hAnsiTheme="minorHAnsi" w:cstheme="minorBidi"/>
          <w:noProof/>
          <w:lang w:eastAsia="hu-HU"/>
        </w:rPr>
      </w:pPr>
      <w:del w:id="263" w:author="Vihari Réka" w:date="2018-11-30T21:23:00Z">
        <w:r w:rsidRPr="004D20DC" w:rsidDel="004D20DC">
          <w:rPr>
            <w:rStyle w:val="Hiperhivatkozs"/>
            <w:noProof/>
          </w:rPr>
          <w:delText>3.1.</w:delText>
        </w:r>
        <w:r w:rsidDel="004D20DC">
          <w:rPr>
            <w:rFonts w:asciiTheme="minorHAnsi" w:eastAsiaTheme="minorEastAsia" w:hAnsiTheme="minorHAnsi" w:cstheme="minorBidi"/>
            <w:noProof/>
            <w:lang w:eastAsia="hu-HU"/>
          </w:rPr>
          <w:tab/>
        </w:r>
        <w:r w:rsidRPr="004D20DC" w:rsidDel="004D20DC">
          <w:rPr>
            <w:rStyle w:val="Hiperhivatkozs"/>
            <w:noProof/>
          </w:rPr>
          <w:delText>Specifikáció</w:delText>
        </w:r>
        <w:r w:rsidDel="004D20DC">
          <w:rPr>
            <w:noProof/>
            <w:webHidden/>
          </w:rPr>
          <w:tab/>
          <w:delText>30</w:delText>
        </w:r>
      </w:del>
    </w:p>
    <w:p w14:paraId="7B35A029" w14:textId="068A5C77" w:rsidR="00106CCB" w:rsidDel="004D20DC" w:rsidRDefault="00106CCB">
      <w:pPr>
        <w:pStyle w:val="TJ1"/>
        <w:tabs>
          <w:tab w:val="left" w:pos="482"/>
        </w:tabs>
        <w:rPr>
          <w:del w:id="264" w:author="Vihari Réka" w:date="2018-11-30T21:23:00Z"/>
          <w:rFonts w:asciiTheme="minorHAnsi" w:eastAsiaTheme="minorEastAsia" w:hAnsiTheme="minorHAnsi" w:cstheme="minorBidi"/>
          <w:b w:val="0"/>
          <w:noProof/>
          <w:lang w:eastAsia="hu-HU"/>
        </w:rPr>
      </w:pPr>
      <w:del w:id="265" w:author="Vihari Réka" w:date="2018-11-30T21:23:00Z">
        <w:r w:rsidRPr="004D20DC" w:rsidDel="004D20DC">
          <w:rPr>
            <w:rStyle w:val="Hiperhivatkozs"/>
            <w:rFonts w:cs="Arial"/>
            <w:noProof/>
            <w:kern w:val="32"/>
          </w:rPr>
          <w:delText>4.</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Technológiák ismertetése</w:delText>
        </w:r>
        <w:r w:rsidDel="004D20DC">
          <w:rPr>
            <w:noProof/>
            <w:webHidden/>
          </w:rPr>
          <w:tab/>
          <w:delText>31</w:delText>
        </w:r>
      </w:del>
    </w:p>
    <w:p w14:paraId="534E4BB1" w14:textId="455B8D23" w:rsidR="00106CCB" w:rsidDel="004D20DC" w:rsidRDefault="00106CCB">
      <w:pPr>
        <w:pStyle w:val="TJ2"/>
        <w:tabs>
          <w:tab w:val="left" w:pos="960"/>
          <w:tab w:val="right" w:leader="dot" w:pos="9060"/>
        </w:tabs>
        <w:rPr>
          <w:del w:id="266" w:author="Vihari Réka" w:date="2018-11-30T21:23:00Z"/>
          <w:rFonts w:asciiTheme="minorHAnsi" w:eastAsiaTheme="minorEastAsia" w:hAnsiTheme="minorHAnsi" w:cstheme="minorBidi"/>
          <w:noProof/>
          <w:lang w:eastAsia="hu-HU"/>
        </w:rPr>
      </w:pPr>
      <w:del w:id="267" w:author="Vihari Réka" w:date="2018-11-30T21:23:00Z">
        <w:r w:rsidRPr="004D20DC" w:rsidDel="004D20DC">
          <w:rPr>
            <w:rStyle w:val="Hiperhivatkozs"/>
            <w:noProof/>
          </w:rPr>
          <w:delText>4.1.</w:delText>
        </w:r>
        <w:r w:rsidDel="004D20DC">
          <w:rPr>
            <w:rFonts w:asciiTheme="minorHAnsi" w:eastAsiaTheme="minorEastAsia" w:hAnsiTheme="minorHAnsi" w:cstheme="minorBidi"/>
            <w:noProof/>
            <w:lang w:eastAsia="hu-HU"/>
          </w:rPr>
          <w:tab/>
        </w:r>
        <w:r w:rsidRPr="004D20DC" w:rsidDel="004D20DC">
          <w:rPr>
            <w:rStyle w:val="Hiperhivatkozs"/>
            <w:noProof/>
          </w:rPr>
          <w:delText>CocoaPods</w:delText>
        </w:r>
        <w:r w:rsidDel="004D20DC">
          <w:rPr>
            <w:noProof/>
            <w:webHidden/>
          </w:rPr>
          <w:tab/>
          <w:delText>31</w:delText>
        </w:r>
      </w:del>
    </w:p>
    <w:p w14:paraId="7DBAA1FC" w14:textId="6D6EE9EB" w:rsidR="00106CCB" w:rsidDel="004D20DC" w:rsidRDefault="00106CCB">
      <w:pPr>
        <w:pStyle w:val="TJ2"/>
        <w:tabs>
          <w:tab w:val="left" w:pos="960"/>
          <w:tab w:val="right" w:leader="dot" w:pos="9060"/>
        </w:tabs>
        <w:rPr>
          <w:del w:id="268" w:author="Vihari Réka" w:date="2018-11-30T21:23:00Z"/>
          <w:rFonts w:asciiTheme="minorHAnsi" w:eastAsiaTheme="minorEastAsia" w:hAnsiTheme="minorHAnsi" w:cstheme="minorBidi"/>
          <w:noProof/>
          <w:lang w:eastAsia="hu-HU"/>
        </w:rPr>
      </w:pPr>
      <w:del w:id="269" w:author="Vihari Réka" w:date="2018-11-30T21:23:00Z">
        <w:r w:rsidRPr="004D20DC" w:rsidDel="004D20DC">
          <w:rPr>
            <w:rStyle w:val="Hiperhivatkozs"/>
            <w:noProof/>
          </w:rPr>
          <w:delText>4.2.</w:delText>
        </w:r>
        <w:r w:rsidDel="004D20DC">
          <w:rPr>
            <w:rFonts w:asciiTheme="minorHAnsi" w:eastAsiaTheme="minorEastAsia" w:hAnsiTheme="minorHAnsi" w:cstheme="minorBidi"/>
            <w:noProof/>
            <w:lang w:eastAsia="hu-HU"/>
          </w:rPr>
          <w:tab/>
        </w:r>
        <w:r w:rsidRPr="004D20DC" w:rsidDel="004D20DC">
          <w:rPr>
            <w:rStyle w:val="Hiperhivatkozs"/>
            <w:noProof/>
          </w:rPr>
          <w:delText>JHipster</w:delText>
        </w:r>
        <w:r w:rsidDel="004D20DC">
          <w:rPr>
            <w:noProof/>
            <w:webHidden/>
          </w:rPr>
          <w:tab/>
          <w:delText>33</w:delText>
        </w:r>
      </w:del>
    </w:p>
    <w:p w14:paraId="7BE534D5" w14:textId="5B6F7253" w:rsidR="00106CCB" w:rsidDel="004D20DC" w:rsidRDefault="00106CCB">
      <w:pPr>
        <w:pStyle w:val="TJ1"/>
        <w:tabs>
          <w:tab w:val="left" w:pos="482"/>
        </w:tabs>
        <w:rPr>
          <w:del w:id="270" w:author="Vihari Réka" w:date="2018-11-30T21:23:00Z"/>
          <w:rFonts w:asciiTheme="minorHAnsi" w:eastAsiaTheme="minorEastAsia" w:hAnsiTheme="minorHAnsi" w:cstheme="minorBidi"/>
          <w:b w:val="0"/>
          <w:noProof/>
          <w:lang w:eastAsia="hu-HU"/>
        </w:rPr>
      </w:pPr>
      <w:del w:id="271" w:author="Vihari Réka" w:date="2018-11-30T21:23:00Z">
        <w:r w:rsidRPr="004D20DC" w:rsidDel="004D20DC">
          <w:rPr>
            <w:rStyle w:val="Hiperhivatkozs"/>
            <w:rFonts w:cs="Arial"/>
            <w:noProof/>
            <w:kern w:val="32"/>
          </w:rPr>
          <w:delText>5.</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Tervezés</w:delText>
        </w:r>
        <w:r w:rsidDel="004D20DC">
          <w:rPr>
            <w:noProof/>
            <w:webHidden/>
          </w:rPr>
          <w:tab/>
          <w:delText>40</w:delText>
        </w:r>
      </w:del>
    </w:p>
    <w:p w14:paraId="2328CBFD" w14:textId="42AFE127" w:rsidR="00106CCB" w:rsidDel="004D20DC" w:rsidRDefault="00106CCB">
      <w:pPr>
        <w:pStyle w:val="TJ2"/>
        <w:tabs>
          <w:tab w:val="left" w:pos="960"/>
          <w:tab w:val="right" w:leader="dot" w:pos="9060"/>
        </w:tabs>
        <w:rPr>
          <w:del w:id="272" w:author="Vihari Réka" w:date="2018-11-30T21:23:00Z"/>
          <w:rFonts w:asciiTheme="minorHAnsi" w:eastAsiaTheme="minorEastAsia" w:hAnsiTheme="minorHAnsi" w:cstheme="minorBidi"/>
          <w:noProof/>
          <w:lang w:eastAsia="hu-HU"/>
        </w:rPr>
      </w:pPr>
      <w:del w:id="273" w:author="Vihari Réka" w:date="2018-11-30T21:23:00Z">
        <w:r w:rsidRPr="004D20DC" w:rsidDel="004D20DC">
          <w:rPr>
            <w:rStyle w:val="Hiperhivatkozs"/>
            <w:noProof/>
          </w:rPr>
          <w:delText>5.1.</w:delText>
        </w:r>
        <w:r w:rsidDel="004D20DC">
          <w:rPr>
            <w:rFonts w:asciiTheme="minorHAnsi" w:eastAsiaTheme="minorEastAsia" w:hAnsiTheme="minorHAnsi" w:cstheme="minorBidi"/>
            <w:noProof/>
            <w:lang w:eastAsia="hu-HU"/>
          </w:rPr>
          <w:tab/>
        </w:r>
        <w:r w:rsidRPr="004D20DC" w:rsidDel="004D20DC">
          <w:rPr>
            <w:rStyle w:val="Hiperhivatkozs"/>
            <w:noProof/>
          </w:rPr>
          <w:delText>Adatbázis</w:delText>
        </w:r>
        <w:r w:rsidDel="004D20DC">
          <w:rPr>
            <w:noProof/>
            <w:webHidden/>
          </w:rPr>
          <w:tab/>
          <w:delText>40</w:delText>
        </w:r>
      </w:del>
    </w:p>
    <w:p w14:paraId="6F265F15" w14:textId="08F1D0B0" w:rsidR="00106CCB" w:rsidDel="004D20DC" w:rsidRDefault="00106CCB">
      <w:pPr>
        <w:pStyle w:val="TJ2"/>
        <w:tabs>
          <w:tab w:val="left" w:pos="960"/>
          <w:tab w:val="right" w:leader="dot" w:pos="9060"/>
        </w:tabs>
        <w:rPr>
          <w:del w:id="274" w:author="Vihari Réka" w:date="2018-11-30T21:23:00Z"/>
          <w:rFonts w:asciiTheme="minorHAnsi" w:eastAsiaTheme="minorEastAsia" w:hAnsiTheme="minorHAnsi" w:cstheme="minorBidi"/>
          <w:noProof/>
          <w:lang w:eastAsia="hu-HU"/>
        </w:rPr>
      </w:pPr>
      <w:del w:id="275" w:author="Vihari Réka" w:date="2018-11-30T21:23:00Z">
        <w:r w:rsidRPr="004D20DC" w:rsidDel="004D20DC">
          <w:rPr>
            <w:rStyle w:val="Hiperhivatkozs"/>
            <w:noProof/>
          </w:rPr>
          <w:delText>5.2.</w:delText>
        </w:r>
        <w:r w:rsidDel="004D20DC">
          <w:rPr>
            <w:rFonts w:asciiTheme="minorHAnsi" w:eastAsiaTheme="minorEastAsia" w:hAnsiTheme="minorHAnsi" w:cstheme="minorBidi"/>
            <w:noProof/>
            <w:lang w:eastAsia="hu-HU"/>
          </w:rPr>
          <w:tab/>
        </w:r>
        <w:r w:rsidRPr="004D20DC" w:rsidDel="004D20DC">
          <w:rPr>
            <w:rStyle w:val="Hiperhivatkozs"/>
            <w:noProof/>
          </w:rPr>
          <w:delText>Kommunikáció a szerverrel</w:delText>
        </w:r>
        <w:r w:rsidDel="004D20DC">
          <w:rPr>
            <w:noProof/>
            <w:webHidden/>
          </w:rPr>
          <w:tab/>
          <w:delText>42</w:delText>
        </w:r>
      </w:del>
    </w:p>
    <w:p w14:paraId="2E1A8EFB" w14:textId="72A186A6" w:rsidR="00106CCB" w:rsidDel="004D20DC" w:rsidRDefault="00106CCB">
      <w:pPr>
        <w:pStyle w:val="TJ2"/>
        <w:tabs>
          <w:tab w:val="left" w:pos="960"/>
          <w:tab w:val="right" w:leader="dot" w:pos="9060"/>
        </w:tabs>
        <w:rPr>
          <w:del w:id="276" w:author="Vihari Réka" w:date="2018-11-30T21:23:00Z"/>
          <w:rFonts w:asciiTheme="minorHAnsi" w:eastAsiaTheme="minorEastAsia" w:hAnsiTheme="minorHAnsi" w:cstheme="minorBidi"/>
          <w:noProof/>
          <w:lang w:eastAsia="hu-HU"/>
        </w:rPr>
      </w:pPr>
      <w:del w:id="277" w:author="Vihari Réka" w:date="2018-11-30T21:23:00Z">
        <w:r w:rsidRPr="004D20DC" w:rsidDel="004D20DC">
          <w:rPr>
            <w:rStyle w:val="Hiperhivatkozs"/>
            <w:noProof/>
          </w:rPr>
          <w:delText>5.2.1</w:delText>
        </w:r>
        <w:r w:rsidDel="004D20DC">
          <w:rPr>
            <w:rFonts w:asciiTheme="minorHAnsi" w:eastAsiaTheme="minorEastAsia" w:hAnsiTheme="minorHAnsi" w:cstheme="minorBidi"/>
            <w:noProof/>
            <w:lang w:eastAsia="hu-HU"/>
          </w:rPr>
          <w:tab/>
        </w:r>
        <w:r w:rsidRPr="004D20DC" w:rsidDel="004D20DC">
          <w:rPr>
            <w:rStyle w:val="Hiperhivatkozs"/>
            <w:noProof/>
          </w:rPr>
          <w:delText>Authentikáció</w:delText>
        </w:r>
        <w:r w:rsidDel="004D20DC">
          <w:rPr>
            <w:noProof/>
            <w:webHidden/>
          </w:rPr>
          <w:tab/>
          <w:delText>45</w:delText>
        </w:r>
      </w:del>
    </w:p>
    <w:p w14:paraId="4BEC11D1" w14:textId="32643521" w:rsidR="00106CCB" w:rsidDel="004D20DC" w:rsidRDefault="00106CCB">
      <w:pPr>
        <w:pStyle w:val="TJ1"/>
        <w:tabs>
          <w:tab w:val="left" w:pos="482"/>
        </w:tabs>
        <w:rPr>
          <w:del w:id="278" w:author="Vihari Réka" w:date="2018-11-30T21:23:00Z"/>
          <w:rFonts w:asciiTheme="minorHAnsi" w:eastAsiaTheme="minorEastAsia" w:hAnsiTheme="minorHAnsi" w:cstheme="minorBidi"/>
          <w:b w:val="0"/>
          <w:noProof/>
          <w:lang w:eastAsia="hu-HU"/>
        </w:rPr>
      </w:pPr>
      <w:del w:id="279" w:author="Vihari Réka" w:date="2018-11-30T21:23:00Z">
        <w:r w:rsidRPr="004D20DC" w:rsidDel="004D20DC">
          <w:rPr>
            <w:rStyle w:val="Hiperhivatkozs"/>
            <w:rFonts w:cs="Arial"/>
            <w:noProof/>
            <w:kern w:val="32"/>
          </w:rPr>
          <w:delText>6.</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Megvalósítás</w:delText>
        </w:r>
        <w:r w:rsidDel="004D20DC">
          <w:rPr>
            <w:noProof/>
            <w:webHidden/>
          </w:rPr>
          <w:tab/>
          <w:delText>49</w:delText>
        </w:r>
      </w:del>
    </w:p>
    <w:p w14:paraId="3A746893" w14:textId="5A8361EF" w:rsidR="00106CCB" w:rsidDel="004D20DC" w:rsidRDefault="00106CCB">
      <w:pPr>
        <w:pStyle w:val="TJ2"/>
        <w:tabs>
          <w:tab w:val="left" w:pos="960"/>
          <w:tab w:val="right" w:leader="dot" w:pos="9060"/>
        </w:tabs>
        <w:rPr>
          <w:del w:id="280" w:author="Vihari Réka" w:date="2018-11-30T21:23:00Z"/>
          <w:rFonts w:asciiTheme="minorHAnsi" w:eastAsiaTheme="minorEastAsia" w:hAnsiTheme="minorHAnsi" w:cstheme="minorBidi"/>
          <w:noProof/>
          <w:lang w:eastAsia="hu-HU"/>
        </w:rPr>
      </w:pPr>
      <w:del w:id="281" w:author="Vihari Réka" w:date="2018-11-30T21:23:00Z">
        <w:r w:rsidRPr="004D20DC" w:rsidDel="004D20DC">
          <w:rPr>
            <w:rStyle w:val="Hiperhivatkozs"/>
            <w:noProof/>
          </w:rPr>
          <w:delText>6.1.</w:delText>
        </w:r>
        <w:r w:rsidDel="004D20DC">
          <w:rPr>
            <w:rFonts w:asciiTheme="minorHAnsi" w:eastAsiaTheme="minorEastAsia" w:hAnsiTheme="minorHAnsi" w:cstheme="minorBidi"/>
            <w:noProof/>
            <w:lang w:eastAsia="hu-HU"/>
          </w:rPr>
          <w:tab/>
        </w:r>
        <w:r w:rsidRPr="004D20DC" w:rsidDel="004D20DC">
          <w:rPr>
            <w:rStyle w:val="Hiperhivatkozs"/>
            <w:noProof/>
          </w:rPr>
          <w:delText>Néhány részletesebb megvalósítás bemutatása</w:delText>
        </w:r>
        <w:r w:rsidDel="004D20DC">
          <w:rPr>
            <w:noProof/>
            <w:webHidden/>
          </w:rPr>
          <w:tab/>
          <w:delText>49</w:delText>
        </w:r>
      </w:del>
    </w:p>
    <w:p w14:paraId="1EDCAD97" w14:textId="6A454B2F" w:rsidR="00106CCB" w:rsidDel="004D20DC" w:rsidRDefault="00106CCB">
      <w:pPr>
        <w:pStyle w:val="TJ2"/>
        <w:tabs>
          <w:tab w:val="right" w:leader="dot" w:pos="9060"/>
        </w:tabs>
        <w:rPr>
          <w:del w:id="282" w:author="Vihari Réka" w:date="2018-11-30T21:23:00Z"/>
          <w:rFonts w:asciiTheme="minorHAnsi" w:eastAsiaTheme="minorEastAsia" w:hAnsiTheme="minorHAnsi" w:cstheme="minorBidi"/>
          <w:noProof/>
          <w:lang w:eastAsia="hu-HU"/>
        </w:rPr>
      </w:pPr>
      <w:del w:id="283" w:author="Vihari Réka" w:date="2018-11-30T21:23:00Z">
        <w:r w:rsidRPr="004D20DC" w:rsidDel="004D20DC">
          <w:rPr>
            <w:rStyle w:val="Hiperhivatkozs"/>
            <w:noProof/>
          </w:rPr>
          <w:delText>6.1.2. Út rajzolása</w:delText>
        </w:r>
        <w:r w:rsidDel="004D20DC">
          <w:rPr>
            <w:noProof/>
            <w:webHidden/>
          </w:rPr>
          <w:tab/>
          <w:delText>49</w:delText>
        </w:r>
      </w:del>
    </w:p>
    <w:p w14:paraId="12FC39B3" w14:textId="3D4B68A4" w:rsidR="00106CCB" w:rsidDel="004D20DC" w:rsidRDefault="00106CCB">
      <w:pPr>
        <w:pStyle w:val="TJ2"/>
        <w:tabs>
          <w:tab w:val="left" w:pos="960"/>
          <w:tab w:val="right" w:leader="dot" w:pos="9060"/>
        </w:tabs>
        <w:rPr>
          <w:del w:id="284" w:author="Vihari Réka" w:date="2018-11-30T21:23:00Z"/>
          <w:rFonts w:asciiTheme="minorHAnsi" w:eastAsiaTheme="minorEastAsia" w:hAnsiTheme="minorHAnsi" w:cstheme="minorBidi"/>
          <w:noProof/>
          <w:lang w:eastAsia="hu-HU"/>
        </w:rPr>
      </w:pPr>
      <w:del w:id="285" w:author="Vihari Réka" w:date="2018-11-30T21:23:00Z">
        <w:r w:rsidRPr="004D20DC" w:rsidDel="004D20DC">
          <w:rPr>
            <w:rStyle w:val="Hiperhivatkozs"/>
            <w:noProof/>
          </w:rPr>
          <w:delText>6.2.</w:delText>
        </w:r>
        <w:r w:rsidDel="004D20DC">
          <w:rPr>
            <w:rFonts w:asciiTheme="minorHAnsi" w:eastAsiaTheme="minorEastAsia" w:hAnsiTheme="minorHAnsi" w:cstheme="minorBidi"/>
            <w:noProof/>
            <w:lang w:eastAsia="hu-HU"/>
          </w:rPr>
          <w:tab/>
        </w:r>
        <w:r w:rsidRPr="004D20DC" w:rsidDel="004D20DC">
          <w:rPr>
            <w:rStyle w:val="Hiperhivatkozs"/>
            <w:noProof/>
          </w:rPr>
          <w:delText>Felhasználói kézikönyv</w:delText>
        </w:r>
        <w:r w:rsidDel="004D20DC">
          <w:rPr>
            <w:noProof/>
            <w:webHidden/>
          </w:rPr>
          <w:tab/>
          <w:delText>50</w:delText>
        </w:r>
      </w:del>
    </w:p>
    <w:p w14:paraId="713E3236" w14:textId="3AB145B0" w:rsidR="00106CCB" w:rsidDel="004D20DC" w:rsidRDefault="00106CCB">
      <w:pPr>
        <w:pStyle w:val="TJ1"/>
        <w:tabs>
          <w:tab w:val="left" w:pos="482"/>
        </w:tabs>
        <w:rPr>
          <w:del w:id="286" w:author="Vihari Réka" w:date="2018-11-30T21:23:00Z"/>
          <w:rFonts w:asciiTheme="minorHAnsi" w:eastAsiaTheme="minorEastAsia" w:hAnsiTheme="minorHAnsi" w:cstheme="minorBidi"/>
          <w:b w:val="0"/>
          <w:noProof/>
          <w:lang w:eastAsia="hu-HU"/>
        </w:rPr>
      </w:pPr>
      <w:del w:id="287" w:author="Vihari Réka" w:date="2018-11-30T21:23:00Z">
        <w:r w:rsidRPr="004D20DC" w:rsidDel="004D20DC">
          <w:rPr>
            <w:rStyle w:val="Hiperhivatkozs"/>
            <w:rFonts w:cs="Arial"/>
            <w:noProof/>
            <w:kern w:val="32"/>
          </w:rPr>
          <w:delText>6.</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Tesztelés</w:delText>
        </w:r>
        <w:r w:rsidDel="004D20DC">
          <w:rPr>
            <w:noProof/>
            <w:webHidden/>
          </w:rPr>
          <w:tab/>
          <w:delText>57</w:delText>
        </w:r>
      </w:del>
    </w:p>
    <w:p w14:paraId="7A192591" w14:textId="2AF377EA" w:rsidR="00106CCB" w:rsidDel="004D20DC" w:rsidRDefault="00106CCB">
      <w:pPr>
        <w:pStyle w:val="TJ1"/>
        <w:tabs>
          <w:tab w:val="left" w:pos="482"/>
        </w:tabs>
        <w:rPr>
          <w:del w:id="288" w:author="Vihari Réka" w:date="2018-11-30T21:23:00Z"/>
          <w:rFonts w:asciiTheme="minorHAnsi" w:eastAsiaTheme="minorEastAsia" w:hAnsiTheme="minorHAnsi" w:cstheme="minorBidi"/>
          <w:b w:val="0"/>
          <w:noProof/>
          <w:lang w:eastAsia="hu-HU"/>
        </w:rPr>
      </w:pPr>
      <w:del w:id="289" w:author="Vihari Réka" w:date="2018-11-30T21:23:00Z">
        <w:r w:rsidRPr="004D20DC" w:rsidDel="004D20DC">
          <w:rPr>
            <w:rStyle w:val="Hiperhivatkozs"/>
            <w:rFonts w:cs="Arial"/>
            <w:noProof/>
            <w:kern w:val="32"/>
          </w:rPr>
          <w:delText>7.</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Továbbfejlesztési lehetőségek</w:delText>
        </w:r>
        <w:r w:rsidDel="004D20DC">
          <w:rPr>
            <w:noProof/>
            <w:webHidden/>
          </w:rPr>
          <w:tab/>
          <w:delText>58</w:delText>
        </w:r>
      </w:del>
    </w:p>
    <w:p w14:paraId="31C337DE" w14:textId="30682225" w:rsidR="00106CCB" w:rsidDel="004D20DC" w:rsidRDefault="00106CCB">
      <w:pPr>
        <w:pStyle w:val="TJ1"/>
        <w:tabs>
          <w:tab w:val="left" w:pos="482"/>
        </w:tabs>
        <w:rPr>
          <w:del w:id="290" w:author="Vihari Réka" w:date="2018-11-30T21:23:00Z"/>
          <w:rFonts w:asciiTheme="minorHAnsi" w:eastAsiaTheme="minorEastAsia" w:hAnsiTheme="minorHAnsi" w:cstheme="minorBidi"/>
          <w:b w:val="0"/>
          <w:noProof/>
          <w:lang w:eastAsia="hu-HU"/>
        </w:rPr>
      </w:pPr>
      <w:del w:id="291" w:author="Vihari Réka" w:date="2018-11-30T21:23:00Z">
        <w:r w:rsidRPr="004D20DC" w:rsidDel="004D20DC">
          <w:rPr>
            <w:rStyle w:val="Hiperhivatkozs"/>
            <w:rFonts w:cs="Arial"/>
            <w:noProof/>
            <w:kern w:val="32"/>
          </w:rPr>
          <w:delText>8.</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Összefoglaló</w:delText>
        </w:r>
        <w:r w:rsidDel="004D20DC">
          <w:rPr>
            <w:noProof/>
            <w:webHidden/>
          </w:rPr>
          <w:tab/>
          <w:delText>59</w:delText>
        </w:r>
      </w:del>
    </w:p>
    <w:p w14:paraId="294313CB" w14:textId="449E2E85" w:rsidR="00106CCB" w:rsidDel="004D20DC" w:rsidRDefault="00106CCB">
      <w:pPr>
        <w:pStyle w:val="TJ1"/>
        <w:tabs>
          <w:tab w:val="left" w:pos="482"/>
        </w:tabs>
        <w:rPr>
          <w:del w:id="292" w:author="Vihari Réka" w:date="2018-11-30T21:23:00Z"/>
          <w:rFonts w:asciiTheme="minorHAnsi" w:eastAsiaTheme="minorEastAsia" w:hAnsiTheme="minorHAnsi" w:cstheme="minorBidi"/>
          <w:b w:val="0"/>
          <w:noProof/>
          <w:lang w:eastAsia="hu-HU"/>
        </w:rPr>
      </w:pPr>
      <w:del w:id="293" w:author="Vihari Réka" w:date="2018-11-30T21:23:00Z">
        <w:r w:rsidRPr="004D20DC" w:rsidDel="004D20DC">
          <w:rPr>
            <w:rStyle w:val="Hiperhivatkozs"/>
            <w:rFonts w:cs="Arial"/>
            <w:noProof/>
            <w:kern w:val="32"/>
          </w:rPr>
          <w:delText>9.</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Irodalomjegyzék</w:delText>
        </w:r>
        <w:r w:rsidDel="004D20DC">
          <w:rPr>
            <w:noProof/>
            <w:webHidden/>
          </w:rPr>
          <w:tab/>
          <w:delText>60</w:delText>
        </w:r>
      </w:del>
    </w:p>
    <w:p w14:paraId="7D763940" w14:textId="718DDC09" w:rsidR="00106CCB" w:rsidDel="00106CCB" w:rsidRDefault="00106CCB">
      <w:pPr>
        <w:pStyle w:val="TJ1"/>
        <w:rPr>
          <w:del w:id="294" w:author="Vihari Réka" w:date="2018-11-30T21:10:00Z"/>
          <w:rFonts w:asciiTheme="minorHAnsi" w:eastAsiaTheme="minorEastAsia" w:hAnsiTheme="minorHAnsi" w:cstheme="minorBidi"/>
          <w:b w:val="0"/>
          <w:noProof/>
          <w:lang w:eastAsia="hu-HU"/>
        </w:rPr>
      </w:pPr>
      <w:del w:id="295" w:author="Vihari Réka" w:date="2018-11-30T21:10:00Z">
        <w:r w:rsidRPr="00106CCB" w:rsidDel="00106CCB">
          <w:rPr>
            <w:rStyle w:val="Hiperhivatkozs"/>
            <w:caps/>
            <w:noProof/>
          </w:rPr>
          <w:delText>Szakdolgozat f</w:delText>
        </w:r>
        <w:r w:rsidRPr="00106CCB" w:rsidDel="00106CCB">
          <w:rPr>
            <w:rStyle w:val="Hiperhivatkozs"/>
            <w:caps/>
            <w:noProof/>
          </w:rPr>
          <w:delText>e</w:delText>
        </w:r>
        <w:r w:rsidRPr="00106CCB" w:rsidDel="00106CCB">
          <w:rPr>
            <w:rStyle w:val="Hiperhivatkozs"/>
            <w:caps/>
            <w:noProof/>
          </w:rPr>
          <w:delText>la</w:delText>
        </w:r>
        <w:r w:rsidRPr="00106CCB" w:rsidDel="00106CCB">
          <w:rPr>
            <w:rStyle w:val="Hiperhivatkozs"/>
            <w:caps/>
            <w:noProof/>
          </w:rPr>
          <w:delText>d</w:delText>
        </w:r>
        <w:r w:rsidRPr="00106CCB" w:rsidDel="00106CCB">
          <w:rPr>
            <w:rStyle w:val="Hiperhivatkozs"/>
            <w:caps/>
            <w:noProof/>
          </w:rPr>
          <w:delText>at</w:delText>
        </w:r>
        <w:r w:rsidDel="00106CCB">
          <w:rPr>
            <w:noProof/>
            <w:webHidden/>
          </w:rPr>
          <w:tab/>
          <w:delText>5</w:delText>
        </w:r>
      </w:del>
    </w:p>
    <w:p w14:paraId="3B7F3D9E" w14:textId="4383D87E" w:rsidR="00106CCB" w:rsidDel="00106CCB" w:rsidRDefault="00106CCB">
      <w:pPr>
        <w:pStyle w:val="TJ1"/>
        <w:rPr>
          <w:del w:id="296" w:author="Vihari Réka" w:date="2018-11-30T21:10:00Z"/>
          <w:rFonts w:asciiTheme="minorHAnsi" w:eastAsiaTheme="minorEastAsia" w:hAnsiTheme="minorHAnsi" w:cstheme="minorBidi"/>
          <w:b w:val="0"/>
          <w:noProof/>
          <w:lang w:eastAsia="hu-HU"/>
        </w:rPr>
      </w:pPr>
      <w:del w:id="297" w:author="Vihari Réka" w:date="2018-11-30T21:10:00Z">
        <w:r w:rsidRPr="00106CCB" w:rsidDel="00106CCB">
          <w:rPr>
            <w:rStyle w:val="Hiperhivatkozs"/>
            <w:noProof/>
          </w:rPr>
          <w:delText>Összefoglaló</w:delText>
        </w:r>
        <w:r w:rsidDel="00106CCB">
          <w:rPr>
            <w:noProof/>
            <w:webHidden/>
          </w:rPr>
          <w:tab/>
          <w:delText>10</w:delText>
        </w:r>
      </w:del>
    </w:p>
    <w:p w14:paraId="1B6BA97F" w14:textId="2C8D054B" w:rsidR="00106CCB" w:rsidDel="00106CCB" w:rsidRDefault="00106CCB">
      <w:pPr>
        <w:pStyle w:val="TJ1"/>
        <w:rPr>
          <w:del w:id="298" w:author="Vihari Réka" w:date="2018-11-30T21:10:00Z"/>
          <w:rFonts w:asciiTheme="minorHAnsi" w:eastAsiaTheme="minorEastAsia" w:hAnsiTheme="minorHAnsi" w:cstheme="minorBidi"/>
          <w:b w:val="0"/>
          <w:noProof/>
          <w:lang w:eastAsia="hu-HU"/>
        </w:rPr>
      </w:pPr>
      <w:del w:id="299" w:author="Vihari Réka" w:date="2018-11-30T21:10:00Z">
        <w:r w:rsidRPr="00106CCB" w:rsidDel="00106CCB">
          <w:rPr>
            <w:rStyle w:val="Hiperhivatkozs"/>
            <w:noProof/>
          </w:rPr>
          <w:delText>Abstract</w:delText>
        </w:r>
        <w:r w:rsidDel="00106CCB">
          <w:rPr>
            <w:noProof/>
            <w:webHidden/>
          </w:rPr>
          <w:tab/>
          <w:delText>11</w:delText>
        </w:r>
      </w:del>
    </w:p>
    <w:p w14:paraId="0C52317A" w14:textId="4051E26B" w:rsidR="00106CCB" w:rsidDel="00106CCB" w:rsidRDefault="00106CCB">
      <w:pPr>
        <w:pStyle w:val="TJ1"/>
        <w:tabs>
          <w:tab w:val="left" w:pos="482"/>
        </w:tabs>
        <w:rPr>
          <w:del w:id="300" w:author="Vihari Réka" w:date="2018-11-30T21:10:00Z"/>
          <w:rFonts w:asciiTheme="minorHAnsi" w:eastAsiaTheme="minorEastAsia" w:hAnsiTheme="minorHAnsi" w:cstheme="minorBidi"/>
          <w:b w:val="0"/>
          <w:noProof/>
          <w:lang w:eastAsia="hu-HU"/>
        </w:rPr>
      </w:pPr>
      <w:del w:id="301" w:author="Vihari Réka" w:date="2018-11-30T21:10:00Z">
        <w:r w:rsidRPr="00106CCB" w:rsidDel="00106CCB">
          <w:rPr>
            <w:rStyle w:val="Hiperhivatkozs"/>
            <w:rFonts w:cs="Arial"/>
            <w:noProof/>
            <w:kern w:val="32"/>
          </w:rPr>
          <w:delText>1.</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Bevezetés</w:delText>
        </w:r>
        <w:r w:rsidDel="00106CCB">
          <w:rPr>
            <w:noProof/>
            <w:webHidden/>
          </w:rPr>
          <w:tab/>
          <w:delText>12</w:delText>
        </w:r>
      </w:del>
    </w:p>
    <w:p w14:paraId="4840BB9C" w14:textId="686583FB" w:rsidR="00106CCB" w:rsidDel="00106CCB" w:rsidRDefault="00106CCB">
      <w:pPr>
        <w:pStyle w:val="TJ2"/>
        <w:tabs>
          <w:tab w:val="left" w:pos="960"/>
          <w:tab w:val="right" w:leader="dot" w:pos="9060"/>
        </w:tabs>
        <w:rPr>
          <w:del w:id="302" w:author="Vihari Réka" w:date="2018-11-30T21:10:00Z"/>
          <w:rFonts w:asciiTheme="minorHAnsi" w:eastAsiaTheme="minorEastAsia" w:hAnsiTheme="minorHAnsi" w:cstheme="minorBidi"/>
          <w:noProof/>
          <w:lang w:eastAsia="hu-HU"/>
        </w:rPr>
      </w:pPr>
      <w:del w:id="303" w:author="Vihari Réka" w:date="2018-11-30T21:10:00Z">
        <w:r w:rsidRPr="00106CCB" w:rsidDel="00106CCB">
          <w:rPr>
            <w:rStyle w:val="Hiperhivatkozs"/>
            <w:noProof/>
          </w:rPr>
          <w:delText>1.1</w:delText>
        </w:r>
        <w:r w:rsidDel="00106CCB">
          <w:rPr>
            <w:rFonts w:asciiTheme="minorHAnsi" w:eastAsiaTheme="minorEastAsia" w:hAnsiTheme="minorHAnsi" w:cstheme="minorBidi"/>
            <w:noProof/>
            <w:lang w:eastAsia="hu-HU"/>
          </w:rPr>
          <w:tab/>
        </w:r>
        <w:r w:rsidRPr="00106CCB" w:rsidDel="00106CCB">
          <w:rPr>
            <w:rStyle w:val="Hiperhivatkozs"/>
            <w:noProof/>
          </w:rPr>
          <w:delText>Mobilpiaci kutatás</w:delText>
        </w:r>
        <w:r w:rsidDel="00106CCB">
          <w:rPr>
            <w:noProof/>
            <w:webHidden/>
          </w:rPr>
          <w:tab/>
          <w:delText>13</w:delText>
        </w:r>
      </w:del>
    </w:p>
    <w:p w14:paraId="766A228A" w14:textId="3DA641BB" w:rsidR="00106CCB" w:rsidDel="00106CCB" w:rsidRDefault="00106CCB">
      <w:pPr>
        <w:pStyle w:val="TJ1"/>
        <w:rPr>
          <w:del w:id="304" w:author="Vihari Réka" w:date="2018-11-30T21:10:00Z"/>
          <w:rFonts w:asciiTheme="minorHAnsi" w:eastAsiaTheme="minorEastAsia" w:hAnsiTheme="minorHAnsi" w:cstheme="minorBidi"/>
          <w:b w:val="0"/>
          <w:noProof/>
          <w:lang w:eastAsia="hu-HU"/>
        </w:rPr>
      </w:pPr>
      <w:del w:id="305" w:author="Vihari Réka" w:date="2018-11-30T21:10:00Z">
        <w:r w:rsidRPr="00106CCB" w:rsidDel="00106CCB">
          <w:rPr>
            <w:rStyle w:val="Hiperhivatkozs"/>
            <w:rFonts w:cs="Arial"/>
            <w:noProof/>
            <w:kern w:val="32"/>
          </w:rPr>
          <w:delText>2. Az iOS platform bemutatása</w:delText>
        </w:r>
        <w:r w:rsidDel="00106CCB">
          <w:rPr>
            <w:noProof/>
            <w:webHidden/>
          </w:rPr>
          <w:tab/>
          <w:delText>16</w:delText>
        </w:r>
      </w:del>
    </w:p>
    <w:p w14:paraId="60BC044A" w14:textId="21A00508" w:rsidR="00106CCB" w:rsidDel="00106CCB" w:rsidRDefault="00106CCB">
      <w:pPr>
        <w:pStyle w:val="TJ2"/>
        <w:tabs>
          <w:tab w:val="left" w:pos="960"/>
          <w:tab w:val="right" w:leader="dot" w:pos="9060"/>
        </w:tabs>
        <w:rPr>
          <w:del w:id="306" w:author="Vihari Réka" w:date="2018-11-30T21:10:00Z"/>
          <w:rFonts w:asciiTheme="minorHAnsi" w:eastAsiaTheme="minorEastAsia" w:hAnsiTheme="minorHAnsi" w:cstheme="minorBidi"/>
          <w:noProof/>
          <w:lang w:eastAsia="hu-HU"/>
        </w:rPr>
      </w:pPr>
      <w:del w:id="307" w:author="Vihari Réka" w:date="2018-11-30T21:10:00Z">
        <w:r w:rsidRPr="00106CCB" w:rsidDel="00106CCB">
          <w:rPr>
            <w:rStyle w:val="Hiperhivatkozs"/>
            <w:noProof/>
          </w:rPr>
          <w:delText>2.1</w:delText>
        </w:r>
        <w:r w:rsidDel="00106CCB">
          <w:rPr>
            <w:rFonts w:asciiTheme="minorHAnsi" w:eastAsiaTheme="minorEastAsia" w:hAnsiTheme="minorHAnsi" w:cstheme="minorBidi"/>
            <w:noProof/>
            <w:lang w:eastAsia="hu-HU"/>
          </w:rPr>
          <w:tab/>
        </w:r>
        <w:r w:rsidRPr="00106CCB" w:rsidDel="00106CCB">
          <w:rPr>
            <w:rStyle w:val="Hiperhivatkozs"/>
            <w:noProof/>
          </w:rPr>
          <w:delText>Az operációs rendszer fejlődése</w:delText>
        </w:r>
        <w:r w:rsidDel="00106CCB">
          <w:rPr>
            <w:noProof/>
            <w:webHidden/>
          </w:rPr>
          <w:tab/>
          <w:delText>16</w:delText>
        </w:r>
      </w:del>
    </w:p>
    <w:p w14:paraId="27FD63F9" w14:textId="698A7C70" w:rsidR="00106CCB" w:rsidDel="00106CCB" w:rsidRDefault="00106CCB">
      <w:pPr>
        <w:pStyle w:val="TJ3"/>
        <w:tabs>
          <w:tab w:val="left" w:pos="1440"/>
          <w:tab w:val="right" w:leader="dot" w:pos="9060"/>
        </w:tabs>
        <w:rPr>
          <w:del w:id="308" w:author="Vihari Réka" w:date="2018-11-30T21:10:00Z"/>
          <w:rFonts w:asciiTheme="minorHAnsi" w:eastAsiaTheme="minorEastAsia" w:hAnsiTheme="minorHAnsi" w:cstheme="minorBidi"/>
          <w:noProof/>
          <w:lang w:eastAsia="hu-HU"/>
        </w:rPr>
      </w:pPr>
      <w:del w:id="309" w:author="Vihari Réka" w:date="2018-11-30T21:10:00Z">
        <w:r w:rsidRPr="00106CCB" w:rsidDel="00106CCB">
          <w:rPr>
            <w:rStyle w:val="Hiperhivatkozs"/>
            <w:noProof/>
          </w:rPr>
          <w:delText>2.1.1</w:delText>
        </w:r>
        <w:r w:rsidDel="00106CCB">
          <w:rPr>
            <w:rFonts w:asciiTheme="minorHAnsi" w:eastAsiaTheme="minorEastAsia" w:hAnsiTheme="minorHAnsi" w:cstheme="minorBidi"/>
            <w:noProof/>
            <w:lang w:eastAsia="hu-HU"/>
          </w:rPr>
          <w:tab/>
        </w:r>
        <w:r w:rsidRPr="00106CCB" w:rsidDel="00106CCB">
          <w:rPr>
            <w:rStyle w:val="Hiperhivatkozs"/>
            <w:noProof/>
          </w:rPr>
          <w:delText>iOS 9</w:delText>
        </w:r>
        <w:r w:rsidDel="00106CCB">
          <w:rPr>
            <w:noProof/>
            <w:webHidden/>
          </w:rPr>
          <w:tab/>
          <w:delText>18</w:delText>
        </w:r>
      </w:del>
    </w:p>
    <w:p w14:paraId="3EF1202C" w14:textId="497D3EFC" w:rsidR="00106CCB" w:rsidDel="00106CCB" w:rsidRDefault="00106CCB">
      <w:pPr>
        <w:pStyle w:val="TJ3"/>
        <w:tabs>
          <w:tab w:val="left" w:pos="1440"/>
          <w:tab w:val="right" w:leader="dot" w:pos="9060"/>
        </w:tabs>
        <w:rPr>
          <w:del w:id="310" w:author="Vihari Réka" w:date="2018-11-30T21:10:00Z"/>
          <w:rFonts w:asciiTheme="minorHAnsi" w:eastAsiaTheme="minorEastAsia" w:hAnsiTheme="minorHAnsi" w:cstheme="minorBidi"/>
          <w:noProof/>
          <w:lang w:eastAsia="hu-HU"/>
        </w:rPr>
      </w:pPr>
      <w:del w:id="311" w:author="Vihari Réka" w:date="2018-11-30T21:10:00Z">
        <w:r w:rsidRPr="00106CCB" w:rsidDel="00106CCB">
          <w:rPr>
            <w:rStyle w:val="Hiperhivatkozs"/>
            <w:noProof/>
          </w:rPr>
          <w:delText>2.1.2</w:delText>
        </w:r>
        <w:r w:rsidDel="00106CCB">
          <w:rPr>
            <w:rFonts w:asciiTheme="minorHAnsi" w:eastAsiaTheme="minorEastAsia" w:hAnsiTheme="minorHAnsi" w:cstheme="minorBidi"/>
            <w:noProof/>
            <w:lang w:eastAsia="hu-HU"/>
          </w:rPr>
          <w:tab/>
        </w:r>
        <w:r w:rsidRPr="00106CCB" w:rsidDel="00106CCB">
          <w:rPr>
            <w:rStyle w:val="Hiperhivatkozs"/>
            <w:noProof/>
          </w:rPr>
          <w:delText>iOS 10</w:delText>
        </w:r>
        <w:r w:rsidDel="00106CCB">
          <w:rPr>
            <w:noProof/>
            <w:webHidden/>
          </w:rPr>
          <w:tab/>
          <w:delText>19</w:delText>
        </w:r>
      </w:del>
    </w:p>
    <w:p w14:paraId="436C1439" w14:textId="5F298A7E" w:rsidR="00106CCB" w:rsidDel="00106CCB" w:rsidRDefault="00106CCB">
      <w:pPr>
        <w:pStyle w:val="TJ3"/>
        <w:tabs>
          <w:tab w:val="left" w:pos="1440"/>
          <w:tab w:val="right" w:leader="dot" w:pos="9060"/>
        </w:tabs>
        <w:rPr>
          <w:del w:id="312" w:author="Vihari Réka" w:date="2018-11-30T21:10:00Z"/>
          <w:rFonts w:asciiTheme="minorHAnsi" w:eastAsiaTheme="minorEastAsia" w:hAnsiTheme="minorHAnsi" w:cstheme="minorBidi"/>
          <w:noProof/>
          <w:lang w:eastAsia="hu-HU"/>
        </w:rPr>
      </w:pPr>
      <w:del w:id="313" w:author="Vihari Réka" w:date="2018-11-30T21:10:00Z">
        <w:r w:rsidRPr="00106CCB" w:rsidDel="00106CCB">
          <w:rPr>
            <w:rStyle w:val="Hiperhivatkozs"/>
            <w:noProof/>
          </w:rPr>
          <w:delText>2.1.3</w:delText>
        </w:r>
        <w:r w:rsidDel="00106CCB">
          <w:rPr>
            <w:rFonts w:asciiTheme="minorHAnsi" w:eastAsiaTheme="minorEastAsia" w:hAnsiTheme="minorHAnsi" w:cstheme="minorBidi"/>
            <w:noProof/>
            <w:lang w:eastAsia="hu-HU"/>
          </w:rPr>
          <w:tab/>
        </w:r>
        <w:r w:rsidRPr="00106CCB" w:rsidDel="00106CCB">
          <w:rPr>
            <w:rStyle w:val="Hiperhivatkozs"/>
            <w:noProof/>
          </w:rPr>
          <w:delText>iOS 11</w:delText>
        </w:r>
        <w:r w:rsidDel="00106CCB">
          <w:rPr>
            <w:noProof/>
            <w:webHidden/>
          </w:rPr>
          <w:tab/>
          <w:delText>19</w:delText>
        </w:r>
      </w:del>
    </w:p>
    <w:p w14:paraId="24509930" w14:textId="25C67D8C" w:rsidR="00106CCB" w:rsidDel="00106CCB" w:rsidRDefault="00106CCB">
      <w:pPr>
        <w:pStyle w:val="TJ3"/>
        <w:tabs>
          <w:tab w:val="left" w:pos="1440"/>
          <w:tab w:val="right" w:leader="dot" w:pos="9060"/>
        </w:tabs>
        <w:rPr>
          <w:del w:id="314" w:author="Vihari Réka" w:date="2018-11-30T21:10:00Z"/>
          <w:rFonts w:asciiTheme="minorHAnsi" w:eastAsiaTheme="minorEastAsia" w:hAnsiTheme="minorHAnsi" w:cstheme="minorBidi"/>
          <w:noProof/>
          <w:lang w:eastAsia="hu-HU"/>
        </w:rPr>
      </w:pPr>
      <w:del w:id="315" w:author="Vihari Réka" w:date="2018-11-30T21:10:00Z">
        <w:r w:rsidRPr="00106CCB" w:rsidDel="00106CCB">
          <w:rPr>
            <w:rStyle w:val="Hiperhivatkozs"/>
            <w:noProof/>
          </w:rPr>
          <w:delText>2.1.4</w:delText>
        </w:r>
        <w:r w:rsidDel="00106CCB">
          <w:rPr>
            <w:rFonts w:asciiTheme="minorHAnsi" w:eastAsiaTheme="minorEastAsia" w:hAnsiTheme="minorHAnsi" w:cstheme="minorBidi"/>
            <w:noProof/>
            <w:lang w:eastAsia="hu-HU"/>
          </w:rPr>
          <w:tab/>
        </w:r>
        <w:r w:rsidRPr="00106CCB" w:rsidDel="00106CCB">
          <w:rPr>
            <w:rStyle w:val="Hiperhivatkozs"/>
            <w:noProof/>
          </w:rPr>
          <w:delText>iOS 12</w:delText>
        </w:r>
        <w:r w:rsidDel="00106CCB">
          <w:rPr>
            <w:noProof/>
            <w:webHidden/>
          </w:rPr>
          <w:tab/>
          <w:delText>20</w:delText>
        </w:r>
      </w:del>
    </w:p>
    <w:p w14:paraId="43118F0B" w14:textId="3DABD373" w:rsidR="00106CCB" w:rsidDel="00106CCB" w:rsidRDefault="00106CCB">
      <w:pPr>
        <w:pStyle w:val="TJ3"/>
        <w:tabs>
          <w:tab w:val="left" w:pos="1200"/>
          <w:tab w:val="right" w:leader="dot" w:pos="9060"/>
        </w:tabs>
        <w:rPr>
          <w:del w:id="316" w:author="Vihari Réka" w:date="2018-11-30T21:10:00Z"/>
          <w:rFonts w:asciiTheme="minorHAnsi" w:eastAsiaTheme="minorEastAsia" w:hAnsiTheme="minorHAnsi" w:cstheme="minorBidi"/>
          <w:noProof/>
          <w:lang w:eastAsia="hu-HU"/>
        </w:rPr>
      </w:pPr>
      <w:del w:id="317" w:author="Vihari Réka" w:date="2018-11-30T21:10:00Z">
        <w:r w:rsidRPr="00106CCB" w:rsidDel="00106CCB">
          <w:rPr>
            <w:rStyle w:val="Hiperhivatkozs"/>
            <w:noProof/>
          </w:rPr>
          <w:delText>2.2.</w:delText>
        </w:r>
        <w:r w:rsidDel="00106CCB">
          <w:rPr>
            <w:rFonts w:asciiTheme="minorHAnsi" w:eastAsiaTheme="minorEastAsia" w:hAnsiTheme="minorHAnsi" w:cstheme="minorBidi"/>
            <w:noProof/>
            <w:lang w:eastAsia="hu-HU"/>
          </w:rPr>
          <w:tab/>
        </w:r>
        <w:r w:rsidRPr="00106CCB" w:rsidDel="00106CCB">
          <w:rPr>
            <w:rStyle w:val="Hiperhivatkozs"/>
            <w:noProof/>
          </w:rPr>
          <w:delText>Swift</w:delText>
        </w:r>
        <w:r w:rsidDel="00106CCB">
          <w:rPr>
            <w:noProof/>
            <w:webHidden/>
          </w:rPr>
          <w:tab/>
          <w:delText>21</w:delText>
        </w:r>
      </w:del>
    </w:p>
    <w:p w14:paraId="13A97336" w14:textId="708DF5D5" w:rsidR="00106CCB" w:rsidDel="00106CCB" w:rsidRDefault="00106CCB">
      <w:pPr>
        <w:pStyle w:val="TJ2"/>
        <w:tabs>
          <w:tab w:val="left" w:pos="960"/>
          <w:tab w:val="right" w:leader="dot" w:pos="9060"/>
        </w:tabs>
        <w:rPr>
          <w:del w:id="318" w:author="Vihari Réka" w:date="2018-11-30T21:10:00Z"/>
          <w:rFonts w:asciiTheme="minorHAnsi" w:eastAsiaTheme="minorEastAsia" w:hAnsiTheme="minorHAnsi" w:cstheme="minorBidi"/>
          <w:noProof/>
          <w:lang w:eastAsia="hu-HU"/>
        </w:rPr>
      </w:pPr>
      <w:del w:id="319" w:author="Vihari Réka" w:date="2018-11-30T21:10:00Z">
        <w:r w:rsidRPr="00106CCB" w:rsidDel="00106CCB">
          <w:rPr>
            <w:rStyle w:val="Hiperhivatkozs"/>
            <w:noProof/>
          </w:rPr>
          <w:delText>2.3.</w:delText>
        </w:r>
        <w:r w:rsidDel="00106CCB">
          <w:rPr>
            <w:rFonts w:asciiTheme="minorHAnsi" w:eastAsiaTheme="minorEastAsia" w:hAnsiTheme="minorHAnsi" w:cstheme="minorBidi"/>
            <w:noProof/>
            <w:lang w:eastAsia="hu-HU"/>
          </w:rPr>
          <w:tab/>
        </w:r>
        <w:r w:rsidRPr="00106CCB" w:rsidDel="00106CCB">
          <w:rPr>
            <w:rStyle w:val="Hiperhivatkozs"/>
            <w:noProof/>
          </w:rPr>
          <w:delText>Xcode</w:delText>
        </w:r>
        <w:r w:rsidDel="00106CCB">
          <w:rPr>
            <w:noProof/>
            <w:webHidden/>
          </w:rPr>
          <w:tab/>
          <w:delText>21</w:delText>
        </w:r>
      </w:del>
    </w:p>
    <w:p w14:paraId="66B5ACC4" w14:textId="4A143FB8" w:rsidR="00106CCB" w:rsidDel="00106CCB" w:rsidRDefault="00106CCB">
      <w:pPr>
        <w:pStyle w:val="TJ2"/>
        <w:tabs>
          <w:tab w:val="left" w:pos="960"/>
          <w:tab w:val="right" w:leader="dot" w:pos="9060"/>
        </w:tabs>
        <w:rPr>
          <w:del w:id="320" w:author="Vihari Réka" w:date="2018-11-30T21:10:00Z"/>
          <w:rFonts w:asciiTheme="minorHAnsi" w:eastAsiaTheme="minorEastAsia" w:hAnsiTheme="minorHAnsi" w:cstheme="minorBidi"/>
          <w:noProof/>
          <w:lang w:eastAsia="hu-HU"/>
        </w:rPr>
      </w:pPr>
      <w:del w:id="321" w:author="Vihari Réka" w:date="2018-11-30T21:10:00Z">
        <w:r w:rsidRPr="00106CCB" w:rsidDel="00106CCB">
          <w:rPr>
            <w:rStyle w:val="Hiperhivatkozs"/>
            <w:noProof/>
          </w:rPr>
          <w:delText>2.4.</w:delText>
        </w:r>
        <w:r w:rsidDel="00106CCB">
          <w:rPr>
            <w:rFonts w:asciiTheme="minorHAnsi" w:eastAsiaTheme="minorEastAsia" w:hAnsiTheme="minorHAnsi" w:cstheme="minorBidi"/>
            <w:noProof/>
            <w:lang w:eastAsia="hu-HU"/>
          </w:rPr>
          <w:tab/>
        </w:r>
        <w:r w:rsidRPr="00106CCB" w:rsidDel="00106CCB">
          <w:rPr>
            <w:rStyle w:val="Hiperhivatkozs"/>
            <w:noProof/>
          </w:rPr>
          <w:delText>Architektúrális minták</w:delText>
        </w:r>
        <w:r w:rsidDel="00106CCB">
          <w:rPr>
            <w:noProof/>
            <w:webHidden/>
          </w:rPr>
          <w:tab/>
          <w:delText>24</w:delText>
        </w:r>
      </w:del>
    </w:p>
    <w:p w14:paraId="62B1C659" w14:textId="6CFC1251" w:rsidR="00106CCB" w:rsidDel="00106CCB" w:rsidRDefault="00106CCB">
      <w:pPr>
        <w:pStyle w:val="TJ3"/>
        <w:tabs>
          <w:tab w:val="left" w:pos="1440"/>
          <w:tab w:val="right" w:leader="dot" w:pos="9060"/>
        </w:tabs>
        <w:rPr>
          <w:del w:id="322" w:author="Vihari Réka" w:date="2018-11-30T21:10:00Z"/>
          <w:rFonts w:asciiTheme="minorHAnsi" w:eastAsiaTheme="minorEastAsia" w:hAnsiTheme="minorHAnsi" w:cstheme="minorBidi"/>
          <w:noProof/>
          <w:lang w:eastAsia="hu-HU"/>
        </w:rPr>
      </w:pPr>
      <w:del w:id="323" w:author="Vihari Réka" w:date="2018-11-30T21:10:00Z">
        <w:r w:rsidRPr="00106CCB" w:rsidDel="00106CCB">
          <w:rPr>
            <w:rStyle w:val="Hiperhivatkozs"/>
            <w:noProof/>
          </w:rPr>
          <w:delText>2.4.1.</w:delText>
        </w:r>
        <w:r w:rsidDel="00106CCB">
          <w:rPr>
            <w:rFonts w:asciiTheme="minorHAnsi" w:eastAsiaTheme="minorEastAsia" w:hAnsiTheme="minorHAnsi" w:cstheme="minorBidi"/>
            <w:noProof/>
            <w:lang w:eastAsia="hu-HU"/>
          </w:rPr>
          <w:tab/>
        </w:r>
        <w:r w:rsidRPr="00106CCB" w:rsidDel="00106CCB">
          <w:rPr>
            <w:rStyle w:val="Hiperhivatkozs"/>
            <w:noProof/>
          </w:rPr>
          <w:delText>MVC</w:delText>
        </w:r>
        <w:r w:rsidDel="00106CCB">
          <w:rPr>
            <w:noProof/>
            <w:webHidden/>
          </w:rPr>
          <w:tab/>
          <w:delText>24</w:delText>
        </w:r>
      </w:del>
    </w:p>
    <w:p w14:paraId="59133ACB" w14:textId="58EFD534" w:rsidR="00106CCB" w:rsidDel="00106CCB" w:rsidRDefault="00106CCB">
      <w:pPr>
        <w:pStyle w:val="TJ3"/>
        <w:tabs>
          <w:tab w:val="left" w:pos="960"/>
          <w:tab w:val="right" w:leader="dot" w:pos="9060"/>
        </w:tabs>
        <w:rPr>
          <w:del w:id="324" w:author="Vihari Réka" w:date="2018-11-30T21:10:00Z"/>
          <w:rFonts w:asciiTheme="minorHAnsi" w:eastAsiaTheme="minorEastAsia" w:hAnsiTheme="minorHAnsi" w:cstheme="minorBidi"/>
          <w:noProof/>
          <w:lang w:eastAsia="hu-HU"/>
        </w:rPr>
      </w:pPr>
      <w:del w:id="325" w:author="Vihari Réka" w:date="2018-11-30T21:10:00Z">
        <w:r w:rsidDel="00106CCB">
          <w:rPr>
            <w:rFonts w:asciiTheme="minorHAnsi" w:eastAsiaTheme="minorEastAsia" w:hAnsiTheme="minorHAnsi" w:cstheme="minorBidi"/>
            <w:noProof/>
            <w:lang w:eastAsia="hu-HU"/>
          </w:rPr>
          <w:tab/>
        </w:r>
        <w:r w:rsidRPr="00106CCB" w:rsidDel="00106CCB">
          <w:rPr>
            <w:rStyle w:val="Hiperhivatkozs"/>
            <w:noProof/>
          </w:rPr>
          <w:delText>VIPER</w:delText>
        </w:r>
        <w:r w:rsidDel="00106CCB">
          <w:rPr>
            <w:noProof/>
            <w:webHidden/>
          </w:rPr>
          <w:tab/>
          <w:delText>26</w:delText>
        </w:r>
      </w:del>
    </w:p>
    <w:p w14:paraId="51C35E41" w14:textId="3D09592B" w:rsidR="00106CCB" w:rsidDel="00106CCB" w:rsidRDefault="00106CCB">
      <w:pPr>
        <w:pStyle w:val="TJ3"/>
        <w:tabs>
          <w:tab w:val="right" w:leader="dot" w:pos="9060"/>
        </w:tabs>
        <w:rPr>
          <w:del w:id="326" w:author="Vihari Réka" w:date="2018-11-30T21:10:00Z"/>
          <w:rFonts w:asciiTheme="minorHAnsi" w:eastAsiaTheme="minorEastAsia" w:hAnsiTheme="minorHAnsi" w:cstheme="minorBidi"/>
          <w:noProof/>
          <w:lang w:eastAsia="hu-HU"/>
        </w:rPr>
      </w:pPr>
      <w:del w:id="327" w:author="Vihari Réka" w:date="2018-11-30T21:10:00Z">
        <w:r w:rsidRPr="00106CCB" w:rsidDel="00106CCB">
          <w:rPr>
            <w:rStyle w:val="Hiperhivatkozs"/>
            <w:noProof/>
          </w:rPr>
          <w:delText>2.4.2.</w:delText>
        </w:r>
        <w:r w:rsidDel="00106CCB">
          <w:rPr>
            <w:noProof/>
            <w:webHidden/>
          </w:rPr>
          <w:tab/>
          <w:delText>26</w:delText>
        </w:r>
      </w:del>
    </w:p>
    <w:p w14:paraId="4F03BBA7" w14:textId="067CB783" w:rsidR="00106CCB" w:rsidDel="00106CCB" w:rsidRDefault="00106CCB">
      <w:pPr>
        <w:pStyle w:val="TJ3"/>
        <w:tabs>
          <w:tab w:val="left" w:pos="1440"/>
          <w:tab w:val="right" w:leader="dot" w:pos="9060"/>
        </w:tabs>
        <w:rPr>
          <w:del w:id="328" w:author="Vihari Réka" w:date="2018-11-30T21:10:00Z"/>
          <w:rFonts w:asciiTheme="minorHAnsi" w:eastAsiaTheme="minorEastAsia" w:hAnsiTheme="minorHAnsi" w:cstheme="minorBidi"/>
          <w:noProof/>
          <w:lang w:eastAsia="hu-HU"/>
        </w:rPr>
      </w:pPr>
      <w:del w:id="329" w:author="Vihari Réka" w:date="2018-11-30T21:10:00Z">
        <w:r w:rsidRPr="00106CCB" w:rsidDel="00106CCB">
          <w:rPr>
            <w:rStyle w:val="Hiperhivatkozs"/>
            <w:noProof/>
          </w:rPr>
          <w:delText>2.4.3.</w:delText>
        </w:r>
        <w:r w:rsidDel="00106CCB">
          <w:rPr>
            <w:rFonts w:asciiTheme="minorHAnsi" w:eastAsiaTheme="minorEastAsia" w:hAnsiTheme="minorHAnsi" w:cstheme="minorBidi"/>
            <w:noProof/>
            <w:lang w:eastAsia="hu-HU"/>
          </w:rPr>
          <w:tab/>
        </w:r>
        <w:r w:rsidRPr="00106CCB" w:rsidDel="00106CCB">
          <w:rPr>
            <w:rStyle w:val="Hiperhivatkozs"/>
            <w:noProof/>
          </w:rPr>
          <w:delText>Viper vs MVC</w:delText>
        </w:r>
        <w:r w:rsidDel="00106CCB">
          <w:rPr>
            <w:noProof/>
            <w:webHidden/>
          </w:rPr>
          <w:tab/>
          <w:delText>27</w:delText>
        </w:r>
      </w:del>
    </w:p>
    <w:p w14:paraId="5D42DFEA" w14:textId="47E64FE5" w:rsidR="00106CCB" w:rsidDel="00106CCB" w:rsidRDefault="00106CCB">
      <w:pPr>
        <w:pStyle w:val="TJ3"/>
        <w:tabs>
          <w:tab w:val="left" w:pos="1440"/>
          <w:tab w:val="right" w:leader="dot" w:pos="9060"/>
        </w:tabs>
        <w:rPr>
          <w:del w:id="330" w:author="Vihari Réka" w:date="2018-11-30T21:10:00Z"/>
          <w:rFonts w:asciiTheme="minorHAnsi" w:eastAsiaTheme="minorEastAsia" w:hAnsiTheme="minorHAnsi" w:cstheme="minorBidi"/>
          <w:noProof/>
          <w:lang w:eastAsia="hu-HU"/>
        </w:rPr>
      </w:pPr>
      <w:del w:id="331" w:author="Vihari Réka" w:date="2018-11-30T21:10:00Z">
        <w:r w:rsidRPr="00106CCB" w:rsidDel="00106CCB">
          <w:rPr>
            <w:rStyle w:val="Hiperhivatkozs"/>
            <w:noProof/>
          </w:rPr>
          <w:delText>2.4.4.</w:delText>
        </w:r>
        <w:r w:rsidDel="00106CCB">
          <w:rPr>
            <w:rFonts w:asciiTheme="minorHAnsi" w:eastAsiaTheme="minorEastAsia" w:hAnsiTheme="minorHAnsi" w:cstheme="minorBidi"/>
            <w:noProof/>
            <w:lang w:eastAsia="hu-HU"/>
          </w:rPr>
          <w:tab/>
        </w:r>
        <w:r w:rsidRPr="00106CCB" w:rsidDel="00106CCB">
          <w:rPr>
            <w:rStyle w:val="Hiperhivatkozs"/>
            <w:noProof/>
          </w:rPr>
          <w:delText>Konklúzió</w:delText>
        </w:r>
        <w:r w:rsidDel="00106CCB">
          <w:rPr>
            <w:noProof/>
            <w:webHidden/>
          </w:rPr>
          <w:tab/>
          <w:delText>27</w:delText>
        </w:r>
      </w:del>
    </w:p>
    <w:p w14:paraId="69950393" w14:textId="35B5AAA3" w:rsidR="00106CCB" w:rsidDel="00106CCB" w:rsidRDefault="00106CCB">
      <w:pPr>
        <w:pStyle w:val="TJ2"/>
        <w:tabs>
          <w:tab w:val="right" w:leader="dot" w:pos="9060"/>
        </w:tabs>
        <w:rPr>
          <w:del w:id="332" w:author="Vihari Réka" w:date="2018-11-30T21:10:00Z"/>
          <w:rFonts w:asciiTheme="minorHAnsi" w:eastAsiaTheme="minorEastAsia" w:hAnsiTheme="minorHAnsi" w:cstheme="minorBidi"/>
          <w:noProof/>
          <w:lang w:eastAsia="hu-HU"/>
        </w:rPr>
      </w:pPr>
      <w:del w:id="333" w:author="Vihari Réka" w:date="2018-11-30T21:10:00Z">
        <w:r w:rsidRPr="00106CCB" w:rsidDel="00106CCB">
          <w:rPr>
            <w:rStyle w:val="Hiperhivatkozs"/>
            <w:noProof/>
          </w:rPr>
          <w:delText>2.5. Verziókezelés</w:delText>
        </w:r>
        <w:r w:rsidDel="00106CCB">
          <w:rPr>
            <w:noProof/>
            <w:webHidden/>
          </w:rPr>
          <w:tab/>
          <w:delText>28</w:delText>
        </w:r>
      </w:del>
    </w:p>
    <w:p w14:paraId="14B70A01" w14:textId="3958E9B7" w:rsidR="00106CCB" w:rsidDel="00106CCB" w:rsidRDefault="00106CCB">
      <w:pPr>
        <w:pStyle w:val="TJ1"/>
        <w:tabs>
          <w:tab w:val="left" w:pos="482"/>
        </w:tabs>
        <w:rPr>
          <w:del w:id="334" w:author="Vihari Réka" w:date="2018-11-30T21:10:00Z"/>
          <w:rFonts w:asciiTheme="minorHAnsi" w:eastAsiaTheme="minorEastAsia" w:hAnsiTheme="minorHAnsi" w:cstheme="minorBidi"/>
          <w:b w:val="0"/>
          <w:noProof/>
          <w:lang w:eastAsia="hu-HU"/>
        </w:rPr>
      </w:pPr>
      <w:del w:id="335" w:author="Vihari Réka" w:date="2018-11-30T21:10:00Z">
        <w:r w:rsidRPr="00106CCB" w:rsidDel="00106CCB">
          <w:rPr>
            <w:rStyle w:val="Hiperhivatkozs"/>
            <w:rFonts w:cs="Arial"/>
            <w:noProof/>
            <w:kern w:val="32"/>
          </w:rPr>
          <w:delText>3.</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Feladat ismertetése</w:delText>
        </w:r>
        <w:r w:rsidDel="00106CCB">
          <w:rPr>
            <w:noProof/>
            <w:webHidden/>
          </w:rPr>
          <w:tab/>
          <w:delText>30</w:delText>
        </w:r>
      </w:del>
    </w:p>
    <w:p w14:paraId="4D07758B" w14:textId="19EFCE99" w:rsidR="00106CCB" w:rsidDel="00106CCB" w:rsidRDefault="00106CCB">
      <w:pPr>
        <w:pStyle w:val="TJ2"/>
        <w:tabs>
          <w:tab w:val="left" w:pos="960"/>
          <w:tab w:val="right" w:leader="dot" w:pos="9060"/>
        </w:tabs>
        <w:rPr>
          <w:del w:id="336" w:author="Vihari Réka" w:date="2018-11-30T21:10:00Z"/>
          <w:rFonts w:asciiTheme="minorHAnsi" w:eastAsiaTheme="minorEastAsia" w:hAnsiTheme="minorHAnsi" w:cstheme="minorBidi"/>
          <w:noProof/>
          <w:lang w:eastAsia="hu-HU"/>
        </w:rPr>
      </w:pPr>
      <w:del w:id="337" w:author="Vihari Réka" w:date="2018-11-30T21:10:00Z">
        <w:r w:rsidRPr="00106CCB" w:rsidDel="00106CCB">
          <w:rPr>
            <w:rStyle w:val="Hiperhivatkozs"/>
            <w:noProof/>
          </w:rPr>
          <w:delText>3.1.</w:delText>
        </w:r>
        <w:r w:rsidDel="00106CCB">
          <w:rPr>
            <w:rFonts w:asciiTheme="minorHAnsi" w:eastAsiaTheme="minorEastAsia" w:hAnsiTheme="minorHAnsi" w:cstheme="minorBidi"/>
            <w:noProof/>
            <w:lang w:eastAsia="hu-HU"/>
          </w:rPr>
          <w:tab/>
        </w:r>
        <w:r w:rsidRPr="00106CCB" w:rsidDel="00106CCB">
          <w:rPr>
            <w:rStyle w:val="Hiperhivatkozs"/>
            <w:noProof/>
          </w:rPr>
          <w:delText>Specifikáció</w:delText>
        </w:r>
        <w:r w:rsidDel="00106CCB">
          <w:rPr>
            <w:noProof/>
            <w:webHidden/>
          </w:rPr>
          <w:tab/>
          <w:delText>30</w:delText>
        </w:r>
      </w:del>
    </w:p>
    <w:p w14:paraId="323543A4" w14:textId="3D3895FA" w:rsidR="00106CCB" w:rsidDel="00106CCB" w:rsidRDefault="00106CCB">
      <w:pPr>
        <w:pStyle w:val="TJ1"/>
        <w:tabs>
          <w:tab w:val="left" w:pos="482"/>
        </w:tabs>
        <w:rPr>
          <w:del w:id="338" w:author="Vihari Réka" w:date="2018-11-30T21:10:00Z"/>
          <w:rFonts w:asciiTheme="minorHAnsi" w:eastAsiaTheme="minorEastAsia" w:hAnsiTheme="minorHAnsi" w:cstheme="minorBidi"/>
          <w:b w:val="0"/>
          <w:noProof/>
          <w:lang w:eastAsia="hu-HU"/>
        </w:rPr>
      </w:pPr>
      <w:del w:id="339" w:author="Vihari Réka" w:date="2018-11-30T21:10:00Z">
        <w:r w:rsidRPr="00106CCB" w:rsidDel="00106CCB">
          <w:rPr>
            <w:rStyle w:val="Hiperhivatkozs"/>
            <w:rFonts w:cs="Arial"/>
            <w:noProof/>
            <w:kern w:val="32"/>
          </w:rPr>
          <w:delText>4.</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Technológiák ismertetése</w:delText>
        </w:r>
        <w:r w:rsidDel="00106CCB">
          <w:rPr>
            <w:noProof/>
            <w:webHidden/>
          </w:rPr>
          <w:tab/>
          <w:delText>31</w:delText>
        </w:r>
      </w:del>
    </w:p>
    <w:p w14:paraId="4070C4DE" w14:textId="624FDF4D" w:rsidR="00106CCB" w:rsidDel="00106CCB" w:rsidRDefault="00106CCB">
      <w:pPr>
        <w:pStyle w:val="TJ2"/>
        <w:tabs>
          <w:tab w:val="left" w:pos="960"/>
          <w:tab w:val="right" w:leader="dot" w:pos="9060"/>
        </w:tabs>
        <w:rPr>
          <w:del w:id="340" w:author="Vihari Réka" w:date="2018-11-30T21:10:00Z"/>
          <w:rFonts w:asciiTheme="minorHAnsi" w:eastAsiaTheme="minorEastAsia" w:hAnsiTheme="minorHAnsi" w:cstheme="minorBidi"/>
          <w:noProof/>
          <w:lang w:eastAsia="hu-HU"/>
        </w:rPr>
      </w:pPr>
      <w:del w:id="341" w:author="Vihari Réka" w:date="2018-11-30T21:10:00Z">
        <w:r w:rsidRPr="00106CCB" w:rsidDel="00106CCB">
          <w:rPr>
            <w:rStyle w:val="Hiperhivatkozs"/>
            <w:noProof/>
          </w:rPr>
          <w:delText>4.1.</w:delText>
        </w:r>
        <w:r w:rsidDel="00106CCB">
          <w:rPr>
            <w:rFonts w:asciiTheme="minorHAnsi" w:eastAsiaTheme="minorEastAsia" w:hAnsiTheme="minorHAnsi" w:cstheme="minorBidi"/>
            <w:noProof/>
            <w:lang w:eastAsia="hu-HU"/>
          </w:rPr>
          <w:tab/>
        </w:r>
        <w:r w:rsidRPr="00106CCB" w:rsidDel="00106CCB">
          <w:rPr>
            <w:rStyle w:val="Hiperhivatkozs"/>
            <w:noProof/>
          </w:rPr>
          <w:delText>CocoaPods</w:delText>
        </w:r>
        <w:r w:rsidDel="00106CCB">
          <w:rPr>
            <w:noProof/>
            <w:webHidden/>
          </w:rPr>
          <w:tab/>
          <w:delText>31</w:delText>
        </w:r>
      </w:del>
    </w:p>
    <w:p w14:paraId="413D4DC4" w14:textId="4F27DE50" w:rsidR="00106CCB" w:rsidDel="00106CCB" w:rsidRDefault="00106CCB">
      <w:pPr>
        <w:pStyle w:val="TJ2"/>
        <w:tabs>
          <w:tab w:val="left" w:pos="960"/>
          <w:tab w:val="right" w:leader="dot" w:pos="9060"/>
        </w:tabs>
        <w:rPr>
          <w:del w:id="342" w:author="Vihari Réka" w:date="2018-11-30T21:10:00Z"/>
          <w:rFonts w:asciiTheme="minorHAnsi" w:eastAsiaTheme="minorEastAsia" w:hAnsiTheme="minorHAnsi" w:cstheme="minorBidi"/>
          <w:noProof/>
          <w:lang w:eastAsia="hu-HU"/>
        </w:rPr>
      </w:pPr>
      <w:del w:id="343" w:author="Vihari Réka" w:date="2018-11-30T21:10:00Z">
        <w:r w:rsidRPr="00106CCB" w:rsidDel="00106CCB">
          <w:rPr>
            <w:rStyle w:val="Hiperhivatkozs"/>
            <w:noProof/>
          </w:rPr>
          <w:delText>4.2.</w:delText>
        </w:r>
        <w:r w:rsidDel="00106CCB">
          <w:rPr>
            <w:rFonts w:asciiTheme="minorHAnsi" w:eastAsiaTheme="minorEastAsia" w:hAnsiTheme="minorHAnsi" w:cstheme="minorBidi"/>
            <w:noProof/>
            <w:lang w:eastAsia="hu-HU"/>
          </w:rPr>
          <w:tab/>
        </w:r>
        <w:r w:rsidRPr="00106CCB" w:rsidDel="00106CCB">
          <w:rPr>
            <w:rStyle w:val="Hiperhivatkozs"/>
            <w:noProof/>
          </w:rPr>
          <w:delText>JHipster</w:delText>
        </w:r>
        <w:r w:rsidDel="00106CCB">
          <w:rPr>
            <w:noProof/>
            <w:webHidden/>
          </w:rPr>
          <w:tab/>
          <w:delText>33</w:delText>
        </w:r>
      </w:del>
    </w:p>
    <w:p w14:paraId="67DD3F3A" w14:textId="62BE7443" w:rsidR="00106CCB" w:rsidDel="00106CCB" w:rsidRDefault="00106CCB">
      <w:pPr>
        <w:pStyle w:val="TJ1"/>
        <w:tabs>
          <w:tab w:val="left" w:pos="482"/>
        </w:tabs>
        <w:rPr>
          <w:del w:id="344" w:author="Vihari Réka" w:date="2018-11-30T21:10:00Z"/>
          <w:rFonts w:asciiTheme="minorHAnsi" w:eastAsiaTheme="minorEastAsia" w:hAnsiTheme="minorHAnsi" w:cstheme="minorBidi"/>
          <w:b w:val="0"/>
          <w:noProof/>
          <w:lang w:eastAsia="hu-HU"/>
        </w:rPr>
      </w:pPr>
      <w:del w:id="345" w:author="Vihari Réka" w:date="2018-11-30T21:10:00Z">
        <w:r w:rsidRPr="00106CCB" w:rsidDel="00106CCB">
          <w:rPr>
            <w:rStyle w:val="Hiperhivatkozs"/>
            <w:rFonts w:cs="Arial"/>
            <w:noProof/>
            <w:kern w:val="32"/>
          </w:rPr>
          <w:delText>5.</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Tervezés</w:delText>
        </w:r>
        <w:r w:rsidDel="00106CCB">
          <w:rPr>
            <w:noProof/>
            <w:webHidden/>
          </w:rPr>
          <w:tab/>
          <w:delText>40</w:delText>
        </w:r>
      </w:del>
    </w:p>
    <w:p w14:paraId="2DCF8AE8" w14:textId="040D8FCF" w:rsidR="00106CCB" w:rsidDel="00106CCB" w:rsidRDefault="00106CCB">
      <w:pPr>
        <w:pStyle w:val="TJ2"/>
        <w:tabs>
          <w:tab w:val="left" w:pos="960"/>
          <w:tab w:val="right" w:leader="dot" w:pos="9060"/>
        </w:tabs>
        <w:rPr>
          <w:del w:id="346" w:author="Vihari Réka" w:date="2018-11-30T21:10:00Z"/>
          <w:rFonts w:asciiTheme="minorHAnsi" w:eastAsiaTheme="minorEastAsia" w:hAnsiTheme="minorHAnsi" w:cstheme="minorBidi"/>
          <w:noProof/>
          <w:lang w:eastAsia="hu-HU"/>
        </w:rPr>
      </w:pPr>
      <w:del w:id="347" w:author="Vihari Réka" w:date="2018-11-30T21:10:00Z">
        <w:r w:rsidRPr="00106CCB" w:rsidDel="00106CCB">
          <w:rPr>
            <w:rStyle w:val="Hiperhivatkozs"/>
            <w:noProof/>
          </w:rPr>
          <w:delText>5.1.</w:delText>
        </w:r>
        <w:r w:rsidDel="00106CCB">
          <w:rPr>
            <w:rFonts w:asciiTheme="minorHAnsi" w:eastAsiaTheme="minorEastAsia" w:hAnsiTheme="minorHAnsi" w:cstheme="minorBidi"/>
            <w:noProof/>
            <w:lang w:eastAsia="hu-HU"/>
          </w:rPr>
          <w:tab/>
        </w:r>
        <w:r w:rsidRPr="00106CCB" w:rsidDel="00106CCB">
          <w:rPr>
            <w:rStyle w:val="Hiperhivatkozs"/>
            <w:noProof/>
          </w:rPr>
          <w:delText>Adatbázis</w:delText>
        </w:r>
        <w:r w:rsidDel="00106CCB">
          <w:rPr>
            <w:noProof/>
            <w:webHidden/>
          </w:rPr>
          <w:tab/>
          <w:delText>40</w:delText>
        </w:r>
      </w:del>
    </w:p>
    <w:p w14:paraId="0E10C345" w14:textId="7BA3767C" w:rsidR="00106CCB" w:rsidDel="00106CCB" w:rsidRDefault="00106CCB">
      <w:pPr>
        <w:pStyle w:val="TJ2"/>
        <w:tabs>
          <w:tab w:val="left" w:pos="960"/>
          <w:tab w:val="right" w:leader="dot" w:pos="9060"/>
        </w:tabs>
        <w:rPr>
          <w:del w:id="348" w:author="Vihari Réka" w:date="2018-11-30T21:10:00Z"/>
          <w:rFonts w:asciiTheme="minorHAnsi" w:eastAsiaTheme="minorEastAsia" w:hAnsiTheme="minorHAnsi" w:cstheme="minorBidi"/>
          <w:noProof/>
          <w:lang w:eastAsia="hu-HU"/>
        </w:rPr>
      </w:pPr>
      <w:del w:id="349" w:author="Vihari Réka" w:date="2018-11-30T21:10:00Z">
        <w:r w:rsidRPr="00106CCB" w:rsidDel="00106CCB">
          <w:rPr>
            <w:rStyle w:val="Hiperhivatkozs"/>
            <w:noProof/>
          </w:rPr>
          <w:delText>5.2.</w:delText>
        </w:r>
        <w:r w:rsidDel="00106CCB">
          <w:rPr>
            <w:rFonts w:asciiTheme="minorHAnsi" w:eastAsiaTheme="minorEastAsia" w:hAnsiTheme="minorHAnsi" w:cstheme="minorBidi"/>
            <w:noProof/>
            <w:lang w:eastAsia="hu-HU"/>
          </w:rPr>
          <w:tab/>
        </w:r>
        <w:r w:rsidRPr="00106CCB" w:rsidDel="00106CCB">
          <w:rPr>
            <w:rStyle w:val="Hiperhivatkozs"/>
            <w:noProof/>
          </w:rPr>
          <w:delText>Kommunikáció a szerverrel</w:delText>
        </w:r>
        <w:r w:rsidDel="00106CCB">
          <w:rPr>
            <w:noProof/>
            <w:webHidden/>
          </w:rPr>
          <w:tab/>
          <w:delText>42</w:delText>
        </w:r>
      </w:del>
    </w:p>
    <w:p w14:paraId="341FF181" w14:textId="472692BB" w:rsidR="00106CCB" w:rsidDel="00106CCB" w:rsidRDefault="00106CCB">
      <w:pPr>
        <w:pStyle w:val="TJ2"/>
        <w:tabs>
          <w:tab w:val="left" w:pos="960"/>
          <w:tab w:val="right" w:leader="dot" w:pos="9060"/>
        </w:tabs>
        <w:rPr>
          <w:del w:id="350" w:author="Vihari Réka" w:date="2018-11-30T21:10:00Z"/>
          <w:rFonts w:asciiTheme="minorHAnsi" w:eastAsiaTheme="minorEastAsia" w:hAnsiTheme="minorHAnsi" w:cstheme="minorBidi"/>
          <w:noProof/>
          <w:lang w:eastAsia="hu-HU"/>
        </w:rPr>
      </w:pPr>
      <w:del w:id="351" w:author="Vihari Réka" w:date="2018-11-30T21:10:00Z">
        <w:r w:rsidRPr="00106CCB" w:rsidDel="00106CCB">
          <w:rPr>
            <w:rStyle w:val="Hiperhivatkozs"/>
            <w:noProof/>
          </w:rPr>
          <w:delText>5.2.1</w:delText>
        </w:r>
        <w:r w:rsidDel="00106CCB">
          <w:rPr>
            <w:rFonts w:asciiTheme="minorHAnsi" w:eastAsiaTheme="minorEastAsia" w:hAnsiTheme="minorHAnsi" w:cstheme="minorBidi"/>
            <w:noProof/>
            <w:lang w:eastAsia="hu-HU"/>
          </w:rPr>
          <w:tab/>
        </w:r>
        <w:r w:rsidRPr="00106CCB" w:rsidDel="00106CCB">
          <w:rPr>
            <w:rStyle w:val="Hiperhivatkozs"/>
            <w:noProof/>
          </w:rPr>
          <w:delText>Authentikáció</w:delText>
        </w:r>
        <w:r w:rsidDel="00106CCB">
          <w:rPr>
            <w:noProof/>
            <w:webHidden/>
          </w:rPr>
          <w:tab/>
          <w:delText>45</w:delText>
        </w:r>
      </w:del>
    </w:p>
    <w:p w14:paraId="4880A79F" w14:textId="75333E8E" w:rsidR="00106CCB" w:rsidDel="00106CCB" w:rsidRDefault="00106CCB">
      <w:pPr>
        <w:pStyle w:val="TJ1"/>
        <w:tabs>
          <w:tab w:val="left" w:pos="482"/>
        </w:tabs>
        <w:rPr>
          <w:del w:id="352" w:author="Vihari Réka" w:date="2018-11-30T21:10:00Z"/>
          <w:rFonts w:asciiTheme="minorHAnsi" w:eastAsiaTheme="minorEastAsia" w:hAnsiTheme="minorHAnsi" w:cstheme="minorBidi"/>
          <w:b w:val="0"/>
          <w:noProof/>
          <w:lang w:eastAsia="hu-HU"/>
        </w:rPr>
      </w:pPr>
      <w:del w:id="353" w:author="Vihari Réka" w:date="2018-11-30T21:10: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Megvalósítás</w:delText>
        </w:r>
        <w:r w:rsidDel="00106CCB">
          <w:rPr>
            <w:noProof/>
            <w:webHidden/>
          </w:rPr>
          <w:tab/>
        </w:r>
        <w:r w:rsidDel="00106CCB">
          <w:rPr>
            <w:noProof/>
            <w:webHidden/>
          </w:rPr>
          <w:delText>49</w:delText>
        </w:r>
      </w:del>
    </w:p>
    <w:p w14:paraId="0AAB5CBA" w14:textId="028C5422" w:rsidR="00106CCB" w:rsidDel="00106CCB" w:rsidRDefault="00106CCB">
      <w:pPr>
        <w:pStyle w:val="TJ2"/>
        <w:tabs>
          <w:tab w:val="left" w:pos="960"/>
          <w:tab w:val="right" w:leader="dot" w:pos="9060"/>
        </w:tabs>
        <w:rPr>
          <w:del w:id="354" w:author="Vihari Réka" w:date="2018-11-30T21:10:00Z"/>
          <w:rFonts w:asciiTheme="minorHAnsi" w:eastAsiaTheme="minorEastAsia" w:hAnsiTheme="minorHAnsi" w:cstheme="minorBidi"/>
          <w:noProof/>
          <w:lang w:eastAsia="hu-HU"/>
        </w:rPr>
      </w:pPr>
      <w:del w:id="355" w:author="Vihari Réka" w:date="2018-11-30T21:10:00Z">
        <w:r w:rsidRPr="00106CCB" w:rsidDel="00106CCB">
          <w:rPr>
            <w:rStyle w:val="Hiperhivatkozs"/>
            <w:noProof/>
          </w:rPr>
          <w:delText>6.1.</w:delText>
        </w:r>
        <w:r w:rsidDel="00106CCB">
          <w:rPr>
            <w:rFonts w:asciiTheme="minorHAnsi" w:eastAsiaTheme="minorEastAsia" w:hAnsiTheme="minorHAnsi" w:cstheme="minorBidi"/>
            <w:noProof/>
            <w:lang w:eastAsia="hu-HU"/>
          </w:rPr>
          <w:tab/>
        </w:r>
        <w:r w:rsidRPr="00106CCB" w:rsidDel="00106CCB">
          <w:rPr>
            <w:rStyle w:val="Hiperhivatkozs"/>
            <w:noProof/>
          </w:rPr>
          <w:delText>Néhány részletesebb megvalósítás bemutatása</w:delText>
        </w:r>
        <w:r w:rsidDel="00106CCB">
          <w:rPr>
            <w:noProof/>
            <w:webHidden/>
          </w:rPr>
          <w:tab/>
          <w:delText>49</w:delText>
        </w:r>
      </w:del>
    </w:p>
    <w:p w14:paraId="6B10F680" w14:textId="1EE56360" w:rsidR="00106CCB" w:rsidDel="00106CCB" w:rsidRDefault="00106CCB">
      <w:pPr>
        <w:pStyle w:val="TJ2"/>
        <w:tabs>
          <w:tab w:val="right" w:leader="dot" w:pos="9060"/>
        </w:tabs>
        <w:rPr>
          <w:del w:id="356" w:author="Vihari Réka" w:date="2018-11-30T21:10:00Z"/>
          <w:rFonts w:asciiTheme="minorHAnsi" w:eastAsiaTheme="minorEastAsia" w:hAnsiTheme="minorHAnsi" w:cstheme="minorBidi"/>
          <w:noProof/>
          <w:lang w:eastAsia="hu-HU"/>
        </w:rPr>
      </w:pPr>
      <w:del w:id="357" w:author="Vihari Réka" w:date="2018-11-30T21:10:00Z">
        <w:r w:rsidRPr="00106CCB" w:rsidDel="00106CCB">
          <w:rPr>
            <w:rStyle w:val="Hiperhivatkozs"/>
            <w:noProof/>
          </w:rPr>
          <w:delText>6.1.2. Út rajzolása</w:delText>
        </w:r>
        <w:r w:rsidDel="00106CCB">
          <w:rPr>
            <w:noProof/>
            <w:webHidden/>
          </w:rPr>
          <w:tab/>
          <w:delText>49</w:delText>
        </w:r>
      </w:del>
    </w:p>
    <w:p w14:paraId="04CD8FC7" w14:textId="3C875156" w:rsidR="00106CCB" w:rsidDel="00106CCB" w:rsidRDefault="00106CCB">
      <w:pPr>
        <w:pStyle w:val="TJ2"/>
        <w:tabs>
          <w:tab w:val="left" w:pos="960"/>
          <w:tab w:val="right" w:leader="dot" w:pos="9060"/>
        </w:tabs>
        <w:rPr>
          <w:del w:id="358" w:author="Vihari Réka" w:date="2018-11-30T21:10:00Z"/>
          <w:rFonts w:asciiTheme="minorHAnsi" w:eastAsiaTheme="minorEastAsia" w:hAnsiTheme="minorHAnsi" w:cstheme="minorBidi"/>
          <w:noProof/>
          <w:lang w:eastAsia="hu-HU"/>
        </w:rPr>
      </w:pPr>
      <w:del w:id="359" w:author="Vihari Réka" w:date="2018-11-30T21:10:00Z">
        <w:r w:rsidRPr="00106CCB" w:rsidDel="00106CCB">
          <w:rPr>
            <w:rStyle w:val="Hiperhivatkozs"/>
            <w:noProof/>
          </w:rPr>
          <w:delText>6.2.</w:delText>
        </w:r>
        <w:r w:rsidDel="00106CCB">
          <w:rPr>
            <w:rFonts w:asciiTheme="minorHAnsi" w:eastAsiaTheme="minorEastAsia" w:hAnsiTheme="minorHAnsi" w:cstheme="minorBidi"/>
            <w:noProof/>
            <w:lang w:eastAsia="hu-HU"/>
          </w:rPr>
          <w:tab/>
        </w:r>
        <w:r w:rsidRPr="00106CCB" w:rsidDel="00106CCB">
          <w:rPr>
            <w:rStyle w:val="Hiperhivatkozs"/>
            <w:noProof/>
          </w:rPr>
          <w:delText>Felhasználói kézikönyv</w:delText>
        </w:r>
        <w:r w:rsidDel="00106CCB">
          <w:rPr>
            <w:noProof/>
            <w:webHidden/>
          </w:rPr>
          <w:tab/>
          <w:delText>50</w:delText>
        </w:r>
      </w:del>
    </w:p>
    <w:p w14:paraId="5D1181C2" w14:textId="1AD9317A" w:rsidR="00106CCB" w:rsidDel="00106CCB" w:rsidRDefault="00106CCB">
      <w:pPr>
        <w:pStyle w:val="TJ1"/>
        <w:tabs>
          <w:tab w:val="left" w:pos="482"/>
        </w:tabs>
        <w:rPr>
          <w:del w:id="360" w:author="Vihari Réka" w:date="2018-11-30T21:10:00Z"/>
          <w:rFonts w:asciiTheme="minorHAnsi" w:eastAsiaTheme="minorEastAsia" w:hAnsiTheme="minorHAnsi" w:cstheme="minorBidi"/>
          <w:b w:val="0"/>
          <w:noProof/>
          <w:lang w:eastAsia="hu-HU"/>
        </w:rPr>
      </w:pPr>
      <w:del w:id="361" w:author="Vihari Réka" w:date="2018-11-30T21:10: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Tesztelés</w:delText>
        </w:r>
        <w:r w:rsidDel="00106CCB">
          <w:rPr>
            <w:noProof/>
            <w:webHidden/>
          </w:rPr>
          <w:tab/>
          <w:delText>57</w:delText>
        </w:r>
      </w:del>
    </w:p>
    <w:p w14:paraId="03ABDFB9" w14:textId="2A201360" w:rsidR="00106CCB" w:rsidDel="00106CCB" w:rsidRDefault="00106CCB">
      <w:pPr>
        <w:pStyle w:val="TJ1"/>
        <w:tabs>
          <w:tab w:val="left" w:pos="482"/>
        </w:tabs>
        <w:rPr>
          <w:del w:id="362" w:author="Vihari Réka" w:date="2018-11-30T21:10:00Z"/>
          <w:rFonts w:asciiTheme="minorHAnsi" w:eastAsiaTheme="minorEastAsia" w:hAnsiTheme="minorHAnsi" w:cstheme="minorBidi"/>
          <w:b w:val="0"/>
          <w:noProof/>
          <w:lang w:eastAsia="hu-HU"/>
        </w:rPr>
      </w:pPr>
      <w:del w:id="363" w:author="Vihari Réka" w:date="2018-11-30T21:10:00Z">
        <w:r w:rsidRPr="00106CCB" w:rsidDel="00106CCB">
          <w:rPr>
            <w:rStyle w:val="Hiperhivatkozs"/>
            <w:rFonts w:cs="Arial"/>
            <w:noProof/>
            <w:kern w:val="32"/>
          </w:rPr>
          <w:delText>7.</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Továbbfejlesztési lehetőségek</w:delText>
        </w:r>
        <w:r w:rsidDel="00106CCB">
          <w:rPr>
            <w:noProof/>
            <w:webHidden/>
          </w:rPr>
          <w:tab/>
          <w:delText>58</w:delText>
        </w:r>
      </w:del>
    </w:p>
    <w:p w14:paraId="73B2736D" w14:textId="064468C0" w:rsidR="00106CCB" w:rsidDel="00106CCB" w:rsidRDefault="00106CCB">
      <w:pPr>
        <w:pStyle w:val="TJ1"/>
        <w:tabs>
          <w:tab w:val="left" w:pos="482"/>
        </w:tabs>
        <w:rPr>
          <w:del w:id="364" w:author="Vihari Réka" w:date="2018-11-30T21:10:00Z"/>
          <w:rFonts w:asciiTheme="minorHAnsi" w:eastAsiaTheme="minorEastAsia" w:hAnsiTheme="minorHAnsi" w:cstheme="minorBidi"/>
          <w:b w:val="0"/>
          <w:noProof/>
          <w:lang w:eastAsia="hu-HU"/>
        </w:rPr>
      </w:pPr>
      <w:del w:id="365" w:author="Vihari Réka" w:date="2018-11-30T21:10:00Z">
        <w:r w:rsidRPr="00106CCB" w:rsidDel="00106CCB">
          <w:rPr>
            <w:rStyle w:val="Hiperhivatkozs"/>
            <w:rFonts w:cs="Arial"/>
            <w:noProof/>
            <w:kern w:val="32"/>
          </w:rPr>
          <w:delText>8.</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Összefoglaló</w:delText>
        </w:r>
        <w:r w:rsidDel="00106CCB">
          <w:rPr>
            <w:noProof/>
            <w:webHidden/>
          </w:rPr>
          <w:tab/>
          <w:delText>59</w:delText>
        </w:r>
      </w:del>
    </w:p>
    <w:p w14:paraId="200317C8" w14:textId="7EDA58B9" w:rsidR="00106CCB" w:rsidDel="00106CCB" w:rsidRDefault="00106CCB">
      <w:pPr>
        <w:pStyle w:val="TJ1"/>
        <w:tabs>
          <w:tab w:val="left" w:pos="482"/>
        </w:tabs>
        <w:rPr>
          <w:del w:id="366" w:author="Vihari Réka" w:date="2018-11-30T21:10:00Z"/>
          <w:rFonts w:asciiTheme="minorHAnsi" w:eastAsiaTheme="minorEastAsia" w:hAnsiTheme="minorHAnsi" w:cstheme="minorBidi"/>
          <w:b w:val="0"/>
          <w:noProof/>
          <w:lang w:eastAsia="hu-HU"/>
        </w:rPr>
      </w:pPr>
      <w:del w:id="367" w:author="Vihari Réka" w:date="2018-11-30T21:10:00Z">
        <w:r w:rsidRPr="00106CCB" w:rsidDel="00106CCB">
          <w:rPr>
            <w:rStyle w:val="Hiperhivatkozs"/>
            <w:rFonts w:cs="Arial"/>
            <w:noProof/>
            <w:kern w:val="32"/>
          </w:rPr>
          <w:delText>9.</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Irodalomjegyzék</w:delText>
        </w:r>
        <w:r w:rsidDel="00106CCB">
          <w:rPr>
            <w:noProof/>
            <w:webHidden/>
          </w:rPr>
          <w:tab/>
          <w:delText>60</w:delText>
        </w:r>
      </w:del>
    </w:p>
    <w:p w14:paraId="495FB419" w14:textId="26CC0F5D" w:rsidR="00826B19" w:rsidDel="00106CCB" w:rsidRDefault="00826B19">
      <w:pPr>
        <w:pStyle w:val="TJ1"/>
        <w:rPr>
          <w:del w:id="368" w:author="Vihari Réka" w:date="2018-11-30T21:07:00Z"/>
          <w:rFonts w:asciiTheme="minorHAnsi" w:eastAsiaTheme="minorEastAsia" w:hAnsiTheme="minorHAnsi" w:cstheme="minorBidi"/>
          <w:b w:val="0"/>
          <w:noProof/>
          <w:lang w:eastAsia="hu-HU"/>
        </w:rPr>
      </w:pPr>
      <w:del w:id="369" w:author="Vihari Réka" w:date="2018-11-30T21:07:00Z">
        <w:r w:rsidRPr="00106CCB" w:rsidDel="00106CCB">
          <w:rPr>
            <w:rStyle w:val="Hiperhivatkozs"/>
            <w:caps/>
            <w:noProof/>
          </w:rPr>
          <w:delText>Szakdolgozat feladat</w:delText>
        </w:r>
        <w:r w:rsidDel="00106CCB">
          <w:rPr>
            <w:noProof/>
            <w:webHidden/>
          </w:rPr>
          <w:tab/>
          <w:delText>5</w:delText>
        </w:r>
      </w:del>
    </w:p>
    <w:p w14:paraId="778D0F5A" w14:textId="632692BD" w:rsidR="00826B19" w:rsidDel="00106CCB" w:rsidRDefault="00826B19">
      <w:pPr>
        <w:pStyle w:val="TJ1"/>
        <w:rPr>
          <w:del w:id="370" w:author="Vihari Réka" w:date="2018-11-30T21:07:00Z"/>
          <w:rFonts w:asciiTheme="minorHAnsi" w:eastAsiaTheme="minorEastAsia" w:hAnsiTheme="minorHAnsi" w:cstheme="minorBidi"/>
          <w:b w:val="0"/>
          <w:noProof/>
          <w:lang w:eastAsia="hu-HU"/>
        </w:rPr>
      </w:pPr>
      <w:del w:id="371" w:author="Vihari Réka" w:date="2018-11-30T21:07:00Z">
        <w:r w:rsidRPr="00106CCB" w:rsidDel="00106CCB">
          <w:rPr>
            <w:rStyle w:val="Hiperhivatkozs"/>
            <w:noProof/>
          </w:rPr>
          <w:delText>Összefoglaló</w:delText>
        </w:r>
        <w:r w:rsidDel="00106CCB">
          <w:rPr>
            <w:noProof/>
            <w:webHidden/>
          </w:rPr>
          <w:tab/>
          <w:delText>10</w:delText>
        </w:r>
      </w:del>
    </w:p>
    <w:p w14:paraId="7992DB97" w14:textId="54720050" w:rsidR="00826B19" w:rsidDel="00106CCB" w:rsidRDefault="00826B19">
      <w:pPr>
        <w:pStyle w:val="TJ1"/>
        <w:rPr>
          <w:del w:id="372" w:author="Vihari Réka" w:date="2018-11-30T21:07:00Z"/>
          <w:rFonts w:asciiTheme="minorHAnsi" w:eastAsiaTheme="minorEastAsia" w:hAnsiTheme="minorHAnsi" w:cstheme="minorBidi"/>
          <w:b w:val="0"/>
          <w:noProof/>
          <w:lang w:eastAsia="hu-HU"/>
        </w:rPr>
      </w:pPr>
      <w:del w:id="373" w:author="Vihari Réka" w:date="2018-11-30T21:07:00Z">
        <w:r w:rsidRPr="00106CCB" w:rsidDel="00106CCB">
          <w:rPr>
            <w:rStyle w:val="Hiperhivatkozs"/>
            <w:noProof/>
          </w:rPr>
          <w:delText>Abstract</w:delText>
        </w:r>
        <w:r w:rsidDel="00106CCB">
          <w:rPr>
            <w:noProof/>
            <w:webHidden/>
          </w:rPr>
          <w:tab/>
          <w:delText>11</w:delText>
        </w:r>
      </w:del>
    </w:p>
    <w:p w14:paraId="11FF1F47" w14:textId="33ADCECD" w:rsidR="00826B19" w:rsidDel="00106CCB" w:rsidRDefault="00826B19">
      <w:pPr>
        <w:pStyle w:val="TJ1"/>
        <w:tabs>
          <w:tab w:val="left" w:pos="482"/>
        </w:tabs>
        <w:rPr>
          <w:del w:id="374" w:author="Vihari Réka" w:date="2018-11-30T21:07:00Z"/>
          <w:rFonts w:asciiTheme="minorHAnsi" w:eastAsiaTheme="minorEastAsia" w:hAnsiTheme="minorHAnsi" w:cstheme="minorBidi"/>
          <w:b w:val="0"/>
          <w:noProof/>
          <w:lang w:eastAsia="hu-HU"/>
        </w:rPr>
      </w:pPr>
      <w:del w:id="375" w:author="Vihari Réka" w:date="2018-11-30T21:07:00Z">
        <w:r w:rsidRPr="00106CCB" w:rsidDel="00106CCB">
          <w:rPr>
            <w:rStyle w:val="Hiperhivatkozs"/>
            <w:rFonts w:cs="Arial"/>
            <w:noProof/>
            <w:kern w:val="32"/>
          </w:rPr>
          <w:delText>1.</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Bevezetés</w:delText>
        </w:r>
        <w:r w:rsidDel="00106CCB">
          <w:rPr>
            <w:noProof/>
            <w:webHidden/>
          </w:rPr>
          <w:tab/>
          <w:delText>12</w:delText>
        </w:r>
      </w:del>
    </w:p>
    <w:p w14:paraId="035F9E2B" w14:textId="5A832C26" w:rsidR="00826B19" w:rsidDel="00106CCB" w:rsidRDefault="00826B19">
      <w:pPr>
        <w:pStyle w:val="TJ2"/>
        <w:tabs>
          <w:tab w:val="left" w:pos="960"/>
          <w:tab w:val="right" w:leader="dot" w:pos="9060"/>
        </w:tabs>
        <w:rPr>
          <w:del w:id="376" w:author="Vihari Réka" w:date="2018-11-30T21:07:00Z"/>
          <w:rFonts w:asciiTheme="minorHAnsi" w:eastAsiaTheme="minorEastAsia" w:hAnsiTheme="minorHAnsi" w:cstheme="minorBidi"/>
          <w:noProof/>
          <w:lang w:eastAsia="hu-HU"/>
        </w:rPr>
      </w:pPr>
      <w:del w:id="377" w:author="Vihari Réka" w:date="2018-11-30T21:07:00Z">
        <w:r w:rsidRPr="00106CCB" w:rsidDel="00106CCB">
          <w:rPr>
            <w:rStyle w:val="Hiperhivatkozs"/>
            <w:noProof/>
          </w:rPr>
          <w:delText>1.1</w:delText>
        </w:r>
        <w:r w:rsidDel="00106CCB">
          <w:rPr>
            <w:rFonts w:asciiTheme="minorHAnsi" w:eastAsiaTheme="minorEastAsia" w:hAnsiTheme="minorHAnsi" w:cstheme="minorBidi"/>
            <w:noProof/>
            <w:lang w:eastAsia="hu-HU"/>
          </w:rPr>
          <w:tab/>
        </w:r>
        <w:r w:rsidRPr="00106CCB" w:rsidDel="00106CCB">
          <w:rPr>
            <w:rStyle w:val="Hiperhivatkozs"/>
            <w:noProof/>
          </w:rPr>
          <w:delText>Mobilpiaci kutatás</w:delText>
        </w:r>
        <w:r w:rsidDel="00106CCB">
          <w:rPr>
            <w:noProof/>
            <w:webHidden/>
          </w:rPr>
          <w:tab/>
          <w:delText>13</w:delText>
        </w:r>
      </w:del>
    </w:p>
    <w:p w14:paraId="06439404" w14:textId="0E9CA6B6" w:rsidR="00826B19" w:rsidDel="00106CCB" w:rsidRDefault="00826B19">
      <w:pPr>
        <w:pStyle w:val="TJ1"/>
        <w:rPr>
          <w:del w:id="378" w:author="Vihari Réka" w:date="2018-11-30T21:07:00Z"/>
          <w:rFonts w:asciiTheme="minorHAnsi" w:eastAsiaTheme="minorEastAsia" w:hAnsiTheme="minorHAnsi" w:cstheme="minorBidi"/>
          <w:b w:val="0"/>
          <w:noProof/>
          <w:lang w:eastAsia="hu-HU"/>
        </w:rPr>
      </w:pPr>
      <w:del w:id="379" w:author="Vihari Réka" w:date="2018-11-30T21:07:00Z">
        <w:r w:rsidRPr="00106CCB" w:rsidDel="00106CCB">
          <w:rPr>
            <w:rStyle w:val="Hiperhivatkozs"/>
            <w:rFonts w:cs="Arial"/>
            <w:noProof/>
            <w:kern w:val="32"/>
          </w:rPr>
          <w:delText>2. Az iOS platform bemutatása</w:delText>
        </w:r>
        <w:r w:rsidDel="00106CCB">
          <w:rPr>
            <w:noProof/>
            <w:webHidden/>
          </w:rPr>
          <w:tab/>
          <w:delText>16</w:delText>
        </w:r>
      </w:del>
    </w:p>
    <w:p w14:paraId="6992205D" w14:textId="077F07DD" w:rsidR="00826B19" w:rsidDel="00106CCB" w:rsidRDefault="00826B19">
      <w:pPr>
        <w:pStyle w:val="TJ2"/>
        <w:tabs>
          <w:tab w:val="left" w:pos="960"/>
          <w:tab w:val="right" w:leader="dot" w:pos="9060"/>
        </w:tabs>
        <w:rPr>
          <w:del w:id="380" w:author="Vihari Réka" w:date="2018-11-30T21:07:00Z"/>
          <w:rFonts w:asciiTheme="minorHAnsi" w:eastAsiaTheme="minorEastAsia" w:hAnsiTheme="minorHAnsi" w:cstheme="minorBidi"/>
          <w:noProof/>
          <w:lang w:eastAsia="hu-HU"/>
        </w:rPr>
      </w:pPr>
      <w:del w:id="381" w:author="Vihari Réka" w:date="2018-11-30T21:07:00Z">
        <w:r w:rsidRPr="00106CCB" w:rsidDel="00106CCB">
          <w:rPr>
            <w:rStyle w:val="Hiperhivatkozs"/>
            <w:noProof/>
          </w:rPr>
          <w:delText>2.1</w:delText>
        </w:r>
        <w:r w:rsidDel="00106CCB">
          <w:rPr>
            <w:rFonts w:asciiTheme="minorHAnsi" w:eastAsiaTheme="minorEastAsia" w:hAnsiTheme="minorHAnsi" w:cstheme="minorBidi"/>
            <w:noProof/>
            <w:lang w:eastAsia="hu-HU"/>
          </w:rPr>
          <w:tab/>
        </w:r>
        <w:r w:rsidRPr="00106CCB" w:rsidDel="00106CCB">
          <w:rPr>
            <w:rStyle w:val="Hiperhivatkozs"/>
            <w:noProof/>
          </w:rPr>
          <w:delText>Az operációs rendszer fejlődése</w:delText>
        </w:r>
        <w:r w:rsidDel="00106CCB">
          <w:rPr>
            <w:noProof/>
            <w:webHidden/>
          </w:rPr>
          <w:tab/>
          <w:delText>16</w:delText>
        </w:r>
      </w:del>
    </w:p>
    <w:p w14:paraId="25F0717E" w14:textId="75C85E6F" w:rsidR="00826B19" w:rsidDel="00106CCB" w:rsidRDefault="00826B19">
      <w:pPr>
        <w:pStyle w:val="TJ3"/>
        <w:tabs>
          <w:tab w:val="left" w:pos="1440"/>
          <w:tab w:val="right" w:leader="dot" w:pos="9060"/>
        </w:tabs>
        <w:rPr>
          <w:del w:id="382" w:author="Vihari Réka" w:date="2018-11-30T21:07:00Z"/>
          <w:rFonts w:asciiTheme="minorHAnsi" w:eastAsiaTheme="minorEastAsia" w:hAnsiTheme="minorHAnsi" w:cstheme="minorBidi"/>
          <w:noProof/>
          <w:lang w:eastAsia="hu-HU"/>
        </w:rPr>
      </w:pPr>
      <w:del w:id="383" w:author="Vihari Réka" w:date="2018-11-30T21:07:00Z">
        <w:r w:rsidRPr="00106CCB" w:rsidDel="00106CCB">
          <w:rPr>
            <w:rStyle w:val="Hiperhivatkozs"/>
            <w:noProof/>
          </w:rPr>
          <w:delText>2.1.1</w:delText>
        </w:r>
        <w:r w:rsidDel="00106CCB">
          <w:rPr>
            <w:rFonts w:asciiTheme="minorHAnsi" w:eastAsiaTheme="minorEastAsia" w:hAnsiTheme="minorHAnsi" w:cstheme="minorBidi"/>
            <w:noProof/>
            <w:lang w:eastAsia="hu-HU"/>
          </w:rPr>
          <w:tab/>
        </w:r>
        <w:r w:rsidRPr="00106CCB" w:rsidDel="00106CCB">
          <w:rPr>
            <w:rStyle w:val="Hiperhivatkozs"/>
            <w:noProof/>
          </w:rPr>
          <w:delText>iOS 9</w:delText>
        </w:r>
        <w:r w:rsidDel="00106CCB">
          <w:rPr>
            <w:noProof/>
            <w:webHidden/>
          </w:rPr>
          <w:tab/>
          <w:delText>18</w:delText>
        </w:r>
      </w:del>
    </w:p>
    <w:p w14:paraId="143EC338" w14:textId="3E970C2C" w:rsidR="00826B19" w:rsidDel="00106CCB" w:rsidRDefault="00826B19">
      <w:pPr>
        <w:pStyle w:val="TJ3"/>
        <w:tabs>
          <w:tab w:val="left" w:pos="1440"/>
          <w:tab w:val="right" w:leader="dot" w:pos="9060"/>
        </w:tabs>
        <w:rPr>
          <w:del w:id="384" w:author="Vihari Réka" w:date="2018-11-30T21:07:00Z"/>
          <w:rFonts w:asciiTheme="minorHAnsi" w:eastAsiaTheme="minorEastAsia" w:hAnsiTheme="minorHAnsi" w:cstheme="minorBidi"/>
          <w:noProof/>
          <w:lang w:eastAsia="hu-HU"/>
        </w:rPr>
      </w:pPr>
      <w:del w:id="385" w:author="Vihari Réka" w:date="2018-11-30T21:07:00Z">
        <w:r w:rsidRPr="00106CCB" w:rsidDel="00106CCB">
          <w:rPr>
            <w:rStyle w:val="Hiperhivatkozs"/>
            <w:noProof/>
          </w:rPr>
          <w:delText>2.1.2</w:delText>
        </w:r>
        <w:r w:rsidDel="00106CCB">
          <w:rPr>
            <w:rFonts w:asciiTheme="minorHAnsi" w:eastAsiaTheme="minorEastAsia" w:hAnsiTheme="minorHAnsi" w:cstheme="minorBidi"/>
            <w:noProof/>
            <w:lang w:eastAsia="hu-HU"/>
          </w:rPr>
          <w:tab/>
        </w:r>
        <w:r w:rsidRPr="00106CCB" w:rsidDel="00106CCB">
          <w:rPr>
            <w:rStyle w:val="Hiperhivatkozs"/>
            <w:noProof/>
          </w:rPr>
          <w:delText>iOS 10</w:delText>
        </w:r>
        <w:r w:rsidDel="00106CCB">
          <w:rPr>
            <w:noProof/>
            <w:webHidden/>
          </w:rPr>
          <w:tab/>
          <w:delText>19</w:delText>
        </w:r>
      </w:del>
    </w:p>
    <w:p w14:paraId="46D40A05" w14:textId="515CDAEB" w:rsidR="00826B19" w:rsidDel="00106CCB" w:rsidRDefault="00826B19">
      <w:pPr>
        <w:pStyle w:val="TJ3"/>
        <w:tabs>
          <w:tab w:val="left" w:pos="1440"/>
          <w:tab w:val="right" w:leader="dot" w:pos="9060"/>
        </w:tabs>
        <w:rPr>
          <w:del w:id="386" w:author="Vihari Réka" w:date="2018-11-30T21:07:00Z"/>
          <w:rFonts w:asciiTheme="minorHAnsi" w:eastAsiaTheme="minorEastAsia" w:hAnsiTheme="minorHAnsi" w:cstheme="minorBidi"/>
          <w:noProof/>
          <w:lang w:eastAsia="hu-HU"/>
        </w:rPr>
      </w:pPr>
      <w:del w:id="387" w:author="Vihari Réka" w:date="2018-11-30T21:07:00Z">
        <w:r w:rsidRPr="00106CCB" w:rsidDel="00106CCB">
          <w:rPr>
            <w:rStyle w:val="Hiperhivatkozs"/>
            <w:noProof/>
          </w:rPr>
          <w:delText>2.1.3</w:delText>
        </w:r>
        <w:r w:rsidDel="00106CCB">
          <w:rPr>
            <w:rFonts w:asciiTheme="minorHAnsi" w:eastAsiaTheme="minorEastAsia" w:hAnsiTheme="minorHAnsi" w:cstheme="minorBidi"/>
            <w:noProof/>
            <w:lang w:eastAsia="hu-HU"/>
          </w:rPr>
          <w:tab/>
        </w:r>
        <w:r w:rsidRPr="00106CCB" w:rsidDel="00106CCB">
          <w:rPr>
            <w:rStyle w:val="Hiperhivatkozs"/>
            <w:noProof/>
          </w:rPr>
          <w:delText>iOS 11</w:delText>
        </w:r>
        <w:r w:rsidDel="00106CCB">
          <w:rPr>
            <w:noProof/>
            <w:webHidden/>
          </w:rPr>
          <w:tab/>
          <w:delText>19</w:delText>
        </w:r>
      </w:del>
    </w:p>
    <w:p w14:paraId="4F913104" w14:textId="1957CC97" w:rsidR="00826B19" w:rsidDel="00106CCB" w:rsidRDefault="00826B19">
      <w:pPr>
        <w:pStyle w:val="TJ3"/>
        <w:tabs>
          <w:tab w:val="left" w:pos="1440"/>
          <w:tab w:val="right" w:leader="dot" w:pos="9060"/>
        </w:tabs>
        <w:rPr>
          <w:del w:id="388" w:author="Vihari Réka" w:date="2018-11-30T21:07:00Z"/>
          <w:rFonts w:asciiTheme="minorHAnsi" w:eastAsiaTheme="minorEastAsia" w:hAnsiTheme="minorHAnsi" w:cstheme="minorBidi"/>
          <w:noProof/>
          <w:lang w:eastAsia="hu-HU"/>
        </w:rPr>
      </w:pPr>
      <w:del w:id="389" w:author="Vihari Réka" w:date="2018-11-30T21:07:00Z">
        <w:r w:rsidRPr="00106CCB" w:rsidDel="00106CCB">
          <w:rPr>
            <w:rStyle w:val="Hiperhivatkozs"/>
            <w:noProof/>
          </w:rPr>
          <w:delText>2.1.4</w:delText>
        </w:r>
        <w:r w:rsidDel="00106CCB">
          <w:rPr>
            <w:rFonts w:asciiTheme="minorHAnsi" w:eastAsiaTheme="minorEastAsia" w:hAnsiTheme="minorHAnsi" w:cstheme="minorBidi"/>
            <w:noProof/>
            <w:lang w:eastAsia="hu-HU"/>
          </w:rPr>
          <w:tab/>
        </w:r>
        <w:r w:rsidRPr="00106CCB" w:rsidDel="00106CCB">
          <w:rPr>
            <w:rStyle w:val="Hiperhivatkozs"/>
            <w:noProof/>
          </w:rPr>
          <w:delText>iOS 12</w:delText>
        </w:r>
        <w:r w:rsidDel="00106CCB">
          <w:rPr>
            <w:noProof/>
            <w:webHidden/>
          </w:rPr>
          <w:tab/>
          <w:delText>20</w:delText>
        </w:r>
      </w:del>
    </w:p>
    <w:p w14:paraId="10124012" w14:textId="4E514C84" w:rsidR="00826B19" w:rsidDel="00106CCB" w:rsidRDefault="00826B19">
      <w:pPr>
        <w:pStyle w:val="TJ3"/>
        <w:tabs>
          <w:tab w:val="left" w:pos="1200"/>
          <w:tab w:val="right" w:leader="dot" w:pos="9060"/>
        </w:tabs>
        <w:rPr>
          <w:del w:id="390" w:author="Vihari Réka" w:date="2018-11-30T21:07:00Z"/>
          <w:rFonts w:asciiTheme="minorHAnsi" w:eastAsiaTheme="minorEastAsia" w:hAnsiTheme="minorHAnsi" w:cstheme="minorBidi"/>
          <w:noProof/>
          <w:lang w:eastAsia="hu-HU"/>
        </w:rPr>
      </w:pPr>
      <w:del w:id="391" w:author="Vihari Réka" w:date="2018-11-30T21:07:00Z">
        <w:r w:rsidRPr="00106CCB" w:rsidDel="00106CCB">
          <w:rPr>
            <w:rStyle w:val="Hiperhivatkozs"/>
            <w:noProof/>
          </w:rPr>
          <w:delText>2.2.</w:delText>
        </w:r>
        <w:r w:rsidDel="00106CCB">
          <w:rPr>
            <w:rFonts w:asciiTheme="minorHAnsi" w:eastAsiaTheme="minorEastAsia" w:hAnsiTheme="minorHAnsi" w:cstheme="minorBidi"/>
            <w:noProof/>
            <w:lang w:eastAsia="hu-HU"/>
          </w:rPr>
          <w:tab/>
        </w:r>
        <w:r w:rsidRPr="00106CCB" w:rsidDel="00106CCB">
          <w:rPr>
            <w:rStyle w:val="Hiperhivatkozs"/>
            <w:noProof/>
          </w:rPr>
          <w:delText>Swift</w:delText>
        </w:r>
        <w:r w:rsidDel="00106CCB">
          <w:rPr>
            <w:noProof/>
            <w:webHidden/>
          </w:rPr>
          <w:tab/>
          <w:delText>21</w:delText>
        </w:r>
      </w:del>
    </w:p>
    <w:p w14:paraId="2730AF4F" w14:textId="0FC683F6" w:rsidR="00826B19" w:rsidDel="00106CCB" w:rsidRDefault="00826B19">
      <w:pPr>
        <w:pStyle w:val="TJ2"/>
        <w:tabs>
          <w:tab w:val="left" w:pos="960"/>
          <w:tab w:val="right" w:leader="dot" w:pos="9060"/>
        </w:tabs>
        <w:rPr>
          <w:del w:id="392" w:author="Vihari Réka" w:date="2018-11-30T21:07:00Z"/>
          <w:rFonts w:asciiTheme="minorHAnsi" w:eastAsiaTheme="minorEastAsia" w:hAnsiTheme="minorHAnsi" w:cstheme="minorBidi"/>
          <w:noProof/>
          <w:lang w:eastAsia="hu-HU"/>
        </w:rPr>
      </w:pPr>
      <w:del w:id="393" w:author="Vihari Réka" w:date="2018-11-30T21:07:00Z">
        <w:r w:rsidRPr="00106CCB" w:rsidDel="00106CCB">
          <w:rPr>
            <w:rStyle w:val="Hiperhivatkozs"/>
            <w:noProof/>
          </w:rPr>
          <w:delText>2.3.</w:delText>
        </w:r>
        <w:r w:rsidDel="00106CCB">
          <w:rPr>
            <w:rFonts w:asciiTheme="minorHAnsi" w:eastAsiaTheme="minorEastAsia" w:hAnsiTheme="minorHAnsi" w:cstheme="minorBidi"/>
            <w:noProof/>
            <w:lang w:eastAsia="hu-HU"/>
          </w:rPr>
          <w:tab/>
        </w:r>
        <w:r w:rsidRPr="00106CCB" w:rsidDel="00106CCB">
          <w:rPr>
            <w:rStyle w:val="Hiperhivatkozs"/>
            <w:noProof/>
          </w:rPr>
          <w:delText>Xcode</w:delText>
        </w:r>
        <w:r w:rsidDel="00106CCB">
          <w:rPr>
            <w:noProof/>
            <w:webHidden/>
          </w:rPr>
          <w:tab/>
          <w:delText>21</w:delText>
        </w:r>
      </w:del>
    </w:p>
    <w:p w14:paraId="11C22917" w14:textId="23221007" w:rsidR="00826B19" w:rsidDel="00106CCB" w:rsidRDefault="00826B19">
      <w:pPr>
        <w:pStyle w:val="TJ2"/>
        <w:tabs>
          <w:tab w:val="left" w:pos="960"/>
          <w:tab w:val="right" w:leader="dot" w:pos="9060"/>
        </w:tabs>
        <w:rPr>
          <w:del w:id="394" w:author="Vihari Réka" w:date="2018-11-30T21:07:00Z"/>
          <w:rFonts w:asciiTheme="minorHAnsi" w:eastAsiaTheme="minorEastAsia" w:hAnsiTheme="minorHAnsi" w:cstheme="minorBidi"/>
          <w:noProof/>
          <w:lang w:eastAsia="hu-HU"/>
        </w:rPr>
      </w:pPr>
      <w:del w:id="395" w:author="Vihari Réka" w:date="2018-11-30T21:07:00Z">
        <w:r w:rsidRPr="00106CCB" w:rsidDel="00106CCB">
          <w:rPr>
            <w:rStyle w:val="Hiperhivatkozs"/>
            <w:noProof/>
          </w:rPr>
          <w:delText>2.4.</w:delText>
        </w:r>
        <w:r w:rsidDel="00106CCB">
          <w:rPr>
            <w:rFonts w:asciiTheme="minorHAnsi" w:eastAsiaTheme="minorEastAsia" w:hAnsiTheme="minorHAnsi" w:cstheme="minorBidi"/>
            <w:noProof/>
            <w:lang w:eastAsia="hu-HU"/>
          </w:rPr>
          <w:tab/>
        </w:r>
        <w:r w:rsidRPr="00106CCB" w:rsidDel="00106CCB">
          <w:rPr>
            <w:rStyle w:val="Hiperhivatkozs"/>
            <w:noProof/>
          </w:rPr>
          <w:delText>Architektúrális minták</w:delText>
        </w:r>
        <w:r w:rsidDel="00106CCB">
          <w:rPr>
            <w:noProof/>
            <w:webHidden/>
          </w:rPr>
          <w:tab/>
          <w:delText>24</w:delText>
        </w:r>
      </w:del>
    </w:p>
    <w:p w14:paraId="60AF2474" w14:textId="73320EDE" w:rsidR="00826B19" w:rsidDel="00106CCB" w:rsidRDefault="00826B19">
      <w:pPr>
        <w:pStyle w:val="TJ3"/>
        <w:tabs>
          <w:tab w:val="left" w:pos="1440"/>
          <w:tab w:val="right" w:leader="dot" w:pos="9060"/>
        </w:tabs>
        <w:rPr>
          <w:del w:id="396" w:author="Vihari Réka" w:date="2018-11-30T21:07:00Z"/>
          <w:rFonts w:asciiTheme="minorHAnsi" w:eastAsiaTheme="minorEastAsia" w:hAnsiTheme="minorHAnsi" w:cstheme="minorBidi"/>
          <w:noProof/>
          <w:lang w:eastAsia="hu-HU"/>
        </w:rPr>
      </w:pPr>
      <w:del w:id="397" w:author="Vihari Réka" w:date="2018-11-30T21:07:00Z">
        <w:r w:rsidRPr="00106CCB" w:rsidDel="00106CCB">
          <w:rPr>
            <w:rStyle w:val="Hiperhivatkozs"/>
            <w:noProof/>
          </w:rPr>
          <w:delText>2.4.1.</w:delText>
        </w:r>
        <w:r w:rsidDel="00106CCB">
          <w:rPr>
            <w:rFonts w:asciiTheme="minorHAnsi" w:eastAsiaTheme="minorEastAsia" w:hAnsiTheme="minorHAnsi" w:cstheme="minorBidi"/>
            <w:noProof/>
            <w:lang w:eastAsia="hu-HU"/>
          </w:rPr>
          <w:tab/>
        </w:r>
        <w:r w:rsidRPr="00106CCB" w:rsidDel="00106CCB">
          <w:rPr>
            <w:rStyle w:val="Hiperhivatkozs"/>
            <w:noProof/>
          </w:rPr>
          <w:delText>MVC</w:delText>
        </w:r>
        <w:r w:rsidDel="00106CCB">
          <w:rPr>
            <w:noProof/>
            <w:webHidden/>
          </w:rPr>
          <w:tab/>
          <w:delText>24</w:delText>
        </w:r>
      </w:del>
    </w:p>
    <w:p w14:paraId="3A1672D2" w14:textId="3DD40D1E" w:rsidR="00826B19" w:rsidDel="00106CCB" w:rsidRDefault="00826B19">
      <w:pPr>
        <w:pStyle w:val="TJ3"/>
        <w:tabs>
          <w:tab w:val="left" w:pos="1440"/>
          <w:tab w:val="right" w:leader="dot" w:pos="9060"/>
        </w:tabs>
        <w:rPr>
          <w:del w:id="398" w:author="Vihari Réka" w:date="2018-11-30T21:07:00Z"/>
          <w:rFonts w:asciiTheme="minorHAnsi" w:eastAsiaTheme="minorEastAsia" w:hAnsiTheme="minorHAnsi" w:cstheme="minorBidi"/>
          <w:noProof/>
          <w:lang w:eastAsia="hu-HU"/>
        </w:rPr>
      </w:pPr>
      <w:del w:id="399" w:author="Vihari Réka" w:date="2018-11-30T21:07:00Z">
        <w:r w:rsidRPr="00106CCB" w:rsidDel="00106CCB">
          <w:rPr>
            <w:rStyle w:val="Hiperhivatkozs"/>
            <w:noProof/>
          </w:rPr>
          <w:delText>2.4.2.</w:delText>
        </w:r>
        <w:r w:rsidDel="00106CCB">
          <w:rPr>
            <w:rFonts w:asciiTheme="minorHAnsi" w:eastAsiaTheme="minorEastAsia" w:hAnsiTheme="minorHAnsi" w:cstheme="minorBidi"/>
            <w:noProof/>
            <w:lang w:eastAsia="hu-HU"/>
          </w:rPr>
          <w:tab/>
        </w:r>
        <w:r w:rsidRPr="00106CCB" w:rsidDel="00106CCB">
          <w:rPr>
            <w:rStyle w:val="Hiperhivatkozs"/>
            <w:noProof/>
          </w:rPr>
          <w:delText>VIPER</w:delText>
        </w:r>
        <w:r w:rsidDel="00106CCB">
          <w:rPr>
            <w:noProof/>
            <w:webHidden/>
          </w:rPr>
          <w:tab/>
          <w:delText>26</w:delText>
        </w:r>
      </w:del>
    </w:p>
    <w:p w14:paraId="0A3FC5B9" w14:textId="2F608CCC" w:rsidR="00826B19" w:rsidDel="00106CCB" w:rsidRDefault="00826B19">
      <w:pPr>
        <w:pStyle w:val="TJ3"/>
        <w:tabs>
          <w:tab w:val="left" w:pos="1440"/>
          <w:tab w:val="right" w:leader="dot" w:pos="9060"/>
        </w:tabs>
        <w:rPr>
          <w:del w:id="400" w:author="Vihari Réka" w:date="2018-11-30T21:07:00Z"/>
          <w:rFonts w:asciiTheme="minorHAnsi" w:eastAsiaTheme="minorEastAsia" w:hAnsiTheme="minorHAnsi" w:cstheme="minorBidi"/>
          <w:noProof/>
          <w:lang w:eastAsia="hu-HU"/>
        </w:rPr>
      </w:pPr>
      <w:del w:id="401" w:author="Vihari Réka" w:date="2018-11-30T21:07:00Z">
        <w:r w:rsidRPr="00106CCB" w:rsidDel="00106CCB">
          <w:rPr>
            <w:rStyle w:val="Hiperhivatkozs"/>
            <w:noProof/>
          </w:rPr>
          <w:delText>2.4.3.</w:delText>
        </w:r>
        <w:r w:rsidDel="00106CCB">
          <w:rPr>
            <w:rFonts w:asciiTheme="minorHAnsi" w:eastAsiaTheme="minorEastAsia" w:hAnsiTheme="minorHAnsi" w:cstheme="minorBidi"/>
            <w:noProof/>
            <w:lang w:eastAsia="hu-HU"/>
          </w:rPr>
          <w:tab/>
        </w:r>
        <w:r w:rsidRPr="00106CCB" w:rsidDel="00106CCB">
          <w:rPr>
            <w:rStyle w:val="Hiperhivatkozs"/>
            <w:noProof/>
          </w:rPr>
          <w:delText>Viper vs MVC</w:delText>
        </w:r>
        <w:r w:rsidDel="00106CCB">
          <w:rPr>
            <w:noProof/>
            <w:webHidden/>
          </w:rPr>
          <w:tab/>
          <w:delText>27</w:delText>
        </w:r>
      </w:del>
    </w:p>
    <w:p w14:paraId="4B90FF1B" w14:textId="5AB30477" w:rsidR="00826B19" w:rsidDel="00106CCB" w:rsidRDefault="00826B19">
      <w:pPr>
        <w:pStyle w:val="TJ3"/>
        <w:tabs>
          <w:tab w:val="left" w:pos="1440"/>
          <w:tab w:val="right" w:leader="dot" w:pos="9060"/>
        </w:tabs>
        <w:rPr>
          <w:del w:id="402" w:author="Vihari Réka" w:date="2018-11-30T21:07:00Z"/>
          <w:rFonts w:asciiTheme="minorHAnsi" w:eastAsiaTheme="minorEastAsia" w:hAnsiTheme="minorHAnsi" w:cstheme="minorBidi"/>
          <w:noProof/>
          <w:lang w:eastAsia="hu-HU"/>
        </w:rPr>
      </w:pPr>
      <w:del w:id="403" w:author="Vihari Réka" w:date="2018-11-30T21:07:00Z">
        <w:r w:rsidRPr="00106CCB" w:rsidDel="00106CCB">
          <w:rPr>
            <w:rStyle w:val="Hiperhivatkozs"/>
            <w:noProof/>
          </w:rPr>
          <w:delText>2.4.4.</w:delText>
        </w:r>
        <w:r w:rsidDel="00106CCB">
          <w:rPr>
            <w:rFonts w:asciiTheme="minorHAnsi" w:eastAsiaTheme="minorEastAsia" w:hAnsiTheme="minorHAnsi" w:cstheme="minorBidi"/>
            <w:noProof/>
            <w:lang w:eastAsia="hu-HU"/>
          </w:rPr>
          <w:tab/>
        </w:r>
        <w:r w:rsidRPr="00106CCB" w:rsidDel="00106CCB">
          <w:rPr>
            <w:rStyle w:val="Hiperhivatkozs"/>
            <w:noProof/>
          </w:rPr>
          <w:delText>Konklúzió</w:delText>
        </w:r>
        <w:r w:rsidDel="00106CCB">
          <w:rPr>
            <w:noProof/>
            <w:webHidden/>
          </w:rPr>
          <w:tab/>
          <w:delText>27</w:delText>
        </w:r>
      </w:del>
    </w:p>
    <w:p w14:paraId="149791CB" w14:textId="3431F511" w:rsidR="00826B19" w:rsidDel="00106CCB" w:rsidRDefault="00826B19">
      <w:pPr>
        <w:pStyle w:val="TJ2"/>
        <w:tabs>
          <w:tab w:val="right" w:leader="dot" w:pos="9060"/>
        </w:tabs>
        <w:rPr>
          <w:del w:id="404" w:author="Vihari Réka" w:date="2018-11-30T21:07:00Z"/>
          <w:rFonts w:asciiTheme="minorHAnsi" w:eastAsiaTheme="minorEastAsia" w:hAnsiTheme="minorHAnsi" w:cstheme="minorBidi"/>
          <w:noProof/>
          <w:lang w:eastAsia="hu-HU"/>
        </w:rPr>
      </w:pPr>
      <w:del w:id="405" w:author="Vihari Réka" w:date="2018-11-30T21:07:00Z">
        <w:r w:rsidRPr="00106CCB" w:rsidDel="00106CCB">
          <w:rPr>
            <w:rStyle w:val="Hiperhivatkozs"/>
            <w:noProof/>
          </w:rPr>
          <w:delText>2.5. Verziókezelés</w:delText>
        </w:r>
        <w:r w:rsidDel="00106CCB">
          <w:rPr>
            <w:noProof/>
            <w:webHidden/>
          </w:rPr>
          <w:tab/>
          <w:delText>28</w:delText>
        </w:r>
      </w:del>
    </w:p>
    <w:p w14:paraId="15C0CA34" w14:textId="1D2DC76A" w:rsidR="00826B19" w:rsidDel="00106CCB" w:rsidRDefault="00826B19">
      <w:pPr>
        <w:pStyle w:val="TJ1"/>
        <w:tabs>
          <w:tab w:val="left" w:pos="482"/>
        </w:tabs>
        <w:rPr>
          <w:del w:id="406" w:author="Vihari Réka" w:date="2018-11-30T21:07:00Z"/>
          <w:rFonts w:asciiTheme="minorHAnsi" w:eastAsiaTheme="minorEastAsia" w:hAnsiTheme="minorHAnsi" w:cstheme="minorBidi"/>
          <w:b w:val="0"/>
          <w:noProof/>
          <w:lang w:eastAsia="hu-HU"/>
        </w:rPr>
      </w:pPr>
      <w:del w:id="407" w:author="Vihari Réka" w:date="2018-11-30T21:07:00Z">
        <w:r w:rsidRPr="00106CCB" w:rsidDel="00106CCB">
          <w:rPr>
            <w:rStyle w:val="Hiperhivatkozs"/>
            <w:rFonts w:cs="Arial"/>
            <w:noProof/>
            <w:kern w:val="32"/>
          </w:rPr>
          <w:delText>3.</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Feladat ismertetése</w:delText>
        </w:r>
        <w:r w:rsidDel="00106CCB">
          <w:rPr>
            <w:noProof/>
            <w:webHidden/>
          </w:rPr>
          <w:tab/>
          <w:delText>30</w:delText>
        </w:r>
      </w:del>
    </w:p>
    <w:p w14:paraId="2019DBDF" w14:textId="77001FE1" w:rsidR="00826B19" w:rsidDel="00106CCB" w:rsidRDefault="00826B19">
      <w:pPr>
        <w:pStyle w:val="TJ2"/>
        <w:tabs>
          <w:tab w:val="left" w:pos="960"/>
          <w:tab w:val="right" w:leader="dot" w:pos="9060"/>
        </w:tabs>
        <w:rPr>
          <w:del w:id="408" w:author="Vihari Réka" w:date="2018-11-30T21:07:00Z"/>
          <w:rFonts w:asciiTheme="minorHAnsi" w:eastAsiaTheme="minorEastAsia" w:hAnsiTheme="minorHAnsi" w:cstheme="minorBidi"/>
          <w:noProof/>
          <w:lang w:eastAsia="hu-HU"/>
        </w:rPr>
      </w:pPr>
      <w:del w:id="409" w:author="Vihari Réka" w:date="2018-11-30T21:07:00Z">
        <w:r w:rsidRPr="00106CCB" w:rsidDel="00106CCB">
          <w:rPr>
            <w:rStyle w:val="Hiperhivatkozs"/>
            <w:noProof/>
          </w:rPr>
          <w:delText>3.1.</w:delText>
        </w:r>
        <w:r w:rsidDel="00106CCB">
          <w:rPr>
            <w:rFonts w:asciiTheme="minorHAnsi" w:eastAsiaTheme="minorEastAsia" w:hAnsiTheme="minorHAnsi" w:cstheme="minorBidi"/>
            <w:noProof/>
            <w:lang w:eastAsia="hu-HU"/>
          </w:rPr>
          <w:tab/>
        </w:r>
        <w:r w:rsidRPr="00106CCB" w:rsidDel="00106CCB">
          <w:rPr>
            <w:rStyle w:val="Hiperhivatkozs"/>
            <w:noProof/>
          </w:rPr>
          <w:delText>Specifikáció</w:delText>
        </w:r>
        <w:r w:rsidDel="00106CCB">
          <w:rPr>
            <w:noProof/>
            <w:webHidden/>
          </w:rPr>
          <w:tab/>
          <w:delText>30</w:delText>
        </w:r>
      </w:del>
    </w:p>
    <w:p w14:paraId="1B14CF95" w14:textId="1D7E7B88" w:rsidR="00826B19" w:rsidDel="00106CCB" w:rsidRDefault="00826B19">
      <w:pPr>
        <w:pStyle w:val="TJ1"/>
        <w:tabs>
          <w:tab w:val="left" w:pos="482"/>
        </w:tabs>
        <w:rPr>
          <w:del w:id="410" w:author="Vihari Réka" w:date="2018-11-30T21:07:00Z"/>
          <w:rFonts w:asciiTheme="minorHAnsi" w:eastAsiaTheme="minorEastAsia" w:hAnsiTheme="minorHAnsi" w:cstheme="minorBidi"/>
          <w:b w:val="0"/>
          <w:noProof/>
          <w:lang w:eastAsia="hu-HU"/>
        </w:rPr>
      </w:pPr>
      <w:del w:id="411" w:author="Vihari Réka" w:date="2018-11-30T21:07:00Z">
        <w:r w:rsidRPr="00106CCB" w:rsidDel="00106CCB">
          <w:rPr>
            <w:rStyle w:val="Hiperhivatkozs"/>
            <w:rFonts w:cs="Arial"/>
            <w:noProof/>
            <w:kern w:val="32"/>
          </w:rPr>
          <w:delText>4.</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Technológiák ismertetése</w:delText>
        </w:r>
        <w:r w:rsidDel="00106CCB">
          <w:rPr>
            <w:noProof/>
            <w:webHidden/>
          </w:rPr>
          <w:tab/>
          <w:delText>31</w:delText>
        </w:r>
      </w:del>
    </w:p>
    <w:p w14:paraId="086C4B3E" w14:textId="35956B22" w:rsidR="00826B19" w:rsidDel="00106CCB" w:rsidRDefault="00826B19">
      <w:pPr>
        <w:pStyle w:val="TJ2"/>
        <w:tabs>
          <w:tab w:val="left" w:pos="960"/>
          <w:tab w:val="right" w:leader="dot" w:pos="9060"/>
        </w:tabs>
        <w:rPr>
          <w:del w:id="412" w:author="Vihari Réka" w:date="2018-11-30T21:07:00Z"/>
          <w:rFonts w:asciiTheme="minorHAnsi" w:eastAsiaTheme="minorEastAsia" w:hAnsiTheme="minorHAnsi" w:cstheme="minorBidi"/>
          <w:noProof/>
          <w:lang w:eastAsia="hu-HU"/>
        </w:rPr>
      </w:pPr>
      <w:del w:id="413" w:author="Vihari Réka" w:date="2018-11-30T21:07:00Z">
        <w:r w:rsidRPr="00106CCB" w:rsidDel="00106CCB">
          <w:rPr>
            <w:rStyle w:val="Hiperhivatkozs"/>
            <w:noProof/>
          </w:rPr>
          <w:delText>4.1.</w:delText>
        </w:r>
        <w:r w:rsidDel="00106CCB">
          <w:rPr>
            <w:rFonts w:asciiTheme="minorHAnsi" w:eastAsiaTheme="minorEastAsia" w:hAnsiTheme="minorHAnsi" w:cstheme="minorBidi"/>
            <w:noProof/>
            <w:lang w:eastAsia="hu-HU"/>
          </w:rPr>
          <w:tab/>
        </w:r>
        <w:r w:rsidRPr="00106CCB" w:rsidDel="00106CCB">
          <w:rPr>
            <w:rStyle w:val="Hiperhivatkozs"/>
            <w:noProof/>
          </w:rPr>
          <w:delText>CocoaPods</w:delText>
        </w:r>
        <w:r w:rsidDel="00106CCB">
          <w:rPr>
            <w:noProof/>
            <w:webHidden/>
          </w:rPr>
          <w:tab/>
          <w:delText>31</w:delText>
        </w:r>
      </w:del>
    </w:p>
    <w:p w14:paraId="3D8F4145" w14:textId="24BF29B4" w:rsidR="00826B19" w:rsidDel="00106CCB" w:rsidRDefault="00826B19">
      <w:pPr>
        <w:pStyle w:val="TJ2"/>
        <w:tabs>
          <w:tab w:val="left" w:pos="960"/>
          <w:tab w:val="right" w:leader="dot" w:pos="9060"/>
        </w:tabs>
        <w:rPr>
          <w:del w:id="414" w:author="Vihari Réka" w:date="2018-11-30T21:07:00Z"/>
          <w:rFonts w:asciiTheme="minorHAnsi" w:eastAsiaTheme="minorEastAsia" w:hAnsiTheme="minorHAnsi" w:cstheme="minorBidi"/>
          <w:noProof/>
          <w:lang w:eastAsia="hu-HU"/>
        </w:rPr>
      </w:pPr>
      <w:del w:id="415" w:author="Vihari Réka" w:date="2018-11-30T21:07:00Z">
        <w:r w:rsidRPr="00106CCB" w:rsidDel="00106CCB">
          <w:rPr>
            <w:rStyle w:val="Hiperhivatkozs"/>
            <w:noProof/>
          </w:rPr>
          <w:delText>4.2.</w:delText>
        </w:r>
        <w:r w:rsidDel="00106CCB">
          <w:rPr>
            <w:rFonts w:asciiTheme="minorHAnsi" w:eastAsiaTheme="minorEastAsia" w:hAnsiTheme="minorHAnsi" w:cstheme="minorBidi"/>
            <w:noProof/>
            <w:lang w:eastAsia="hu-HU"/>
          </w:rPr>
          <w:tab/>
        </w:r>
        <w:r w:rsidRPr="00106CCB" w:rsidDel="00106CCB">
          <w:rPr>
            <w:rStyle w:val="Hiperhivatkozs"/>
            <w:noProof/>
          </w:rPr>
          <w:delText>JHipster</w:delText>
        </w:r>
        <w:r w:rsidDel="00106CCB">
          <w:rPr>
            <w:noProof/>
            <w:webHidden/>
          </w:rPr>
          <w:tab/>
          <w:delText>33</w:delText>
        </w:r>
      </w:del>
    </w:p>
    <w:p w14:paraId="3BC7D34D" w14:textId="4FFBD5A6" w:rsidR="00826B19" w:rsidDel="00106CCB" w:rsidRDefault="00826B19">
      <w:pPr>
        <w:pStyle w:val="TJ1"/>
        <w:tabs>
          <w:tab w:val="left" w:pos="482"/>
        </w:tabs>
        <w:rPr>
          <w:del w:id="416" w:author="Vihari Réka" w:date="2018-11-30T21:07:00Z"/>
          <w:rFonts w:asciiTheme="minorHAnsi" w:eastAsiaTheme="minorEastAsia" w:hAnsiTheme="minorHAnsi" w:cstheme="minorBidi"/>
          <w:b w:val="0"/>
          <w:noProof/>
          <w:lang w:eastAsia="hu-HU"/>
        </w:rPr>
      </w:pPr>
      <w:del w:id="417" w:author="Vihari Réka" w:date="2018-11-30T21:07:00Z">
        <w:r w:rsidRPr="00106CCB" w:rsidDel="00106CCB">
          <w:rPr>
            <w:rStyle w:val="Hiperhivatkozs"/>
            <w:rFonts w:cs="Arial"/>
            <w:noProof/>
            <w:kern w:val="32"/>
          </w:rPr>
          <w:delText>5.</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Tervezés</w:delText>
        </w:r>
        <w:r w:rsidDel="00106CCB">
          <w:rPr>
            <w:noProof/>
            <w:webHidden/>
          </w:rPr>
          <w:tab/>
          <w:delText>40</w:delText>
        </w:r>
      </w:del>
    </w:p>
    <w:p w14:paraId="7C0205A3" w14:textId="2D765D15" w:rsidR="00826B19" w:rsidDel="00106CCB" w:rsidRDefault="00826B19">
      <w:pPr>
        <w:pStyle w:val="TJ2"/>
        <w:tabs>
          <w:tab w:val="left" w:pos="960"/>
          <w:tab w:val="right" w:leader="dot" w:pos="9060"/>
        </w:tabs>
        <w:rPr>
          <w:del w:id="418" w:author="Vihari Réka" w:date="2018-11-30T21:07:00Z"/>
          <w:rFonts w:asciiTheme="minorHAnsi" w:eastAsiaTheme="minorEastAsia" w:hAnsiTheme="minorHAnsi" w:cstheme="minorBidi"/>
          <w:noProof/>
          <w:lang w:eastAsia="hu-HU"/>
        </w:rPr>
      </w:pPr>
      <w:del w:id="419" w:author="Vihari Réka" w:date="2018-11-30T21:07:00Z">
        <w:r w:rsidRPr="00106CCB" w:rsidDel="00106CCB">
          <w:rPr>
            <w:rStyle w:val="Hiperhivatkozs"/>
            <w:noProof/>
          </w:rPr>
          <w:delText>5.1.</w:delText>
        </w:r>
        <w:r w:rsidDel="00106CCB">
          <w:rPr>
            <w:rFonts w:asciiTheme="minorHAnsi" w:eastAsiaTheme="minorEastAsia" w:hAnsiTheme="minorHAnsi" w:cstheme="minorBidi"/>
            <w:noProof/>
            <w:lang w:eastAsia="hu-HU"/>
          </w:rPr>
          <w:tab/>
        </w:r>
        <w:r w:rsidRPr="00106CCB" w:rsidDel="00106CCB">
          <w:rPr>
            <w:rStyle w:val="Hiperhivatkozs"/>
            <w:noProof/>
          </w:rPr>
          <w:delText>Adatbázis</w:delText>
        </w:r>
        <w:r w:rsidDel="00106CCB">
          <w:rPr>
            <w:noProof/>
            <w:webHidden/>
          </w:rPr>
          <w:tab/>
          <w:delText>40</w:delText>
        </w:r>
      </w:del>
    </w:p>
    <w:p w14:paraId="749F4828" w14:textId="104BE17C" w:rsidR="00826B19" w:rsidDel="00106CCB" w:rsidRDefault="00826B19">
      <w:pPr>
        <w:pStyle w:val="TJ2"/>
        <w:tabs>
          <w:tab w:val="left" w:pos="960"/>
          <w:tab w:val="right" w:leader="dot" w:pos="9060"/>
        </w:tabs>
        <w:rPr>
          <w:del w:id="420" w:author="Vihari Réka" w:date="2018-11-30T21:07:00Z"/>
          <w:rFonts w:asciiTheme="minorHAnsi" w:eastAsiaTheme="minorEastAsia" w:hAnsiTheme="minorHAnsi" w:cstheme="minorBidi"/>
          <w:noProof/>
          <w:lang w:eastAsia="hu-HU"/>
        </w:rPr>
      </w:pPr>
      <w:del w:id="421" w:author="Vihari Réka" w:date="2018-11-30T21:07:00Z">
        <w:r w:rsidRPr="00106CCB" w:rsidDel="00106CCB">
          <w:rPr>
            <w:rStyle w:val="Hiperhivatkozs"/>
            <w:noProof/>
          </w:rPr>
          <w:delText>5.2.</w:delText>
        </w:r>
        <w:r w:rsidDel="00106CCB">
          <w:rPr>
            <w:rFonts w:asciiTheme="minorHAnsi" w:eastAsiaTheme="minorEastAsia" w:hAnsiTheme="minorHAnsi" w:cstheme="minorBidi"/>
            <w:noProof/>
            <w:lang w:eastAsia="hu-HU"/>
          </w:rPr>
          <w:tab/>
        </w:r>
        <w:r w:rsidRPr="00106CCB" w:rsidDel="00106CCB">
          <w:rPr>
            <w:rStyle w:val="Hiperhivatkozs"/>
            <w:noProof/>
          </w:rPr>
          <w:delText>Kommunikáció a szerverrel</w:delText>
        </w:r>
        <w:r w:rsidDel="00106CCB">
          <w:rPr>
            <w:noProof/>
            <w:webHidden/>
          </w:rPr>
          <w:tab/>
          <w:delText>42</w:delText>
        </w:r>
      </w:del>
    </w:p>
    <w:p w14:paraId="1DA00FCF" w14:textId="6C464D98" w:rsidR="00826B19" w:rsidDel="00106CCB" w:rsidRDefault="00826B19">
      <w:pPr>
        <w:pStyle w:val="TJ2"/>
        <w:tabs>
          <w:tab w:val="left" w:pos="960"/>
          <w:tab w:val="right" w:leader="dot" w:pos="9060"/>
        </w:tabs>
        <w:rPr>
          <w:del w:id="422" w:author="Vihari Réka" w:date="2018-11-30T21:07:00Z"/>
          <w:rFonts w:asciiTheme="minorHAnsi" w:eastAsiaTheme="minorEastAsia" w:hAnsiTheme="minorHAnsi" w:cstheme="minorBidi"/>
          <w:noProof/>
          <w:lang w:eastAsia="hu-HU"/>
        </w:rPr>
      </w:pPr>
      <w:del w:id="423" w:author="Vihari Réka" w:date="2018-11-30T21:07:00Z">
        <w:r w:rsidRPr="00106CCB" w:rsidDel="00106CCB">
          <w:rPr>
            <w:rStyle w:val="Hiperhivatkozs"/>
            <w:noProof/>
          </w:rPr>
          <w:delText>5.2.1</w:delText>
        </w:r>
        <w:r w:rsidDel="00106CCB">
          <w:rPr>
            <w:rFonts w:asciiTheme="minorHAnsi" w:eastAsiaTheme="minorEastAsia" w:hAnsiTheme="minorHAnsi" w:cstheme="minorBidi"/>
            <w:noProof/>
            <w:lang w:eastAsia="hu-HU"/>
          </w:rPr>
          <w:tab/>
        </w:r>
        <w:r w:rsidRPr="00106CCB" w:rsidDel="00106CCB">
          <w:rPr>
            <w:rStyle w:val="Hiperhivatkozs"/>
            <w:noProof/>
          </w:rPr>
          <w:delText>Authentikáció</w:delText>
        </w:r>
        <w:r w:rsidDel="00106CCB">
          <w:rPr>
            <w:noProof/>
            <w:webHidden/>
          </w:rPr>
          <w:tab/>
          <w:delText>45</w:delText>
        </w:r>
      </w:del>
    </w:p>
    <w:p w14:paraId="208B339F" w14:textId="1FC57D96" w:rsidR="00826B19" w:rsidDel="00106CCB" w:rsidRDefault="00826B19">
      <w:pPr>
        <w:pStyle w:val="TJ1"/>
        <w:tabs>
          <w:tab w:val="left" w:pos="482"/>
        </w:tabs>
        <w:rPr>
          <w:del w:id="424" w:author="Vihari Réka" w:date="2018-11-30T21:07:00Z"/>
          <w:rFonts w:asciiTheme="minorHAnsi" w:eastAsiaTheme="minorEastAsia" w:hAnsiTheme="minorHAnsi" w:cstheme="minorBidi"/>
          <w:b w:val="0"/>
          <w:noProof/>
          <w:lang w:eastAsia="hu-HU"/>
        </w:rPr>
      </w:pPr>
      <w:del w:id="425" w:author="Vihari Réka" w:date="2018-11-30T21:07: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Megvalósítás</w:delText>
        </w:r>
        <w:r w:rsidDel="00106CCB">
          <w:rPr>
            <w:noProof/>
            <w:webHidden/>
          </w:rPr>
          <w:tab/>
          <w:delText>49</w:delText>
        </w:r>
      </w:del>
    </w:p>
    <w:p w14:paraId="17480FD0" w14:textId="44493699" w:rsidR="00826B19" w:rsidDel="00106CCB" w:rsidRDefault="00826B19">
      <w:pPr>
        <w:pStyle w:val="TJ2"/>
        <w:tabs>
          <w:tab w:val="left" w:pos="960"/>
          <w:tab w:val="right" w:leader="dot" w:pos="9060"/>
        </w:tabs>
        <w:rPr>
          <w:del w:id="426" w:author="Vihari Réka" w:date="2018-11-30T21:07:00Z"/>
          <w:rFonts w:asciiTheme="minorHAnsi" w:eastAsiaTheme="minorEastAsia" w:hAnsiTheme="minorHAnsi" w:cstheme="minorBidi"/>
          <w:noProof/>
          <w:lang w:eastAsia="hu-HU"/>
        </w:rPr>
      </w:pPr>
      <w:del w:id="427" w:author="Vihari Réka" w:date="2018-11-30T21:07:00Z">
        <w:r w:rsidRPr="00106CCB" w:rsidDel="00106CCB">
          <w:rPr>
            <w:rStyle w:val="Hiperhivatkozs"/>
            <w:noProof/>
          </w:rPr>
          <w:delText>6.1.</w:delText>
        </w:r>
        <w:r w:rsidDel="00106CCB">
          <w:rPr>
            <w:rFonts w:asciiTheme="minorHAnsi" w:eastAsiaTheme="minorEastAsia" w:hAnsiTheme="minorHAnsi" w:cstheme="minorBidi"/>
            <w:noProof/>
            <w:lang w:eastAsia="hu-HU"/>
          </w:rPr>
          <w:tab/>
        </w:r>
        <w:r w:rsidRPr="00106CCB" w:rsidDel="00106CCB">
          <w:rPr>
            <w:rStyle w:val="Hiperhivatkozs"/>
            <w:noProof/>
          </w:rPr>
          <w:delText>Képernyők</w:delText>
        </w:r>
        <w:r w:rsidDel="00106CCB">
          <w:rPr>
            <w:noProof/>
            <w:webHidden/>
          </w:rPr>
          <w:tab/>
          <w:delText>49</w:delText>
        </w:r>
      </w:del>
    </w:p>
    <w:p w14:paraId="4293691E" w14:textId="53391139" w:rsidR="00826B19" w:rsidDel="00106CCB" w:rsidRDefault="00826B19">
      <w:pPr>
        <w:pStyle w:val="TJ2"/>
        <w:tabs>
          <w:tab w:val="left" w:pos="960"/>
          <w:tab w:val="right" w:leader="dot" w:pos="9060"/>
        </w:tabs>
        <w:rPr>
          <w:del w:id="428" w:author="Vihari Réka" w:date="2018-11-30T21:07:00Z"/>
          <w:rFonts w:asciiTheme="minorHAnsi" w:eastAsiaTheme="minorEastAsia" w:hAnsiTheme="minorHAnsi" w:cstheme="minorBidi"/>
          <w:noProof/>
          <w:lang w:eastAsia="hu-HU"/>
        </w:rPr>
      </w:pPr>
      <w:del w:id="429" w:author="Vihari Réka" w:date="2018-11-30T21:07:00Z">
        <w:r w:rsidRPr="00106CCB" w:rsidDel="00106CCB">
          <w:rPr>
            <w:rStyle w:val="Hiperhivatkozs"/>
            <w:noProof/>
          </w:rPr>
          <w:delText>6.2.</w:delText>
        </w:r>
        <w:r w:rsidDel="00106CCB">
          <w:rPr>
            <w:rFonts w:asciiTheme="minorHAnsi" w:eastAsiaTheme="minorEastAsia" w:hAnsiTheme="minorHAnsi" w:cstheme="minorBidi"/>
            <w:noProof/>
            <w:lang w:eastAsia="hu-HU"/>
          </w:rPr>
          <w:tab/>
        </w:r>
        <w:r w:rsidRPr="00106CCB" w:rsidDel="00106CCB">
          <w:rPr>
            <w:rStyle w:val="Hiperhivatkozs"/>
            <w:noProof/>
          </w:rPr>
          <w:delText>Funkciók</w:delText>
        </w:r>
        <w:r w:rsidDel="00106CCB">
          <w:rPr>
            <w:noProof/>
            <w:webHidden/>
          </w:rPr>
          <w:tab/>
          <w:delText>49</w:delText>
        </w:r>
      </w:del>
    </w:p>
    <w:p w14:paraId="2C347379" w14:textId="764B811D" w:rsidR="00826B19" w:rsidDel="00106CCB" w:rsidRDefault="00826B19">
      <w:pPr>
        <w:pStyle w:val="TJ1"/>
        <w:tabs>
          <w:tab w:val="left" w:pos="482"/>
        </w:tabs>
        <w:rPr>
          <w:del w:id="430" w:author="Vihari Réka" w:date="2018-11-30T21:07:00Z"/>
          <w:rFonts w:asciiTheme="minorHAnsi" w:eastAsiaTheme="minorEastAsia" w:hAnsiTheme="minorHAnsi" w:cstheme="minorBidi"/>
          <w:b w:val="0"/>
          <w:noProof/>
          <w:lang w:eastAsia="hu-HU"/>
        </w:rPr>
      </w:pPr>
      <w:del w:id="431" w:author="Vihari Réka" w:date="2018-11-30T21:07: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Tesztelés</w:delText>
        </w:r>
        <w:r w:rsidDel="00106CCB">
          <w:rPr>
            <w:noProof/>
            <w:webHidden/>
          </w:rPr>
          <w:tab/>
          <w:delText>56</w:delText>
        </w:r>
      </w:del>
    </w:p>
    <w:p w14:paraId="733EBF0C" w14:textId="609957D2" w:rsidR="00826B19" w:rsidDel="00106CCB" w:rsidRDefault="00826B19">
      <w:pPr>
        <w:pStyle w:val="TJ1"/>
        <w:tabs>
          <w:tab w:val="left" w:pos="482"/>
        </w:tabs>
        <w:rPr>
          <w:del w:id="432" w:author="Vihari Réka" w:date="2018-11-30T21:07:00Z"/>
          <w:rFonts w:asciiTheme="minorHAnsi" w:eastAsiaTheme="minorEastAsia" w:hAnsiTheme="minorHAnsi" w:cstheme="minorBidi"/>
          <w:b w:val="0"/>
          <w:noProof/>
          <w:lang w:eastAsia="hu-HU"/>
        </w:rPr>
      </w:pPr>
      <w:del w:id="433" w:author="Vihari Réka" w:date="2018-11-30T21:07:00Z">
        <w:r w:rsidRPr="00106CCB" w:rsidDel="00106CCB">
          <w:rPr>
            <w:rStyle w:val="Hiperhivatkozs"/>
            <w:rFonts w:cs="Arial"/>
            <w:noProof/>
            <w:kern w:val="32"/>
          </w:rPr>
          <w:delText>7.</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Továbbfejlesztési lehetőségek</w:delText>
        </w:r>
        <w:r w:rsidDel="00106CCB">
          <w:rPr>
            <w:noProof/>
            <w:webHidden/>
          </w:rPr>
          <w:tab/>
          <w:delText>57</w:delText>
        </w:r>
      </w:del>
    </w:p>
    <w:p w14:paraId="4934243F" w14:textId="7AEE46CF" w:rsidR="00826B19" w:rsidDel="00106CCB" w:rsidRDefault="00826B19">
      <w:pPr>
        <w:pStyle w:val="TJ1"/>
        <w:tabs>
          <w:tab w:val="left" w:pos="482"/>
        </w:tabs>
        <w:rPr>
          <w:del w:id="434" w:author="Vihari Réka" w:date="2018-11-30T21:07:00Z"/>
          <w:rFonts w:asciiTheme="minorHAnsi" w:eastAsiaTheme="minorEastAsia" w:hAnsiTheme="minorHAnsi" w:cstheme="minorBidi"/>
          <w:b w:val="0"/>
          <w:noProof/>
          <w:lang w:eastAsia="hu-HU"/>
        </w:rPr>
      </w:pPr>
      <w:del w:id="435" w:author="Vihari Réka" w:date="2018-11-30T21:07:00Z">
        <w:r w:rsidRPr="00106CCB" w:rsidDel="00106CCB">
          <w:rPr>
            <w:rStyle w:val="Hiperhivatkozs"/>
            <w:rFonts w:cs="Arial"/>
            <w:noProof/>
            <w:kern w:val="32"/>
          </w:rPr>
          <w:delText>8.</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Összefoglaló</w:delText>
        </w:r>
        <w:r w:rsidDel="00106CCB">
          <w:rPr>
            <w:noProof/>
            <w:webHidden/>
          </w:rPr>
          <w:tab/>
          <w:delText>58</w:delText>
        </w:r>
      </w:del>
    </w:p>
    <w:p w14:paraId="705F6C83" w14:textId="01DFF7B2" w:rsidR="00826B19" w:rsidDel="00106CCB" w:rsidRDefault="00826B19">
      <w:pPr>
        <w:pStyle w:val="TJ1"/>
        <w:tabs>
          <w:tab w:val="left" w:pos="482"/>
        </w:tabs>
        <w:rPr>
          <w:del w:id="436" w:author="Vihari Réka" w:date="2018-11-30T21:07:00Z"/>
          <w:rFonts w:asciiTheme="minorHAnsi" w:eastAsiaTheme="minorEastAsia" w:hAnsiTheme="minorHAnsi" w:cstheme="minorBidi"/>
          <w:b w:val="0"/>
          <w:noProof/>
          <w:lang w:eastAsia="hu-HU"/>
        </w:rPr>
      </w:pPr>
      <w:del w:id="437" w:author="Vihari Réka" w:date="2018-11-30T21:07:00Z">
        <w:r w:rsidRPr="00106CCB" w:rsidDel="00106CCB">
          <w:rPr>
            <w:rStyle w:val="Hiperhivatkozs"/>
            <w:rFonts w:cs="Arial"/>
            <w:noProof/>
            <w:kern w:val="32"/>
          </w:rPr>
          <w:delText>9.</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Irodalomjegyzék</w:delText>
        </w:r>
        <w:r w:rsidDel="00106CCB">
          <w:rPr>
            <w:noProof/>
            <w:webHidden/>
          </w:rPr>
          <w:tab/>
          <w:delText>59</w:delText>
        </w:r>
      </w:del>
    </w:p>
    <w:p w14:paraId="2532F246" w14:textId="58E0F68F" w:rsidR="00A25C5E" w:rsidDel="00826B19" w:rsidRDefault="00A25C5E">
      <w:pPr>
        <w:pStyle w:val="TJ1"/>
        <w:rPr>
          <w:del w:id="438" w:author="Vihari Réka" w:date="2018-11-24T14:34:00Z"/>
          <w:rFonts w:asciiTheme="minorHAnsi" w:eastAsiaTheme="minorEastAsia" w:hAnsiTheme="minorHAnsi" w:cstheme="minorBidi"/>
          <w:b w:val="0"/>
          <w:noProof/>
          <w:lang w:eastAsia="hu-HU"/>
        </w:rPr>
      </w:pPr>
      <w:del w:id="439" w:author="Vihari Réka" w:date="2018-11-24T14:34:00Z">
        <w:r w:rsidRPr="00826B19" w:rsidDel="00826B19">
          <w:rPr>
            <w:rStyle w:val="Hiperhivatkozs"/>
            <w:caps/>
            <w:noProof/>
          </w:rPr>
          <w:delText>Szakdolgozat feladat</w:delText>
        </w:r>
        <w:r w:rsidDel="00826B19">
          <w:rPr>
            <w:noProof/>
            <w:webHidden/>
          </w:rPr>
          <w:tab/>
          <w:delText>5</w:delText>
        </w:r>
      </w:del>
    </w:p>
    <w:p w14:paraId="2E852074" w14:textId="045B2CBD" w:rsidR="00A25C5E" w:rsidDel="00826B19" w:rsidRDefault="00A25C5E">
      <w:pPr>
        <w:pStyle w:val="TJ1"/>
        <w:rPr>
          <w:del w:id="440" w:author="Vihari Réka" w:date="2018-11-24T14:34:00Z"/>
          <w:rFonts w:asciiTheme="minorHAnsi" w:eastAsiaTheme="minorEastAsia" w:hAnsiTheme="minorHAnsi" w:cstheme="minorBidi"/>
          <w:b w:val="0"/>
          <w:noProof/>
          <w:lang w:eastAsia="hu-HU"/>
        </w:rPr>
      </w:pPr>
      <w:del w:id="441" w:author="Vihari Réka" w:date="2018-11-24T14:34:00Z">
        <w:r w:rsidRPr="00826B19" w:rsidDel="00826B19">
          <w:rPr>
            <w:rStyle w:val="Hiperhivatkozs"/>
            <w:noProof/>
          </w:rPr>
          <w:delText>Összefoglaló</w:delText>
        </w:r>
        <w:r w:rsidDel="00826B19">
          <w:rPr>
            <w:noProof/>
            <w:webHidden/>
          </w:rPr>
          <w:tab/>
          <w:delText>10</w:delText>
        </w:r>
      </w:del>
    </w:p>
    <w:p w14:paraId="443ABE62" w14:textId="46CEC981" w:rsidR="00A25C5E" w:rsidDel="00826B19" w:rsidRDefault="00A25C5E">
      <w:pPr>
        <w:pStyle w:val="TJ1"/>
        <w:rPr>
          <w:del w:id="442" w:author="Vihari Réka" w:date="2018-11-24T14:34:00Z"/>
          <w:rFonts w:asciiTheme="minorHAnsi" w:eastAsiaTheme="minorEastAsia" w:hAnsiTheme="minorHAnsi" w:cstheme="minorBidi"/>
          <w:b w:val="0"/>
          <w:noProof/>
          <w:lang w:eastAsia="hu-HU"/>
        </w:rPr>
      </w:pPr>
      <w:del w:id="443" w:author="Vihari Réka" w:date="2018-11-24T14:34:00Z">
        <w:r w:rsidRPr="00826B19" w:rsidDel="00826B19">
          <w:rPr>
            <w:rStyle w:val="Hiperhivatkozs"/>
            <w:noProof/>
          </w:rPr>
          <w:delText>Abstract</w:delText>
        </w:r>
        <w:r w:rsidDel="00826B19">
          <w:rPr>
            <w:noProof/>
            <w:webHidden/>
          </w:rPr>
          <w:tab/>
          <w:delText>11</w:delText>
        </w:r>
      </w:del>
    </w:p>
    <w:p w14:paraId="1CA690F1" w14:textId="4560DCB6" w:rsidR="00A25C5E" w:rsidDel="00826B19" w:rsidRDefault="00A25C5E">
      <w:pPr>
        <w:pStyle w:val="TJ1"/>
        <w:tabs>
          <w:tab w:val="left" w:pos="482"/>
        </w:tabs>
        <w:rPr>
          <w:del w:id="444" w:author="Vihari Réka" w:date="2018-11-24T14:34:00Z"/>
          <w:rFonts w:asciiTheme="minorHAnsi" w:eastAsiaTheme="minorEastAsia" w:hAnsiTheme="minorHAnsi" w:cstheme="minorBidi"/>
          <w:b w:val="0"/>
          <w:noProof/>
          <w:lang w:eastAsia="hu-HU"/>
        </w:rPr>
      </w:pPr>
      <w:del w:id="445" w:author="Vihari Réka" w:date="2018-11-24T14:34:00Z">
        <w:r w:rsidRPr="00826B19" w:rsidDel="00826B19">
          <w:rPr>
            <w:rStyle w:val="Hiperhivatkozs"/>
            <w:rFonts w:cs="Arial"/>
            <w:noProof/>
            <w:kern w:val="32"/>
          </w:rPr>
          <w:delText>1.</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Bevezetés</w:delText>
        </w:r>
        <w:r w:rsidDel="00826B19">
          <w:rPr>
            <w:noProof/>
            <w:webHidden/>
          </w:rPr>
          <w:tab/>
          <w:delText>12</w:delText>
        </w:r>
      </w:del>
    </w:p>
    <w:p w14:paraId="3D133123" w14:textId="571CB4CF" w:rsidR="00A25C5E" w:rsidDel="00826B19" w:rsidRDefault="00A25C5E">
      <w:pPr>
        <w:pStyle w:val="TJ2"/>
        <w:tabs>
          <w:tab w:val="left" w:pos="960"/>
          <w:tab w:val="right" w:leader="dot" w:pos="9060"/>
        </w:tabs>
        <w:rPr>
          <w:del w:id="446" w:author="Vihari Réka" w:date="2018-11-24T14:34:00Z"/>
          <w:rFonts w:asciiTheme="minorHAnsi" w:eastAsiaTheme="minorEastAsia" w:hAnsiTheme="minorHAnsi" w:cstheme="minorBidi"/>
          <w:noProof/>
          <w:lang w:eastAsia="hu-HU"/>
        </w:rPr>
      </w:pPr>
      <w:del w:id="447" w:author="Vihari Réka" w:date="2018-11-24T14:34:00Z">
        <w:r w:rsidRPr="00826B19" w:rsidDel="00826B19">
          <w:rPr>
            <w:rStyle w:val="Hiperhivatkozs"/>
            <w:noProof/>
          </w:rPr>
          <w:delText>1.1</w:delText>
        </w:r>
        <w:r w:rsidDel="00826B19">
          <w:rPr>
            <w:rFonts w:asciiTheme="minorHAnsi" w:eastAsiaTheme="minorEastAsia" w:hAnsiTheme="minorHAnsi" w:cstheme="minorBidi"/>
            <w:noProof/>
            <w:lang w:eastAsia="hu-HU"/>
          </w:rPr>
          <w:tab/>
        </w:r>
        <w:r w:rsidRPr="00826B19" w:rsidDel="00826B19">
          <w:rPr>
            <w:rStyle w:val="Hiperhivatkozs"/>
            <w:noProof/>
          </w:rPr>
          <w:delText>Mobilpiaci kutatás</w:delText>
        </w:r>
        <w:r w:rsidDel="00826B19">
          <w:rPr>
            <w:noProof/>
            <w:webHidden/>
          </w:rPr>
          <w:tab/>
          <w:delText>13</w:delText>
        </w:r>
      </w:del>
    </w:p>
    <w:p w14:paraId="2450DF69" w14:textId="2EA66A63" w:rsidR="00A25C5E" w:rsidDel="00826B19" w:rsidRDefault="00A25C5E">
      <w:pPr>
        <w:pStyle w:val="TJ1"/>
        <w:rPr>
          <w:del w:id="448" w:author="Vihari Réka" w:date="2018-11-24T14:34:00Z"/>
          <w:rFonts w:asciiTheme="minorHAnsi" w:eastAsiaTheme="minorEastAsia" w:hAnsiTheme="minorHAnsi" w:cstheme="minorBidi"/>
          <w:b w:val="0"/>
          <w:noProof/>
          <w:lang w:eastAsia="hu-HU"/>
        </w:rPr>
      </w:pPr>
      <w:del w:id="449" w:author="Vihari Réka" w:date="2018-11-24T14:34:00Z">
        <w:r w:rsidRPr="00826B19" w:rsidDel="00826B19">
          <w:rPr>
            <w:rStyle w:val="Hiperhivatkozs"/>
            <w:rFonts w:cs="Arial"/>
            <w:noProof/>
            <w:kern w:val="32"/>
          </w:rPr>
          <w:delText>2. Az iOS platform bemutatása</w:delText>
        </w:r>
        <w:r w:rsidDel="00826B19">
          <w:rPr>
            <w:noProof/>
            <w:webHidden/>
          </w:rPr>
          <w:tab/>
          <w:delText>16</w:delText>
        </w:r>
      </w:del>
    </w:p>
    <w:p w14:paraId="4D9794DD" w14:textId="15402E28" w:rsidR="00A25C5E" w:rsidDel="00826B19" w:rsidRDefault="00A25C5E">
      <w:pPr>
        <w:pStyle w:val="TJ2"/>
        <w:tabs>
          <w:tab w:val="left" w:pos="960"/>
          <w:tab w:val="right" w:leader="dot" w:pos="9060"/>
        </w:tabs>
        <w:rPr>
          <w:del w:id="450" w:author="Vihari Réka" w:date="2018-11-24T14:34:00Z"/>
          <w:rFonts w:asciiTheme="minorHAnsi" w:eastAsiaTheme="minorEastAsia" w:hAnsiTheme="minorHAnsi" w:cstheme="minorBidi"/>
          <w:noProof/>
          <w:lang w:eastAsia="hu-HU"/>
        </w:rPr>
      </w:pPr>
      <w:del w:id="451" w:author="Vihari Réka" w:date="2018-11-24T14:34:00Z">
        <w:r w:rsidRPr="00826B19" w:rsidDel="00826B19">
          <w:rPr>
            <w:rStyle w:val="Hiperhivatkozs"/>
            <w:noProof/>
          </w:rPr>
          <w:delText>2.1</w:delText>
        </w:r>
        <w:r w:rsidDel="00826B19">
          <w:rPr>
            <w:rFonts w:asciiTheme="minorHAnsi" w:eastAsiaTheme="minorEastAsia" w:hAnsiTheme="minorHAnsi" w:cstheme="minorBidi"/>
            <w:noProof/>
            <w:lang w:eastAsia="hu-HU"/>
          </w:rPr>
          <w:tab/>
        </w:r>
        <w:r w:rsidRPr="00826B19" w:rsidDel="00826B19">
          <w:rPr>
            <w:rStyle w:val="Hiperhivatkozs"/>
            <w:noProof/>
          </w:rPr>
          <w:delText>Az operációs rendszer fejlődése</w:delText>
        </w:r>
        <w:r w:rsidDel="00826B19">
          <w:rPr>
            <w:noProof/>
            <w:webHidden/>
          </w:rPr>
          <w:tab/>
          <w:delText>16</w:delText>
        </w:r>
      </w:del>
    </w:p>
    <w:p w14:paraId="4B36B455" w14:textId="55385E64" w:rsidR="00A25C5E" w:rsidDel="00826B19" w:rsidRDefault="00A25C5E">
      <w:pPr>
        <w:pStyle w:val="TJ3"/>
        <w:tabs>
          <w:tab w:val="left" w:pos="1440"/>
          <w:tab w:val="right" w:leader="dot" w:pos="9060"/>
        </w:tabs>
        <w:rPr>
          <w:del w:id="452" w:author="Vihari Réka" w:date="2018-11-24T14:34:00Z"/>
          <w:rFonts w:asciiTheme="minorHAnsi" w:eastAsiaTheme="minorEastAsia" w:hAnsiTheme="minorHAnsi" w:cstheme="minorBidi"/>
          <w:noProof/>
          <w:lang w:eastAsia="hu-HU"/>
        </w:rPr>
      </w:pPr>
      <w:del w:id="453" w:author="Vihari Réka" w:date="2018-11-24T14:34:00Z">
        <w:r w:rsidRPr="00826B19" w:rsidDel="00826B19">
          <w:rPr>
            <w:rStyle w:val="Hiperhivatkozs"/>
            <w:noProof/>
          </w:rPr>
          <w:delText>2.1.1</w:delText>
        </w:r>
        <w:r w:rsidDel="00826B19">
          <w:rPr>
            <w:rFonts w:asciiTheme="minorHAnsi" w:eastAsiaTheme="minorEastAsia" w:hAnsiTheme="minorHAnsi" w:cstheme="minorBidi"/>
            <w:noProof/>
            <w:lang w:eastAsia="hu-HU"/>
          </w:rPr>
          <w:tab/>
        </w:r>
        <w:r w:rsidRPr="00826B19" w:rsidDel="00826B19">
          <w:rPr>
            <w:rStyle w:val="Hiperhivatkozs"/>
            <w:noProof/>
          </w:rPr>
          <w:delText>iOS 9</w:delText>
        </w:r>
        <w:r w:rsidDel="00826B19">
          <w:rPr>
            <w:noProof/>
            <w:webHidden/>
          </w:rPr>
          <w:tab/>
          <w:delText>18</w:delText>
        </w:r>
      </w:del>
    </w:p>
    <w:p w14:paraId="0CB0F6C0" w14:textId="00B79B5C" w:rsidR="00A25C5E" w:rsidDel="00826B19" w:rsidRDefault="00A25C5E">
      <w:pPr>
        <w:pStyle w:val="TJ3"/>
        <w:tabs>
          <w:tab w:val="left" w:pos="1440"/>
          <w:tab w:val="right" w:leader="dot" w:pos="9060"/>
        </w:tabs>
        <w:rPr>
          <w:del w:id="454" w:author="Vihari Réka" w:date="2018-11-24T14:34:00Z"/>
          <w:rFonts w:asciiTheme="minorHAnsi" w:eastAsiaTheme="minorEastAsia" w:hAnsiTheme="minorHAnsi" w:cstheme="minorBidi"/>
          <w:noProof/>
          <w:lang w:eastAsia="hu-HU"/>
        </w:rPr>
      </w:pPr>
      <w:del w:id="455" w:author="Vihari Réka" w:date="2018-11-24T14:34:00Z">
        <w:r w:rsidRPr="00826B19" w:rsidDel="00826B19">
          <w:rPr>
            <w:rStyle w:val="Hiperhivatkozs"/>
            <w:noProof/>
          </w:rPr>
          <w:delText>2.1.2</w:delText>
        </w:r>
        <w:r w:rsidDel="00826B19">
          <w:rPr>
            <w:rFonts w:asciiTheme="minorHAnsi" w:eastAsiaTheme="minorEastAsia" w:hAnsiTheme="minorHAnsi" w:cstheme="minorBidi"/>
            <w:noProof/>
            <w:lang w:eastAsia="hu-HU"/>
          </w:rPr>
          <w:tab/>
        </w:r>
        <w:r w:rsidRPr="00826B19" w:rsidDel="00826B19">
          <w:rPr>
            <w:rStyle w:val="Hiperhivatkozs"/>
            <w:noProof/>
          </w:rPr>
          <w:delText>iOS 10</w:delText>
        </w:r>
        <w:r w:rsidDel="00826B19">
          <w:rPr>
            <w:noProof/>
            <w:webHidden/>
          </w:rPr>
          <w:tab/>
          <w:delText>19</w:delText>
        </w:r>
      </w:del>
    </w:p>
    <w:p w14:paraId="7BF6DD5E" w14:textId="24B46237" w:rsidR="00A25C5E" w:rsidDel="00826B19" w:rsidRDefault="00A25C5E">
      <w:pPr>
        <w:pStyle w:val="TJ3"/>
        <w:tabs>
          <w:tab w:val="left" w:pos="1440"/>
          <w:tab w:val="right" w:leader="dot" w:pos="9060"/>
        </w:tabs>
        <w:rPr>
          <w:del w:id="456" w:author="Vihari Réka" w:date="2018-11-24T14:34:00Z"/>
          <w:rFonts w:asciiTheme="minorHAnsi" w:eastAsiaTheme="minorEastAsia" w:hAnsiTheme="minorHAnsi" w:cstheme="minorBidi"/>
          <w:noProof/>
          <w:lang w:eastAsia="hu-HU"/>
        </w:rPr>
      </w:pPr>
      <w:del w:id="457" w:author="Vihari Réka" w:date="2018-11-24T14:34:00Z">
        <w:r w:rsidRPr="00826B19" w:rsidDel="00826B19">
          <w:rPr>
            <w:rStyle w:val="Hiperhivatkozs"/>
            <w:noProof/>
          </w:rPr>
          <w:delText>2.1.3</w:delText>
        </w:r>
        <w:r w:rsidDel="00826B19">
          <w:rPr>
            <w:rFonts w:asciiTheme="minorHAnsi" w:eastAsiaTheme="minorEastAsia" w:hAnsiTheme="minorHAnsi" w:cstheme="minorBidi"/>
            <w:noProof/>
            <w:lang w:eastAsia="hu-HU"/>
          </w:rPr>
          <w:tab/>
        </w:r>
        <w:r w:rsidRPr="00826B19" w:rsidDel="00826B19">
          <w:rPr>
            <w:rStyle w:val="Hiperhivatkozs"/>
            <w:noProof/>
          </w:rPr>
          <w:delText>iOS 11</w:delText>
        </w:r>
        <w:r w:rsidDel="00826B19">
          <w:rPr>
            <w:noProof/>
            <w:webHidden/>
          </w:rPr>
          <w:tab/>
          <w:delText>19</w:delText>
        </w:r>
      </w:del>
    </w:p>
    <w:p w14:paraId="48975323" w14:textId="693AE3C7" w:rsidR="00A25C5E" w:rsidDel="00826B19" w:rsidRDefault="00A25C5E">
      <w:pPr>
        <w:pStyle w:val="TJ3"/>
        <w:tabs>
          <w:tab w:val="left" w:pos="1440"/>
          <w:tab w:val="right" w:leader="dot" w:pos="9060"/>
        </w:tabs>
        <w:rPr>
          <w:del w:id="458" w:author="Vihari Réka" w:date="2018-11-24T14:34:00Z"/>
          <w:rFonts w:asciiTheme="minorHAnsi" w:eastAsiaTheme="minorEastAsia" w:hAnsiTheme="minorHAnsi" w:cstheme="minorBidi"/>
          <w:noProof/>
          <w:lang w:eastAsia="hu-HU"/>
        </w:rPr>
      </w:pPr>
      <w:del w:id="459" w:author="Vihari Réka" w:date="2018-11-24T14:34:00Z">
        <w:r w:rsidRPr="00826B19" w:rsidDel="00826B19">
          <w:rPr>
            <w:rStyle w:val="Hiperhivatkozs"/>
            <w:noProof/>
          </w:rPr>
          <w:delText>2.1.4</w:delText>
        </w:r>
        <w:r w:rsidDel="00826B19">
          <w:rPr>
            <w:rFonts w:asciiTheme="minorHAnsi" w:eastAsiaTheme="minorEastAsia" w:hAnsiTheme="minorHAnsi" w:cstheme="minorBidi"/>
            <w:noProof/>
            <w:lang w:eastAsia="hu-HU"/>
          </w:rPr>
          <w:tab/>
        </w:r>
        <w:r w:rsidRPr="00826B19" w:rsidDel="00826B19">
          <w:rPr>
            <w:rStyle w:val="Hiperhivatkozs"/>
            <w:noProof/>
          </w:rPr>
          <w:delText>iOS 12</w:delText>
        </w:r>
        <w:r w:rsidDel="00826B19">
          <w:rPr>
            <w:noProof/>
            <w:webHidden/>
          </w:rPr>
          <w:tab/>
          <w:delText>20</w:delText>
        </w:r>
      </w:del>
    </w:p>
    <w:p w14:paraId="705D4672" w14:textId="48E7D88F" w:rsidR="00A25C5E" w:rsidDel="00826B19" w:rsidRDefault="00A25C5E">
      <w:pPr>
        <w:pStyle w:val="TJ3"/>
        <w:tabs>
          <w:tab w:val="left" w:pos="1200"/>
          <w:tab w:val="right" w:leader="dot" w:pos="9060"/>
        </w:tabs>
        <w:rPr>
          <w:del w:id="460" w:author="Vihari Réka" w:date="2018-11-24T14:34:00Z"/>
          <w:rFonts w:asciiTheme="minorHAnsi" w:eastAsiaTheme="minorEastAsia" w:hAnsiTheme="minorHAnsi" w:cstheme="minorBidi"/>
          <w:noProof/>
          <w:lang w:eastAsia="hu-HU"/>
        </w:rPr>
      </w:pPr>
      <w:del w:id="461" w:author="Vihari Réka" w:date="2018-11-24T14:34:00Z">
        <w:r w:rsidRPr="00826B19" w:rsidDel="00826B19">
          <w:rPr>
            <w:rStyle w:val="Hiperhivatkozs"/>
            <w:noProof/>
          </w:rPr>
          <w:delText>2.2.</w:delText>
        </w:r>
        <w:r w:rsidDel="00826B19">
          <w:rPr>
            <w:rFonts w:asciiTheme="minorHAnsi" w:eastAsiaTheme="minorEastAsia" w:hAnsiTheme="minorHAnsi" w:cstheme="minorBidi"/>
            <w:noProof/>
            <w:lang w:eastAsia="hu-HU"/>
          </w:rPr>
          <w:tab/>
        </w:r>
        <w:r w:rsidRPr="00826B19" w:rsidDel="00826B19">
          <w:rPr>
            <w:rStyle w:val="Hiperhivatkozs"/>
            <w:noProof/>
          </w:rPr>
          <w:delText>Swift</w:delText>
        </w:r>
        <w:r w:rsidDel="00826B19">
          <w:rPr>
            <w:noProof/>
            <w:webHidden/>
          </w:rPr>
          <w:tab/>
          <w:delText>21</w:delText>
        </w:r>
      </w:del>
    </w:p>
    <w:p w14:paraId="4564705C" w14:textId="3689F8C3" w:rsidR="00A25C5E" w:rsidDel="00826B19" w:rsidRDefault="00A25C5E">
      <w:pPr>
        <w:pStyle w:val="TJ2"/>
        <w:tabs>
          <w:tab w:val="left" w:pos="960"/>
          <w:tab w:val="right" w:leader="dot" w:pos="9060"/>
        </w:tabs>
        <w:rPr>
          <w:del w:id="462" w:author="Vihari Réka" w:date="2018-11-24T14:34:00Z"/>
          <w:rFonts w:asciiTheme="minorHAnsi" w:eastAsiaTheme="minorEastAsia" w:hAnsiTheme="minorHAnsi" w:cstheme="minorBidi"/>
          <w:noProof/>
          <w:lang w:eastAsia="hu-HU"/>
        </w:rPr>
      </w:pPr>
      <w:del w:id="463" w:author="Vihari Réka" w:date="2018-11-24T14:34:00Z">
        <w:r w:rsidRPr="00826B19" w:rsidDel="00826B19">
          <w:rPr>
            <w:rStyle w:val="Hiperhivatkozs"/>
            <w:noProof/>
          </w:rPr>
          <w:delText>2.3.</w:delText>
        </w:r>
        <w:r w:rsidDel="00826B19">
          <w:rPr>
            <w:rFonts w:asciiTheme="minorHAnsi" w:eastAsiaTheme="minorEastAsia" w:hAnsiTheme="minorHAnsi" w:cstheme="minorBidi"/>
            <w:noProof/>
            <w:lang w:eastAsia="hu-HU"/>
          </w:rPr>
          <w:tab/>
        </w:r>
        <w:r w:rsidRPr="00826B19" w:rsidDel="00826B19">
          <w:rPr>
            <w:rStyle w:val="Hiperhivatkozs"/>
            <w:noProof/>
          </w:rPr>
          <w:delText>Xcode</w:delText>
        </w:r>
        <w:r w:rsidDel="00826B19">
          <w:rPr>
            <w:noProof/>
            <w:webHidden/>
          </w:rPr>
          <w:tab/>
          <w:delText>21</w:delText>
        </w:r>
      </w:del>
    </w:p>
    <w:p w14:paraId="39375775" w14:textId="3445EF51" w:rsidR="00A25C5E" w:rsidDel="00826B19" w:rsidRDefault="00A25C5E">
      <w:pPr>
        <w:pStyle w:val="TJ2"/>
        <w:tabs>
          <w:tab w:val="left" w:pos="960"/>
          <w:tab w:val="right" w:leader="dot" w:pos="9060"/>
        </w:tabs>
        <w:rPr>
          <w:del w:id="464" w:author="Vihari Réka" w:date="2018-11-24T14:34:00Z"/>
          <w:rFonts w:asciiTheme="minorHAnsi" w:eastAsiaTheme="minorEastAsia" w:hAnsiTheme="minorHAnsi" w:cstheme="minorBidi"/>
          <w:noProof/>
          <w:lang w:eastAsia="hu-HU"/>
        </w:rPr>
      </w:pPr>
      <w:del w:id="465" w:author="Vihari Réka" w:date="2018-11-24T14:34:00Z">
        <w:r w:rsidRPr="00826B19" w:rsidDel="00826B19">
          <w:rPr>
            <w:rStyle w:val="Hiperhivatkozs"/>
            <w:noProof/>
          </w:rPr>
          <w:delText>2.4.</w:delText>
        </w:r>
        <w:r w:rsidDel="00826B19">
          <w:rPr>
            <w:rFonts w:asciiTheme="minorHAnsi" w:eastAsiaTheme="minorEastAsia" w:hAnsiTheme="minorHAnsi" w:cstheme="minorBidi"/>
            <w:noProof/>
            <w:lang w:eastAsia="hu-HU"/>
          </w:rPr>
          <w:tab/>
        </w:r>
        <w:r w:rsidRPr="00826B19" w:rsidDel="00826B19">
          <w:rPr>
            <w:rStyle w:val="Hiperhivatkozs"/>
            <w:noProof/>
          </w:rPr>
          <w:delText>Architektúrális minták</w:delText>
        </w:r>
        <w:r w:rsidDel="00826B19">
          <w:rPr>
            <w:noProof/>
            <w:webHidden/>
          </w:rPr>
          <w:tab/>
          <w:delText>24</w:delText>
        </w:r>
      </w:del>
    </w:p>
    <w:p w14:paraId="1B22FBC6" w14:textId="2D47C67C" w:rsidR="00A25C5E" w:rsidDel="00826B19" w:rsidRDefault="00A25C5E">
      <w:pPr>
        <w:pStyle w:val="TJ3"/>
        <w:tabs>
          <w:tab w:val="left" w:pos="1440"/>
          <w:tab w:val="right" w:leader="dot" w:pos="9060"/>
        </w:tabs>
        <w:rPr>
          <w:del w:id="466" w:author="Vihari Réka" w:date="2018-11-24T14:34:00Z"/>
          <w:rFonts w:asciiTheme="minorHAnsi" w:eastAsiaTheme="minorEastAsia" w:hAnsiTheme="minorHAnsi" w:cstheme="minorBidi"/>
          <w:noProof/>
          <w:lang w:eastAsia="hu-HU"/>
        </w:rPr>
      </w:pPr>
      <w:del w:id="467" w:author="Vihari Réka" w:date="2018-11-24T14:34:00Z">
        <w:r w:rsidRPr="00826B19" w:rsidDel="00826B19">
          <w:rPr>
            <w:rStyle w:val="Hiperhivatkozs"/>
            <w:noProof/>
          </w:rPr>
          <w:delText>2.4.1.</w:delText>
        </w:r>
        <w:r w:rsidDel="00826B19">
          <w:rPr>
            <w:rFonts w:asciiTheme="minorHAnsi" w:eastAsiaTheme="minorEastAsia" w:hAnsiTheme="minorHAnsi" w:cstheme="minorBidi"/>
            <w:noProof/>
            <w:lang w:eastAsia="hu-HU"/>
          </w:rPr>
          <w:tab/>
        </w:r>
        <w:r w:rsidRPr="00826B19" w:rsidDel="00826B19">
          <w:rPr>
            <w:rStyle w:val="Hiperhivatkozs"/>
            <w:noProof/>
          </w:rPr>
          <w:delText>MVC</w:delText>
        </w:r>
        <w:r w:rsidDel="00826B19">
          <w:rPr>
            <w:noProof/>
            <w:webHidden/>
          </w:rPr>
          <w:tab/>
          <w:delText>24</w:delText>
        </w:r>
      </w:del>
    </w:p>
    <w:p w14:paraId="28218D5C" w14:textId="6A358A14" w:rsidR="00A25C5E" w:rsidDel="00826B19" w:rsidRDefault="00A25C5E">
      <w:pPr>
        <w:pStyle w:val="TJ3"/>
        <w:tabs>
          <w:tab w:val="left" w:pos="1440"/>
          <w:tab w:val="right" w:leader="dot" w:pos="9060"/>
        </w:tabs>
        <w:rPr>
          <w:del w:id="468" w:author="Vihari Réka" w:date="2018-11-24T14:34:00Z"/>
          <w:rFonts w:asciiTheme="minorHAnsi" w:eastAsiaTheme="minorEastAsia" w:hAnsiTheme="minorHAnsi" w:cstheme="minorBidi"/>
          <w:noProof/>
          <w:lang w:eastAsia="hu-HU"/>
        </w:rPr>
      </w:pPr>
      <w:del w:id="469" w:author="Vihari Réka" w:date="2018-11-24T14:34:00Z">
        <w:r w:rsidRPr="00826B19" w:rsidDel="00826B19">
          <w:rPr>
            <w:rStyle w:val="Hiperhivatkozs"/>
            <w:noProof/>
          </w:rPr>
          <w:delText>2.4.2.</w:delText>
        </w:r>
        <w:r w:rsidDel="00826B19">
          <w:rPr>
            <w:rFonts w:asciiTheme="minorHAnsi" w:eastAsiaTheme="minorEastAsia" w:hAnsiTheme="minorHAnsi" w:cstheme="minorBidi"/>
            <w:noProof/>
            <w:lang w:eastAsia="hu-HU"/>
          </w:rPr>
          <w:tab/>
        </w:r>
        <w:r w:rsidRPr="00826B19" w:rsidDel="00826B19">
          <w:rPr>
            <w:rStyle w:val="Hiperhivatkozs"/>
            <w:noProof/>
          </w:rPr>
          <w:delText>VIPER</w:delText>
        </w:r>
        <w:r w:rsidDel="00826B19">
          <w:rPr>
            <w:noProof/>
            <w:webHidden/>
          </w:rPr>
          <w:tab/>
          <w:delText>26</w:delText>
        </w:r>
      </w:del>
    </w:p>
    <w:p w14:paraId="2A38BF44" w14:textId="163B000B" w:rsidR="00A25C5E" w:rsidDel="00826B19" w:rsidRDefault="00A25C5E">
      <w:pPr>
        <w:pStyle w:val="TJ3"/>
        <w:tabs>
          <w:tab w:val="left" w:pos="1440"/>
          <w:tab w:val="right" w:leader="dot" w:pos="9060"/>
        </w:tabs>
        <w:rPr>
          <w:del w:id="470" w:author="Vihari Réka" w:date="2018-11-24T14:34:00Z"/>
          <w:rFonts w:asciiTheme="minorHAnsi" w:eastAsiaTheme="minorEastAsia" w:hAnsiTheme="minorHAnsi" w:cstheme="minorBidi"/>
          <w:noProof/>
          <w:lang w:eastAsia="hu-HU"/>
        </w:rPr>
      </w:pPr>
      <w:del w:id="471" w:author="Vihari Réka" w:date="2018-11-24T14:34:00Z">
        <w:r w:rsidRPr="00826B19" w:rsidDel="00826B19">
          <w:rPr>
            <w:rStyle w:val="Hiperhivatkozs"/>
            <w:noProof/>
          </w:rPr>
          <w:delText>2.4.3.</w:delText>
        </w:r>
        <w:r w:rsidDel="00826B19">
          <w:rPr>
            <w:rFonts w:asciiTheme="minorHAnsi" w:eastAsiaTheme="minorEastAsia" w:hAnsiTheme="minorHAnsi" w:cstheme="minorBidi"/>
            <w:noProof/>
            <w:lang w:eastAsia="hu-HU"/>
          </w:rPr>
          <w:tab/>
        </w:r>
        <w:r w:rsidRPr="00826B19" w:rsidDel="00826B19">
          <w:rPr>
            <w:rStyle w:val="Hiperhivatkozs"/>
            <w:noProof/>
          </w:rPr>
          <w:delText>Viper vs MVC</w:delText>
        </w:r>
        <w:r w:rsidDel="00826B19">
          <w:rPr>
            <w:noProof/>
            <w:webHidden/>
          </w:rPr>
          <w:tab/>
          <w:delText>27</w:delText>
        </w:r>
      </w:del>
    </w:p>
    <w:p w14:paraId="5E0E5A0F" w14:textId="13D9734F" w:rsidR="00A25C5E" w:rsidDel="00826B19" w:rsidRDefault="00A25C5E">
      <w:pPr>
        <w:pStyle w:val="TJ3"/>
        <w:tabs>
          <w:tab w:val="left" w:pos="1440"/>
          <w:tab w:val="right" w:leader="dot" w:pos="9060"/>
        </w:tabs>
        <w:rPr>
          <w:del w:id="472" w:author="Vihari Réka" w:date="2018-11-24T14:34:00Z"/>
          <w:rFonts w:asciiTheme="minorHAnsi" w:eastAsiaTheme="minorEastAsia" w:hAnsiTheme="minorHAnsi" w:cstheme="minorBidi"/>
          <w:noProof/>
          <w:lang w:eastAsia="hu-HU"/>
        </w:rPr>
      </w:pPr>
      <w:del w:id="473" w:author="Vihari Réka" w:date="2018-11-24T14:34:00Z">
        <w:r w:rsidRPr="00826B19" w:rsidDel="00826B19">
          <w:rPr>
            <w:rStyle w:val="Hiperhivatkozs"/>
            <w:noProof/>
          </w:rPr>
          <w:delText>2.4.4.</w:delText>
        </w:r>
        <w:r w:rsidDel="00826B19">
          <w:rPr>
            <w:rFonts w:asciiTheme="minorHAnsi" w:eastAsiaTheme="minorEastAsia" w:hAnsiTheme="minorHAnsi" w:cstheme="minorBidi"/>
            <w:noProof/>
            <w:lang w:eastAsia="hu-HU"/>
          </w:rPr>
          <w:tab/>
        </w:r>
        <w:r w:rsidRPr="00826B19" w:rsidDel="00826B19">
          <w:rPr>
            <w:rStyle w:val="Hiperhivatkozs"/>
            <w:noProof/>
          </w:rPr>
          <w:delText>Konklúzió</w:delText>
        </w:r>
        <w:r w:rsidDel="00826B19">
          <w:rPr>
            <w:noProof/>
            <w:webHidden/>
          </w:rPr>
          <w:tab/>
          <w:delText>27</w:delText>
        </w:r>
      </w:del>
    </w:p>
    <w:p w14:paraId="67A1E0CA" w14:textId="2D7000B1" w:rsidR="00A25C5E" w:rsidDel="00826B19" w:rsidRDefault="00A25C5E">
      <w:pPr>
        <w:pStyle w:val="TJ2"/>
        <w:tabs>
          <w:tab w:val="right" w:leader="dot" w:pos="9060"/>
        </w:tabs>
        <w:rPr>
          <w:del w:id="474" w:author="Vihari Réka" w:date="2018-11-24T14:34:00Z"/>
          <w:rFonts w:asciiTheme="minorHAnsi" w:eastAsiaTheme="minorEastAsia" w:hAnsiTheme="minorHAnsi" w:cstheme="minorBidi"/>
          <w:noProof/>
          <w:lang w:eastAsia="hu-HU"/>
        </w:rPr>
      </w:pPr>
      <w:del w:id="475" w:author="Vihari Réka" w:date="2018-11-24T14:34:00Z">
        <w:r w:rsidRPr="00826B19" w:rsidDel="00826B19">
          <w:rPr>
            <w:rStyle w:val="Hiperhivatkozs"/>
            <w:noProof/>
          </w:rPr>
          <w:delText>2.5. Verziókezelés</w:delText>
        </w:r>
        <w:r w:rsidDel="00826B19">
          <w:rPr>
            <w:noProof/>
            <w:webHidden/>
          </w:rPr>
          <w:tab/>
          <w:delText>28</w:delText>
        </w:r>
      </w:del>
    </w:p>
    <w:p w14:paraId="4839A270" w14:textId="2DBFCD5E" w:rsidR="00A25C5E" w:rsidDel="00826B19" w:rsidRDefault="00A25C5E">
      <w:pPr>
        <w:pStyle w:val="TJ1"/>
        <w:tabs>
          <w:tab w:val="left" w:pos="482"/>
        </w:tabs>
        <w:rPr>
          <w:del w:id="476" w:author="Vihari Réka" w:date="2018-11-24T14:34:00Z"/>
          <w:rFonts w:asciiTheme="minorHAnsi" w:eastAsiaTheme="minorEastAsia" w:hAnsiTheme="minorHAnsi" w:cstheme="minorBidi"/>
          <w:b w:val="0"/>
          <w:noProof/>
          <w:lang w:eastAsia="hu-HU"/>
        </w:rPr>
      </w:pPr>
      <w:del w:id="477" w:author="Vihari Réka" w:date="2018-11-24T14:34:00Z">
        <w:r w:rsidRPr="00826B19" w:rsidDel="00826B19">
          <w:rPr>
            <w:rStyle w:val="Hiperhivatkozs"/>
            <w:rFonts w:cs="Arial"/>
            <w:noProof/>
            <w:kern w:val="32"/>
          </w:rPr>
          <w:delText>3.</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Feladat ismerte</w:delText>
        </w:r>
        <w:r w:rsidRPr="00826B19" w:rsidDel="00826B19">
          <w:rPr>
            <w:rStyle w:val="Hiperhivatkozs"/>
            <w:rFonts w:cs="Arial"/>
            <w:b w:val="0"/>
            <w:noProof/>
            <w:kern w:val="32"/>
          </w:rPr>
          <w:delText>tése</w:delText>
        </w:r>
        <w:r w:rsidDel="00826B19">
          <w:rPr>
            <w:noProof/>
            <w:webHidden/>
          </w:rPr>
          <w:tab/>
          <w:delText>30</w:delText>
        </w:r>
      </w:del>
    </w:p>
    <w:p w14:paraId="66198298" w14:textId="144666E8" w:rsidR="00A25C5E" w:rsidDel="00826B19" w:rsidRDefault="00A25C5E">
      <w:pPr>
        <w:pStyle w:val="TJ2"/>
        <w:tabs>
          <w:tab w:val="left" w:pos="960"/>
          <w:tab w:val="right" w:leader="dot" w:pos="9060"/>
        </w:tabs>
        <w:rPr>
          <w:del w:id="478" w:author="Vihari Réka" w:date="2018-11-24T14:34:00Z"/>
          <w:rFonts w:asciiTheme="minorHAnsi" w:eastAsiaTheme="minorEastAsia" w:hAnsiTheme="minorHAnsi" w:cstheme="minorBidi"/>
          <w:noProof/>
          <w:lang w:eastAsia="hu-HU"/>
        </w:rPr>
      </w:pPr>
      <w:del w:id="479" w:author="Vihari Réka" w:date="2018-11-24T14:34:00Z">
        <w:r w:rsidRPr="00826B19" w:rsidDel="00826B19">
          <w:rPr>
            <w:rStyle w:val="Hiperhivatkozs"/>
            <w:noProof/>
          </w:rPr>
          <w:delText>3.1.</w:delText>
        </w:r>
        <w:r w:rsidDel="00826B19">
          <w:rPr>
            <w:rFonts w:asciiTheme="minorHAnsi" w:eastAsiaTheme="minorEastAsia" w:hAnsiTheme="minorHAnsi" w:cstheme="minorBidi"/>
            <w:noProof/>
            <w:lang w:eastAsia="hu-HU"/>
          </w:rPr>
          <w:tab/>
        </w:r>
        <w:r w:rsidRPr="00826B19" w:rsidDel="00826B19">
          <w:rPr>
            <w:rStyle w:val="Hiperhivatkozs"/>
            <w:noProof/>
          </w:rPr>
          <w:delText>Specifikáció</w:delText>
        </w:r>
        <w:r w:rsidDel="00826B19">
          <w:rPr>
            <w:noProof/>
            <w:webHidden/>
          </w:rPr>
          <w:tab/>
          <w:delText>30</w:delText>
        </w:r>
      </w:del>
    </w:p>
    <w:p w14:paraId="7BB3EE3C" w14:textId="346DCF9E" w:rsidR="00A25C5E" w:rsidDel="00826B19" w:rsidRDefault="00A25C5E">
      <w:pPr>
        <w:pStyle w:val="TJ1"/>
        <w:tabs>
          <w:tab w:val="left" w:pos="482"/>
        </w:tabs>
        <w:rPr>
          <w:del w:id="480" w:author="Vihari Réka" w:date="2018-11-24T14:34:00Z"/>
          <w:rFonts w:asciiTheme="minorHAnsi" w:eastAsiaTheme="minorEastAsia" w:hAnsiTheme="minorHAnsi" w:cstheme="minorBidi"/>
          <w:b w:val="0"/>
          <w:noProof/>
          <w:lang w:eastAsia="hu-HU"/>
        </w:rPr>
      </w:pPr>
      <w:del w:id="481" w:author="Vihari Réka" w:date="2018-11-24T14:34:00Z">
        <w:r w:rsidRPr="00826B19" w:rsidDel="00826B19">
          <w:rPr>
            <w:rStyle w:val="Hiperhivatkozs"/>
            <w:rFonts w:cs="Arial"/>
            <w:noProof/>
            <w:kern w:val="32"/>
          </w:rPr>
          <w:delText>4.</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Technológiák ismertetése</w:delText>
        </w:r>
        <w:r w:rsidDel="00826B19">
          <w:rPr>
            <w:noProof/>
            <w:webHidden/>
          </w:rPr>
          <w:tab/>
          <w:delText>31</w:delText>
        </w:r>
      </w:del>
    </w:p>
    <w:p w14:paraId="40C77F04" w14:textId="367B366C" w:rsidR="00A25C5E" w:rsidDel="00826B19" w:rsidRDefault="00A25C5E">
      <w:pPr>
        <w:pStyle w:val="TJ2"/>
        <w:tabs>
          <w:tab w:val="left" w:pos="960"/>
          <w:tab w:val="right" w:leader="dot" w:pos="9060"/>
        </w:tabs>
        <w:rPr>
          <w:del w:id="482" w:author="Vihari Réka" w:date="2018-11-24T14:34:00Z"/>
          <w:rFonts w:asciiTheme="minorHAnsi" w:eastAsiaTheme="minorEastAsia" w:hAnsiTheme="minorHAnsi" w:cstheme="minorBidi"/>
          <w:noProof/>
          <w:lang w:eastAsia="hu-HU"/>
        </w:rPr>
      </w:pPr>
      <w:del w:id="483" w:author="Vihari Réka" w:date="2018-11-24T14:34:00Z">
        <w:r w:rsidRPr="00826B19" w:rsidDel="00826B19">
          <w:rPr>
            <w:rStyle w:val="Hiperhivatkozs"/>
            <w:noProof/>
          </w:rPr>
          <w:delText>4.1.</w:delText>
        </w:r>
        <w:r w:rsidDel="00826B19">
          <w:rPr>
            <w:rFonts w:asciiTheme="minorHAnsi" w:eastAsiaTheme="minorEastAsia" w:hAnsiTheme="minorHAnsi" w:cstheme="minorBidi"/>
            <w:noProof/>
            <w:lang w:eastAsia="hu-HU"/>
          </w:rPr>
          <w:tab/>
        </w:r>
        <w:r w:rsidRPr="00826B19" w:rsidDel="00826B19">
          <w:rPr>
            <w:rStyle w:val="Hiperhivatkozs"/>
            <w:noProof/>
          </w:rPr>
          <w:delText>CocoaPods</w:delText>
        </w:r>
        <w:r w:rsidDel="00826B19">
          <w:rPr>
            <w:noProof/>
            <w:webHidden/>
          </w:rPr>
          <w:tab/>
          <w:delText>31</w:delText>
        </w:r>
      </w:del>
    </w:p>
    <w:p w14:paraId="406082D0" w14:textId="1A70A31C" w:rsidR="00A25C5E" w:rsidDel="00826B19" w:rsidRDefault="00A25C5E">
      <w:pPr>
        <w:pStyle w:val="TJ2"/>
        <w:tabs>
          <w:tab w:val="left" w:pos="960"/>
          <w:tab w:val="right" w:leader="dot" w:pos="9060"/>
        </w:tabs>
        <w:rPr>
          <w:del w:id="484" w:author="Vihari Réka" w:date="2018-11-24T14:34:00Z"/>
          <w:rFonts w:asciiTheme="minorHAnsi" w:eastAsiaTheme="minorEastAsia" w:hAnsiTheme="minorHAnsi" w:cstheme="minorBidi"/>
          <w:noProof/>
          <w:lang w:eastAsia="hu-HU"/>
        </w:rPr>
      </w:pPr>
      <w:del w:id="485" w:author="Vihari Réka" w:date="2018-11-24T14:34:00Z">
        <w:r w:rsidRPr="00826B19" w:rsidDel="00826B19">
          <w:rPr>
            <w:rStyle w:val="Hiperhivatkozs"/>
            <w:noProof/>
          </w:rPr>
          <w:delText>4.2.</w:delText>
        </w:r>
        <w:r w:rsidDel="00826B19">
          <w:rPr>
            <w:rFonts w:asciiTheme="minorHAnsi" w:eastAsiaTheme="minorEastAsia" w:hAnsiTheme="minorHAnsi" w:cstheme="minorBidi"/>
            <w:noProof/>
            <w:lang w:eastAsia="hu-HU"/>
          </w:rPr>
          <w:tab/>
        </w:r>
        <w:r w:rsidRPr="00826B19" w:rsidDel="00826B19">
          <w:rPr>
            <w:rStyle w:val="Hiperhivatkozs"/>
            <w:noProof/>
          </w:rPr>
          <w:delText>JHipster</w:delText>
        </w:r>
        <w:r w:rsidDel="00826B19">
          <w:rPr>
            <w:noProof/>
            <w:webHidden/>
          </w:rPr>
          <w:tab/>
          <w:delText>33</w:delText>
        </w:r>
      </w:del>
    </w:p>
    <w:p w14:paraId="51872E8B" w14:textId="751FCB85" w:rsidR="00A25C5E" w:rsidDel="00826B19" w:rsidRDefault="00A25C5E">
      <w:pPr>
        <w:pStyle w:val="TJ1"/>
        <w:tabs>
          <w:tab w:val="left" w:pos="482"/>
        </w:tabs>
        <w:rPr>
          <w:del w:id="486" w:author="Vihari Réka" w:date="2018-11-24T14:34:00Z"/>
          <w:rFonts w:asciiTheme="minorHAnsi" w:eastAsiaTheme="minorEastAsia" w:hAnsiTheme="minorHAnsi" w:cstheme="minorBidi"/>
          <w:b w:val="0"/>
          <w:noProof/>
          <w:lang w:eastAsia="hu-HU"/>
        </w:rPr>
      </w:pPr>
      <w:del w:id="487" w:author="Vihari Réka" w:date="2018-11-24T14:34:00Z">
        <w:r w:rsidRPr="00826B19" w:rsidDel="00826B19">
          <w:rPr>
            <w:rStyle w:val="Hiperhivatkozs"/>
            <w:rFonts w:cs="Arial"/>
            <w:noProof/>
            <w:kern w:val="32"/>
          </w:rPr>
          <w:delText>5.</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Tervezés</w:delText>
        </w:r>
        <w:r w:rsidDel="00826B19">
          <w:rPr>
            <w:noProof/>
            <w:webHidden/>
          </w:rPr>
          <w:tab/>
          <w:delText>40</w:delText>
        </w:r>
      </w:del>
    </w:p>
    <w:p w14:paraId="4A116130" w14:textId="751FBEE5" w:rsidR="00A25C5E" w:rsidDel="00826B19" w:rsidRDefault="00A25C5E">
      <w:pPr>
        <w:pStyle w:val="TJ2"/>
        <w:tabs>
          <w:tab w:val="left" w:pos="960"/>
          <w:tab w:val="right" w:leader="dot" w:pos="9060"/>
        </w:tabs>
        <w:rPr>
          <w:del w:id="488" w:author="Vihari Réka" w:date="2018-11-24T14:34:00Z"/>
          <w:rFonts w:asciiTheme="minorHAnsi" w:eastAsiaTheme="minorEastAsia" w:hAnsiTheme="minorHAnsi" w:cstheme="minorBidi"/>
          <w:noProof/>
          <w:lang w:eastAsia="hu-HU"/>
        </w:rPr>
      </w:pPr>
      <w:del w:id="489" w:author="Vihari Réka" w:date="2018-11-24T14:34:00Z">
        <w:r w:rsidRPr="00826B19" w:rsidDel="00826B19">
          <w:rPr>
            <w:rStyle w:val="Hiperhivatkozs"/>
            <w:noProof/>
          </w:rPr>
          <w:delText>5.1.</w:delText>
        </w:r>
        <w:r w:rsidDel="00826B19">
          <w:rPr>
            <w:rFonts w:asciiTheme="minorHAnsi" w:eastAsiaTheme="minorEastAsia" w:hAnsiTheme="minorHAnsi" w:cstheme="minorBidi"/>
            <w:noProof/>
            <w:lang w:eastAsia="hu-HU"/>
          </w:rPr>
          <w:tab/>
        </w:r>
        <w:r w:rsidRPr="00826B19" w:rsidDel="00826B19">
          <w:rPr>
            <w:rStyle w:val="Hiperhivatkozs"/>
            <w:noProof/>
          </w:rPr>
          <w:delText>Adatbázis</w:delText>
        </w:r>
        <w:r w:rsidDel="00826B19">
          <w:rPr>
            <w:noProof/>
            <w:webHidden/>
          </w:rPr>
          <w:tab/>
          <w:delText>40</w:delText>
        </w:r>
      </w:del>
    </w:p>
    <w:p w14:paraId="17CA4E59" w14:textId="4C1E02B9" w:rsidR="00A25C5E" w:rsidDel="00826B19" w:rsidRDefault="00A25C5E">
      <w:pPr>
        <w:pStyle w:val="TJ2"/>
        <w:tabs>
          <w:tab w:val="left" w:pos="960"/>
          <w:tab w:val="right" w:leader="dot" w:pos="9060"/>
        </w:tabs>
        <w:rPr>
          <w:del w:id="490" w:author="Vihari Réka" w:date="2018-11-24T14:34:00Z"/>
          <w:rFonts w:asciiTheme="minorHAnsi" w:eastAsiaTheme="minorEastAsia" w:hAnsiTheme="minorHAnsi" w:cstheme="minorBidi"/>
          <w:noProof/>
          <w:lang w:eastAsia="hu-HU"/>
        </w:rPr>
      </w:pPr>
      <w:del w:id="491" w:author="Vihari Réka" w:date="2018-11-24T14:34:00Z">
        <w:r w:rsidRPr="00826B19" w:rsidDel="00826B19">
          <w:rPr>
            <w:rStyle w:val="Hiperhivatkozs"/>
            <w:noProof/>
          </w:rPr>
          <w:delText>5.2.</w:delText>
        </w:r>
        <w:r w:rsidDel="00826B19">
          <w:rPr>
            <w:rFonts w:asciiTheme="minorHAnsi" w:eastAsiaTheme="minorEastAsia" w:hAnsiTheme="minorHAnsi" w:cstheme="minorBidi"/>
            <w:noProof/>
            <w:lang w:eastAsia="hu-HU"/>
          </w:rPr>
          <w:tab/>
        </w:r>
        <w:r w:rsidRPr="00826B19" w:rsidDel="00826B19">
          <w:rPr>
            <w:rStyle w:val="Hiperhivatkozs"/>
            <w:noProof/>
          </w:rPr>
          <w:delText>Kommunikáció a szerverrel</w:delText>
        </w:r>
        <w:r w:rsidDel="00826B19">
          <w:rPr>
            <w:noProof/>
            <w:webHidden/>
          </w:rPr>
          <w:tab/>
          <w:delText>42</w:delText>
        </w:r>
      </w:del>
    </w:p>
    <w:p w14:paraId="472C72FD" w14:textId="5A72972A" w:rsidR="00A25C5E" w:rsidDel="00826B19" w:rsidRDefault="00A25C5E">
      <w:pPr>
        <w:pStyle w:val="TJ2"/>
        <w:tabs>
          <w:tab w:val="left" w:pos="960"/>
          <w:tab w:val="right" w:leader="dot" w:pos="9060"/>
        </w:tabs>
        <w:rPr>
          <w:del w:id="492" w:author="Vihari Réka" w:date="2018-11-24T14:34:00Z"/>
          <w:rFonts w:asciiTheme="minorHAnsi" w:eastAsiaTheme="minorEastAsia" w:hAnsiTheme="minorHAnsi" w:cstheme="minorBidi"/>
          <w:noProof/>
          <w:lang w:eastAsia="hu-HU"/>
        </w:rPr>
      </w:pPr>
      <w:del w:id="493" w:author="Vihari Réka" w:date="2018-11-24T14:34:00Z">
        <w:r w:rsidRPr="00826B19" w:rsidDel="00826B19">
          <w:rPr>
            <w:rStyle w:val="Hiperhivatkozs"/>
            <w:noProof/>
          </w:rPr>
          <w:delText>5.2.1</w:delText>
        </w:r>
        <w:r w:rsidDel="00826B19">
          <w:rPr>
            <w:rFonts w:asciiTheme="minorHAnsi" w:eastAsiaTheme="minorEastAsia" w:hAnsiTheme="minorHAnsi" w:cstheme="minorBidi"/>
            <w:noProof/>
            <w:lang w:eastAsia="hu-HU"/>
          </w:rPr>
          <w:tab/>
        </w:r>
        <w:r w:rsidRPr="00826B19" w:rsidDel="00826B19">
          <w:rPr>
            <w:rStyle w:val="Hiperhivatkozs"/>
            <w:noProof/>
          </w:rPr>
          <w:delText>Authentikáció</w:delText>
        </w:r>
        <w:r w:rsidDel="00826B19">
          <w:rPr>
            <w:noProof/>
            <w:webHidden/>
          </w:rPr>
          <w:tab/>
          <w:delText>45</w:delText>
        </w:r>
      </w:del>
    </w:p>
    <w:p w14:paraId="0F4438C4" w14:textId="50FF7D4A" w:rsidR="00A25C5E" w:rsidDel="00826B19" w:rsidRDefault="00A25C5E">
      <w:pPr>
        <w:pStyle w:val="TJ1"/>
        <w:tabs>
          <w:tab w:val="left" w:pos="482"/>
        </w:tabs>
        <w:rPr>
          <w:del w:id="494" w:author="Vihari Réka" w:date="2018-11-24T14:34:00Z"/>
          <w:rFonts w:asciiTheme="minorHAnsi" w:eastAsiaTheme="minorEastAsia" w:hAnsiTheme="minorHAnsi" w:cstheme="minorBidi"/>
          <w:b w:val="0"/>
          <w:noProof/>
          <w:lang w:eastAsia="hu-HU"/>
        </w:rPr>
      </w:pPr>
      <w:del w:id="495" w:author="Vihari Réka" w:date="2018-11-24T14:34:00Z">
        <w:r w:rsidRPr="00826B19" w:rsidDel="00826B19">
          <w:rPr>
            <w:rStyle w:val="Hiperhivatkozs"/>
            <w:rFonts w:cs="Arial"/>
            <w:noProof/>
            <w:kern w:val="32"/>
          </w:rPr>
          <w:delText>6.</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Megv</w:delText>
        </w:r>
        <w:r w:rsidRPr="00826B19" w:rsidDel="00826B19">
          <w:rPr>
            <w:rStyle w:val="Hiperhivatkozs"/>
            <w:rFonts w:cs="Arial"/>
            <w:b w:val="0"/>
            <w:noProof/>
            <w:kern w:val="32"/>
          </w:rPr>
          <w:delText>alósítás</w:delText>
        </w:r>
        <w:r w:rsidDel="00826B19">
          <w:rPr>
            <w:noProof/>
            <w:webHidden/>
          </w:rPr>
          <w:tab/>
          <w:delText>49</w:delText>
        </w:r>
      </w:del>
    </w:p>
    <w:p w14:paraId="47427D69" w14:textId="4C407A61" w:rsidR="00A25C5E" w:rsidDel="00826B19" w:rsidRDefault="00A25C5E">
      <w:pPr>
        <w:pStyle w:val="TJ2"/>
        <w:tabs>
          <w:tab w:val="left" w:pos="960"/>
          <w:tab w:val="right" w:leader="dot" w:pos="9060"/>
        </w:tabs>
        <w:rPr>
          <w:del w:id="496" w:author="Vihari Réka" w:date="2018-11-24T14:34:00Z"/>
          <w:rFonts w:asciiTheme="minorHAnsi" w:eastAsiaTheme="minorEastAsia" w:hAnsiTheme="minorHAnsi" w:cstheme="minorBidi"/>
          <w:noProof/>
          <w:lang w:eastAsia="hu-HU"/>
        </w:rPr>
      </w:pPr>
      <w:del w:id="497" w:author="Vihari Réka" w:date="2018-11-24T14:34:00Z">
        <w:r w:rsidRPr="00826B19" w:rsidDel="00826B19">
          <w:rPr>
            <w:rStyle w:val="Hiperhivatkozs"/>
            <w:noProof/>
          </w:rPr>
          <w:delText>6.1.</w:delText>
        </w:r>
        <w:r w:rsidDel="00826B19">
          <w:rPr>
            <w:rFonts w:asciiTheme="minorHAnsi" w:eastAsiaTheme="minorEastAsia" w:hAnsiTheme="minorHAnsi" w:cstheme="minorBidi"/>
            <w:noProof/>
            <w:lang w:eastAsia="hu-HU"/>
          </w:rPr>
          <w:tab/>
        </w:r>
        <w:r w:rsidRPr="00826B19" w:rsidDel="00826B19">
          <w:rPr>
            <w:rStyle w:val="Hiperhivatkozs"/>
            <w:noProof/>
          </w:rPr>
          <w:delText>Képernyők</w:delText>
        </w:r>
        <w:r w:rsidDel="00826B19">
          <w:rPr>
            <w:noProof/>
            <w:webHidden/>
          </w:rPr>
          <w:tab/>
          <w:delText>49</w:delText>
        </w:r>
      </w:del>
    </w:p>
    <w:p w14:paraId="5CD2068D" w14:textId="20DADE1E" w:rsidR="00A25C5E" w:rsidDel="00826B19" w:rsidRDefault="00A25C5E">
      <w:pPr>
        <w:pStyle w:val="TJ2"/>
        <w:tabs>
          <w:tab w:val="left" w:pos="960"/>
          <w:tab w:val="right" w:leader="dot" w:pos="9060"/>
        </w:tabs>
        <w:rPr>
          <w:del w:id="498" w:author="Vihari Réka" w:date="2018-11-24T14:34:00Z"/>
          <w:rFonts w:asciiTheme="minorHAnsi" w:eastAsiaTheme="minorEastAsia" w:hAnsiTheme="minorHAnsi" w:cstheme="minorBidi"/>
          <w:noProof/>
          <w:lang w:eastAsia="hu-HU"/>
        </w:rPr>
      </w:pPr>
      <w:del w:id="499" w:author="Vihari Réka" w:date="2018-11-24T14:34:00Z">
        <w:r w:rsidRPr="00826B19" w:rsidDel="00826B19">
          <w:rPr>
            <w:rStyle w:val="Hiperhivatkozs"/>
            <w:noProof/>
          </w:rPr>
          <w:delText>6.2.</w:delText>
        </w:r>
        <w:r w:rsidDel="00826B19">
          <w:rPr>
            <w:rFonts w:asciiTheme="minorHAnsi" w:eastAsiaTheme="minorEastAsia" w:hAnsiTheme="minorHAnsi" w:cstheme="minorBidi"/>
            <w:noProof/>
            <w:lang w:eastAsia="hu-HU"/>
          </w:rPr>
          <w:tab/>
        </w:r>
        <w:r w:rsidRPr="00826B19" w:rsidDel="00826B19">
          <w:rPr>
            <w:rStyle w:val="Hiperhivatkozs"/>
            <w:noProof/>
          </w:rPr>
          <w:delText>Funkciók</w:delText>
        </w:r>
        <w:r w:rsidDel="00826B19">
          <w:rPr>
            <w:noProof/>
            <w:webHidden/>
          </w:rPr>
          <w:tab/>
          <w:delText>49</w:delText>
        </w:r>
      </w:del>
    </w:p>
    <w:p w14:paraId="00522E29" w14:textId="72E26EA8" w:rsidR="00A25C5E" w:rsidDel="00826B19" w:rsidRDefault="00A25C5E">
      <w:pPr>
        <w:pStyle w:val="TJ1"/>
        <w:tabs>
          <w:tab w:val="left" w:pos="482"/>
        </w:tabs>
        <w:rPr>
          <w:del w:id="500" w:author="Vihari Réka" w:date="2018-11-24T14:34:00Z"/>
          <w:rFonts w:asciiTheme="minorHAnsi" w:eastAsiaTheme="minorEastAsia" w:hAnsiTheme="minorHAnsi" w:cstheme="minorBidi"/>
          <w:b w:val="0"/>
          <w:noProof/>
          <w:lang w:eastAsia="hu-HU"/>
        </w:rPr>
      </w:pPr>
      <w:del w:id="501" w:author="Vihari Réka" w:date="2018-11-24T14:34:00Z">
        <w:r w:rsidRPr="00826B19" w:rsidDel="00826B19">
          <w:rPr>
            <w:rStyle w:val="Hiperhivatkozs"/>
            <w:rFonts w:cs="Arial"/>
            <w:noProof/>
            <w:kern w:val="32"/>
          </w:rPr>
          <w:delText>7.</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Tesztelés</w:delText>
        </w:r>
        <w:r w:rsidDel="00826B19">
          <w:rPr>
            <w:noProof/>
            <w:webHidden/>
          </w:rPr>
          <w:tab/>
          <w:delText>56</w:delText>
        </w:r>
      </w:del>
    </w:p>
    <w:p w14:paraId="6BC193B0" w14:textId="0EC58DD6" w:rsidR="00A25C5E" w:rsidDel="00826B19" w:rsidRDefault="00A25C5E">
      <w:pPr>
        <w:pStyle w:val="TJ1"/>
        <w:tabs>
          <w:tab w:val="left" w:pos="482"/>
        </w:tabs>
        <w:rPr>
          <w:del w:id="502" w:author="Vihari Réka" w:date="2018-11-24T14:34:00Z"/>
          <w:rFonts w:asciiTheme="minorHAnsi" w:eastAsiaTheme="minorEastAsia" w:hAnsiTheme="minorHAnsi" w:cstheme="minorBidi"/>
          <w:b w:val="0"/>
          <w:noProof/>
          <w:lang w:eastAsia="hu-HU"/>
        </w:rPr>
      </w:pPr>
      <w:del w:id="503" w:author="Vihari Réka" w:date="2018-11-24T14:34:00Z">
        <w:r w:rsidRPr="00826B19" w:rsidDel="00826B19">
          <w:rPr>
            <w:rStyle w:val="Hiperhivatkozs"/>
            <w:rFonts w:cs="Arial"/>
            <w:noProof/>
            <w:kern w:val="32"/>
          </w:rPr>
          <w:delText>8.</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Továbbfejleszté</w:delText>
        </w:r>
        <w:r w:rsidRPr="00826B19" w:rsidDel="00826B19">
          <w:rPr>
            <w:rStyle w:val="Hiperhivatkozs"/>
            <w:rFonts w:cs="Arial"/>
            <w:b w:val="0"/>
            <w:noProof/>
            <w:kern w:val="32"/>
          </w:rPr>
          <w:delText>si lehetőségek</w:delText>
        </w:r>
        <w:r w:rsidDel="00826B19">
          <w:rPr>
            <w:noProof/>
            <w:webHidden/>
          </w:rPr>
          <w:tab/>
          <w:delText>57</w:delText>
        </w:r>
      </w:del>
    </w:p>
    <w:p w14:paraId="7C4BBB00" w14:textId="0325C76A" w:rsidR="00A25C5E" w:rsidDel="00826B19" w:rsidRDefault="00A25C5E">
      <w:pPr>
        <w:pStyle w:val="TJ1"/>
        <w:tabs>
          <w:tab w:val="left" w:pos="482"/>
        </w:tabs>
        <w:rPr>
          <w:del w:id="504" w:author="Vihari Réka" w:date="2018-11-24T14:34:00Z"/>
          <w:rFonts w:asciiTheme="minorHAnsi" w:eastAsiaTheme="minorEastAsia" w:hAnsiTheme="minorHAnsi" w:cstheme="minorBidi"/>
          <w:b w:val="0"/>
          <w:noProof/>
          <w:lang w:eastAsia="hu-HU"/>
        </w:rPr>
      </w:pPr>
      <w:del w:id="505" w:author="Vihari Réka" w:date="2018-11-24T14:34:00Z">
        <w:r w:rsidRPr="00826B19" w:rsidDel="00826B19">
          <w:rPr>
            <w:rStyle w:val="Hiperhivatkozs"/>
            <w:rFonts w:cs="Arial"/>
            <w:noProof/>
            <w:kern w:val="32"/>
          </w:rPr>
          <w:delText>9.</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Összefoglaló</w:delText>
        </w:r>
        <w:r w:rsidDel="00826B19">
          <w:rPr>
            <w:noProof/>
            <w:webHidden/>
          </w:rPr>
          <w:tab/>
          <w:delText>58</w:delText>
        </w:r>
      </w:del>
    </w:p>
    <w:p w14:paraId="0051E52B" w14:textId="778140A0" w:rsidR="00A25C5E" w:rsidDel="00826B19" w:rsidRDefault="00A25C5E">
      <w:pPr>
        <w:pStyle w:val="TJ1"/>
        <w:tabs>
          <w:tab w:val="left" w:pos="720"/>
        </w:tabs>
        <w:rPr>
          <w:del w:id="506" w:author="Vihari Réka" w:date="2018-11-24T14:34:00Z"/>
          <w:rFonts w:asciiTheme="minorHAnsi" w:eastAsiaTheme="minorEastAsia" w:hAnsiTheme="minorHAnsi" w:cstheme="minorBidi"/>
          <w:b w:val="0"/>
          <w:noProof/>
          <w:lang w:eastAsia="hu-HU"/>
        </w:rPr>
      </w:pPr>
      <w:del w:id="507" w:author="Vihari Réka" w:date="2018-11-24T14:34:00Z">
        <w:r w:rsidRPr="00826B19" w:rsidDel="00826B19">
          <w:rPr>
            <w:rStyle w:val="Hiperhivatkozs"/>
            <w:rFonts w:cs="Arial"/>
            <w:noProof/>
            <w:kern w:val="32"/>
          </w:rPr>
          <w:delText>10.</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Irodalomjegyzék</w:delText>
        </w:r>
        <w:r w:rsidDel="00826B19">
          <w:rPr>
            <w:noProof/>
            <w:webHidden/>
          </w:rPr>
          <w:tab/>
          <w:delText>59</w:delText>
        </w:r>
      </w:del>
    </w:p>
    <w:p w14:paraId="340A0469" w14:textId="5F35921B" w:rsidR="00A25C5E" w:rsidDel="00A25C5E" w:rsidRDefault="00A25C5E">
      <w:pPr>
        <w:pStyle w:val="TJ1"/>
        <w:rPr>
          <w:del w:id="508" w:author="Vihari Réka" w:date="2018-11-24T14:28:00Z"/>
          <w:rFonts w:asciiTheme="minorHAnsi" w:eastAsiaTheme="minorEastAsia" w:hAnsiTheme="minorHAnsi" w:cstheme="minorBidi"/>
          <w:b w:val="0"/>
          <w:noProof/>
          <w:lang w:eastAsia="hu-HU"/>
        </w:rPr>
      </w:pPr>
      <w:del w:id="509" w:author="Vihari Réka" w:date="2018-11-24T14:28:00Z">
        <w:r w:rsidRPr="00A25C5E" w:rsidDel="00A25C5E">
          <w:rPr>
            <w:rStyle w:val="Hiperhivatkozs"/>
            <w:caps/>
            <w:noProof/>
          </w:rPr>
          <w:delText>Szakdolgozat feladat</w:delText>
        </w:r>
        <w:r w:rsidDel="00A25C5E">
          <w:rPr>
            <w:noProof/>
            <w:webHidden/>
          </w:rPr>
          <w:tab/>
          <w:delText>5</w:delText>
        </w:r>
      </w:del>
    </w:p>
    <w:p w14:paraId="7F57ECC2" w14:textId="40193BCB" w:rsidR="00A25C5E" w:rsidDel="00A25C5E" w:rsidRDefault="00A25C5E">
      <w:pPr>
        <w:pStyle w:val="TJ1"/>
        <w:rPr>
          <w:del w:id="510" w:author="Vihari Réka" w:date="2018-11-24T14:28:00Z"/>
          <w:rFonts w:asciiTheme="minorHAnsi" w:eastAsiaTheme="minorEastAsia" w:hAnsiTheme="minorHAnsi" w:cstheme="minorBidi"/>
          <w:b w:val="0"/>
          <w:noProof/>
          <w:lang w:eastAsia="hu-HU"/>
        </w:rPr>
      </w:pPr>
      <w:del w:id="511" w:author="Vihari Réka" w:date="2018-11-24T14:28:00Z">
        <w:r w:rsidRPr="00A25C5E" w:rsidDel="00A25C5E">
          <w:rPr>
            <w:rStyle w:val="Hiperhivatkozs"/>
            <w:noProof/>
          </w:rPr>
          <w:delText>Összefoglaló</w:delText>
        </w:r>
        <w:r w:rsidDel="00A25C5E">
          <w:rPr>
            <w:noProof/>
            <w:webHidden/>
          </w:rPr>
          <w:tab/>
          <w:delText>10</w:delText>
        </w:r>
      </w:del>
    </w:p>
    <w:p w14:paraId="6B22CCA7" w14:textId="5732A615" w:rsidR="00A25C5E" w:rsidDel="00A25C5E" w:rsidRDefault="00A25C5E">
      <w:pPr>
        <w:pStyle w:val="TJ1"/>
        <w:rPr>
          <w:del w:id="512" w:author="Vihari Réka" w:date="2018-11-24T14:28:00Z"/>
          <w:rFonts w:asciiTheme="minorHAnsi" w:eastAsiaTheme="minorEastAsia" w:hAnsiTheme="minorHAnsi" w:cstheme="minorBidi"/>
          <w:b w:val="0"/>
          <w:noProof/>
          <w:lang w:eastAsia="hu-HU"/>
        </w:rPr>
      </w:pPr>
      <w:del w:id="513" w:author="Vihari Réka" w:date="2018-11-24T14:28:00Z">
        <w:r w:rsidRPr="00A25C5E" w:rsidDel="00A25C5E">
          <w:rPr>
            <w:rStyle w:val="Hiperhivatkozs"/>
            <w:noProof/>
          </w:rPr>
          <w:delText>Abstract</w:delText>
        </w:r>
        <w:r w:rsidDel="00A25C5E">
          <w:rPr>
            <w:noProof/>
            <w:webHidden/>
          </w:rPr>
          <w:tab/>
          <w:delText>11</w:delText>
        </w:r>
      </w:del>
    </w:p>
    <w:p w14:paraId="31121E60" w14:textId="4D786332" w:rsidR="00A25C5E" w:rsidDel="00A25C5E" w:rsidRDefault="00A25C5E">
      <w:pPr>
        <w:pStyle w:val="TJ1"/>
        <w:tabs>
          <w:tab w:val="left" w:pos="482"/>
        </w:tabs>
        <w:rPr>
          <w:del w:id="514" w:author="Vihari Réka" w:date="2018-11-24T14:28:00Z"/>
          <w:rFonts w:asciiTheme="minorHAnsi" w:eastAsiaTheme="minorEastAsia" w:hAnsiTheme="minorHAnsi" w:cstheme="minorBidi"/>
          <w:b w:val="0"/>
          <w:noProof/>
          <w:lang w:eastAsia="hu-HU"/>
        </w:rPr>
      </w:pPr>
      <w:del w:id="515" w:author="Vihari Réka" w:date="2018-11-24T14:28:00Z">
        <w:r w:rsidRPr="00A25C5E" w:rsidDel="00A25C5E">
          <w:rPr>
            <w:rStyle w:val="Hiperhivatkozs"/>
            <w:rFonts w:cs="Arial"/>
            <w:noProof/>
            <w:kern w:val="32"/>
          </w:rPr>
          <w:delText>1.</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Bevezetés</w:delText>
        </w:r>
        <w:r w:rsidDel="00A25C5E">
          <w:rPr>
            <w:noProof/>
            <w:webHidden/>
          </w:rPr>
          <w:tab/>
          <w:delText>12</w:delText>
        </w:r>
      </w:del>
    </w:p>
    <w:p w14:paraId="1F241E85" w14:textId="019073E5" w:rsidR="00A25C5E" w:rsidDel="00A25C5E" w:rsidRDefault="00A25C5E">
      <w:pPr>
        <w:pStyle w:val="TJ2"/>
        <w:tabs>
          <w:tab w:val="left" w:pos="960"/>
          <w:tab w:val="right" w:leader="dot" w:pos="9060"/>
        </w:tabs>
        <w:rPr>
          <w:del w:id="516" w:author="Vihari Réka" w:date="2018-11-24T14:28:00Z"/>
          <w:rFonts w:asciiTheme="minorHAnsi" w:eastAsiaTheme="minorEastAsia" w:hAnsiTheme="minorHAnsi" w:cstheme="minorBidi"/>
          <w:noProof/>
          <w:lang w:eastAsia="hu-HU"/>
        </w:rPr>
      </w:pPr>
      <w:del w:id="517" w:author="Vihari Réka" w:date="2018-11-24T14:28:00Z">
        <w:r w:rsidRPr="00A25C5E" w:rsidDel="00A25C5E">
          <w:rPr>
            <w:rStyle w:val="Hiperhivatkozs"/>
            <w:noProof/>
          </w:rPr>
          <w:delText>1.1</w:delText>
        </w:r>
        <w:r w:rsidDel="00A25C5E">
          <w:rPr>
            <w:rFonts w:asciiTheme="minorHAnsi" w:eastAsiaTheme="minorEastAsia" w:hAnsiTheme="minorHAnsi" w:cstheme="minorBidi"/>
            <w:noProof/>
            <w:lang w:eastAsia="hu-HU"/>
          </w:rPr>
          <w:tab/>
        </w:r>
        <w:r w:rsidRPr="00A25C5E" w:rsidDel="00A25C5E">
          <w:rPr>
            <w:rStyle w:val="Hiperhivatkozs"/>
            <w:noProof/>
          </w:rPr>
          <w:delText>Mobilpiaci kutatás</w:delText>
        </w:r>
        <w:r w:rsidDel="00A25C5E">
          <w:rPr>
            <w:noProof/>
            <w:webHidden/>
          </w:rPr>
          <w:tab/>
          <w:delText>13</w:delText>
        </w:r>
      </w:del>
    </w:p>
    <w:p w14:paraId="47B39F65" w14:textId="5826982A" w:rsidR="00A25C5E" w:rsidDel="00A25C5E" w:rsidRDefault="00A25C5E">
      <w:pPr>
        <w:pStyle w:val="TJ1"/>
        <w:rPr>
          <w:del w:id="518" w:author="Vihari Réka" w:date="2018-11-24T14:28:00Z"/>
          <w:rFonts w:asciiTheme="minorHAnsi" w:eastAsiaTheme="minorEastAsia" w:hAnsiTheme="minorHAnsi" w:cstheme="minorBidi"/>
          <w:b w:val="0"/>
          <w:noProof/>
          <w:lang w:eastAsia="hu-HU"/>
        </w:rPr>
      </w:pPr>
      <w:del w:id="519" w:author="Vihari Réka" w:date="2018-11-24T14:28:00Z">
        <w:r w:rsidRPr="00A25C5E" w:rsidDel="00A25C5E">
          <w:rPr>
            <w:rStyle w:val="Hiperhivatkozs"/>
            <w:rFonts w:cs="Arial"/>
            <w:noProof/>
            <w:kern w:val="32"/>
          </w:rPr>
          <w:delText>2. Az iOS platform bemutatása</w:delText>
        </w:r>
        <w:r w:rsidDel="00A25C5E">
          <w:rPr>
            <w:noProof/>
            <w:webHidden/>
          </w:rPr>
          <w:tab/>
          <w:delText>16</w:delText>
        </w:r>
      </w:del>
    </w:p>
    <w:p w14:paraId="50F6BFAE" w14:textId="656662B0" w:rsidR="00A25C5E" w:rsidDel="00A25C5E" w:rsidRDefault="00A25C5E">
      <w:pPr>
        <w:pStyle w:val="TJ2"/>
        <w:tabs>
          <w:tab w:val="left" w:pos="960"/>
          <w:tab w:val="right" w:leader="dot" w:pos="9060"/>
        </w:tabs>
        <w:rPr>
          <w:del w:id="520" w:author="Vihari Réka" w:date="2018-11-24T14:28:00Z"/>
          <w:rFonts w:asciiTheme="minorHAnsi" w:eastAsiaTheme="minorEastAsia" w:hAnsiTheme="minorHAnsi" w:cstheme="minorBidi"/>
          <w:noProof/>
          <w:lang w:eastAsia="hu-HU"/>
        </w:rPr>
      </w:pPr>
      <w:del w:id="521" w:author="Vihari Réka" w:date="2018-11-24T14:28:00Z">
        <w:r w:rsidRPr="00A25C5E" w:rsidDel="00A25C5E">
          <w:rPr>
            <w:rStyle w:val="Hiperhivatkozs"/>
            <w:noProof/>
          </w:rPr>
          <w:delText>2.1</w:delText>
        </w:r>
        <w:r w:rsidDel="00A25C5E">
          <w:rPr>
            <w:rFonts w:asciiTheme="minorHAnsi" w:eastAsiaTheme="minorEastAsia" w:hAnsiTheme="minorHAnsi" w:cstheme="minorBidi"/>
            <w:noProof/>
            <w:lang w:eastAsia="hu-HU"/>
          </w:rPr>
          <w:tab/>
        </w:r>
        <w:r w:rsidRPr="00A25C5E" w:rsidDel="00A25C5E">
          <w:rPr>
            <w:rStyle w:val="Hiperhivatkozs"/>
            <w:noProof/>
          </w:rPr>
          <w:delText>Az operációs rendszer fejlődése</w:delText>
        </w:r>
        <w:r w:rsidDel="00A25C5E">
          <w:rPr>
            <w:noProof/>
            <w:webHidden/>
          </w:rPr>
          <w:tab/>
          <w:delText>16</w:delText>
        </w:r>
      </w:del>
    </w:p>
    <w:p w14:paraId="252455D2" w14:textId="3E4DBB07" w:rsidR="00A25C5E" w:rsidDel="00A25C5E" w:rsidRDefault="00A25C5E">
      <w:pPr>
        <w:pStyle w:val="TJ3"/>
        <w:tabs>
          <w:tab w:val="left" w:pos="1440"/>
          <w:tab w:val="right" w:leader="dot" w:pos="9060"/>
        </w:tabs>
        <w:rPr>
          <w:del w:id="522" w:author="Vihari Réka" w:date="2018-11-24T14:28:00Z"/>
          <w:rFonts w:asciiTheme="minorHAnsi" w:eastAsiaTheme="minorEastAsia" w:hAnsiTheme="minorHAnsi" w:cstheme="minorBidi"/>
          <w:noProof/>
          <w:lang w:eastAsia="hu-HU"/>
        </w:rPr>
      </w:pPr>
      <w:del w:id="523" w:author="Vihari Réka" w:date="2018-11-24T14:28:00Z">
        <w:r w:rsidRPr="00A25C5E" w:rsidDel="00A25C5E">
          <w:rPr>
            <w:rStyle w:val="Hiperhivatkozs"/>
            <w:noProof/>
          </w:rPr>
          <w:delText>2.1.1</w:delText>
        </w:r>
        <w:r w:rsidDel="00A25C5E">
          <w:rPr>
            <w:rFonts w:asciiTheme="minorHAnsi" w:eastAsiaTheme="minorEastAsia" w:hAnsiTheme="minorHAnsi" w:cstheme="minorBidi"/>
            <w:noProof/>
            <w:lang w:eastAsia="hu-HU"/>
          </w:rPr>
          <w:tab/>
        </w:r>
        <w:r w:rsidRPr="00A25C5E" w:rsidDel="00A25C5E">
          <w:rPr>
            <w:rStyle w:val="Hiperhivatkozs"/>
            <w:noProof/>
          </w:rPr>
          <w:delText>iOS 9</w:delText>
        </w:r>
        <w:r w:rsidDel="00A25C5E">
          <w:rPr>
            <w:noProof/>
            <w:webHidden/>
          </w:rPr>
          <w:tab/>
          <w:delText>18</w:delText>
        </w:r>
      </w:del>
    </w:p>
    <w:p w14:paraId="7DFD2A6F" w14:textId="199E5D40" w:rsidR="00A25C5E" w:rsidDel="00A25C5E" w:rsidRDefault="00A25C5E">
      <w:pPr>
        <w:pStyle w:val="TJ3"/>
        <w:tabs>
          <w:tab w:val="left" w:pos="1440"/>
          <w:tab w:val="right" w:leader="dot" w:pos="9060"/>
        </w:tabs>
        <w:rPr>
          <w:del w:id="524" w:author="Vihari Réka" w:date="2018-11-24T14:28:00Z"/>
          <w:rFonts w:asciiTheme="minorHAnsi" w:eastAsiaTheme="minorEastAsia" w:hAnsiTheme="minorHAnsi" w:cstheme="minorBidi"/>
          <w:noProof/>
          <w:lang w:eastAsia="hu-HU"/>
        </w:rPr>
      </w:pPr>
      <w:del w:id="525" w:author="Vihari Réka" w:date="2018-11-24T14:28:00Z">
        <w:r w:rsidRPr="00A25C5E" w:rsidDel="00A25C5E">
          <w:rPr>
            <w:rStyle w:val="Hiperhivatkozs"/>
            <w:noProof/>
          </w:rPr>
          <w:delText>2.1.2</w:delText>
        </w:r>
        <w:r w:rsidDel="00A25C5E">
          <w:rPr>
            <w:rFonts w:asciiTheme="minorHAnsi" w:eastAsiaTheme="minorEastAsia" w:hAnsiTheme="minorHAnsi" w:cstheme="minorBidi"/>
            <w:noProof/>
            <w:lang w:eastAsia="hu-HU"/>
          </w:rPr>
          <w:tab/>
        </w:r>
        <w:r w:rsidRPr="00A25C5E" w:rsidDel="00A25C5E">
          <w:rPr>
            <w:rStyle w:val="Hiperhivatkozs"/>
            <w:noProof/>
          </w:rPr>
          <w:delText>iOS 10</w:delText>
        </w:r>
        <w:r w:rsidDel="00A25C5E">
          <w:rPr>
            <w:noProof/>
            <w:webHidden/>
          </w:rPr>
          <w:tab/>
          <w:delText>19</w:delText>
        </w:r>
      </w:del>
    </w:p>
    <w:p w14:paraId="7451D9A9" w14:textId="6888BC3B" w:rsidR="00A25C5E" w:rsidDel="00A25C5E" w:rsidRDefault="00A25C5E">
      <w:pPr>
        <w:pStyle w:val="TJ3"/>
        <w:tabs>
          <w:tab w:val="left" w:pos="1440"/>
          <w:tab w:val="right" w:leader="dot" w:pos="9060"/>
        </w:tabs>
        <w:rPr>
          <w:del w:id="526" w:author="Vihari Réka" w:date="2018-11-24T14:28:00Z"/>
          <w:rFonts w:asciiTheme="minorHAnsi" w:eastAsiaTheme="minorEastAsia" w:hAnsiTheme="minorHAnsi" w:cstheme="minorBidi"/>
          <w:noProof/>
          <w:lang w:eastAsia="hu-HU"/>
        </w:rPr>
      </w:pPr>
      <w:del w:id="527" w:author="Vihari Réka" w:date="2018-11-24T14:28:00Z">
        <w:r w:rsidRPr="00A25C5E" w:rsidDel="00A25C5E">
          <w:rPr>
            <w:rStyle w:val="Hiperhivatkozs"/>
            <w:noProof/>
          </w:rPr>
          <w:delText>2.1.3</w:delText>
        </w:r>
        <w:r w:rsidDel="00A25C5E">
          <w:rPr>
            <w:rFonts w:asciiTheme="minorHAnsi" w:eastAsiaTheme="minorEastAsia" w:hAnsiTheme="minorHAnsi" w:cstheme="minorBidi"/>
            <w:noProof/>
            <w:lang w:eastAsia="hu-HU"/>
          </w:rPr>
          <w:tab/>
        </w:r>
        <w:r w:rsidRPr="00A25C5E" w:rsidDel="00A25C5E">
          <w:rPr>
            <w:rStyle w:val="Hiperhivatkozs"/>
            <w:noProof/>
          </w:rPr>
          <w:delText>iOS 11</w:delText>
        </w:r>
        <w:r w:rsidDel="00A25C5E">
          <w:rPr>
            <w:noProof/>
            <w:webHidden/>
          </w:rPr>
          <w:tab/>
          <w:delText>19</w:delText>
        </w:r>
      </w:del>
    </w:p>
    <w:p w14:paraId="0318139F" w14:textId="5A6CBA5F" w:rsidR="00A25C5E" w:rsidDel="00A25C5E" w:rsidRDefault="00A25C5E">
      <w:pPr>
        <w:pStyle w:val="TJ3"/>
        <w:tabs>
          <w:tab w:val="left" w:pos="1440"/>
          <w:tab w:val="right" w:leader="dot" w:pos="9060"/>
        </w:tabs>
        <w:rPr>
          <w:del w:id="528" w:author="Vihari Réka" w:date="2018-11-24T14:28:00Z"/>
          <w:rFonts w:asciiTheme="minorHAnsi" w:eastAsiaTheme="minorEastAsia" w:hAnsiTheme="minorHAnsi" w:cstheme="minorBidi"/>
          <w:noProof/>
          <w:lang w:eastAsia="hu-HU"/>
        </w:rPr>
      </w:pPr>
      <w:del w:id="529" w:author="Vihari Réka" w:date="2018-11-24T14:28:00Z">
        <w:r w:rsidRPr="00A25C5E" w:rsidDel="00A25C5E">
          <w:rPr>
            <w:rStyle w:val="Hiperhivatkozs"/>
            <w:noProof/>
          </w:rPr>
          <w:delText>2.1.4</w:delText>
        </w:r>
        <w:r w:rsidDel="00A25C5E">
          <w:rPr>
            <w:rFonts w:asciiTheme="minorHAnsi" w:eastAsiaTheme="minorEastAsia" w:hAnsiTheme="minorHAnsi" w:cstheme="minorBidi"/>
            <w:noProof/>
            <w:lang w:eastAsia="hu-HU"/>
          </w:rPr>
          <w:tab/>
        </w:r>
        <w:r w:rsidRPr="00A25C5E" w:rsidDel="00A25C5E">
          <w:rPr>
            <w:rStyle w:val="Hiperhivatkozs"/>
            <w:noProof/>
          </w:rPr>
          <w:delText>iOS 12</w:delText>
        </w:r>
        <w:r w:rsidDel="00A25C5E">
          <w:rPr>
            <w:noProof/>
            <w:webHidden/>
          </w:rPr>
          <w:tab/>
          <w:delText>20</w:delText>
        </w:r>
      </w:del>
    </w:p>
    <w:p w14:paraId="4DB56B8A" w14:textId="7ADEFF2F" w:rsidR="00A25C5E" w:rsidDel="00A25C5E" w:rsidRDefault="00A25C5E">
      <w:pPr>
        <w:pStyle w:val="TJ3"/>
        <w:tabs>
          <w:tab w:val="left" w:pos="1200"/>
          <w:tab w:val="right" w:leader="dot" w:pos="9060"/>
        </w:tabs>
        <w:rPr>
          <w:del w:id="530" w:author="Vihari Réka" w:date="2018-11-24T14:28:00Z"/>
          <w:rFonts w:asciiTheme="minorHAnsi" w:eastAsiaTheme="minorEastAsia" w:hAnsiTheme="minorHAnsi" w:cstheme="minorBidi"/>
          <w:noProof/>
          <w:lang w:eastAsia="hu-HU"/>
        </w:rPr>
      </w:pPr>
      <w:del w:id="531" w:author="Vihari Réka" w:date="2018-11-24T14:28:00Z">
        <w:r w:rsidRPr="00A25C5E" w:rsidDel="00A25C5E">
          <w:rPr>
            <w:rStyle w:val="Hiperhivatkozs"/>
            <w:noProof/>
          </w:rPr>
          <w:delText>2.2.</w:delText>
        </w:r>
        <w:r w:rsidDel="00A25C5E">
          <w:rPr>
            <w:rFonts w:asciiTheme="minorHAnsi" w:eastAsiaTheme="minorEastAsia" w:hAnsiTheme="minorHAnsi" w:cstheme="minorBidi"/>
            <w:noProof/>
            <w:lang w:eastAsia="hu-HU"/>
          </w:rPr>
          <w:tab/>
        </w:r>
        <w:r w:rsidRPr="00A25C5E" w:rsidDel="00A25C5E">
          <w:rPr>
            <w:rStyle w:val="Hiperhivatkozs"/>
            <w:noProof/>
          </w:rPr>
          <w:delText>Swift</w:delText>
        </w:r>
        <w:r w:rsidDel="00A25C5E">
          <w:rPr>
            <w:noProof/>
            <w:webHidden/>
          </w:rPr>
          <w:tab/>
          <w:delText>21</w:delText>
        </w:r>
      </w:del>
    </w:p>
    <w:p w14:paraId="43EB707D" w14:textId="1AEDB793" w:rsidR="00A25C5E" w:rsidDel="00A25C5E" w:rsidRDefault="00A25C5E">
      <w:pPr>
        <w:pStyle w:val="TJ2"/>
        <w:tabs>
          <w:tab w:val="left" w:pos="960"/>
          <w:tab w:val="right" w:leader="dot" w:pos="9060"/>
        </w:tabs>
        <w:rPr>
          <w:del w:id="532" w:author="Vihari Réka" w:date="2018-11-24T14:28:00Z"/>
          <w:rFonts w:asciiTheme="minorHAnsi" w:eastAsiaTheme="minorEastAsia" w:hAnsiTheme="minorHAnsi" w:cstheme="minorBidi"/>
          <w:noProof/>
          <w:lang w:eastAsia="hu-HU"/>
        </w:rPr>
      </w:pPr>
      <w:del w:id="533" w:author="Vihari Réka" w:date="2018-11-24T14:28:00Z">
        <w:r w:rsidRPr="00A25C5E" w:rsidDel="00A25C5E">
          <w:rPr>
            <w:rStyle w:val="Hiperhivatkozs"/>
            <w:noProof/>
          </w:rPr>
          <w:delText>2.3.</w:delText>
        </w:r>
        <w:r w:rsidDel="00A25C5E">
          <w:rPr>
            <w:rFonts w:asciiTheme="minorHAnsi" w:eastAsiaTheme="minorEastAsia" w:hAnsiTheme="minorHAnsi" w:cstheme="minorBidi"/>
            <w:noProof/>
            <w:lang w:eastAsia="hu-HU"/>
          </w:rPr>
          <w:tab/>
        </w:r>
        <w:r w:rsidRPr="00A25C5E" w:rsidDel="00A25C5E">
          <w:rPr>
            <w:rStyle w:val="Hiperhivatkozs"/>
            <w:noProof/>
          </w:rPr>
          <w:delText>Xcode</w:delText>
        </w:r>
        <w:r w:rsidDel="00A25C5E">
          <w:rPr>
            <w:noProof/>
            <w:webHidden/>
          </w:rPr>
          <w:tab/>
          <w:delText>21</w:delText>
        </w:r>
      </w:del>
    </w:p>
    <w:p w14:paraId="3A4756B5" w14:textId="0346A22D" w:rsidR="00A25C5E" w:rsidDel="00A25C5E" w:rsidRDefault="00A25C5E">
      <w:pPr>
        <w:pStyle w:val="TJ2"/>
        <w:tabs>
          <w:tab w:val="left" w:pos="960"/>
          <w:tab w:val="right" w:leader="dot" w:pos="9060"/>
        </w:tabs>
        <w:rPr>
          <w:del w:id="534" w:author="Vihari Réka" w:date="2018-11-24T14:28:00Z"/>
          <w:rFonts w:asciiTheme="minorHAnsi" w:eastAsiaTheme="minorEastAsia" w:hAnsiTheme="minorHAnsi" w:cstheme="minorBidi"/>
          <w:noProof/>
          <w:lang w:eastAsia="hu-HU"/>
        </w:rPr>
      </w:pPr>
      <w:del w:id="535" w:author="Vihari Réka" w:date="2018-11-24T14:28:00Z">
        <w:r w:rsidRPr="00A25C5E" w:rsidDel="00A25C5E">
          <w:rPr>
            <w:rStyle w:val="Hiperhivatkozs"/>
            <w:noProof/>
          </w:rPr>
          <w:delText>2.4.</w:delText>
        </w:r>
        <w:r w:rsidDel="00A25C5E">
          <w:rPr>
            <w:rFonts w:asciiTheme="minorHAnsi" w:eastAsiaTheme="minorEastAsia" w:hAnsiTheme="minorHAnsi" w:cstheme="minorBidi"/>
            <w:noProof/>
            <w:lang w:eastAsia="hu-HU"/>
          </w:rPr>
          <w:tab/>
        </w:r>
        <w:r w:rsidRPr="00A25C5E" w:rsidDel="00A25C5E">
          <w:rPr>
            <w:rStyle w:val="Hiperhivatkozs"/>
            <w:noProof/>
          </w:rPr>
          <w:delText>Architektúrális minták</w:delText>
        </w:r>
        <w:r w:rsidDel="00A25C5E">
          <w:rPr>
            <w:noProof/>
            <w:webHidden/>
          </w:rPr>
          <w:tab/>
          <w:delText>24</w:delText>
        </w:r>
      </w:del>
    </w:p>
    <w:p w14:paraId="5DD63BCA" w14:textId="4B9D71E4" w:rsidR="00A25C5E" w:rsidDel="00A25C5E" w:rsidRDefault="00A25C5E">
      <w:pPr>
        <w:pStyle w:val="TJ3"/>
        <w:tabs>
          <w:tab w:val="left" w:pos="1440"/>
          <w:tab w:val="right" w:leader="dot" w:pos="9060"/>
        </w:tabs>
        <w:rPr>
          <w:del w:id="536" w:author="Vihari Réka" w:date="2018-11-24T14:28:00Z"/>
          <w:rFonts w:asciiTheme="minorHAnsi" w:eastAsiaTheme="minorEastAsia" w:hAnsiTheme="minorHAnsi" w:cstheme="minorBidi"/>
          <w:noProof/>
          <w:lang w:eastAsia="hu-HU"/>
        </w:rPr>
      </w:pPr>
      <w:del w:id="537" w:author="Vihari Réka" w:date="2018-11-24T14:28:00Z">
        <w:r w:rsidRPr="00A25C5E" w:rsidDel="00A25C5E">
          <w:rPr>
            <w:rStyle w:val="Hiperhivatkozs"/>
            <w:noProof/>
          </w:rPr>
          <w:delText>2.4.1.</w:delText>
        </w:r>
        <w:r w:rsidDel="00A25C5E">
          <w:rPr>
            <w:rFonts w:asciiTheme="minorHAnsi" w:eastAsiaTheme="minorEastAsia" w:hAnsiTheme="minorHAnsi" w:cstheme="minorBidi"/>
            <w:noProof/>
            <w:lang w:eastAsia="hu-HU"/>
          </w:rPr>
          <w:tab/>
        </w:r>
        <w:r w:rsidRPr="00A25C5E" w:rsidDel="00A25C5E">
          <w:rPr>
            <w:rStyle w:val="Hiperhivatkozs"/>
            <w:noProof/>
          </w:rPr>
          <w:delText>MVC</w:delText>
        </w:r>
        <w:r w:rsidDel="00A25C5E">
          <w:rPr>
            <w:noProof/>
            <w:webHidden/>
          </w:rPr>
          <w:tab/>
          <w:delText>24</w:delText>
        </w:r>
      </w:del>
    </w:p>
    <w:p w14:paraId="7EC08CA5" w14:textId="212A9A8D" w:rsidR="00A25C5E" w:rsidDel="00A25C5E" w:rsidRDefault="00A25C5E">
      <w:pPr>
        <w:pStyle w:val="TJ3"/>
        <w:tabs>
          <w:tab w:val="left" w:pos="1440"/>
          <w:tab w:val="right" w:leader="dot" w:pos="9060"/>
        </w:tabs>
        <w:rPr>
          <w:del w:id="538" w:author="Vihari Réka" w:date="2018-11-24T14:28:00Z"/>
          <w:rFonts w:asciiTheme="minorHAnsi" w:eastAsiaTheme="minorEastAsia" w:hAnsiTheme="minorHAnsi" w:cstheme="minorBidi"/>
          <w:noProof/>
          <w:lang w:eastAsia="hu-HU"/>
        </w:rPr>
      </w:pPr>
      <w:del w:id="539" w:author="Vihari Réka" w:date="2018-11-24T14:28:00Z">
        <w:r w:rsidRPr="00A25C5E" w:rsidDel="00A25C5E">
          <w:rPr>
            <w:rStyle w:val="Hiperhivatkozs"/>
            <w:noProof/>
          </w:rPr>
          <w:delText>2.4.2.</w:delText>
        </w:r>
        <w:r w:rsidDel="00A25C5E">
          <w:rPr>
            <w:rFonts w:asciiTheme="minorHAnsi" w:eastAsiaTheme="minorEastAsia" w:hAnsiTheme="minorHAnsi" w:cstheme="minorBidi"/>
            <w:noProof/>
            <w:lang w:eastAsia="hu-HU"/>
          </w:rPr>
          <w:tab/>
        </w:r>
        <w:r w:rsidRPr="00A25C5E" w:rsidDel="00A25C5E">
          <w:rPr>
            <w:rStyle w:val="Hiperhivatkozs"/>
            <w:noProof/>
          </w:rPr>
          <w:delText>VIPER</w:delText>
        </w:r>
        <w:r w:rsidDel="00A25C5E">
          <w:rPr>
            <w:noProof/>
            <w:webHidden/>
          </w:rPr>
          <w:tab/>
          <w:delText>26</w:delText>
        </w:r>
      </w:del>
    </w:p>
    <w:p w14:paraId="3BE09518" w14:textId="4BB4CBE3" w:rsidR="00A25C5E" w:rsidDel="00A25C5E" w:rsidRDefault="00A25C5E">
      <w:pPr>
        <w:pStyle w:val="TJ3"/>
        <w:tabs>
          <w:tab w:val="left" w:pos="1440"/>
          <w:tab w:val="right" w:leader="dot" w:pos="9060"/>
        </w:tabs>
        <w:rPr>
          <w:del w:id="540" w:author="Vihari Réka" w:date="2018-11-24T14:28:00Z"/>
          <w:rFonts w:asciiTheme="minorHAnsi" w:eastAsiaTheme="minorEastAsia" w:hAnsiTheme="minorHAnsi" w:cstheme="minorBidi"/>
          <w:noProof/>
          <w:lang w:eastAsia="hu-HU"/>
        </w:rPr>
      </w:pPr>
      <w:del w:id="541" w:author="Vihari Réka" w:date="2018-11-24T14:28:00Z">
        <w:r w:rsidRPr="00A25C5E" w:rsidDel="00A25C5E">
          <w:rPr>
            <w:rStyle w:val="Hiperhivatkozs"/>
            <w:noProof/>
          </w:rPr>
          <w:delText>2.4.3.</w:delText>
        </w:r>
        <w:r w:rsidDel="00A25C5E">
          <w:rPr>
            <w:rFonts w:asciiTheme="minorHAnsi" w:eastAsiaTheme="minorEastAsia" w:hAnsiTheme="minorHAnsi" w:cstheme="minorBidi"/>
            <w:noProof/>
            <w:lang w:eastAsia="hu-HU"/>
          </w:rPr>
          <w:tab/>
        </w:r>
        <w:r w:rsidRPr="00A25C5E" w:rsidDel="00A25C5E">
          <w:rPr>
            <w:rStyle w:val="Hiperhivatkozs"/>
            <w:noProof/>
          </w:rPr>
          <w:delText>Viper vs MVC</w:delText>
        </w:r>
        <w:r w:rsidDel="00A25C5E">
          <w:rPr>
            <w:noProof/>
            <w:webHidden/>
          </w:rPr>
          <w:tab/>
          <w:delText>27</w:delText>
        </w:r>
      </w:del>
    </w:p>
    <w:p w14:paraId="31C49D00" w14:textId="3318C748" w:rsidR="00A25C5E" w:rsidDel="00A25C5E" w:rsidRDefault="00A25C5E">
      <w:pPr>
        <w:pStyle w:val="TJ3"/>
        <w:tabs>
          <w:tab w:val="left" w:pos="1440"/>
          <w:tab w:val="right" w:leader="dot" w:pos="9060"/>
        </w:tabs>
        <w:rPr>
          <w:del w:id="542" w:author="Vihari Réka" w:date="2018-11-24T14:28:00Z"/>
          <w:rFonts w:asciiTheme="minorHAnsi" w:eastAsiaTheme="minorEastAsia" w:hAnsiTheme="minorHAnsi" w:cstheme="minorBidi"/>
          <w:noProof/>
          <w:lang w:eastAsia="hu-HU"/>
        </w:rPr>
      </w:pPr>
      <w:del w:id="543" w:author="Vihari Réka" w:date="2018-11-24T14:28:00Z">
        <w:r w:rsidRPr="00A25C5E" w:rsidDel="00A25C5E">
          <w:rPr>
            <w:rStyle w:val="Hiperhivatkozs"/>
            <w:noProof/>
          </w:rPr>
          <w:delText>2.4.4.</w:delText>
        </w:r>
        <w:r w:rsidDel="00A25C5E">
          <w:rPr>
            <w:rFonts w:asciiTheme="minorHAnsi" w:eastAsiaTheme="minorEastAsia" w:hAnsiTheme="minorHAnsi" w:cstheme="minorBidi"/>
            <w:noProof/>
            <w:lang w:eastAsia="hu-HU"/>
          </w:rPr>
          <w:tab/>
        </w:r>
        <w:r w:rsidRPr="00A25C5E" w:rsidDel="00A25C5E">
          <w:rPr>
            <w:rStyle w:val="Hiperhivatkozs"/>
            <w:noProof/>
          </w:rPr>
          <w:delText>Konklúzió</w:delText>
        </w:r>
        <w:r w:rsidDel="00A25C5E">
          <w:rPr>
            <w:noProof/>
            <w:webHidden/>
          </w:rPr>
          <w:tab/>
          <w:delText>27</w:delText>
        </w:r>
      </w:del>
    </w:p>
    <w:p w14:paraId="5EC7D653" w14:textId="33E04DB6" w:rsidR="00A25C5E" w:rsidDel="00A25C5E" w:rsidRDefault="00A25C5E">
      <w:pPr>
        <w:pStyle w:val="TJ2"/>
        <w:tabs>
          <w:tab w:val="right" w:leader="dot" w:pos="9060"/>
        </w:tabs>
        <w:rPr>
          <w:del w:id="544" w:author="Vihari Réka" w:date="2018-11-24T14:28:00Z"/>
          <w:rFonts w:asciiTheme="minorHAnsi" w:eastAsiaTheme="minorEastAsia" w:hAnsiTheme="minorHAnsi" w:cstheme="minorBidi"/>
          <w:noProof/>
          <w:lang w:eastAsia="hu-HU"/>
        </w:rPr>
      </w:pPr>
      <w:del w:id="545" w:author="Vihari Réka" w:date="2018-11-24T14:28:00Z">
        <w:r w:rsidRPr="00A25C5E" w:rsidDel="00A25C5E">
          <w:rPr>
            <w:rStyle w:val="Hiperhivatkozs"/>
            <w:noProof/>
          </w:rPr>
          <w:delText>2.5. Verziókezelés</w:delText>
        </w:r>
        <w:r w:rsidDel="00A25C5E">
          <w:rPr>
            <w:noProof/>
            <w:webHidden/>
          </w:rPr>
          <w:tab/>
          <w:delText>28</w:delText>
        </w:r>
      </w:del>
    </w:p>
    <w:p w14:paraId="33761960" w14:textId="5B73ADCD" w:rsidR="00A25C5E" w:rsidDel="00A25C5E" w:rsidRDefault="00A25C5E">
      <w:pPr>
        <w:pStyle w:val="TJ1"/>
        <w:tabs>
          <w:tab w:val="left" w:pos="482"/>
        </w:tabs>
        <w:rPr>
          <w:del w:id="546" w:author="Vihari Réka" w:date="2018-11-24T14:28:00Z"/>
          <w:rFonts w:asciiTheme="minorHAnsi" w:eastAsiaTheme="minorEastAsia" w:hAnsiTheme="minorHAnsi" w:cstheme="minorBidi"/>
          <w:b w:val="0"/>
          <w:noProof/>
          <w:lang w:eastAsia="hu-HU"/>
        </w:rPr>
      </w:pPr>
      <w:del w:id="547" w:author="Vihari Réka" w:date="2018-11-24T14:28:00Z">
        <w:r w:rsidRPr="00A25C5E" w:rsidDel="00A25C5E">
          <w:rPr>
            <w:rStyle w:val="Hiperhivatkozs"/>
            <w:rFonts w:cs="Arial"/>
            <w:noProof/>
            <w:kern w:val="32"/>
          </w:rPr>
          <w:delText>3.</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Feladat ismertetése</w:delText>
        </w:r>
        <w:r w:rsidDel="00A25C5E">
          <w:rPr>
            <w:noProof/>
            <w:webHidden/>
          </w:rPr>
          <w:tab/>
          <w:delText>30</w:delText>
        </w:r>
      </w:del>
    </w:p>
    <w:p w14:paraId="54B84EF1" w14:textId="4583F1CB" w:rsidR="00A25C5E" w:rsidDel="00A25C5E" w:rsidRDefault="00A25C5E">
      <w:pPr>
        <w:pStyle w:val="TJ2"/>
        <w:tabs>
          <w:tab w:val="left" w:pos="960"/>
          <w:tab w:val="right" w:leader="dot" w:pos="9060"/>
        </w:tabs>
        <w:rPr>
          <w:del w:id="548" w:author="Vihari Réka" w:date="2018-11-24T14:28:00Z"/>
          <w:rFonts w:asciiTheme="minorHAnsi" w:eastAsiaTheme="minorEastAsia" w:hAnsiTheme="minorHAnsi" w:cstheme="minorBidi"/>
          <w:noProof/>
          <w:lang w:eastAsia="hu-HU"/>
        </w:rPr>
      </w:pPr>
      <w:del w:id="549" w:author="Vihari Réka" w:date="2018-11-24T14:28:00Z">
        <w:r w:rsidRPr="00A25C5E" w:rsidDel="00A25C5E">
          <w:rPr>
            <w:rStyle w:val="Hiperhivatkozs"/>
            <w:noProof/>
          </w:rPr>
          <w:delText>3.1.</w:delText>
        </w:r>
        <w:r w:rsidDel="00A25C5E">
          <w:rPr>
            <w:rFonts w:asciiTheme="minorHAnsi" w:eastAsiaTheme="minorEastAsia" w:hAnsiTheme="minorHAnsi" w:cstheme="minorBidi"/>
            <w:noProof/>
            <w:lang w:eastAsia="hu-HU"/>
          </w:rPr>
          <w:tab/>
        </w:r>
        <w:r w:rsidRPr="00A25C5E" w:rsidDel="00A25C5E">
          <w:rPr>
            <w:rStyle w:val="Hiperhivatkozs"/>
            <w:noProof/>
          </w:rPr>
          <w:delText>Specifikáció</w:delText>
        </w:r>
        <w:r w:rsidDel="00A25C5E">
          <w:rPr>
            <w:noProof/>
            <w:webHidden/>
          </w:rPr>
          <w:tab/>
          <w:delText>30</w:delText>
        </w:r>
      </w:del>
    </w:p>
    <w:p w14:paraId="3DB94FF0" w14:textId="1FEBAD8E" w:rsidR="00A25C5E" w:rsidDel="00A25C5E" w:rsidRDefault="00A25C5E">
      <w:pPr>
        <w:pStyle w:val="TJ1"/>
        <w:tabs>
          <w:tab w:val="left" w:pos="482"/>
        </w:tabs>
        <w:rPr>
          <w:del w:id="550" w:author="Vihari Réka" w:date="2018-11-24T14:28:00Z"/>
          <w:rFonts w:asciiTheme="minorHAnsi" w:eastAsiaTheme="minorEastAsia" w:hAnsiTheme="minorHAnsi" w:cstheme="minorBidi"/>
          <w:b w:val="0"/>
          <w:noProof/>
          <w:lang w:eastAsia="hu-HU"/>
        </w:rPr>
      </w:pPr>
      <w:del w:id="551" w:author="Vihari Réka" w:date="2018-11-24T14:28:00Z">
        <w:r w:rsidRPr="00A25C5E" w:rsidDel="00A25C5E">
          <w:rPr>
            <w:rStyle w:val="Hiperhivatkozs"/>
            <w:rFonts w:cs="Arial"/>
            <w:noProof/>
            <w:kern w:val="32"/>
          </w:rPr>
          <w:delText>4.</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Technológiák ismertetése</w:delText>
        </w:r>
        <w:r w:rsidDel="00A25C5E">
          <w:rPr>
            <w:noProof/>
            <w:webHidden/>
          </w:rPr>
          <w:tab/>
          <w:delText>31</w:delText>
        </w:r>
      </w:del>
    </w:p>
    <w:p w14:paraId="093C829B" w14:textId="5B80DF1C" w:rsidR="00A25C5E" w:rsidDel="00A25C5E" w:rsidRDefault="00A25C5E">
      <w:pPr>
        <w:pStyle w:val="TJ2"/>
        <w:tabs>
          <w:tab w:val="left" w:pos="960"/>
          <w:tab w:val="right" w:leader="dot" w:pos="9060"/>
        </w:tabs>
        <w:rPr>
          <w:del w:id="552" w:author="Vihari Réka" w:date="2018-11-24T14:28:00Z"/>
          <w:rFonts w:asciiTheme="minorHAnsi" w:eastAsiaTheme="minorEastAsia" w:hAnsiTheme="minorHAnsi" w:cstheme="minorBidi"/>
          <w:noProof/>
          <w:lang w:eastAsia="hu-HU"/>
        </w:rPr>
      </w:pPr>
      <w:del w:id="553" w:author="Vihari Réka" w:date="2018-11-24T14:28:00Z">
        <w:r w:rsidRPr="00A25C5E" w:rsidDel="00A25C5E">
          <w:rPr>
            <w:rStyle w:val="Hiperhivatkozs"/>
            <w:noProof/>
          </w:rPr>
          <w:delText>4.1.</w:delText>
        </w:r>
        <w:r w:rsidDel="00A25C5E">
          <w:rPr>
            <w:rFonts w:asciiTheme="minorHAnsi" w:eastAsiaTheme="minorEastAsia" w:hAnsiTheme="minorHAnsi" w:cstheme="minorBidi"/>
            <w:noProof/>
            <w:lang w:eastAsia="hu-HU"/>
          </w:rPr>
          <w:tab/>
        </w:r>
        <w:r w:rsidRPr="00A25C5E" w:rsidDel="00A25C5E">
          <w:rPr>
            <w:rStyle w:val="Hiperhivatkozs"/>
            <w:noProof/>
          </w:rPr>
          <w:delText>CocoaPods</w:delText>
        </w:r>
        <w:r w:rsidDel="00A25C5E">
          <w:rPr>
            <w:noProof/>
            <w:webHidden/>
          </w:rPr>
          <w:tab/>
          <w:delText>31</w:delText>
        </w:r>
      </w:del>
    </w:p>
    <w:p w14:paraId="716B34AB" w14:textId="491F0DB2" w:rsidR="00A25C5E" w:rsidDel="00A25C5E" w:rsidRDefault="00A25C5E">
      <w:pPr>
        <w:pStyle w:val="TJ2"/>
        <w:tabs>
          <w:tab w:val="left" w:pos="960"/>
          <w:tab w:val="right" w:leader="dot" w:pos="9060"/>
        </w:tabs>
        <w:rPr>
          <w:del w:id="554" w:author="Vihari Réka" w:date="2018-11-24T14:28:00Z"/>
          <w:rFonts w:asciiTheme="minorHAnsi" w:eastAsiaTheme="minorEastAsia" w:hAnsiTheme="minorHAnsi" w:cstheme="minorBidi"/>
          <w:noProof/>
          <w:lang w:eastAsia="hu-HU"/>
        </w:rPr>
      </w:pPr>
      <w:del w:id="555" w:author="Vihari Réka" w:date="2018-11-24T14:28:00Z">
        <w:r w:rsidRPr="00A25C5E" w:rsidDel="00A25C5E">
          <w:rPr>
            <w:rStyle w:val="Hiperhivatkozs"/>
            <w:noProof/>
          </w:rPr>
          <w:delText>4.2.</w:delText>
        </w:r>
        <w:r w:rsidDel="00A25C5E">
          <w:rPr>
            <w:rFonts w:asciiTheme="minorHAnsi" w:eastAsiaTheme="minorEastAsia" w:hAnsiTheme="minorHAnsi" w:cstheme="minorBidi"/>
            <w:noProof/>
            <w:lang w:eastAsia="hu-HU"/>
          </w:rPr>
          <w:tab/>
        </w:r>
        <w:r w:rsidRPr="00A25C5E" w:rsidDel="00A25C5E">
          <w:rPr>
            <w:rStyle w:val="Hiperhivatkozs"/>
            <w:noProof/>
          </w:rPr>
          <w:delText>JHipster</w:delText>
        </w:r>
        <w:r w:rsidDel="00A25C5E">
          <w:rPr>
            <w:noProof/>
            <w:webHidden/>
          </w:rPr>
          <w:tab/>
          <w:delText>33</w:delText>
        </w:r>
      </w:del>
    </w:p>
    <w:p w14:paraId="38D08573" w14:textId="58BAE316" w:rsidR="00A25C5E" w:rsidDel="00A25C5E" w:rsidRDefault="00A25C5E">
      <w:pPr>
        <w:pStyle w:val="TJ1"/>
        <w:tabs>
          <w:tab w:val="left" w:pos="482"/>
        </w:tabs>
        <w:rPr>
          <w:del w:id="556" w:author="Vihari Réka" w:date="2018-11-24T14:28:00Z"/>
          <w:rFonts w:asciiTheme="minorHAnsi" w:eastAsiaTheme="minorEastAsia" w:hAnsiTheme="minorHAnsi" w:cstheme="minorBidi"/>
          <w:b w:val="0"/>
          <w:noProof/>
          <w:lang w:eastAsia="hu-HU"/>
        </w:rPr>
      </w:pPr>
      <w:del w:id="557" w:author="Vihari Réka" w:date="2018-11-24T14:28:00Z">
        <w:r w:rsidRPr="00A25C5E" w:rsidDel="00A25C5E">
          <w:rPr>
            <w:rStyle w:val="Hiperhivatkozs"/>
            <w:rFonts w:cs="Arial"/>
            <w:noProof/>
            <w:kern w:val="32"/>
          </w:rPr>
          <w:delText>5.</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Tervezés</w:delText>
        </w:r>
        <w:r w:rsidDel="00A25C5E">
          <w:rPr>
            <w:noProof/>
            <w:webHidden/>
          </w:rPr>
          <w:tab/>
          <w:delText>40</w:delText>
        </w:r>
      </w:del>
    </w:p>
    <w:p w14:paraId="329C5409" w14:textId="0E353E0F" w:rsidR="00A25C5E" w:rsidDel="00A25C5E" w:rsidRDefault="00A25C5E">
      <w:pPr>
        <w:pStyle w:val="TJ2"/>
        <w:tabs>
          <w:tab w:val="left" w:pos="960"/>
          <w:tab w:val="right" w:leader="dot" w:pos="9060"/>
        </w:tabs>
        <w:rPr>
          <w:del w:id="558" w:author="Vihari Réka" w:date="2018-11-24T14:28:00Z"/>
          <w:rFonts w:asciiTheme="minorHAnsi" w:eastAsiaTheme="minorEastAsia" w:hAnsiTheme="minorHAnsi" w:cstheme="minorBidi"/>
          <w:noProof/>
          <w:lang w:eastAsia="hu-HU"/>
        </w:rPr>
      </w:pPr>
      <w:del w:id="559" w:author="Vihari Réka" w:date="2018-11-24T14:28:00Z">
        <w:r w:rsidRPr="00A25C5E" w:rsidDel="00A25C5E">
          <w:rPr>
            <w:rStyle w:val="Hiperhivatkozs"/>
            <w:noProof/>
          </w:rPr>
          <w:delText>5.1.</w:delText>
        </w:r>
        <w:r w:rsidDel="00A25C5E">
          <w:rPr>
            <w:rFonts w:asciiTheme="minorHAnsi" w:eastAsiaTheme="minorEastAsia" w:hAnsiTheme="minorHAnsi" w:cstheme="minorBidi"/>
            <w:noProof/>
            <w:lang w:eastAsia="hu-HU"/>
          </w:rPr>
          <w:tab/>
        </w:r>
        <w:r w:rsidRPr="00A25C5E" w:rsidDel="00A25C5E">
          <w:rPr>
            <w:rStyle w:val="Hiperhivatkozs"/>
            <w:noProof/>
          </w:rPr>
          <w:delText>Adatbázis</w:delText>
        </w:r>
        <w:r w:rsidDel="00A25C5E">
          <w:rPr>
            <w:noProof/>
            <w:webHidden/>
          </w:rPr>
          <w:tab/>
          <w:delText>40</w:delText>
        </w:r>
      </w:del>
    </w:p>
    <w:p w14:paraId="3250AD25" w14:textId="30676881" w:rsidR="00A25C5E" w:rsidDel="00A25C5E" w:rsidRDefault="00A25C5E">
      <w:pPr>
        <w:pStyle w:val="TJ2"/>
        <w:tabs>
          <w:tab w:val="left" w:pos="960"/>
          <w:tab w:val="right" w:leader="dot" w:pos="9060"/>
        </w:tabs>
        <w:rPr>
          <w:del w:id="560" w:author="Vihari Réka" w:date="2018-11-24T14:28:00Z"/>
          <w:rFonts w:asciiTheme="minorHAnsi" w:eastAsiaTheme="minorEastAsia" w:hAnsiTheme="minorHAnsi" w:cstheme="minorBidi"/>
          <w:noProof/>
          <w:lang w:eastAsia="hu-HU"/>
        </w:rPr>
      </w:pPr>
      <w:del w:id="561" w:author="Vihari Réka" w:date="2018-11-24T14:28:00Z">
        <w:r w:rsidRPr="00A25C5E" w:rsidDel="00A25C5E">
          <w:rPr>
            <w:rStyle w:val="Hiperhivatkozs"/>
            <w:noProof/>
          </w:rPr>
          <w:delText>5.2.1</w:delText>
        </w:r>
        <w:r w:rsidDel="00A25C5E">
          <w:rPr>
            <w:rFonts w:asciiTheme="minorHAnsi" w:eastAsiaTheme="minorEastAsia" w:hAnsiTheme="minorHAnsi" w:cstheme="minorBidi"/>
            <w:noProof/>
            <w:lang w:eastAsia="hu-HU"/>
          </w:rPr>
          <w:tab/>
        </w:r>
        <w:r w:rsidRPr="00A25C5E" w:rsidDel="00A25C5E">
          <w:rPr>
            <w:rStyle w:val="Hiperhivatkozs"/>
            <w:noProof/>
          </w:rPr>
          <w:delText>Authentikáció</w:delText>
        </w:r>
        <w:r w:rsidDel="00A25C5E">
          <w:rPr>
            <w:noProof/>
            <w:webHidden/>
          </w:rPr>
          <w:tab/>
          <w:delText>45</w:delText>
        </w:r>
      </w:del>
    </w:p>
    <w:p w14:paraId="5C0F300B" w14:textId="52FC4D73" w:rsidR="00A25C5E" w:rsidDel="00A25C5E" w:rsidRDefault="00A25C5E">
      <w:pPr>
        <w:pStyle w:val="TJ1"/>
        <w:tabs>
          <w:tab w:val="left" w:pos="482"/>
        </w:tabs>
        <w:rPr>
          <w:del w:id="562" w:author="Vihari Réka" w:date="2018-11-24T14:28:00Z"/>
          <w:rFonts w:asciiTheme="minorHAnsi" w:eastAsiaTheme="minorEastAsia" w:hAnsiTheme="minorHAnsi" w:cstheme="minorBidi"/>
          <w:b w:val="0"/>
          <w:noProof/>
          <w:lang w:eastAsia="hu-HU"/>
        </w:rPr>
      </w:pPr>
      <w:del w:id="563" w:author="Vihari Réka" w:date="2018-11-24T14:28:00Z">
        <w:r w:rsidRPr="00A25C5E" w:rsidDel="00A25C5E">
          <w:rPr>
            <w:rStyle w:val="Hiperhivatkozs"/>
            <w:rFonts w:cs="Arial"/>
            <w:noProof/>
            <w:kern w:val="32"/>
          </w:rPr>
          <w:delText>6.</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Megvalósítás</w:delText>
        </w:r>
        <w:r w:rsidDel="00A25C5E">
          <w:rPr>
            <w:noProof/>
            <w:webHidden/>
          </w:rPr>
          <w:tab/>
          <w:delText>49</w:delText>
        </w:r>
      </w:del>
    </w:p>
    <w:p w14:paraId="4DB2FA66" w14:textId="1519CF0C" w:rsidR="00A25C5E" w:rsidDel="00A25C5E" w:rsidRDefault="00A25C5E">
      <w:pPr>
        <w:pStyle w:val="TJ2"/>
        <w:tabs>
          <w:tab w:val="left" w:pos="960"/>
          <w:tab w:val="right" w:leader="dot" w:pos="9060"/>
        </w:tabs>
        <w:rPr>
          <w:del w:id="564" w:author="Vihari Réka" w:date="2018-11-24T14:28:00Z"/>
          <w:rFonts w:asciiTheme="minorHAnsi" w:eastAsiaTheme="minorEastAsia" w:hAnsiTheme="minorHAnsi" w:cstheme="minorBidi"/>
          <w:noProof/>
          <w:lang w:eastAsia="hu-HU"/>
        </w:rPr>
      </w:pPr>
      <w:del w:id="565" w:author="Vihari Réka" w:date="2018-11-24T14:28:00Z">
        <w:r w:rsidRPr="00A25C5E" w:rsidDel="00A25C5E">
          <w:rPr>
            <w:rStyle w:val="Hiperhivatkozs"/>
            <w:noProof/>
          </w:rPr>
          <w:delText>6.1.</w:delText>
        </w:r>
        <w:r w:rsidDel="00A25C5E">
          <w:rPr>
            <w:rFonts w:asciiTheme="minorHAnsi" w:eastAsiaTheme="minorEastAsia" w:hAnsiTheme="minorHAnsi" w:cstheme="minorBidi"/>
            <w:noProof/>
            <w:lang w:eastAsia="hu-HU"/>
          </w:rPr>
          <w:tab/>
        </w:r>
        <w:r w:rsidRPr="00A25C5E" w:rsidDel="00A25C5E">
          <w:rPr>
            <w:rStyle w:val="Hiperhivatkozs"/>
            <w:noProof/>
          </w:rPr>
          <w:delText>Képernyők</w:delText>
        </w:r>
        <w:r w:rsidDel="00A25C5E">
          <w:rPr>
            <w:noProof/>
            <w:webHidden/>
          </w:rPr>
          <w:tab/>
          <w:delText>49</w:delText>
        </w:r>
      </w:del>
    </w:p>
    <w:p w14:paraId="663D042D" w14:textId="6FAC5AB1" w:rsidR="00A25C5E" w:rsidDel="00A25C5E" w:rsidRDefault="00A25C5E">
      <w:pPr>
        <w:pStyle w:val="TJ2"/>
        <w:tabs>
          <w:tab w:val="left" w:pos="960"/>
          <w:tab w:val="right" w:leader="dot" w:pos="9060"/>
        </w:tabs>
        <w:rPr>
          <w:del w:id="566" w:author="Vihari Réka" w:date="2018-11-24T14:28:00Z"/>
          <w:rFonts w:asciiTheme="minorHAnsi" w:eastAsiaTheme="minorEastAsia" w:hAnsiTheme="minorHAnsi" w:cstheme="minorBidi"/>
          <w:noProof/>
          <w:lang w:eastAsia="hu-HU"/>
        </w:rPr>
      </w:pPr>
      <w:del w:id="567" w:author="Vihari Réka" w:date="2018-11-24T14:28:00Z">
        <w:r w:rsidRPr="00A25C5E" w:rsidDel="00A25C5E">
          <w:rPr>
            <w:rStyle w:val="Hiperhivatkozs"/>
            <w:noProof/>
          </w:rPr>
          <w:delText>6.2.</w:delText>
        </w:r>
        <w:r w:rsidDel="00A25C5E">
          <w:rPr>
            <w:rFonts w:asciiTheme="minorHAnsi" w:eastAsiaTheme="minorEastAsia" w:hAnsiTheme="minorHAnsi" w:cstheme="minorBidi"/>
            <w:noProof/>
            <w:lang w:eastAsia="hu-HU"/>
          </w:rPr>
          <w:tab/>
        </w:r>
        <w:r w:rsidRPr="00A25C5E" w:rsidDel="00A25C5E">
          <w:rPr>
            <w:rStyle w:val="Hiperhivatkozs"/>
            <w:noProof/>
          </w:rPr>
          <w:delText>Funkciók</w:delText>
        </w:r>
        <w:r w:rsidDel="00A25C5E">
          <w:rPr>
            <w:noProof/>
            <w:webHidden/>
          </w:rPr>
          <w:tab/>
          <w:delText>49</w:delText>
        </w:r>
      </w:del>
    </w:p>
    <w:p w14:paraId="4DD62C7B" w14:textId="30F551A1" w:rsidR="00A25C5E" w:rsidDel="00A25C5E" w:rsidRDefault="00A25C5E">
      <w:pPr>
        <w:pStyle w:val="TJ1"/>
        <w:tabs>
          <w:tab w:val="left" w:pos="482"/>
        </w:tabs>
        <w:rPr>
          <w:del w:id="568" w:author="Vihari Réka" w:date="2018-11-24T14:28:00Z"/>
          <w:rFonts w:asciiTheme="minorHAnsi" w:eastAsiaTheme="minorEastAsia" w:hAnsiTheme="minorHAnsi" w:cstheme="minorBidi"/>
          <w:b w:val="0"/>
          <w:noProof/>
          <w:lang w:eastAsia="hu-HU"/>
        </w:rPr>
      </w:pPr>
      <w:del w:id="569" w:author="Vihari Réka" w:date="2018-11-24T14:28:00Z">
        <w:r w:rsidRPr="00A25C5E" w:rsidDel="00A25C5E">
          <w:rPr>
            <w:rStyle w:val="Hiperhivatkozs"/>
            <w:rFonts w:cs="Arial"/>
            <w:noProof/>
            <w:kern w:val="32"/>
          </w:rPr>
          <w:delText>7.</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Tesztelés</w:delText>
        </w:r>
        <w:r w:rsidDel="00A25C5E">
          <w:rPr>
            <w:noProof/>
            <w:webHidden/>
          </w:rPr>
          <w:tab/>
          <w:delText>56</w:delText>
        </w:r>
      </w:del>
    </w:p>
    <w:p w14:paraId="2C75475F" w14:textId="26B05EED" w:rsidR="00A25C5E" w:rsidDel="00A25C5E" w:rsidRDefault="00A25C5E">
      <w:pPr>
        <w:pStyle w:val="TJ1"/>
        <w:tabs>
          <w:tab w:val="left" w:pos="482"/>
        </w:tabs>
        <w:rPr>
          <w:del w:id="570" w:author="Vihari Réka" w:date="2018-11-24T14:28:00Z"/>
          <w:rFonts w:asciiTheme="minorHAnsi" w:eastAsiaTheme="minorEastAsia" w:hAnsiTheme="minorHAnsi" w:cstheme="minorBidi"/>
          <w:b w:val="0"/>
          <w:noProof/>
          <w:lang w:eastAsia="hu-HU"/>
        </w:rPr>
      </w:pPr>
      <w:del w:id="571" w:author="Vihari Réka" w:date="2018-11-24T14:28:00Z">
        <w:r w:rsidRPr="00A25C5E" w:rsidDel="00A25C5E">
          <w:rPr>
            <w:rStyle w:val="Hiperhivatkozs"/>
            <w:rFonts w:cs="Arial"/>
            <w:noProof/>
            <w:kern w:val="32"/>
          </w:rPr>
          <w:delText>8.</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Továbbfejlesztési lehetőségek</w:delText>
        </w:r>
        <w:r w:rsidDel="00A25C5E">
          <w:rPr>
            <w:noProof/>
            <w:webHidden/>
          </w:rPr>
          <w:tab/>
          <w:delText>57</w:delText>
        </w:r>
      </w:del>
    </w:p>
    <w:p w14:paraId="2A3FD570" w14:textId="5A1D0BD1" w:rsidR="00A25C5E" w:rsidDel="00A25C5E" w:rsidRDefault="00A25C5E">
      <w:pPr>
        <w:pStyle w:val="TJ1"/>
        <w:tabs>
          <w:tab w:val="left" w:pos="482"/>
        </w:tabs>
        <w:rPr>
          <w:del w:id="572" w:author="Vihari Réka" w:date="2018-11-24T14:28:00Z"/>
          <w:rFonts w:asciiTheme="minorHAnsi" w:eastAsiaTheme="minorEastAsia" w:hAnsiTheme="minorHAnsi" w:cstheme="minorBidi"/>
          <w:b w:val="0"/>
          <w:noProof/>
          <w:lang w:eastAsia="hu-HU"/>
        </w:rPr>
      </w:pPr>
      <w:del w:id="573" w:author="Vihari Réka" w:date="2018-11-24T14:28:00Z">
        <w:r w:rsidRPr="00A25C5E" w:rsidDel="00A25C5E">
          <w:rPr>
            <w:rStyle w:val="Hiperhivatkozs"/>
            <w:rFonts w:cs="Arial"/>
            <w:noProof/>
            <w:kern w:val="32"/>
          </w:rPr>
          <w:delText>9.</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Összefoglaló</w:delText>
        </w:r>
        <w:r w:rsidDel="00A25C5E">
          <w:rPr>
            <w:noProof/>
            <w:webHidden/>
          </w:rPr>
          <w:tab/>
          <w:delText>58</w:delText>
        </w:r>
      </w:del>
    </w:p>
    <w:p w14:paraId="6DEBFFED" w14:textId="298849A4" w:rsidR="00A25C5E" w:rsidDel="00A25C5E" w:rsidRDefault="00A25C5E">
      <w:pPr>
        <w:pStyle w:val="TJ1"/>
        <w:tabs>
          <w:tab w:val="left" w:pos="720"/>
        </w:tabs>
        <w:rPr>
          <w:del w:id="574" w:author="Vihari Réka" w:date="2018-11-24T14:28:00Z"/>
          <w:rFonts w:asciiTheme="minorHAnsi" w:eastAsiaTheme="minorEastAsia" w:hAnsiTheme="minorHAnsi" w:cstheme="minorBidi"/>
          <w:b w:val="0"/>
          <w:noProof/>
          <w:lang w:eastAsia="hu-HU"/>
        </w:rPr>
      </w:pPr>
      <w:del w:id="575" w:author="Vihari Réka" w:date="2018-11-24T14:28:00Z">
        <w:r w:rsidRPr="00A25C5E" w:rsidDel="00A25C5E">
          <w:rPr>
            <w:rStyle w:val="Hiperhivatkozs"/>
            <w:rFonts w:cs="Arial"/>
            <w:noProof/>
            <w:kern w:val="32"/>
          </w:rPr>
          <w:delText>10.</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Irodalomjegyzék</w:delText>
        </w:r>
        <w:r w:rsidDel="00A25C5E">
          <w:rPr>
            <w:noProof/>
            <w:webHidden/>
          </w:rPr>
          <w:tab/>
          <w:delText>59</w:delText>
        </w:r>
      </w:del>
    </w:p>
    <w:p w14:paraId="19287847" w14:textId="1F52516A" w:rsidR="00F427C0" w:rsidDel="00A25C5E" w:rsidRDefault="00F427C0">
      <w:pPr>
        <w:pStyle w:val="TJ1"/>
        <w:rPr>
          <w:del w:id="576" w:author="Vihari Réka" w:date="2018-11-24T14:27:00Z"/>
          <w:rFonts w:asciiTheme="minorHAnsi" w:eastAsiaTheme="minorEastAsia" w:hAnsiTheme="minorHAnsi" w:cstheme="minorBidi"/>
          <w:b w:val="0"/>
          <w:noProof/>
          <w:lang w:eastAsia="hu-HU"/>
        </w:rPr>
      </w:pPr>
      <w:del w:id="577" w:author="Vihari Réka" w:date="2018-11-24T14:27:00Z">
        <w:r w:rsidRPr="00A25C5E" w:rsidDel="00A25C5E">
          <w:rPr>
            <w:noProof/>
            <w:rPrChange w:id="578" w:author="Vihari Réka" w:date="2018-11-24T14:27:00Z">
              <w:rPr>
                <w:rStyle w:val="Hiperhivatkozs"/>
                <w:caps/>
                <w:noProof/>
              </w:rPr>
            </w:rPrChange>
          </w:rPr>
          <w:delText>Szakdolgozat feladat</w:delText>
        </w:r>
        <w:r w:rsidDel="00A25C5E">
          <w:rPr>
            <w:noProof/>
            <w:webHidden/>
          </w:rPr>
          <w:tab/>
          <w:delText>5</w:delText>
        </w:r>
      </w:del>
    </w:p>
    <w:p w14:paraId="409B0DFD" w14:textId="66272B6A" w:rsidR="00F427C0" w:rsidDel="00A25C5E" w:rsidRDefault="00F427C0">
      <w:pPr>
        <w:pStyle w:val="TJ1"/>
        <w:rPr>
          <w:del w:id="579" w:author="Vihari Réka" w:date="2018-11-24T14:27:00Z"/>
          <w:rFonts w:asciiTheme="minorHAnsi" w:eastAsiaTheme="minorEastAsia" w:hAnsiTheme="minorHAnsi" w:cstheme="minorBidi"/>
          <w:b w:val="0"/>
          <w:noProof/>
          <w:lang w:eastAsia="hu-HU"/>
        </w:rPr>
      </w:pPr>
      <w:del w:id="580" w:author="Vihari Réka" w:date="2018-11-24T14:27:00Z">
        <w:r w:rsidRPr="00A25C5E" w:rsidDel="00A25C5E">
          <w:rPr>
            <w:noProof/>
            <w:rPrChange w:id="581" w:author="Vihari Réka" w:date="2018-11-24T14:27:00Z">
              <w:rPr>
                <w:rStyle w:val="Hiperhivatkozs"/>
                <w:noProof/>
              </w:rPr>
            </w:rPrChange>
          </w:rPr>
          <w:delText>Összefoglaló</w:delText>
        </w:r>
        <w:r w:rsidDel="00A25C5E">
          <w:rPr>
            <w:noProof/>
            <w:webHidden/>
          </w:rPr>
          <w:tab/>
          <w:delText>10</w:delText>
        </w:r>
      </w:del>
    </w:p>
    <w:p w14:paraId="177486B8" w14:textId="6A3909C0" w:rsidR="00F427C0" w:rsidDel="00A25C5E" w:rsidRDefault="00F427C0">
      <w:pPr>
        <w:pStyle w:val="TJ1"/>
        <w:rPr>
          <w:del w:id="582" w:author="Vihari Réka" w:date="2018-11-24T14:27:00Z"/>
          <w:rFonts w:asciiTheme="minorHAnsi" w:eastAsiaTheme="minorEastAsia" w:hAnsiTheme="minorHAnsi" w:cstheme="minorBidi"/>
          <w:b w:val="0"/>
          <w:noProof/>
          <w:lang w:eastAsia="hu-HU"/>
        </w:rPr>
      </w:pPr>
      <w:del w:id="583" w:author="Vihari Réka" w:date="2018-11-24T14:27:00Z">
        <w:r w:rsidRPr="00A25C5E" w:rsidDel="00A25C5E">
          <w:rPr>
            <w:noProof/>
            <w:rPrChange w:id="584" w:author="Vihari Réka" w:date="2018-11-24T14:27:00Z">
              <w:rPr>
                <w:rStyle w:val="Hiperhivatkozs"/>
                <w:noProof/>
              </w:rPr>
            </w:rPrChange>
          </w:rPr>
          <w:delText>Abstract</w:delText>
        </w:r>
        <w:r w:rsidDel="00A25C5E">
          <w:rPr>
            <w:noProof/>
            <w:webHidden/>
          </w:rPr>
          <w:tab/>
          <w:delText>11</w:delText>
        </w:r>
      </w:del>
    </w:p>
    <w:p w14:paraId="6C60F238" w14:textId="4FF5AD0A" w:rsidR="00F427C0" w:rsidDel="00A25C5E" w:rsidRDefault="00F427C0">
      <w:pPr>
        <w:pStyle w:val="TJ1"/>
        <w:tabs>
          <w:tab w:val="left" w:pos="482"/>
        </w:tabs>
        <w:rPr>
          <w:del w:id="585" w:author="Vihari Réka" w:date="2018-11-24T14:27:00Z"/>
          <w:rFonts w:asciiTheme="minorHAnsi" w:eastAsiaTheme="minorEastAsia" w:hAnsiTheme="minorHAnsi" w:cstheme="minorBidi"/>
          <w:b w:val="0"/>
          <w:noProof/>
          <w:lang w:eastAsia="hu-HU"/>
        </w:rPr>
      </w:pPr>
      <w:del w:id="586" w:author="Vihari Réka" w:date="2018-11-24T14:27:00Z">
        <w:r w:rsidRPr="00A25C5E" w:rsidDel="00A25C5E">
          <w:rPr>
            <w:noProof/>
            <w:rPrChange w:id="587" w:author="Vihari Réka" w:date="2018-11-24T14:27:00Z">
              <w:rPr>
                <w:rStyle w:val="Hiperhivatkozs"/>
                <w:rFonts w:cs="Arial"/>
                <w:noProof/>
                <w:kern w:val="32"/>
              </w:rPr>
            </w:rPrChange>
          </w:rPr>
          <w:delText>1.</w:delText>
        </w:r>
        <w:r w:rsidDel="00A25C5E">
          <w:rPr>
            <w:rFonts w:asciiTheme="minorHAnsi" w:eastAsiaTheme="minorEastAsia" w:hAnsiTheme="minorHAnsi" w:cstheme="minorBidi"/>
            <w:b w:val="0"/>
            <w:noProof/>
            <w:lang w:eastAsia="hu-HU"/>
          </w:rPr>
          <w:tab/>
        </w:r>
        <w:r w:rsidRPr="00A25C5E" w:rsidDel="00A25C5E">
          <w:rPr>
            <w:noProof/>
            <w:rPrChange w:id="588" w:author="Vihari Réka" w:date="2018-11-24T14:27:00Z">
              <w:rPr>
                <w:rStyle w:val="Hiperhivatkozs"/>
                <w:rFonts w:cs="Arial"/>
                <w:noProof/>
                <w:kern w:val="32"/>
              </w:rPr>
            </w:rPrChange>
          </w:rPr>
          <w:delText>Bevezetés</w:delText>
        </w:r>
        <w:r w:rsidDel="00A25C5E">
          <w:rPr>
            <w:noProof/>
            <w:webHidden/>
          </w:rPr>
          <w:tab/>
          <w:delText>12</w:delText>
        </w:r>
      </w:del>
    </w:p>
    <w:p w14:paraId="5E394315" w14:textId="54C1804C" w:rsidR="00F427C0" w:rsidDel="00A25C5E" w:rsidRDefault="00F427C0">
      <w:pPr>
        <w:pStyle w:val="TJ2"/>
        <w:tabs>
          <w:tab w:val="left" w:pos="960"/>
          <w:tab w:val="right" w:leader="dot" w:pos="9060"/>
        </w:tabs>
        <w:rPr>
          <w:del w:id="589" w:author="Vihari Réka" w:date="2018-11-24T14:27:00Z"/>
          <w:rFonts w:asciiTheme="minorHAnsi" w:eastAsiaTheme="minorEastAsia" w:hAnsiTheme="minorHAnsi" w:cstheme="minorBidi"/>
          <w:noProof/>
          <w:lang w:eastAsia="hu-HU"/>
        </w:rPr>
      </w:pPr>
      <w:del w:id="590" w:author="Vihari Réka" w:date="2018-11-24T14:27:00Z">
        <w:r w:rsidRPr="00A25C5E" w:rsidDel="00A25C5E">
          <w:rPr>
            <w:noProof/>
            <w:rPrChange w:id="591" w:author="Vihari Réka" w:date="2018-11-24T14:27:00Z">
              <w:rPr>
                <w:rStyle w:val="Hiperhivatkozs"/>
                <w:noProof/>
              </w:rPr>
            </w:rPrChange>
          </w:rPr>
          <w:delText>1.1</w:delText>
        </w:r>
        <w:r w:rsidDel="00A25C5E">
          <w:rPr>
            <w:rFonts w:asciiTheme="minorHAnsi" w:eastAsiaTheme="minorEastAsia" w:hAnsiTheme="minorHAnsi" w:cstheme="minorBidi"/>
            <w:noProof/>
            <w:lang w:eastAsia="hu-HU"/>
          </w:rPr>
          <w:tab/>
        </w:r>
        <w:r w:rsidRPr="00A25C5E" w:rsidDel="00A25C5E">
          <w:rPr>
            <w:noProof/>
            <w:rPrChange w:id="592" w:author="Vihari Réka" w:date="2018-11-24T14:27:00Z">
              <w:rPr>
                <w:rStyle w:val="Hiperhivatkozs"/>
                <w:noProof/>
              </w:rPr>
            </w:rPrChange>
          </w:rPr>
          <w:delText>Mobilpiaci kutatás</w:delText>
        </w:r>
        <w:r w:rsidDel="00A25C5E">
          <w:rPr>
            <w:noProof/>
            <w:webHidden/>
          </w:rPr>
          <w:tab/>
          <w:delText>13</w:delText>
        </w:r>
      </w:del>
    </w:p>
    <w:p w14:paraId="55CF5678" w14:textId="5A9FD1EF" w:rsidR="00F427C0" w:rsidDel="00A25C5E" w:rsidRDefault="00F427C0">
      <w:pPr>
        <w:pStyle w:val="TJ1"/>
        <w:rPr>
          <w:del w:id="593" w:author="Vihari Réka" w:date="2018-11-24T14:27:00Z"/>
          <w:rFonts w:asciiTheme="minorHAnsi" w:eastAsiaTheme="minorEastAsia" w:hAnsiTheme="minorHAnsi" w:cstheme="minorBidi"/>
          <w:b w:val="0"/>
          <w:noProof/>
          <w:lang w:eastAsia="hu-HU"/>
        </w:rPr>
      </w:pPr>
      <w:del w:id="594" w:author="Vihari Réka" w:date="2018-11-24T14:27:00Z">
        <w:r w:rsidRPr="00A25C5E" w:rsidDel="00A25C5E">
          <w:rPr>
            <w:noProof/>
            <w:rPrChange w:id="595" w:author="Vihari Réka" w:date="2018-11-24T14:27:00Z">
              <w:rPr>
                <w:rStyle w:val="Hiperhivatkozs"/>
                <w:rFonts w:cs="Arial"/>
                <w:noProof/>
                <w:kern w:val="32"/>
              </w:rPr>
            </w:rPrChange>
          </w:rPr>
          <w:delText>2. Az iOS platform bemutatása</w:delText>
        </w:r>
        <w:r w:rsidDel="00A25C5E">
          <w:rPr>
            <w:noProof/>
            <w:webHidden/>
          </w:rPr>
          <w:tab/>
          <w:delText>16</w:delText>
        </w:r>
      </w:del>
    </w:p>
    <w:p w14:paraId="0E350B45" w14:textId="5787C00D" w:rsidR="00F427C0" w:rsidDel="00A25C5E" w:rsidRDefault="00F427C0">
      <w:pPr>
        <w:pStyle w:val="TJ2"/>
        <w:tabs>
          <w:tab w:val="left" w:pos="960"/>
          <w:tab w:val="right" w:leader="dot" w:pos="9060"/>
        </w:tabs>
        <w:rPr>
          <w:del w:id="596" w:author="Vihari Réka" w:date="2018-11-24T14:27:00Z"/>
          <w:rFonts w:asciiTheme="minorHAnsi" w:eastAsiaTheme="minorEastAsia" w:hAnsiTheme="minorHAnsi" w:cstheme="minorBidi"/>
          <w:noProof/>
          <w:lang w:eastAsia="hu-HU"/>
        </w:rPr>
      </w:pPr>
      <w:del w:id="597" w:author="Vihari Réka" w:date="2018-11-24T14:27:00Z">
        <w:r w:rsidRPr="00A25C5E" w:rsidDel="00A25C5E">
          <w:rPr>
            <w:noProof/>
            <w:rPrChange w:id="598" w:author="Vihari Réka" w:date="2018-11-24T14:27:00Z">
              <w:rPr>
                <w:rStyle w:val="Hiperhivatkozs"/>
                <w:noProof/>
              </w:rPr>
            </w:rPrChange>
          </w:rPr>
          <w:delText>2.1</w:delText>
        </w:r>
        <w:r w:rsidDel="00A25C5E">
          <w:rPr>
            <w:rFonts w:asciiTheme="minorHAnsi" w:eastAsiaTheme="minorEastAsia" w:hAnsiTheme="minorHAnsi" w:cstheme="minorBidi"/>
            <w:noProof/>
            <w:lang w:eastAsia="hu-HU"/>
          </w:rPr>
          <w:tab/>
        </w:r>
        <w:r w:rsidRPr="00A25C5E" w:rsidDel="00A25C5E">
          <w:rPr>
            <w:noProof/>
            <w:rPrChange w:id="599" w:author="Vihari Réka" w:date="2018-11-24T14:27:00Z">
              <w:rPr>
                <w:rStyle w:val="Hiperhivatkozs"/>
                <w:noProof/>
              </w:rPr>
            </w:rPrChange>
          </w:rPr>
          <w:delText>Az operációs rendszer fejlődése</w:delText>
        </w:r>
        <w:r w:rsidDel="00A25C5E">
          <w:rPr>
            <w:noProof/>
            <w:webHidden/>
          </w:rPr>
          <w:tab/>
          <w:delText>16</w:delText>
        </w:r>
      </w:del>
    </w:p>
    <w:p w14:paraId="23FE0918" w14:textId="3FDB9C24" w:rsidR="00F427C0" w:rsidDel="00A25C5E" w:rsidRDefault="00F427C0">
      <w:pPr>
        <w:pStyle w:val="TJ3"/>
        <w:tabs>
          <w:tab w:val="left" w:pos="1440"/>
          <w:tab w:val="right" w:leader="dot" w:pos="9060"/>
        </w:tabs>
        <w:rPr>
          <w:del w:id="600" w:author="Vihari Réka" w:date="2018-11-24T14:27:00Z"/>
          <w:rFonts w:asciiTheme="minorHAnsi" w:eastAsiaTheme="minorEastAsia" w:hAnsiTheme="minorHAnsi" w:cstheme="minorBidi"/>
          <w:noProof/>
          <w:lang w:eastAsia="hu-HU"/>
        </w:rPr>
      </w:pPr>
      <w:del w:id="601" w:author="Vihari Réka" w:date="2018-11-24T14:27:00Z">
        <w:r w:rsidRPr="00A25C5E" w:rsidDel="00A25C5E">
          <w:rPr>
            <w:noProof/>
            <w:rPrChange w:id="602" w:author="Vihari Réka" w:date="2018-11-24T14:27:00Z">
              <w:rPr>
                <w:rStyle w:val="Hiperhivatkozs"/>
                <w:noProof/>
              </w:rPr>
            </w:rPrChange>
          </w:rPr>
          <w:delText>2.1.1</w:delText>
        </w:r>
        <w:r w:rsidDel="00A25C5E">
          <w:rPr>
            <w:rFonts w:asciiTheme="minorHAnsi" w:eastAsiaTheme="minorEastAsia" w:hAnsiTheme="minorHAnsi" w:cstheme="minorBidi"/>
            <w:noProof/>
            <w:lang w:eastAsia="hu-HU"/>
          </w:rPr>
          <w:tab/>
        </w:r>
        <w:r w:rsidRPr="00A25C5E" w:rsidDel="00A25C5E">
          <w:rPr>
            <w:noProof/>
            <w:rPrChange w:id="603" w:author="Vihari Réka" w:date="2018-11-24T14:27:00Z">
              <w:rPr>
                <w:rStyle w:val="Hiperhivatkozs"/>
                <w:noProof/>
              </w:rPr>
            </w:rPrChange>
          </w:rPr>
          <w:delText>iOS 9</w:delText>
        </w:r>
        <w:r w:rsidDel="00A25C5E">
          <w:rPr>
            <w:noProof/>
            <w:webHidden/>
          </w:rPr>
          <w:tab/>
          <w:delText>18</w:delText>
        </w:r>
      </w:del>
    </w:p>
    <w:p w14:paraId="63AFABF1" w14:textId="511A6613" w:rsidR="00F427C0" w:rsidDel="00A25C5E" w:rsidRDefault="00F427C0">
      <w:pPr>
        <w:pStyle w:val="TJ3"/>
        <w:tabs>
          <w:tab w:val="left" w:pos="1440"/>
          <w:tab w:val="right" w:leader="dot" w:pos="9060"/>
        </w:tabs>
        <w:rPr>
          <w:del w:id="604" w:author="Vihari Réka" w:date="2018-11-24T14:27:00Z"/>
          <w:rFonts w:asciiTheme="minorHAnsi" w:eastAsiaTheme="minorEastAsia" w:hAnsiTheme="minorHAnsi" w:cstheme="minorBidi"/>
          <w:noProof/>
          <w:lang w:eastAsia="hu-HU"/>
        </w:rPr>
      </w:pPr>
      <w:del w:id="605" w:author="Vihari Réka" w:date="2018-11-24T14:27:00Z">
        <w:r w:rsidRPr="00A25C5E" w:rsidDel="00A25C5E">
          <w:rPr>
            <w:noProof/>
            <w:rPrChange w:id="606" w:author="Vihari Réka" w:date="2018-11-24T14:27:00Z">
              <w:rPr>
                <w:rStyle w:val="Hiperhivatkozs"/>
                <w:noProof/>
              </w:rPr>
            </w:rPrChange>
          </w:rPr>
          <w:delText>2.1.2</w:delText>
        </w:r>
        <w:r w:rsidDel="00A25C5E">
          <w:rPr>
            <w:rFonts w:asciiTheme="minorHAnsi" w:eastAsiaTheme="minorEastAsia" w:hAnsiTheme="minorHAnsi" w:cstheme="minorBidi"/>
            <w:noProof/>
            <w:lang w:eastAsia="hu-HU"/>
          </w:rPr>
          <w:tab/>
        </w:r>
        <w:r w:rsidRPr="00A25C5E" w:rsidDel="00A25C5E">
          <w:rPr>
            <w:noProof/>
            <w:rPrChange w:id="607" w:author="Vihari Réka" w:date="2018-11-24T14:27:00Z">
              <w:rPr>
                <w:rStyle w:val="Hiperhivatkozs"/>
                <w:noProof/>
              </w:rPr>
            </w:rPrChange>
          </w:rPr>
          <w:delText>iOS 10</w:delText>
        </w:r>
        <w:r w:rsidDel="00A25C5E">
          <w:rPr>
            <w:noProof/>
            <w:webHidden/>
          </w:rPr>
          <w:tab/>
          <w:delText>18</w:delText>
        </w:r>
      </w:del>
    </w:p>
    <w:p w14:paraId="65642EAA" w14:textId="36C5F355" w:rsidR="00F427C0" w:rsidDel="00A25C5E" w:rsidRDefault="00F427C0">
      <w:pPr>
        <w:pStyle w:val="TJ3"/>
        <w:tabs>
          <w:tab w:val="left" w:pos="1440"/>
          <w:tab w:val="right" w:leader="dot" w:pos="9060"/>
        </w:tabs>
        <w:rPr>
          <w:del w:id="608" w:author="Vihari Réka" w:date="2018-11-24T14:27:00Z"/>
          <w:rFonts w:asciiTheme="minorHAnsi" w:eastAsiaTheme="minorEastAsia" w:hAnsiTheme="minorHAnsi" w:cstheme="minorBidi"/>
          <w:noProof/>
          <w:lang w:eastAsia="hu-HU"/>
        </w:rPr>
      </w:pPr>
      <w:del w:id="609" w:author="Vihari Réka" w:date="2018-11-24T14:27:00Z">
        <w:r w:rsidRPr="00A25C5E" w:rsidDel="00A25C5E">
          <w:rPr>
            <w:noProof/>
            <w:rPrChange w:id="610" w:author="Vihari Réka" w:date="2018-11-24T14:27:00Z">
              <w:rPr>
                <w:rStyle w:val="Hiperhivatkozs"/>
                <w:noProof/>
              </w:rPr>
            </w:rPrChange>
          </w:rPr>
          <w:delText>2.1.3</w:delText>
        </w:r>
        <w:r w:rsidDel="00A25C5E">
          <w:rPr>
            <w:rFonts w:asciiTheme="minorHAnsi" w:eastAsiaTheme="minorEastAsia" w:hAnsiTheme="minorHAnsi" w:cstheme="minorBidi"/>
            <w:noProof/>
            <w:lang w:eastAsia="hu-HU"/>
          </w:rPr>
          <w:tab/>
        </w:r>
        <w:r w:rsidRPr="00A25C5E" w:rsidDel="00A25C5E">
          <w:rPr>
            <w:noProof/>
            <w:rPrChange w:id="611" w:author="Vihari Réka" w:date="2018-11-24T14:27:00Z">
              <w:rPr>
                <w:rStyle w:val="Hiperhivatkozs"/>
                <w:noProof/>
              </w:rPr>
            </w:rPrChange>
          </w:rPr>
          <w:delText>iOS 11</w:delText>
        </w:r>
        <w:r w:rsidDel="00A25C5E">
          <w:rPr>
            <w:noProof/>
            <w:webHidden/>
          </w:rPr>
          <w:tab/>
          <w:delText>19</w:delText>
        </w:r>
      </w:del>
    </w:p>
    <w:p w14:paraId="4F5F2219" w14:textId="042A27F2" w:rsidR="00F427C0" w:rsidDel="00A25C5E" w:rsidRDefault="00F427C0">
      <w:pPr>
        <w:pStyle w:val="TJ3"/>
        <w:tabs>
          <w:tab w:val="left" w:pos="1440"/>
          <w:tab w:val="right" w:leader="dot" w:pos="9060"/>
        </w:tabs>
        <w:rPr>
          <w:del w:id="612" w:author="Vihari Réka" w:date="2018-11-24T14:27:00Z"/>
          <w:rFonts w:asciiTheme="minorHAnsi" w:eastAsiaTheme="minorEastAsia" w:hAnsiTheme="minorHAnsi" w:cstheme="minorBidi"/>
          <w:noProof/>
          <w:lang w:eastAsia="hu-HU"/>
        </w:rPr>
      </w:pPr>
      <w:del w:id="613" w:author="Vihari Réka" w:date="2018-11-24T14:27:00Z">
        <w:r w:rsidRPr="00A25C5E" w:rsidDel="00A25C5E">
          <w:rPr>
            <w:noProof/>
            <w:rPrChange w:id="614" w:author="Vihari Réka" w:date="2018-11-24T14:27:00Z">
              <w:rPr>
                <w:rStyle w:val="Hiperhivatkozs"/>
                <w:noProof/>
              </w:rPr>
            </w:rPrChange>
          </w:rPr>
          <w:delText>2.1.4</w:delText>
        </w:r>
        <w:r w:rsidDel="00A25C5E">
          <w:rPr>
            <w:rFonts w:asciiTheme="minorHAnsi" w:eastAsiaTheme="minorEastAsia" w:hAnsiTheme="minorHAnsi" w:cstheme="minorBidi"/>
            <w:noProof/>
            <w:lang w:eastAsia="hu-HU"/>
          </w:rPr>
          <w:tab/>
        </w:r>
        <w:r w:rsidRPr="00A25C5E" w:rsidDel="00A25C5E">
          <w:rPr>
            <w:noProof/>
            <w:rPrChange w:id="615" w:author="Vihari Réka" w:date="2018-11-24T14:27:00Z">
              <w:rPr>
                <w:rStyle w:val="Hiperhivatkozs"/>
                <w:noProof/>
              </w:rPr>
            </w:rPrChange>
          </w:rPr>
          <w:delText>iOS 12</w:delText>
        </w:r>
        <w:r w:rsidDel="00A25C5E">
          <w:rPr>
            <w:noProof/>
            <w:webHidden/>
          </w:rPr>
          <w:tab/>
          <w:delText>19</w:delText>
        </w:r>
      </w:del>
    </w:p>
    <w:p w14:paraId="0FABF9F8" w14:textId="0B1A280C" w:rsidR="00F427C0" w:rsidDel="00A25C5E" w:rsidRDefault="00F427C0">
      <w:pPr>
        <w:pStyle w:val="TJ2"/>
        <w:tabs>
          <w:tab w:val="left" w:pos="960"/>
          <w:tab w:val="right" w:leader="dot" w:pos="9060"/>
        </w:tabs>
        <w:rPr>
          <w:del w:id="616" w:author="Vihari Réka" w:date="2018-11-24T14:27:00Z"/>
          <w:rFonts w:asciiTheme="minorHAnsi" w:eastAsiaTheme="minorEastAsia" w:hAnsiTheme="minorHAnsi" w:cstheme="minorBidi"/>
          <w:noProof/>
          <w:lang w:eastAsia="hu-HU"/>
        </w:rPr>
      </w:pPr>
      <w:del w:id="617" w:author="Vihari Réka" w:date="2018-11-24T14:27:00Z">
        <w:r w:rsidRPr="00A25C5E" w:rsidDel="00A25C5E">
          <w:rPr>
            <w:noProof/>
            <w:rPrChange w:id="618" w:author="Vihari Réka" w:date="2018-11-24T14:27:00Z">
              <w:rPr>
                <w:rStyle w:val="Hiperhivatkozs"/>
                <w:noProof/>
              </w:rPr>
            </w:rPrChange>
          </w:rPr>
          <w:delText>2.2</w:delText>
        </w:r>
        <w:r w:rsidDel="00A25C5E">
          <w:rPr>
            <w:rFonts w:asciiTheme="minorHAnsi" w:eastAsiaTheme="minorEastAsia" w:hAnsiTheme="minorHAnsi" w:cstheme="minorBidi"/>
            <w:noProof/>
            <w:lang w:eastAsia="hu-HU"/>
          </w:rPr>
          <w:tab/>
        </w:r>
        <w:r w:rsidRPr="00A25C5E" w:rsidDel="00A25C5E">
          <w:rPr>
            <w:noProof/>
            <w:rPrChange w:id="619" w:author="Vihari Réka" w:date="2018-11-24T14:27:00Z">
              <w:rPr>
                <w:rStyle w:val="Hiperhivatkozs"/>
                <w:noProof/>
              </w:rPr>
            </w:rPrChange>
          </w:rPr>
          <w:delText>Programozási nyelvek</w:delText>
        </w:r>
        <w:r w:rsidDel="00A25C5E">
          <w:rPr>
            <w:noProof/>
            <w:webHidden/>
          </w:rPr>
          <w:tab/>
          <w:delText>20</w:delText>
        </w:r>
      </w:del>
    </w:p>
    <w:p w14:paraId="53A14D40" w14:textId="6ABDD12B" w:rsidR="00F427C0" w:rsidDel="00A25C5E" w:rsidRDefault="00F427C0">
      <w:pPr>
        <w:pStyle w:val="TJ3"/>
        <w:tabs>
          <w:tab w:val="left" w:pos="1440"/>
          <w:tab w:val="right" w:leader="dot" w:pos="9060"/>
        </w:tabs>
        <w:rPr>
          <w:del w:id="620" w:author="Vihari Réka" w:date="2018-11-24T14:27:00Z"/>
          <w:rFonts w:asciiTheme="minorHAnsi" w:eastAsiaTheme="minorEastAsia" w:hAnsiTheme="minorHAnsi" w:cstheme="minorBidi"/>
          <w:noProof/>
          <w:lang w:eastAsia="hu-HU"/>
        </w:rPr>
      </w:pPr>
      <w:del w:id="621" w:author="Vihari Réka" w:date="2018-11-24T14:27:00Z">
        <w:r w:rsidRPr="00A25C5E" w:rsidDel="00A25C5E">
          <w:rPr>
            <w:noProof/>
            <w:rPrChange w:id="622" w:author="Vihari Réka" w:date="2018-11-24T14:27:00Z">
              <w:rPr>
                <w:rStyle w:val="Hiperhivatkozs"/>
                <w:noProof/>
              </w:rPr>
            </w:rPrChange>
          </w:rPr>
          <w:delText>2.2.3</w:delText>
        </w:r>
        <w:r w:rsidDel="00A25C5E">
          <w:rPr>
            <w:rFonts w:asciiTheme="minorHAnsi" w:eastAsiaTheme="minorEastAsia" w:hAnsiTheme="minorHAnsi" w:cstheme="minorBidi"/>
            <w:noProof/>
            <w:lang w:eastAsia="hu-HU"/>
          </w:rPr>
          <w:tab/>
        </w:r>
        <w:r w:rsidRPr="00A25C5E" w:rsidDel="00A25C5E">
          <w:rPr>
            <w:noProof/>
            <w:rPrChange w:id="623" w:author="Vihari Réka" w:date="2018-11-24T14:27:00Z">
              <w:rPr>
                <w:rStyle w:val="Hiperhivatkozs"/>
                <w:noProof/>
              </w:rPr>
            </w:rPrChange>
          </w:rPr>
          <w:delText>Objective-C</w:delText>
        </w:r>
        <w:r w:rsidDel="00A25C5E">
          <w:rPr>
            <w:noProof/>
            <w:webHidden/>
          </w:rPr>
          <w:tab/>
          <w:delText>20</w:delText>
        </w:r>
      </w:del>
    </w:p>
    <w:p w14:paraId="6E1D65E4" w14:textId="3F3444E6" w:rsidR="00F427C0" w:rsidDel="00A25C5E" w:rsidRDefault="00F427C0">
      <w:pPr>
        <w:pStyle w:val="TJ3"/>
        <w:tabs>
          <w:tab w:val="left" w:pos="1440"/>
          <w:tab w:val="right" w:leader="dot" w:pos="9060"/>
        </w:tabs>
        <w:rPr>
          <w:del w:id="624" w:author="Vihari Réka" w:date="2018-11-24T14:27:00Z"/>
          <w:rFonts w:asciiTheme="minorHAnsi" w:eastAsiaTheme="minorEastAsia" w:hAnsiTheme="minorHAnsi" w:cstheme="minorBidi"/>
          <w:noProof/>
          <w:lang w:eastAsia="hu-HU"/>
        </w:rPr>
      </w:pPr>
      <w:del w:id="625" w:author="Vihari Réka" w:date="2018-11-24T14:27:00Z">
        <w:r w:rsidRPr="00A25C5E" w:rsidDel="00A25C5E">
          <w:rPr>
            <w:noProof/>
            <w:rPrChange w:id="626" w:author="Vihari Réka" w:date="2018-11-24T14:27:00Z">
              <w:rPr>
                <w:rStyle w:val="Hiperhivatkozs"/>
                <w:noProof/>
              </w:rPr>
            </w:rPrChange>
          </w:rPr>
          <w:delText>2.2.4</w:delText>
        </w:r>
        <w:r w:rsidDel="00A25C5E">
          <w:rPr>
            <w:rFonts w:asciiTheme="minorHAnsi" w:eastAsiaTheme="minorEastAsia" w:hAnsiTheme="minorHAnsi" w:cstheme="minorBidi"/>
            <w:noProof/>
            <w:lang w:eastAsia="hu-HU"/>
          </w:rPr>
          <w:tab/>
        </w:r>
        <w:r w:rsidRPr="00A25C5E" w:rsidDel="00A25C5E">
          <w:rPr>
            <w:noProof/>
            <w:rPrChange w:id="627" w:author="Vihari Réka" w:date="2018-11-24T14:27:00Z">
              <w:rPr>
                <w:rStyle w:val="Hiperhivatkozs"/>
                <w:noProof/>
              </w:rPr>
            </w:rPrChange>
          </w:rPr>
          <w:delText>Swift</w:delText>
        </w:r>
        <w:r w:rsidDel="00A25C5E">
          <w:rPr>
            <w:noProof/>
            <w:webHidden/>
          </w:rPr>
          <w:tab/>
          <w:delText>21</w:delText>
        </w:r>
      </w:del>
    </w:p>
    <w:p w14:paraId="78DACD44" w14:textId="4F71851A" w:rsidR="00F427C0" w:rsidDel="00A25C5E" w:rsidRDefault="00F427C0">
      <w:pPr>
        <w:pStyle w:val="TJ2"/>
        <w:tabs>
          <w:tab w:val="left" w:pos="960"/>
          <w:tab w:val="right" w:leader="dot" w:pos="9060"/>
        </w:tabs>
        <w:rPr>
          <w:del w:id="628" w:author="Vihari Réka" w:date="2018-11-24T14:27:00Z"/>
          <w:rFonts w:asciiTheme="minorHAnsi" w:eastAsiaTheme="minorEastAsia" w:hAnsiTheme="minorHAnsi" w:cstheme="minorBidi"/>
          <w:noProof/>
          <w:lang w:eastAsia="hu-HU"/>
        </w:rPr>
      </w:pPr>
      <w:del w:id="629" w:author="Vihari Réka" w:date="2018-11-24T14:27:00Z">
        <w:r w:rsidRPr="00A25C5E" w:rsidDel="00A25C5E">
          <w:rPr>
            <w:noProof/>
            <w:rPrChange w:id="630" w:author="Vihari Réka" w:date="2018-11-24T14:27:00Z">
              <w:rPr>
                <w:rStyle w:val="Hiperhivatkozs"/>
                <w:noProof/>
              </w:rPr>
            </w:rPrChange>
          </w:rPr>
          <w:delText>2.3</w:delText>
        </w:r>
        <w:r w:rsidDel="00A25C5E">
          <w:rPr>
            <w:rFonts w:asciiTheme="minorHAnsi" w:eastAsiaTheme="minorEastAsia" w:hAnsiTheme="minorHAnsi" w:cstheme="minorBidi"/>
            <w:noProof/>
            <w:lang w:eastAsia="hu-HU"/>
          </w:rPr>
          <w:tab/>
        </w:r>
        <w:r w:rsidRPr="00A25C5E" w:rsidDel="00A25C5E">
          <w:rPr>
            <w:noProof/>
            <w:rPrChange w:id="631" w:author="Vihari Réka" w:date="2018-11-24T14:27:00Z">
              <w:rPr>
                <w:rStyle w:val="Hiperhivatkozs"/>
                <w:noProof/>
              </w:rPr>
            </w:rPrChange>
          </w:rPr>
          <w:delText>Xcode</w:delText>
        </w:r>
        <w:r w:rsidDel="00A25C5E">
          <w:rPr>
            <w:noProof/>
            <w:webHidden/>
          </w:rPr>
          <w:tab/>
          <w:delText>21</w:delText>
        </w:r>
      </w:del>
    </w:p>
    <w:p w14:paraId="7D01AA34" w14:textId="3C23FC3C" w:rsidR="00F427C0" w:rsidDel="00A25C5E" w:rsidRDefault="00F427C0">
      <w:pPr>
        <w:pStyle w:val="TJ2"/>
        <w:tabs>
          <w:tab w:val="left" w:pos="960"/>
          <w:tab w:val="right" w:leader="dot" w:pos="9060"/>
        </w:tabs>
        <w:rPr>
          <w:del w:id="632" w:author="Vihari Réka" w:date="2018-11-24T14:27:00Z"/>
          <w:rFonts w:asciiTheme="minorHAnsi" w:eastAsiaTheme="minorEastAsia" w:hAnsiTheme="minorHAnsi" w:cstheme="minorBidi"/>
          <w:noProof/>
          <w:lang w:eastAsia="hu-HU"/>
        </w:rPr>
      </w:pPr>
      <w:del w:id="633" w:author="Vihari Réka" w:date="2018-11-24T14:27:00Z">
        <w:r w:rsidRPr="00A25C5E" w:rsidDel="00A25C5E">
          <w:rPr>
            <w:noProof/>
            <w:rPrChange w:id="634" w:author="Vihari Réka" w:date="2018-11-24T14:27:00Z">
              <w:rPr>
                <w:rStyle w:val="Hiperhivatkozs"/>
                <w:noProof/>
              </w:rPr>
            </w:rPrChange>
          </w:rPr>
          <w:delText>2.4</w:delText>
        </w:r>
        <w:r w:rsidDel="00A25C5E">
          <w:rPr>
            <w:rFonts w:asciiTheme="minorHAnsi" w:eastAsiaTheme="minorEastAsia" w:hAnsiTheme="minorHAnsi" w:cstheme="minorBidi"/>
            <w:noProof/>
            <w:lang w:eastAsia="hu-HU"/>
          </w:rPr>
          <w:tab/>
        </w:r>
        <w:r w:rsidRPr="00A25C5E" w:rsidDel="00A25C5E">
          <w:rPr>
            <w:noProof/>
            <w:rPrChange w:id="635" w:author="Vihari Réka" w:date="2018-11-24T14:27:00Z">
              <w:rPr>
                <w:rStyle w:val="Hiperhivatkozs"/>
                <w:noProof/>
              </w:rPr>
            </w:rPrChange>
          </w:rPr>
          <w:delText>Architektúrális minták</w:delText>
        </w:r>
        <w:r w:rsidDel="00A25C5E">
          <w:rPr>
            <w:noProof/>
            <w:webHidden/>
          </w:rPr>
          <w:tab/>
          <w:delText>23</w:delText>
        </w:r>
      </w:del>
    </w:p>
    <w:p w14:paraId="43EB7A83" w14:textId="52F7A902" w:rsidR="00F427C0" w:rsidDel="00A25C5E" w:rsidRDefault="00F427C0">
      <w:pPr>
        <w:pStyle w:val="TJ3"/>
        <w:tabs>
          <w:tab w:val="left" w:pos="1440"/>
          <w:tab w:val="right" w:leader="dot" w:pos="9060"/>
        </w:tabs>
        <w:rPr>
          <w:del w:id="636" w:author="Vihari Réka" w:date="2018-11-24T14:27:00Z"/>
          <w:rFonts w:asciiTheme="minorHAnsi" w:eastAsiaTheme="minorEastAsia" w:hAnsiTheme="minorHAnsi" w:cstheme="minorBidi"/>
          <w:noProof/>
          <w:lang w:eastAsia="hu-HU"/>
        </w:rPr>
      </w:pPr>
      <w:del w:id="637" w:author="Vihari Réka" w:date="2018-11-24T14:27:00Z">
        <w:r w:rsidRPr="00A25C5E" w:rsidDel="00A25C5E">
          <w:rPr>
            <w:noProof/>
            <w:rPrChange w:id="638" w:author="Vihari Réka" w:date="2018-11-24T14:27:00Z">
              <w:rPr>
                <w:rStyle w:val="Hiperhivatkozs"/>
                <w:noProof/>
              </w:rPr>
            </w:rPrChange>
          </w:rPr>
          <w:delText>2.4.3</w:delText>
        </w:r>
        <w:r w:rsidDel="00A25C5E">
          <w:rPr>
            <w:rFonts w:asciiTheme="minorHAnsi" w:eastAsiaTheme="minorEastAsia" w:hAnsiTheme="minorHAnsi" w:cstheme="minorBidi"/>
            <w:noProof/>
            <w:lang w:eastAsia="hu-HU"/>
          </w:rPr>
          <w:tab/>
        </w:r>
        <w:r w:rsidRPr="00A25C5E" w:rsidDel="00A25C5E">
          <w:rPr>
            <w:noProof/>
            <w:rPrChange w:id="639" w:author="Vihari Réka" w:date="2018-11-24T14:27:00Z">
              <w:rPr>
                <w:rStyle w:val="Hiperhivatkozs"/>
                <w:noProof/>
              </w:rPr>
            </w:rPrChange>
          </w:rPr>
          <w:delText>MVC</w:delText>
        </w:r>
        <w:r w:rsidDel="00A25C5E">
          <w:rPr>
            <w:noProof/>
            <w:webHidden/>
          </w:rPr>
          <w:tab/>
          <w:delText>24</w:delText>
        </w:r>
      </w:del>
    </w:p>
    <w:p w14:paraId="3BC7C38A" w14:textId="3E5D3D03" w:rsidR="00F427C0" w:rsidDel="00A25C5E" w:rsidRDefault="00F427C0">
      <w:pPr>
        <w:pStyle w:val="TJ3"/>
        <w:tabs>
          <w:tab w:val="left" w:pos="1440"/>
          <w:tab w:val="right" w:leader="dot" w:pos="9060"/>
        </w:tabs>
        <w:rPr>
          <w:del w:id="640" w:author="Vihari Réka" w:date="2018-11-24T14:27:00Z"/>
          <w:rFonts w:asciiTheme="minorHAnsi" w:eastAsiaTheme="minorEastAsia" w:hAnsiTheme="minorHAnsi" w:cstheme="minorBidi"/>
          <w:noProof/>
          <w:lang w:eastAsia="hu-HU"/>
        </w:rPr>
      </w:pPr>
      <w:del w:id="641" w:author="Vihari Réka" w:date="2018-11-24T14:27:00Z">
        <w:r w:rsidRPr="00A25C5E" w:rsidDel="00A25C5E">
          <w:rPr>
            <w:noProof/>
            <w:rPrChange w:id="642" w:author="Vihari Réka" w:date="2018-11-24T14:27:00Z">
              <w:rPr>
                <w:rStyle w:val="Hiperhivatkozs"/>
                <w:noProof/>
              </w:rPr>
            </w:rPrChange>
          </w:rPr>
          <w:delText>2.4.4</w:delText>
        </w:r>
        <w:r w:rsidDel="00A25C5E">
          <w:rPr>
            <w:rFonts w:asciiTheme="minorHAnsi" w:eastAsiaTheme="minorEastAsia" w:hAnsiTheme="minorHAnsi" w:cstheme="minorBidi"/>
            <w:noProof/>
            <w:lang w:eastAsia="hu-HU"/>
          </w:rPr>
          <w:tab/>
        </w:r>
        <w:r w:rsidRPr="00A25C5E" w:rsidDel="00A25C5E">
          <w:rPr>
            <w:noProof/>
            <w:rPrChange w:id="643" w:author="Vihari Réka" w:date="2018-11-24T14:27:00Z">
              <w:rPr>
                <w:rStyle w:val="Hiperhivatkozs"/>
                <w:noProof/>
              </w:rPr>
            </w:rPrChange>
          </w:rPr>
          <w:delText>VIPER</w:delText>
        </w:r>
        <w:r w:rsidDel="00A25C5E">
          <w:rPr>
            <w:noProof/>
            <w:webHidden/>
          </w:rPr>
          <w:tab/>
          <w:delText>25</w:delText>
        </w:r>
      </w:del>
    </w:p>
    <w:p w14:paraId="79A557B3" w14:textId="6CC63691" w:rsidR="00F427C0" w:rsidDel="00A25C5E" w:rsidRDefault="00F427C0">
      <w:pPr>
        <w:pStyle w:val="TJ3"/>
        <w:tabs>
          <w:tab w:val="left" w:pos="1440"/>
          <w:tab w:val="right" w:leader="dot" w:pos="9060"/>
        </w:tabs>
        <w:rPr>
          <w:del w:id="644" w:author="Vihari Réka" w:date="2018-11-24T14:27:00Z"/>
          <w:rFonts w:asciiTheme="minorHAnsi" w:eastAsiaTheme="minorEastAsia" w:hAnsiTheme="minorHAnsi" w:cstheme="minorBidi"/>
          <w:noProof/>
          <w:lang w:eastAsia="hu-HU"/>
        </w:rPr>
      </w:pPr>
      <w:del w:id="645" w:author="Vihari Réka" w:date="2018-11-24T14:27:00Z">
        <w:r w:rsidRPr="00A25C5E" w:rsidDel="00A25C5E">
          <w:rPr>
            <w:noProof/>
            <w:rPrChange w:id="646" w:author="Vihari Réka" w:date="2018-11-24T14:27:00Z">
              <w:rPr>
                <w:rStyle w:val="Hiperhivatkozs"/>
                <w:noProof/>
              </w:rPr>
            </w:rPrChange>
          </w:rPr>
          <w:delText>2.4.5</w:delText>
        </w:r>
        <w:r w:rsidDel="00A25C5E">
          <w:rPr>
            <w:rFonts w:asciiTheme="minorHAnsi" w:eastAsiaTheme="minorEastAsia" w:hAnsiTheme="minorHAnsi" w:cstheme="minorBidi"/>
            <w:noProof/>
            <w:lang w:eastAsia="hu-HU"/>
          </w:rPr>
          <w:tab/>
        </w:r>
        <w:r w:rsidRPr="00A25C5E" w:rsidDel="00A25C5E">
          <w:rPr>
            <w:noProof/>
            <w:rPrChange w:id="647" w:author="Vihari Réka" w:date="2018-11-24T14:27:00Z">
              <w:rPr>
                <w:rStyle w:val="Hiperhivatkozs"/>
                <w:noProof/>
              </w:rPr>
            </w:rPrChange>
          </w:rPr>
          <w:delText>Viper vs MVC</w:delText>
        </w:r>
        <w:r w:rsidDel="00A25C5E">
          <w:rPr>
            <w:noProof/>
            <w:webHidden/>
          </w:rPr>
          <w:tab/>
          <w:delText>27</w:delText>
        </w:r>
      </w:del>
    </w:p>
    <w:p w14:paraId="572274AC" w14:textId="7E44BD09" w:rsidR="00F427C0" w:rsidDel="00A25C5E" w:rsidRDefault="00F427C0">
      <w:pPr>
        <w:pStyle w:val="TJ3"/>
        <w:tabs>
          <w:tab w:val="left" w:pos="1440"/>
          <w:tab w:val="right" w:leader="dot" w:pos="9060"/>
        </w:tabs>
        <w:rPr>
          <w:del w:id="648" w:author="Vihari Réka" w:date="2018-11-24T14:27:00Z"/>
          <w:rFonts w:asciiTheme="minorHAnsi" w:eastAsiaTheme="minorEastAsia" w:hAnsiTheme="minorHAnsi" w:cstheme="minorBidi"/>
          <w:noProof/>
          <w:lang w:eastAsia="hu-HU"/>
        </w:rPr>
      </w:pPr>
      <w:del w:id="649" w:author="Vihari Réka" w:date="2018-11-24T14:27:00Z">
        <w:r w:rsidRPr="00A25C5E" w:rsidDel="00A25C5E">
          <w:rPr>
            <w:noProof/>
            <w:rPrChange w:id="650" w:author="Vihari Réka" w:date="2018-11-24T14:27:00Z">
              <w:rPr>
                <w:rStyle w:val="Hiperhivatkozs"/>
                <w:noProof/>
              </w:rPr>
            </w:rPrChange>
          </w:rPr>
          <w:delText>2.4.6</w:delText>
        </w:r>
        <w:r w:rsidDel="00A25C5E">
          <w:rPr>
            <w:rFonts w:asciiTheme="minorHAnsi" w:eastAsiaTheme="minorEastAsia" w:hAnsiTheme="minorHAnsi" w:cstheme="minorBidi"/>
            <w:noProof/>
            <w:lang w:eastAsia="hu-HU"/>
          </w:rPr>
          <w:tab/>
        </w:r>
        <w:r w:rsidRPr="00A25C5E" w:rsidDel="00A25C5E">
          <w:rPr>
            <w:noProof/>
            <w:rPrChange w:id="651" w:author="Vihari Réka" w:date="2018-11-24T14:27:00Z">
              <w:rPr>
                <w:rStyle w:val="Hiperhivatkozs"/>
                <w:noProof/>
              </w:rPr>
            </w:rPrChange>
          </w:rPr>
          <w:delText>Konklúzió</w:delText>
        </w:r>
        <w:r w:rsidDel="00A25C5E">
          <w:rPr>
            <w:noProof/>
            <w:webHidden/>
          </w:rPr>
          <w:tab/>
          <w:delText>27</w:delText>
        </w:r>
      </w:del>
    </w:p>
    <w:p w14:paraId="5FE2D40F" w14:textId="14B9D339" w:rsidR="00F427C0" w:rsidDel="00A25C5E" w:rsidRDefault="00F427C0">
      <w:pPr>
        <w:pStyle w:val="TJ1"/>
        <w:tabs>
          <w:tab w:val="left" w:pos="482"/>
        </w:tabs>
        <w:rPr>
          <w:del w:id="652" w:author="Vihari Réka" w:date="2018-11-24T14:27:00Z"/>
          <w:rFonts w:asciiTheme="minorHAnsi" w:eastAsiaTheme="minorEastAsia" w:hAnsiTheme="minorHAnsi" w:cstheme="minorBidi"/>
          <w:b w:val="0"/>
          <w:noProof/>
          <w:lang w:eastAsia="hu-HU"/>
        </w:rPr>
      </w:pPr>
      <w:del w:id="653" w:author="Vihari Réka" w:date="2018-11-24T14:27:00Z">
        <w:r w:rsidRPr="00A25C5E" w:rsidDel="00A25C5E">
          <w:rPr>
            <w:noProof/>
            <w:rPrChange w:id="654" w:author="Vihari Réka" w:date="2018-11-24T14:27:00Z">
              <w:rPr>
                <w:rStyle w:val="Hiperhivatkozs"/>
                <w:rFonts w:cs="Arial"/>
                <w:noProof/>
                <w:kern w:val="32"/>
              </w:rPr>
            </w:rPrChange>
          </w:rPr>
          <w:delText>3.</w:delText>
        </w:r>
        <w:r w:rsidDel="00A25C5E">
          <w:rPr>
            <w:rFonts w:asciiTheme="minorHAnsi" w:eastAsiaTheme="minorEastAsia" w:hAnsiTheme="minorHAnsi" w:cstheme="minorBidi"/>
            <w:b w:val="0"/>
            <w:noProof/>
            <w:lang w:eastAsia="hu-HU"/>
          </w:rPr>
          <w:tab/>
        </w:r>
        <w:r w:rsidRPr="00A25C5E" w:rsidDel="00A25C5E">
          <w:rPr>
            <w:noProof/>
            <w:rPrChange w:id="655" w:author="Vihari Réka" w:date="2018-11-24T14:27:00Z">
              <w:rPr>
                <w:rStyle w:val="Hiperhivatkozs"/>
                <w:rFonts w:cs="Arial"/>
                <w:noProof/>
                <w:kern w:val="32"/>
              </w:rPr>
            </w:rPrChange>
          </w:rPr>
          <w:delText>Feladat ismertetése</w:delText>
        </w:r>
        <w:r w:rsidDel="00A25C5E">
          <w:rPr>
            <w:noProof/>
            <w:webHidden/>
          </w:rPr>
          <w:tab/>
          <w:delText>29</w:delText>
        </w:r>
      </w:del>
    </w:p>
    <w:p w14:paraId="1BEE1AAB" w14:textId="0F3FA967" w:rsidR="00F427C0" w:rsidDel="00A25C5E" w:rsidRDefault="00F427C0">
      <w:pPr>
        <w:pStyle w:val="TJ2"/>
        <w:tabs>
          <w:tab w:val="left" w:pos="960"/>
          <w:tab w:val="right" w:leader="dot" w:pos="9060"/>
        </w:tabs>
        <w:rPr>
          <w:del w:id="656" w:author="Vihari Réka" w:date="2018-11-24T14:27:00Z"/>
          <w:rFonts w:asciiTheme="minorHAnsi" w:eastAsiaTheme="minorEastAsia" w:hAnsiTheme="minorHAnsi" w:cstheme="minorBidi"/>
          <w:noProof/>
          <w:lang w:eastAsia="hu-HU"/>
        </w:rPr>
      </w:pPr>
      <w:del w:id="657" w:author="Vihari Réka" w:date="2018-11-24T14:27:00Z">
        <w:r w:rsidRPr="00A25C5E" w:rsidDel="00A25C5E">
          <w:rPr>
            <w:noProof/>
            <w:rPrChange w:id="658" w:author="Vihari Réka" w:date="2018-11-24T14:27:00Z">
              <w:rPr>
                <w:rStyle w:val="Hiperhivatkozs"/>
                <w:noProof/>
              </w:rPr>
            </w:rPrChange>
          </w:rPr>
          <w:delText>3.1.</w:delText>
        </w:r>
        <w:r w:rsidDel="00A25C5E">
          <w:rPr>
            <w:rFonts w:asciiTheme="minorHAnsi" w:eastAsiaTheme="minorEastAsia" w:hAnsiTheme="minorHAnsi" w:cstheme="minorBidi"/>
            <w:noProof/>
            <w:lang w:eastAsia="hu-HU"/>
          </w:rPr>
          <w:tab/>
        </w:r>
        <w:r w:rsidRPr="00A25C5E" w:rsidDel="00A25C5E">
          <w:rPr>
            <w:noProof/>
            <w:rPrChange w:id="659" w:author="Vihari Réka" w:date="2018-11-24T14:27:00Z">
              <w:rPr>
                <w:rStyle w:val="Hiperhivatkozs"/>
                <w:noProof/>
              </w:rPr>
            </w:rPrChange>
          </w:rPr>
          <w:delText>Specifikáció</w:delText>
        </w:r>
        <w:r w:rsidDel="00A25C5E">
          <w:rPr>
            <w:noProof/>
            <w:webHidden/>
          </w:rPr>
          <w:tab/>
          <w:delText>29</w:delText>
        </w:r>
      </w:del>
    </w:p>
    <w:p w14:paraId="1881D615" w14:textId="4A19FA7F" w:rsidR="00F427C0" w:rsidDel="00A25C5E" w:rsidRDefault="00F427C0">
      <w:pPr>
        <w:pStyle w:val="TJ1"/>
        <w:tabs>
          <w:tab w:val="left" w:pos="482"/>
        </w:tabs>
        <w:rPr>
          <w:del w:id="660" w:author="Vihari Réka" w:date="2018-11-24T14:27:00Z"/>
          <w:rFonts w:asciiTheme="minorHAnsi" w:eastAsiaTheme="minorEastAsia" w:hAnsiTheme="minorHAnsi" w:cstheme="minorBidi"/>
          <w:b w:val="0"/>
          <w:noProof/>
          <w:lang w:eastAsia="hu-HU"/>
        </w:rPr>
      </w:pPr>
      <w:del w:id="661" w:author="Vihari Réka" w:date="2018-11-24T14:27:00Z">
        <w:r w:rsidRPr="00A25C5E" w:rsidDel="00A25C5E">
          <w:rPr>
            <w:noProof/>
            <w:rPrChange w:id="662" w:author="Vihari Réka" w:date="2018-11-24T14:27:00Z">
              <w:rPr>
                <w:rStyle w:val="Hiperhivatkozs"/>
                <w:rFonts w:cs="Arial"/>
                <w:noProof/>
                <w:kern w:val="32"/>
              </w:rPr>
            </w:rPrChange>
          </w:rPr>
          <w:delText>4.</w:delText>
        </w:r>
        <w:r w:rsidDel="00A25C5E">
          <w:rPr>
            <w:rFonts w:asciiTheme="minorHAnsi" w:eastAsiaTheme="minorEastAsia" w:hAnsiTheme="minorHAnsi" w:cstheme="minorBidi"/>
            <w:b w:val="0"/>
            <w:noProof/>
            <w:lang w:eastAsia="hu-HU"/>
          </w:rPr>
          <w:tab/>
        </w:r>
        <w:r w:rsidRPr="00A25C5E" w:rsidDel="00A25C5E">
          <w:rPr>
            <w:noProof/>
            <w:rPrChange w:id="663" w:author="Vihari Réka" w:date="2018-11-24T14:27:00Z">
              <w:rPr>
                <w:rStyle w:val="Hiperhivatkozs"/>
                <w:rFonts w:cs="Arial"/>
                <w:noProof/>
                <w:kern w:val="32"/>
              </w:rPr>
            </w:rPrChange>
          </w:rPr>
          <w:delText>Technológiák ismertetése</w:delText>
        </w:r>
        <w:r w:rsidDel="00A25C5E">
          <w:rPr>
            <w:noProof/>
            <w:webHidden/>
          </w:rPr>
          <w:tab/>
          <w:delText>36</w:delText>
        </w:r>
      </w:del>
    </w:p>
    <w:p w14:paraId="47FEB3CD" w14:textId="0B63EF21" w:rsidR="00F427C0" w:rsidDel="00A25C5E" w:rsidRDefault="00F427C0">
      <w:pPr>
        <w:pStyle w:val="TJ2"/>
        <w:tabs>
          <w:tab w:val="left" w:pos="960"/>
          <w:tab w:val="right" w:leader="dot" w:pos="9060"/>
        </w:tabs>
        <w:rPr>
          <w:del w:id="664" w:author="Vihari Réka" w:date="2018-11-24T14:27:00Z"/>
          <w:rFonts w:asciiTheme="minorHAnsi" w:eastAsiaTheme="minorEastAsia" w:hAnsiTheme="minorHAnsi" w:cstheme="minorBidi"/>
          <w:noProof/>
          <w:lang w:eastAsia="hu-HU"/>
        </w:rPr>
      </w:pPr>
      <w:del w:id="665" w:author="Vihari Réka" w:date="2018-11-24T14:27:00Z">
        <w:r w:rsidRPr="00A25C5E" w:rsidDel="00A25C5E">
          <w:rPr>
            <w:noProof/>
            <w:rPrChange w:id="666" w:author="Vihari Réka" w:date="2018-11-24T14:27:00Z">
              <w:rPr>
                <w:rStyle w:val="Hiperhivatkozs"/>
                <w:noProof/>
              </w:rPr>
            </w:rPrChange>
          </w:rPr>
          <w:delText>4.1.</w:delText>
        </w:r>
        <w:r w:rsidDel="00A25C5E">
          <w:rPr>
            <w:rFonts w:asciiTheme="minorHAnsi" w:eastAsiaTheme="minorEastAsia" w:hAnsiTheme="minorHAnsi" w:cstheme="minorBidi"/>
            <w:noProof/>
            <w:lang w:eastAsia="hu-HU"/>
          </w:rPr>
          <w:tab/>
        </w:r>
        <w:r w:rsidRPr="00A25C5E" w:rsidDel="00A25C5E">
          <w:rPr>
            <w:noProof/>
            <w:rPrChange w:id="667" w:author="Vihari Réka" w:date="2018-11-24T14:27:00Z">
              <w:rPr>
                <w:rStyle w:val="Hiperhivatkozs"/>
                <w:noProof/>
              </w:rPr>
            </w:rPrChange>
          </w:rPr>
          <w:delText>CocoaPods</w:delText>
        </w:r>
        <w:r w:rsidDel="00A25C5E">
          <w:rPr>
            <w:noProof/>
            <w:webHidden/>
          </w:rPr>
          <w:tab/>
          <w:delText>36</w:delText>
        </w:r>
      </w:del>
    </w:p>
    <w:p w14:paraId="1144A6F4" w14:textId="69F34CB4" w:rsidR="00F427C0" w:rsidDel="00A25C5E" w:rsidRDefault="00F427C0">
      <w:pPr>
        <w:pStyle w:val="TJ2"/>
        <w:tabs>
          <w:tab w:val="left" w:pos="960"/>
          <w:tab w:val="right" w:leader="dot" w:pos="9060"/>
        </w:tabs>
        <w:rPr>
          <w:del w:id="668" w:author="Vihari Réka" w:date="2018-11-24T14:27:00Z"/>
          <w:rFonts w:asciiTheme="minorHAnsi" w:eastAsiaTheme="minorEastAsia" w:hAnsiTheme="minorHAnsi" w:cstheme="minorBidi"/>
          <w:noProof/>
          <w:lang w:eastAsia="hu-HU"/>
        </w:rPr>
      </w:pPr>
      <w:del w:id="669" w:author="Vihari Réka" w:date="2018-11-24T14:27:00Z">
        <w:r w:rsidRPr="00A25C5E" w:rsidDel="00A25C5E">
          <w:rPr>
            <w:noProof/>
            <w:rPrChange w:id="670" w:author="Vihari Réka" w:date="2018-11-24T14:27:00Z">
              <w:rPr>
                <w:rStyle w:val="Hiperhivatkozs"/>
                <w:noProof/>
              </w:rPr>
            </w:rPrChange>
          </w:rPr>
          <w:delText>4.2.</w:delText>
        </w:r>
        <w:r w:rsidDel="00A25C5E">
          <w:rPr>
            <w:rFonts w:asciiTheme="minorHAnsi" w:eastAsiaTheme="minorEastAsia" w:hAnsiTheme="minorHAnsi" w:cstheme="minorBidi"/>
            <w:noProof/>
            <w:lang w:eastAsia="hu-HU"/>
          </w:rPr>
          <w:tab/>
        </w:r>
        <w:r w:rsidRPr="00A25C5E" w:rsidDel="00A25C5E">
          <w:rPr>
            <w:noProof/>
            <w:rPrChange w:id="671" w:author="Vihari Réka" w:date="2018-11-24T14:27:00Z">
              <w:rPr>
                <w:rStyle w:val="Hiperhivatkozs"/>
                <w:noProof/>
              </w:rPr>
            </w:rPrChange>
          </w:rPr>
          <w:delText>JHipster</w:delText>
        </w:r>
        <w:r w:rsidDel="00A25C5E">
          <w:rPr>
            <w:noProof/>
            <w:webHidden/>
          </w:rPr>
          <w:tab/>
          <w:delText>37</w:delText>
        </w:r>
      </w:del>
    </w:p>
    <w:p w14:paraId="11C58C33" w14:textId="7C64D6CF" w:rsidR="00F427C0" w:rsidDel="00A25C5E" w:rsidRDefault="00F427C0">
      <w:pPr>
        <w:pStyle w:val="TJ1"/>
        <w:tabs>
          <w:tab w:val="left" w:pos="482"/>
        </w:tabs>
        <w:rPr>
          <w:del w:id="672" w:author="Vihari Réka" w:date="2018-11-24T14:27:00Z"/>
          <w:rFonts w:asciiTheme="minorHAnsi" w:eastAsiaTheme="minorEastAsia" w:hAnsiTheme="minorHAnsi" w:cstheme="minorBidi"/>
          <w:b w:val="0"/>
          <w:noProof/>
          <w:lang w:eastAsia="hu-HU"/>
        </w:rPr>
      </w:pPr>
      <w:del w:id="673" w:author="Vihari Réka" w:date="2018-11-24T14:27:00Z">
        <w:r w:rsidRPr="00A25C5E" w:rsidDel="00A25C5E">
          <w:rPr>
            <w:noProof/>
            <w:rPrChange w:id="674" w:author="Vihari Réka" w:date="2018-11-24T14:27:00Z">
              <w:rPr>
                <w:rStyle w:val="Hiperhivatkozs"/>
                <w:rFonts w:cs="Arial"/>
                <w:noProof/>
                <w:kern w:val="32"/>
              </w:rPr>
            </w:rPrChange>
          </w:rPr>
          <w:delText>5.</w:delText>
        </w:r>
        <w:r w:rsidDel="00A25C5E">
          <w:rPr>
            <w:rFonts w:asciiTheme="minorHAnsi" w:eastAsiaTheme="minorEastAsia" w:hAnsiTheme="minorHAnsi" w:cstheme="minorBidi"/>
            <w:b w:val="0"/>
            <w:noProof/>
            <w:lang w:eastAsia="hu-HU"/>
          </w:rPr>
          <w:tab/>
        </w:r>
        <w:r w:rsidRPr="00A25C5E" w:rsidDel="00A25C5E">
          <w:rPr>
            <w:noProof/>
            <w:rPrChange w:id="675" w:author="Vihari Réka" w:date="2018-11-24T14:27:00Z">
              <w:rPr>
                <w:rStyle w:val="Hiperhivatkozs"/>
                <w:rFonts w:cs="Arial"/>
                <w:noProof/>
                <w:kern w:val="32"/>
              </w:rPr>
            </w:rPrChange>
          </w:rPr>
          <w:delText>Tervezés</w:delText>
        </w:r>
        <w:r w:rsidDel="00A25C5E">
          <w:rPr>
            <w:noProof/>
            <w:webHidden/>
          </w:rPr>
          <w:tab/>
          <w:delText>43</w:delText>
        </w:r>
      </w:del>
    </w:p>
    <w:p w14:paraId="62A044C9" w14:textId="70DC2CB3" w:rsidR="00F427C0" w:rsidDel="00A25C5E" w:rsidRDefault="00F427C0">
      <w:pPr>
        <w:pStyle w:val="TJ2"/>
        <w:tabs>
          <w:tab w:val="left" w:pos="960"/>
          <w:tab w:val="right" w:leader="dot" w:pos="9060"/>
        </w:tabs>
        <w:rPr>
          <w:del w:id="676" w:author="Vihari Réka" w:date="2018-11-24T14:27:00Z"/>
          <w:rFonts w:asciiTheme="minorHAnsi" w:eastAsiaTheme="minorEastAsia" w:hAnsiTheme="minorHAnsi" w:cstheme="minorBidi"/>
          <w:noProof/>
          <w:lang w:eastAsia="hu-HU"/>
        </w:rPr>
      </w:pPr>
      <w:del w:id="677" w:author="Vihari Réka" w:date="2018-11-24T14:27:00Z">
        <w:r w:rsidRPr="00A25C5E" w:rsidDel="00A25C5E">
          <w:rPr>
            <w:noProof/>
            <w:rPrChange w:id="678" w:author="Vihari Réka" w:date="2018-11-24T14:27:00Z">
              <w:rPr>
                <w:rStyle w:val="Hiperhivatkozs"/>
                <w:noProof/>
              </w:rPr>
            </w:rPrChange>
          </w:rPr>
          <w:delText>5.1.</w:delText>
        </w:r>
        <w:r w:rsidDel="00A25C5E">
          <w:rPr>
            <w:rFonts w:asciiTheme="minorHAnsi" w:eastAsiaTheme="minorEastAsia" w:hAnsiTheme="minorHAnsi" w:cstheme="minorBidi"/>
            <w:noProof/>
            <w:lang w:eastAsia="hu-HU"/>
          </w:rPr>
          <w:tab/>
        </w:r>
        <w:r w:rsidRPr="00A25C5E" w:rsidDel="00A25C5E">
          <w:rPr>
            <w:noProof/>
            <w:rPrChange w:id="679" w:author="Vihari Réka" w:date="2018-11-24T14:27:00Z">
              <w:rPr>
                <w:rStyle w:val="Hiperhivatkozs"/>
                <w:noProof/>
              </w:rPr>
            </w:rPrChange>
          </w:rPr>
          <w:delText>Adatbázis</w:delText>
        </w:r>
        <w:r w:rsidDel="00A25C5E">
          <w:rPr>
            <w:noProof/>
            <w:webHidden/>
          </w:rPr>
          <w:tab/>
          <w:delText>43</w:delText>
        </w:r>
      </w:del>
    </w:p>
    <w:p w14:paraId="397BBF11" w14:textId="49623606" w:rsidR="00F427C0" w:rsidDel="00A25C5E" w:rsidRDefault="00F427C0">
      <w:pPr>
        <w:pStyle w:val="TJ2"/>
        <w:tabs>
          <w:tab w:val="left" w:pos="960"/>
          <w:tab w:val="right" w:leader="dot" w:pos="9060"/>
        </w:tabs>
        <w:rPr>
          <w:del w:id="680" w:author="Vihari Réka" w:date="2018-11-24T14:27:00Z"/>
          <w:rFonts w:asciiTheme="minorHAnsi" w:eastAsiaTheme="minorEastAsia" w:hAnsiTheme="minorHAnsi" w:cstheme="minorBidi"/>
          <w:noProof/>
          <w:lang w:eastAsia="hu-HU"/>
        </w:rPr>
      </w:pPr>
      <w:del w:id="681" w:author="Vihari Réka" w:date="2018-11-24T14:27:00Z">
        <w:r w:rsidRPr="00A25C5E" w:rsidDel="00A25C5E">
          <w:rPr>
            <w:noProof/>
            <w:rPrChange w:id="682" w:author="Vihari Réka" w:date="2018-11-24T14:27:00Z">
              <w:rPr>
                <w:rStyle w:val="Hiperhivatkozs"/>
                <w:noProof/>
              </w:rPr>
            </w:rPrChange>
          </w:rPr>
          <w:delText>5.2.</w:delText>
        </w:r>
        <w:r w:rsidDel="00A25C5E">
          <w:rPr>
            <w:rFonts w:asciiTheme="minorHAnsi" w:eastAsiaTheme="minorEastAsia" w:hAnsiTheme="minorHAnsi" w:cstheme="minorBidi"/>
            <w:noProof/>
            <w:lang w:eastAsia="hu-HU"/>
          </w:rPr>
          <w:tab/>
        </w:r>
        <w:r w:rsidRPr="00A25C5E" w:rsidDel="00A25C5E">
          <w:rPr>
            <w:noProof/>
            <w:rPrChange w:id="683" w:author="Vihari Réka" w:date="2018-11-24T14:27:00Z">
              <w:rPr>
                <w:rStyle w:val="Hiperhivatkozs"/>
                <w:noProof/>
              </w:rPr>
            </w:rPrChange>
          </w:rPr>
          <w:delText>Authentikáció</w:delText>
        </w:r>
        <w:r w:rsidDel="00A25C5E">
          <w:rPr>
            <w:noProof/>
            <w:webHidden/>
          </w:rPr>
          <w:tab/>
          <w:delText>44</w:delText>
        </w:r>
      </w:del>
    </w:p>
    <w:p w14:paraId="5B5DC62B" w14:textId="74BEDE9C" w:rsidR="00F427C0" w:rsidDel="00A25C5E" w:rsidRDefault="00F427C0">
      <w:pPr>
        <w:pStyle w:val="TJ1"/>
        <w:tabs>
          <w:tab w:val="left" w:pos="482"/>
        </w:tabs>
        <w:rPr>
          <w:del w:id="684" w:author="Vihari Réka" w:date="2018-11-24T14:27:00Z"/>
          <w:rFonts w:asciiTheme="minorHAnsi" w:eastAsiaTheme="minorEastAsia" w:hAnsiTheme="minorHAnsi" w:cstheme="minorBidi"/>
          <w:b w:val="0"/>
          <w:noProof/>
          <w:lang w:eastAsia="hu-HU"/>
        </w:rPr>
      </w:pPr>
      <w:del w:id="685" w:author="Vihari Réka" w:date="2018-11-24T14:27:00Z">
        <w:r w:rsidRPr="00A25C5E" w:rsidDel="00A25C5E">
          <w:rPr>
            <w:noProof/>
            <w:rPrChange w:id="686" w:author="Vihari Réka" w:date="2018-11-24T14:27:00Z">
              <w:rPr>
                <w:rStyle w:val="Hiperhivatkozs"/>
                <w:rFonts w:cs="Arial"/>
                <w:noProof/>
                <w:kern w:val="32"/>
              </w:rPr>
            </w:rPrChange>
          </w:rPr>
          <w:delText>6.</w:delText>
        </w:r>
        <w:r w:rsidDel="00A25C5E">
          <w:rPr>
            <w:rFonts w:asciiTheme="minorHAnsi" w:eastAsiaTheme="minorEastAsia" w:hAnsiTheme="minorHAnsi" w:cstheme="minorBidi"/>
            <w:b w:val="0"/>
            <w:noProof/>
            <w:lang w:eastAsia="hu-HU"/>
          </w:rPr>
          <w:tab/>
        </w:r>
        <w:r w:rsidRPr="00A25C5E" w:rsidDel="00A25C5E">
          <w:rPr>
            <w:noProof/>
            <w:rPrChange w:id="687" w:author="Vihari Réka" w:date="2018-11-24T14:27:00Z">
              <w:rPr>
                <w:rStyle w:val="Hiperhivatkozs"/>
                <w:rFonts w:cs="Arial"/>
                <w:noProof/>
                <w:kern w:val="32"/>
              </w:rPr>
            </w:rPrChange>
          </w:rPr>
          <w:delText>Megvalósítás</w:delText>
        </w:r>
        <w:r w:rsidDel="00A25C5E">
          <w:rPr>
            <w:noProof/>
            <w:webHidden/>
          </w:rPr>
          <w:tab/>
          <w:delText>46</w:delText>
        </w:r>
      </w:del>
    </w:p>
    <w:p w14:paraId="3788350A" w14:textId="165DB6AC" w:rsidR="00F427C0" w:rsidDel="00A25C5E" w:rsidRDefault="00F427C0">
      <w:pPr>
        <w:pStyle w:val="TJ2"/>
        <w:tabs>
          <w:tab w:val="left" w:pos="960"/>
          <w:tab w:val="right" w:leader="dot" w:pos="9060"/>
        </w:tabs>
        <w:rPr>
          <w:del w:id="688" w:author="Vihari Réka" w:date="2018-11-24T14:27:00Z"/>
          <w:rFonts w:asciiTheme="minorHAnsi" w:eastAsiaTheme="minorEastAsia" w:hAnsiTheme="minorHAnsi" w:cstheme="minorBidi"/>
          <w:noProof/>
          <w:lang w:eastAsia="hu-HU"/>
        </w:rPr>
      </w:pPr>
      <w:del w:id="689" w:author="Vihari Réka" w:date="2018-11-24T14:27:00Z">
        <w:r w:rsidRPr="00A25C5E" w:rsidDel="00A25C5E">
          <w:rPr>
            <w:noProof/>
            <w:rPrChange w:id="690" w:author="Vihari Réka" w:date="2018-11-24T14:27:00Z">
              <w:rPr>
                <w:rStyle w:val="Hiperhivatkozs"/>
                <w:noProof/>
              </w:rPr>
            </w:rPrChange>
          </w:rPr>
          <w:delText>6.1.</w:delText>
        </w:r>
        <w:r w:rsidDel="00A25C5E">
          <w:rPr>
            <w:rFonts w:asciiTheme="minorHAnsi" w:eastAsiaTheme="minorEastAsia" w:hAnsiTheme="minorHAnsi" w:cstheme="minorBidi"/>
            <w:noProof/>
            <w:lang w:eastAsia="hu-HU"/>
          </w:rPr>
          <w:tab/>
        </w:r>
        <w:r w:rsidRPr="00A25C5E" w:rsidDel="00A25C5E">
          <w:rPr>
            <w:noProof/>
            <w:rPrChange w:id="691" w:author="Vihari Réka" w:date="2018-11-24T14:27:00Z">
              <w:rPr>
                <w:rStyle w:val="Hiperhivatkozs"/>
                <w:noProof/>
              </w:rPr>
            </w:rPrChange>
          </w:rPr>
          <w:delText>Képernyők</w:delText>
        </w:r>
        <w:r w:rsidDel="00A25C5E">
          <w:rPr>
            <w:noProof/>
            <w:webHidden/>
          </w:rPr>
          <w:tab/>
          <w:delText>46</w:delText>
        </w:r>
      </w:del>
    </w:p>
    <w:p w14:paraId="7F679D2A" w14:textId="711486E9" w:rsidR="00F427C0" w:rsidDel="00A25C5E" w:rsidRDefault="00F427C0">
      <w:pPr>
        <w:pStyle w:val="TJ2"/>
        <w:tabs>
          <w:tab w:val="left" w:pos="960"/>
          <w:tab w:val="right" w:leader="dot" w:pos="9060"/>
        </w:tabs>
        <w:rPr>
          <w:del w:id="692" w:author="Vihari Réka" w:date="2018-11-24T14:27:00Z"/>
          <w:rFonts w:asciiTheme="minorHAnsi" w:eastAsiaTheme="minorEastAsia" w:hAnsiTheme="minorHAnsi" w:cstheme="minorBidi"/>
          <w:noProof/>
          <w:lang w:eastAsia="hu-HU"/>
        </w:rPr>
      </w:pPr>
      <w:del w:id="693" w:author="Vihari Réka" w:date="2018-11-24T14:27:00Z">
        <w:r w:rsidRPr="00A25C5E" w:rsidDel="00A25C5E">
          <w:rPr>
            <w:noProof/>
            <w:rPrChange w:id="694" w:author="Vihari Réka" w:date="2018-11-24T14:27:00Z">
              <w:rPr>
                <w:rStyle w:val="Hiperhivatkozs"/>
                <w:noProof/>
              </w:rPr>
            </w:rPrChange>
          </w:rPr>
          <w:delText>6.2.</w:delText>
        </w:r>
        <w:r w:rsidDel="00A25C5E">
          <w:rPr>
            <w:rFonts w:asciiTheme="minorHAnsi" w:eastAsiaTheme="minorEastAsia" w:hAnsiTheme="minorHAnsi" w:cstheme="minorBidi"/>
            <w:noProof/>
            <w:lang w:eastAsia="hu-HU"/>
          </w:rPr>
          <w:tab/>
        </w:r>
        <w:r w:rsidRPr="00A25C5E" w:rsidDel="00A25C5E">
          <w:rPr>
            <w:noProof/>
            <w:rPrChange w:id="695" w:author="Vihari Réka" w:date="2018-11-24T14:27:00Z">
              <w:rPr>
                <w:rStyle w:val="Hiperhivatkozs"/>
                <w:noProof/>
              </w:rPr>
            </w:rPrChange>
          </w:rPr>
          <w:delText>Funkciók</w:delText>
        </w:r>
        <w:r w:rsidDel="00A25C5E">
          <w:rPr>
            <w:noProof/>
            <w:webHidden/>
          </w:rPr>
          <w:tab/>
          <w:delText>46</w:delText>
        </w:r>
      </w:del>
    </w:p>
    <w:p w14:paraId="450560F9" w14:textId="37E74075" w:rsidR="00F427C0" w:rsidDel="00A25C5E" w:rsidRDefault="00F427C0">
      <w:pPr>
        <w:pStyle w:val="TJ1"/>
        <w:tabs>
          <w:tab w:val="left" w:pos="482"/>
        </w:tabs>
        <w:rPr>
          <w:del w:id="696" w:author="Vihari Réka" w:date="2018-11-24T14:27:00Z"/>
          <w:rFonts w:asciiTheme="minorHAnsi" w:eastAsiaTheme="minorEastAsia" w:hAnsiTheme="minorHAnsi" w:cstheme="minorBidi"/>
          <w:b w:val="0"/>
          <w:noProof/>
          <w:lang w:eastAsia="hu-HU"/>
        </w:rPr>
      </w:pPr>
      <w:del w:id="697" w:author="Vihari Réka" w:date="2018-11-24T14:27:00Z">
        <w:r w:rsidRPr="00A25C5E" w:rsidDel="00A25C5E">
          <w:rPr>
            <w:noProof/>
            <w:rPrChange w:id="698" w:author="Vihari Réka" w:date="2018-11-24T14:27:00Z">
              <w:rPr>
                <w:rStyle w:val="Hiperhivatkozs"/>
                <w:rFonts w:cs="Arial"/>
                <w:noProof/>
                <w:kern w:val="32"/>
              </w:rPr>
            </w:rPrChange>
          </w:rPr>
          <w:delText>7.</w:delText>
        </w:r>
        <w:r w:rsidDel="00A25C5E">
          <w:rPr>
            <w:rFonts w:asciiTheme="minorHAnsi" w:eastAsiaTheme="minorEastAsia" w:hAnsiTheme="minorHAnsi" w:cstheme="minorBidi"/>
            <w:b w:val="0"/>
            <w:noProof/>
            <w:lang w:eastAsia="hu-HU"/>
          </w:rPr>
          <w:tab/>
        </w:r>
        <w:r w:rsidRPr="00A25C5E" w:rsidDel="00A25C5E">
          <w:rPr>
            <w:noProof/>
            <w:rPrChange w:id="699" w:author="Vihari Réka" w:date="2018-11-24T14:27:00Z">
              <w:rPr>
                <w:rStyle w:val="Hiperhivatkozs"/>
                <w:rFonts w:cs="Arial"/>
                <w:noProof/>
                <w:kern w:val="32"/>
              </w:rPr>
            </w:rPrChange>
          </w:rPr>
          <w:delText>Tesztelés</w:delText>
        </w:r>
        <w:r w:rsidDel="00A25C5E">
          <w:rPr>
            <w:noProof/>
            <w:webHidden/>
          </w:rPr>
          <w:tab/>
          <w:delText>47</w:delText>
        </w:r>
      </w:del>
    </w:p>
    <w:p w14:paraId="7A660F17" w14:textId="28C157A7" w:rsidR="00F427C0" w:rsidDel="00A25C5E" w:rsidRDefault="00F427C0">
      <w:pPr>
        <w:pStyle w:val="TJ1"/>
        <w:tabs>
          <w:tab w:val="left" w:pos="482"/>
        </w:tabs>
        <w:rPr>
          <w:del w:id="700" w:author="Vihari Réka" w:date="2018-11-24T14:27:00Z"/>
          <w:rFonts w:asciiTheme="minorHAnsi" w:eastAsiaTheme="minorEastAsia" w:hAnsiTheme="minorHAnsi" w:cstheme="minorBidi"/>
          <w:b w:val="0"/>
          <w:noProof/>
          <w:lang w:eastAsia="hu-HU"/>
        </w:rPr>
      </w:pPr>
      <w:del w:id="701" w:author="Vihari Réka" w:date="2018-11-24T14:27:00Z">
        <w:r w:rsidRPr="00A25C5E" w:rsidDel="00A25C5E">
          <w:rPr>
            <w:noProof/>
            <w:rPrChange w:id="702" w:author="Vihari Réka" w:date="2018-11-24T14:27:00Z">
              <w:rPr>
                <w:rStyle w:val="Hiperhivatkozs"/>
                <w:rFonts w:cs="Arial"/>
                <w:noProof/>
                <w:kern w:val="32"/>
              </w:rPr>
            </w:rPrChange>
          </w:rPr>
          <w:delText>8.</w:delText>
        </w:r>
        <w:r w:rsidDel="00A25C5E">
          <w:rPr>
            <w:rFonts w:asciiTheme="minorHAnsi" w:eastAsiaTheme="minorEastAsia" w:hAnsiTheme="minorHAnsi" w:cstheme="minorBidi"/>
            <w:b w:val="0"/>
            <w:noProof/>
            <w:lang w:eastAsia="hu-HU"/>
          </w:rPr>
          <w:tab/>
        </w:r>
        <w:r w:rsidRPr="00A25C5E" w:rsidDel="00A25C5E">
          <w:rPr>
            <w:noProof/>
            <w:rPrChange w:id="703" w:author="Vihari Réka" w:date="2018-11-24T14:27:00Z">
              <w:rPr>
                <w:rStyle w:val="Hiperhivatkozs"/>
                <w:rFonts w:cs="Arial"/>
                <w:noProof/>
                <w:kern w:val="32"/>
              </w:rPr>
            </w:rPrChange>
          </w:rPr>
          <w:delText>Továbbfejlesztési lehetőségek</w:delText>
        </w:r>
        <w:r w:rsidDel="00A25C5E">
          <w:rPr>
            <w:noProof/>
            <w:webHidden/>
          </w:rPr>
          <w:tab/>
          <w:delText>48</w:delText>
        </w:r>
      </w:del>
    </w:p>
    <w:p w14:paraId="385DCF01" w14:textId="5939F45D" w:rsidR="00F427C0" w:rsidDel="00A25C5E" w:rsidRDefault="00F427C0">
      <w:pPr>
        <w:pStyle w:val="TJ1"/>
        <w:tabs>
          <w:tab w:val="left" w:pos="482"/>
        </w:tabs>
        <w:rPr>
          <w:del w:id="704" w:author="Vihari Réka" w:date="2018-11-24T14:27:00Z"/>
          <w:rFonts w:asciiTheme="minorHAnsi" w:eastAsiaTheme="minorEastAsia" w:hAnsiTheme="minorHAnsi" w:cstheme="minorBidi"/>
          <w:b w:val="0"/>
          <w:noProof/>
          <w:lang w:eastAsia="hu-HU"/>
        </w:rPr>
      </w:pPr>
      <w:del w:id="705" w:author="Vihari Réka" w:date="2018-11-24T14:27:00Z">
        <w:r w:rsidRPr="00A25C5E" w:rsidDel="00A25C5E">
          <w:rPr>
            <w:noProof/>
            <w:rPrChange w:id="706" w:author="Vihari Réka" w:date="2018-11-24T14:27:00Z">
              <w:rPr>
                <w:rStyle w:val="Hiperhivatkozs"/>
                <w:rFonts w:cs="Arial"/>
                <w:noProof/>
                <w:kern w:val="32"/>
              </w:rPr>
            </w:rPrChange>
          </w:rPr>
          <w:delText>9.</w:delText>
        </w:r>
        <w:r w:rsidDel="00A25C5E">
          <w:rPr>
            <w:rFonts w:asciiTheme="minorHAnsi" w:eastAsiaTheme="minorEastAsia" w:hAnsiTheme="minorHAnsi" w:cstheme="minorBidi"/>
            <w:b w:val="0"/>
            <w:noProof/>
            <w:lang w:eastAsia="hu-HU"/>
          </w:rPr>
          <w:tab/>
        </w:r>
        <w:r w:rsidRPr="00A25C5E" w:rsidDel="00A25C5E">
          <w:rPr>
            <w:noProof/>
            <w:rPrChange w:id="707" w:author="Vihari Réka" w:date="2018-11-24T14:27:00Z">
              <w:rPr>
                <w:rStyle w:val="Hiperhivatkozs"/>
                <w:rFonts w:cs="Arial"/>
                <w:noProof/>
                <w:kern w:val="32"/>
              </w:rPr>
            </w:rPrChange>
          </w:rPr>
          <w:delText>Összefoglaló</w:delText>
        </w:r>
        <w:r w:rsidDel="00A25C5E">
          <w:rPr>
            <w:noProof/>
            <w:webHidden/>
          </w:rPr>
          <w:tab/>
          <w:delText>49</w:delText>
        </w:r>
      </w:del>
    </w:p>
    <w:p w14:paraId="01DB37B4" w14:textId="63AFDB29" w:rsidR="00F427C0" w:rsidDel="00A25C5E" w:rsidRDefault="00F427C0">
      <w:pPr>
        <w:pStyle w:val="TJ1"/>
        <w:tabs>
          <w:tab w:val="left" w:pos="720"/>
        </w:tabs>
        <w:rPr>
          <w:del w:id="708" w:author="Vihari Réka" w:date="2018-11-24T14:27:00Z"/>
          <w:rFonts w:asciiTheme="minorHAnsi" w:eastAsiaTheme="minorEastAsia" w:hAnsiTheme="minorHAnsi" w:cstheme="minorBidi"/>
          <w:b w:val="0"/>
          <w:noProof/>
          <w:lang w:eastAsia="hu-HU"/>
        </w:rPr>
      </w:pPr>
      <w:del w:id="709" w:author="Vihari Réka" w:date="2018-11-24T14:27:00Z">
        <w:r w:rsidRPr="00A25C5E" w:rsidDel="00A25C5E">
          <w:rPr>
            <w:noProof/>
            <w:rPrChange w:id="710" w:author="Vihari Réka" w:date="2018-11-24T14:27:00Z">
              <w:rPr>
                <w:rStyle w:val="Hiperhivatkozs"/>
                <w:rFonts w:cs="Arial"/>
                <w:noProof/>
                <w:kern w:val="32"/>
              </w:rPr>
            </w:rPrChange>
          </w:rPr>
          <w:delText>10.</w:delText>
        </w:r>
        <w:r w:rsidDel="00A25C5E">
          <w:rPr>
            <w:rFonts w:asciiTheme="minorHAnsi" w:eastAsiaTheme="minorEastAsia" w:hAnsiTheme="minorHAnsi" w:cstheme="minorBidi"/>
            <w:b w:val="0"/>
            <w:noProof/>
            <w:lang w:eastAsia="hu-HU"/>
          </w:rPr>
          <w:tab/>
        </w:r>
        <w:r w:rsidRPr="00A25C5E" w:rsidDel="00A25C5E">
          <w:rPr>
            <w:noProof/>
            <w:rPrChange w:id="711" w:author="Vihari Réka" w:date="2018-11-24T14:27:00Z">
              <w:rPr>
                <w:rStyle w:val="Hiperhivatkozs"/>
                <w:rFonts w:cs="Arial"/>
                <w:noProof/>
                <w:kern w:val="32"/>
              </w:rPr>
            </w:rPrChange>
          </w:rPr>
          <w:delText>Irodalomjegyzék</w:delText>
        </w:r>
        <w:r w:rsidDel="00A25C5E">
          <w:rPr>
            <w:noProof/>
            <w:webHidden/>
          </w:rPr>
          <w:tab/>
          <w:delText>50</w:delText>
        </w:r>
      </w:del>
    </w:p>
    <w:p w14:paraId="51F49BCD" w14:textId="77777777" w:rsidR="00A471C6" w:rsidRDefault="00A471C6" w:rsidP="00A471C6">
      <w:r>
        <w:rPr>
          <w:b/>
          <w:bCs/>
        </w:rPr>
        <w:fldChar w:fldCharType="end"/>
      </w:r>
    </w:p>
    <w:p w14:paraId="3009F625" w14:textId="77777777" w:rsidR="00A471C6" w:rsidRPr="00B50CAA" w:rsidRDefault="00A471C6" w:rsidP="00A471C6">
      <w:pPr>
        <w:pStyle w:val="Nyilatkozatcm"/>
        <w:jc w:val="left"/>
      </w:pPr>
      <w:r w:rsidRPr="00B50CAA">
        <w:lastRenderedPageBreak/>
        <w:t>Hallgatói nyilatkozat</w:t>
      </w:r>
    </w:p>
    <w:p w14:paraId="0934BECA" w14:textId="77777777" w:rsidR="00A471C6" w:rsidRDefault="00A471C6" w:rsidP="00A471C6">
      <w:pPr>
        <w:pStyle w:val="Nyilatkozatszveg"/>
      </w:pPr>
      <w:r w:rsidRPr="00B50CAA">
        <w:t xml:space="preserve">Alulírott </w:t>
      </w:r>
      <w:r>
        <w:rPr>
          <w:b/>
          <w:bCs/>
        </w:rPr>
        <w:t>Vihari Réka</w:t>
      </w:r>
      <w:r w:rsidRPr="00B50CAA">
        <w:t xml:space="preserve">, szigorló hallgató kijelentem, hogy ezt a </w:t>
      </w:r>
      <w:r>
        <w:t xml:space="preserve">szakdolgozatot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4787FA96" w14:textId="77777777" w:rsidR="00A471C6" w:rsidRPr="00EE1A1F" w:rsidRDefault="00A471C6" w:rsidP="00A471C6">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eltelte után válik hozzáférhetővé.</w:t>
      </w:r>
    </w:p>
    <w:p w14:paraId="46A536F7" w14:textId="4F66A531" w:rsidR="00A471C6" w:rsidRPr="00B50CAA" w:rsidRDefault="00A471C6" w:rsidP="00A471C6">
      <w:pPr>
        <w:pStyle w:val="Nyilatkozatkeltezs"/>
      </w:pPr>
      <w:r w:rsidRPr="00B50CAA">
        <w:t xml:space="preserve">Kelt: Budapest, </w:t>
      </w:r>
      <w:commentRangeStart w:id="712"/>
      <w:r w:rsidRPr="00B50CAA">
        <w:fldChar w:fldCharType="begin"/>
      </w:r>
      <w:r w:rsidRPr="00B50CAA">
        <w:instrText xml:space="preserve"> DATE \@ "yyyy. MM. dd." \* MERGEFORMAT </w:instrText>
      </w:r>
      <w:r w:rsidRPr="00B50CAA">
        <w:fldChar w:fldCharType="separate"/>
      </w:r>
      <w:ins w:id="713" w:author="Vihari Réka" w:date="2018-11-30T11:09:00Z">
        <w:r w:rsidR="00282220">
          <w:rPr>
            <w:noProof/>
          </w:rPr>
          <w:t>2018. 11. 30.</w:t>
        </w:r>
      </w:ins>
      <w:ins w:id="714" w:author="Illanicz Barnabás" w:date="2018-11-26T11:02:00Z">
        <w:del w:id="715" w:author="Vihari Réka" w:date="2018-11-29T12:29:00Z">
          <w:r w:rsidR="000D7012" w:rsidDel="00936CC5">
            <w:rPr>
              <w:noProof/>
            </w:rPr>
            <w:delText>2018. 11. 26.</w:delText>
          </w:r>
        </w:del>
      </w:ins>
      <w:del w:id="716" w:author="Vihari Réka" w:date="2018-11-29T12:29:00Z">
        <w:r w:rsidR="00616B23" w:rsidDel="00936CC5">
          <w:rPr>
            <w:noProof/>
          </w:rPr>
          <w:delText>2018. 11. 19.</w:delText>
        </w:r>
      </w:del>
      <w:r w:rsidRPr="00B50CAA">
        <w:fldChar w:fldCharType="end"/>
      </w:r>
      <w:commentRangeEnd w:id="712"/>
      <w:r w:rsidR="0078281B">
        <w:rPr>
          <w:rStyle w:val="Jegyzethivatkozs"/>
          <w:rFonts w:cs="Sendnya"/>
        </w:rPr>
        <w:commentReference w:id="712"/>
      </w:r>
    </w:p>
    <w:p w14:paraId="4B3A7FD7" w14:textId="77777777" w:rsidR="00A471C6" w:rsidRDefault="00A471C6" w:rsidP="00A471C6">
      <w:pPr>
        <w:pStyle w:val="Nyilatkozatalrs"/>
      </w:pPr>
      <w:r>
        <w:tab/>
        <w:t>...…………………………………………….</w:t>
      </w:r>
    </w:p>
    <w:p w14:paraId="1E473A57" w14:textId="77777777" w:rsidR="00A471C6" w:rsidRDefault="00A471C6" w:rsidP="00A471C6">
      <w:pPr>
        <w:pStyle w:val="Nyilatkozatalrs"/>
      </w:pPr>
      <w:r>
        <w:tab/>
        <w:t>Vihari Réka</w:t>
      </w:r>
    </w:p>
    <w:p w14:paraId="2D95F047" w14:textId="77777777" w:rsidR="00A471C6" w:rsidRPr="00B50CAA" w:rsidRDefault="00A471C6" w:rsidP="00A471C6">
      <w:pPr>
        <w:pStyle w:val="Nyilatkozatszveg"/>
      </w:pPr>
    </w:p>
    <w:p w14:paraId="6C2F9102" w14:textId="77777777" w:rsidR="00A471C6" w:rsidRPr="00C9731F" w:rsidRDefault="00A471C6" w:rsidP="00A471C6">
      <w:pPr>
        <w:pStyle w:val="NormlWeb"/>
      </w:pPr>
      <w:r w:rsidRPr="00C9731F">
        <w:fldChar w:fldCharType="begin"/>
      </w:r>
      <w:r w:rsidRPr="00C9731F">
        <w:instrText xml:space="preserve"> INCLUDEPICTURE "/var/folders/8y/b057_8mn6w79q0kk0vvjscbh0000gn/T/com.microsoft.Word/WebArchiveCopyPasteTempFiles/page4image1684976" \* MERGEFORMATINET </w:instrText>
      </w:r>
      <w:r w:rsidRPr="00C9731F">
        <w:fldChar w:fldCharType="separate"/>
      </w:r>
      <w:r w:rsidRPr="00C9731F">
        <w:rPr>
          <w:noProof/>
        </w:rPr>
        <w:drawing>
          <wp:inline distT="0" distB="0" distL="0" distR="0" wp14:anchorId="5FBCDF6C" wp14:editId="6BD41AFB">
            <wp:extent cx="2857500" cy="571500"/>
            <wp:effectExtent l="0" t="0" r="0" b="0"/>
            <wp:docPr id="9" name="Kép 9" descr="page4image168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image168497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571500"/>
                    </a:xfrm>
                    <a:prstGeom prst="rect">
                      <a:avLst/>
                    </a:prstGeom>
                    <a:noFill/>
                    <a:ln>
                      <a:noFill/>
                    </a:ln>
                  </pic:spPr>
                </pic:pic>
              </a:graphicData>
            </a:graphic>
          </wp:inline>
        </w:drawing>
      </w:r>
      <w:r w:rsidRPr="00C9731F">
        <w:fldChar w:fldCharType="end"/>
      </w:r>
    </w:p>
    <w:p w14:paraId="77DAE2EC" w14:textId="77777777" w:rsidR="00A471C6" w:rsidRDefault="00A471C6" w:rsidP="00A471C6">
      <w:pPr>
        <w:rPr>
          <w:b/>
          <w:sz w:val="40"/>
          <w:szCs w:val="40"/>
        </w:rPr>
      </w:pPr>
      <w:r>
        <w:rPr>
          <w:b/>
          <w:sz w:val="40"/>
          <w:szCs w:val="40"/>
        </w:rPr>
        <w:br w:type="page"/>
      </w:r>
    </w:p>
    <w:p w14:paraId="234078D7" w14:textId="77777777" w:rsidR="00A471C6" w:rsidRPr="006C737D" w:rsidRDefault="00A471C6" w:rsidP="00A471C6">
      <w:pPr>
        <w:pStyle w:val="Fejezetcimszmozsnlkl"/>
      </w:pPr>
      <w:bookmarkStart w:id="717" w:name="_Toc531377871"/>
      <w:r w:rsidRPr="006C737D">
        <w:lastRenderedPageBreak/>
        <w:t>Összefoglaló</w:t>
      </w:r>
      <w:bookmarkEnd w:id="717"/>
    </w:p>
    <w:bookmarkEnd w:id="16"/>
    <w:bookmarkEnd w:id="17"/>
    <w:p w14:paraId="7B688261" w14:textId="77777777" w:rsidR="00A471C6" w:rsidRDefault="00A471C6" w:rsidP="00A471C6">
      <w:pPr>
        <w:ind w:right="-11"/>
      </w:pPr>
    </w:p>
    <w:p w14:paraId="735EBEDE" w14:textId="77777777" w:rsidR="00A471C6" w:rsidRPr="00936CC5" w:rsidRDefault="00A471C6" w:rsidP="00936CC5">
      <w:pPr>
        <w:spacing w:after="120" w:line="360" w:lineRule="auto"/>
        <w:ind w:firstLine="720"/>
        <w:jc w:val="both"/>
        <w:rPr>
          <w:rFonts w:cs="Times New Roman"/>
          <w:rPrChange w:id="718" w:author="Vihari Réka" w:date="2018-11-29T12:30:00Z">
            <w:rPr>
              <w:rFonts w:ascii="Calibri" w:hAnsi="Calibri" w:cs="Times New Roman"/>
              <w:color w:val="000000"/>
              <w:lang w:eastAsia="hu-HU"/>
            </w:rPr>
          </w:rPrChange>
        </w:rPr>
        <w:pPrChange w:id="719" w:author="Vihari Réka" w:date="2018-11-29T12:30:00Z">
          <w:pPr/>
        </w:pPrChange>
      </w:pPr>
      <w:bookmarkStart w:id="720" w:name="OLE_LINK5"/>
      <w:bookmarkStart w:id="721" w:name="OLE_LINK6"/>
      <w:commentRangeStart w:id="722"/>
      <w:r w:rsidRPr="00936CC5">
        <w:rPr>
          <w:rFonts w:cs="Times New Roman"/>
          <w:rPrChange w:id="723" w:author="Vihari Réka" w:date="2018-11-29T12:30:00Z">
            <w:rPr>
              <w:rFonts w:ascii="Calibri" w:hAnsi="Calibri" w:cs="Times New Roman"/>
              <w:color w:val="000000"/>
              <w:lang w:eastAsia="hu-HU"/>
            </w:rPr>
          </w:rPrChange>
        </w:rPr>
        <w:t xml:space="preserve">Az okostelefonok </w:t>
      </w:r>
      <w:bookmarkEnd w:id="720"/>
      <w:bookmarkEnd w:id="721"/>
      <w:r w:rsidRPr="00936CC5">
        <w:rPr>
          <w:rFonts w:cs="Times New Roman"/>
          <w:rPrChange w:id="724" w:author="Vihari Réka" w:date="2018-11-29T12:30:00Z">
            <w:rPr>
              <w:rFonts w:ascii="Calibri" w:hAnsi="Calibri" w:cs="Times New Roman"/>
              <w:color w:val="000000"/>
              <w:lang w:eastAsia="hu-HU"/>
            </w:rPr>
          </w:rPrChange>
        </w:rPr>
        <w:t>elterjedésével egyre nagyobb szerepet töltenek be életünkben a mobilapplikációk.</w:t>
      </w:r>
    </w:p>
    <w:p w14:paraId="14CD3FC4" w14:textId="77777777" w:rsidR="00A471C6" w:rsidRPr="00936CC5" w:rsidDel="002A4383" w:rsidRDefault="00A471C6" w:rsidP="00936CC5">
      <w:pPr>
        <w:spacing w:after="120" w:line="360" w:lineRule="auto"/>
        <w:ind w:firstLine="720"/>
        <w:jc w:val="both"/>
        <w:rPr>
          <w:del w:id="725" w:author="Vihari Réka" w:date="2018-11-29T19:37:00Z"/>
          <w:rFonts w:cs="Times New Roman"/>
          <w:rPrChange w:id="726" w:author="Vihari Réka" w:date="2018-11-29T12:30:00Z">
            <w:rPr>
              <w:del w:id="727" w:author="Vihari Réka" w:date="2018-11-29T19:37:00Z"/>
              <w:rFonts w:ascii="Calibri" w:hAnsi="Calibri" w:cs="Times New Roman"/>
              <w:color w:val="000000"/>
              <w:lang w:eastAsia="hu-HU"/>
            </w:rPr>
          </w:rPrChange>
        </w:rPr>
        <w:pPrChange w:id="728" w:author="Vihari Réka" w:date="2018-11-29T12:30:00Z">
          <w:pPr/>
        </w:pPrChange>
      </w:pPr>
      <w:r w:rsidRPr="00936CC5">
        <w:rPr>
          <w:rFonts w:cs="Times New Roman"/>
          <w:rPrChange w:id="729" w:author="Vihari Réka" w:date="2018-11-29T12:30:00Z">
            <w:rPr>
              <w:rFonts w:ascii="Calibri" w:hAnsi="Calibri" w:cs="Times New Roman"/>
              <w:color w:val="000000"/>
              <w:lang w:eastAsia="hu-HU"/>
            </w:rPr>
          </w:rPrChange>
        </w:rPr>
        <w:t>Ezeken az alkalmazásokon keresztül érjük el barátainkat, készítünk edzéstervet, de akár egy olyan mindennapi feladatot is, mint a főzés, ezek segítségével oldunk meg. Az élet számos területén megkönnyíti és lerövidíti az emberi munkát. Beépültek magán- és szakmai életünkbe egyaránt.</w:t>
      </w:r>
    </w:p>
    <w:p w14:paraId="2113F216" w14:textId="77777777" w:rsidR="00A471C6" w:rsidRPr="00936CC5" w:rsidRDefault="00A471C6" w:rsidP="002A4383">
      <w:pPr>
        <w:spacing w:after="120" w:line="360" w:lineRule="auto"/>
        <w:ind w:firstLine="720"/>
        <w:jc w:val="both"/>
        <w:rPr>
          <w:rFonts w:cs="Times New Roman"/>
          <w:rPrChange w:id="730" w:author="Vihari Réka" w:date="2018-11-29T12:30:00Z">
            <w:rPr>
              <w:rFonts w:ascii="Calibri" w:hAnsi="Calibri" w:cs="Times New Roman"/>
              <w:color w:val="000000"/>
              <w:lang w:eastAsia="hu-HU"/>
            </w:rPr>
          </w:rPrChange>
        </w:rPr>
        <w:pPrChange w:id="731" w:author="Vihari Réka" w:date="2018-11-29T19:37:00Z">
          <w:pPr/>
        </w:pPrChange>
      </w:pPr>
    </w:p>
    <w:p w14:paraId="153AEC18" w14:textId="77777777" w:rsidR="00A471C6" w:rsidRPr="00936CC5" w:rsidRDefault="00A471C6" w:rsidP="00936CC5">
      <w:pPr>
        <w:spacing w:after="120" w:line="360" w:lineRule="auto"/>
        <w:ind w:firstLine="720"/>
        <w:jc w:val="both"/>
        <w:rPr>
          <w:rFonts w:cs="Times New Roman"/>
          <w:rPrChange w:id="732" w:author="Vihari Réka" w:date="2018-11-29T12:30:00Z">
            <w:rPr>
              <w:rFonts w:ascii="Calibri" w:hAnsi="Calibri" w:cs="Times New Roman"/>
              <w:color w:val="000000"/>
              <w:lang w:eastAsia="hu-HU"/>
            </w:rPr>
          </w:rPrChange>
        </w:rPr>
        <w:pPrChange w:id="733" w:author="Vihari Réka" w:date="2018-11-29T12:30:00Z">
          <w:pPr/>
        </w:pPrChange>
      </w:pPr>
      <w:r w:rsidRPr="00936CC5">
        <w:rPr>
          <w:rFonts w:cs="Times New Roman"/>
          <w:rPrChange w:id="734" w:author="Vihari Réka" w:date="2018-11-29T12:30:00Z">
            <w:rPr>
              <w:rFonts w:ascii="Calibri" w:hAnsi="Calibri" w:cs="Times New Roman"/>
              <w:color w:val="000000"/>
              <w:lang w:eastAsia="hu-HU"/>
            </w:rPr>
          </w:rPrChange>
        </w:rPr>
        <w:t xml:space="preserve">Az Apple Inc. 2007-ben jelent meg a piacon első iPhone készülékével, amely forradalmi újítás volt a kor telefonjaihoz képest. Az érintőképernyőben lévő lehetőségeket látva tervezték meg az első okostelefonjukat, ami azonnal hatalmas népszerűségre tett szert. Ennek oka a könnyű kezelhetőség és a felhasználói élmény volt, amelyet az új funkciók nyújtottak.  Ma a legújabb piacon lévő iPhone az </w:t>
      </w:r>
      <w:proofErr w:type="spellStart"/>
      <w:r w:rsidRPr="00936CC5">
        <w:rPr>
          <w:rFonts w:cs="Times New Roman"/>
          <w:rPrChange w:id="735" w:author="Vihari Réka" w:date="2018-11-29T12:30:00Z">
            <w:rPr>
              <w:rFonts w:ascii="Calibri" w:hAnsi="Calibri" w:cs="Times New Roman"/>
              <w:color w:val="000000"/>
              <w:lang w:eastAsia="hu-HU"/>
            </w:rPr>
          </w:rPrChange>
        </w:rPr>
        <w:t>Xs</w:t>
      </w:r>
      <w:proofErr w:type="spellEnd"/>
      <w:r w:rsidRPr="00936CC5">
        <w:rPr>
          <w:rFonts w:cs="Times New Roman"/>
          <w:rPrChange w:id="736" w:author="Vihari Réka" w:date="2018-11-29T12:30:00Z">
            <w:rPr>
              <w:rFonts w:ascii="Calibri" w:hAnsi="Calibri" w:cs="Times New Roman"/>
              <w:color w:val="000000"/>
              <w:lang w:eastAsia="hu-HU"/>
            </w:rPr>
          </w:rPrChange>
        </w:rPr>
        <w:t xml:space="preserve"> (2018), amely már arcfelismerő funkcióval és vezeték nélküli töltéssel rendelkezik.</w:t>
      </w:r>
    </w:p>
    <w:p w14:paraId="10800DBE" w14:textId="77777777" w:rsidR="00A471C6" w:rsidRPr="00283F58" w:rsidRDefault="00A471C6" w:rsidP="00A471C6">
      <w:pPr>
        <w:rPr>
          <w:rFonts w:ascii="Calibri" w:hAnsi="Calibri" w:cs="Times New Roman"/>
          <w:color w:val="000000"/>
          <w:lang w:eastAsia="hu-HU"/>
        </w:rPr>
      </w:pPr>
    </w:p>
    <w:p w14:paraId="1B9BEE45" w14:textId="77777777" w:rsidR="00A471C6" w:rsidRPr="00936CC5" w:rsidDel="00C00901" w:rsidRDefault="00A471C6" w:rsidP="00936CC5">
      <w:pPr>
        <w:spacing w:after="120" w:line="360" w:lineRule="auto"/>
        <w:ind w:firstLine="720"/>
        <w:jc w:val="both"/>
        <w:rPr>
          <w:del w:id="737" w:author="Vihari Réka" w:date="2018-11-29T19:37:00Z"/>
          <w:rFonts w:cs="Times New Roman"/>
          <w:rPrChange w:id="738" w:author="Vihari Réka" w:date="2018-11-29T12:30:00Z">
            <w:rPr>
              <w:del w:id="739" w:author="Vihari Réka" w:date="2018-11-29T19:37:00Z"/>
              <w:rFonts w:ascii="Calibri" w:hAnsi="Calibri" w:cs="Times New Roman"/>
              <w:color w:val="000000"/>
              <w:lang w:eastAsia="hu-HU"/>
            </w:rPr>
          </w:rPrChange>
        </w:rPr>
        <w:pPrChange w:id="740" w:author="Vihari Réka" w:date="2018-11-29T12:30:00Z">
          <w:pPr/>
        </w:pPrChange>
      </w:pPr>
      <w:r w:rsidRPr="00936CC5">
        <w:rPr>
          <w:rFonts w:cs="Times New Roman"/>
          <w:rPrChange w:id="741" w:author="Vihari Réka" w:date="2018-11-29T12:30:00Z">
            <w:rPr>
              <w:rFonts w:ascii="Calibri" w:hAnsi="Calibri" w:cs="Times New Roman"/>
              <w:color w:val="000000"/>
              <w:lang w:eastAsia="hu-HU"/>
            </w:rPr>
          </w:rPrChange>
        </w:rPr>
        <w:t xml:space="preserve">A telefonok mindennapos használatával megnövekedett az igény a mobilapplikációkra is. Általában a megrendelők cégek, akik a munkafolyamatuk egy részét szeretnék modernizálni, illetve megkönnyíteni. A mai felhőszolgáltatások révén, telefonunkról bármikor hozzáférhetünk a szükséges adatokhoz. A vállalati dolgozók kommunikálhatnak egymás között is applikációkon keresztül, de akár az ügyfelekkel is. Másrészt pedig egyre többen kapnak kedvet a </w:t>
      </w:r>
      <w:proofErr w:type="spellStart"/>
      <w:r w:rsidRPr="00936CC5">
        <w:rPr>
          <w:rFonts w:cs="Times New Roman"/>
          <w:rPrChange w:id="742" w:author="Vihari Réka" w:date="2018-11-29T12:30:00Z">
            <w:rPr>
              <w:rFonts w:ascii="Calibri" w:hAnsi="Calibri" w:cs="Times New Roman"/>
              <w:color w:val="000000"/>
              <w:lang w:eastAsia="hu-HU"/>
            </w:rPr>
          </w:rPrChange>
        </w:rPr>
        <w:t>Startup</w:t>
      </w:r>
      <w:proofErr w:type="spellEnd"/>
      <w:r w:rsidRPr="00936CC5">
        <w:rPr>
          <w:rFonts w:cs="Times New Roman"/>
          <w:rPrChange w:id="743" w:author="Vihari Réka" w:date="2018-11-29T12:30:00Z">
            <w:rPr>
              <w:rFonts w:ascii="Calibri" w:hAnsi="Calibri" w:cs="Times New Roman"/>
              <w:color w:val="000000"/>
              <w:lang w:eastAsia="hu-HU"/>
            </w:rPr>
          </w:rPrChange>
        </w:rPr>
        <w:t>-ok által készített sikeres mobilapplikációk révén ötleteik megvalósítására. Így sokszor találkozhatunk olyan megrendelőkkel is, akik saját elképzeléseiket szeretnék látni egy újonnan készült alkalmazásban.</w:t>
      </w:r>
    </w:p>
    <w:p w14:paraId="4810820A" w14:textId="77777777" w:rsidR="00A471C6" w:rsidRPr="00936CC5" w:rsidRDefault="00A471C6" w:rsidP="00C00901">
      <w:pPr>
        <w:spacing w:after="120" w:line="360" w:lineRule="auto"/>
        <w:ind w:firstLine="720"/>
        <w:jc w:val="both"/>
        <w:rPr>
          <w:rFonts w:cs="Times New Roman"/>
          <w:rPrChange w:id="744" w:author="Vihari Réka" w:date="2018-11-29T12:30:00Z">
            <w:rPr>
              <w:rFonts w:ascii="Calibri" w:hAnsi="Calibri" w:cs="Times New Roman"/>
              <w:color w:val="000000"/>
              <w:lang w:eastAsia="hu-HU"/>
            </w:rPr>
          </w:rPrChange>
        </w:rPr>
        <w:pPrChange w:id="745" w:author="Vihari Réka" w:date="2018-11-29T19:37:00Z">
          <w:pPr/>
        </w:pPrChange>
      </w:pPr>
    </w:p>
    <w:p w14:paraId="3C59A395" w14:textId="77777777" w:rsidR="00A471C6" w:rsidRPr="00936CC5" w:rsidRDefault="00A471C6" w:rsidP="00936CC5">
      <w:pPr>
        <w:spacing w:after="120" w:line="360" w:lineRule="auto"/>
        <w:ind w:firstLine="720"/>
        <w:jc w:val="both"/>
        <w:rPr>
          <w:rFonts w:cs="Times New Roman"/>
          <w:rPrChange w:id="746" w:author="Vihari Réka" w:date="2018-11-29T12:30:00Z">
            <w:rPr>
              <w:rFonts w:ascii="Calibri" w:hAnsi="Calibri" w:cs="Times New Roman"/>
              <w:color w:val="000000"/>
              <w:lang w:eastAsia="hu-HU"/>
            </w:rPr>
          </w:rPrChange>
        </w:rPr>
        <w:pPrChange w:id="747" w:author="Vihari Réka" w:date="2018-11-29T12:30:00Z">
          <w:pPr/>
        </w:pPrChange>
      </w:pPr>
      <w:r w:rsidRPr="00936CC5">
        <w:rPr>
          <w:rFonts w:cs="Times New Roman"/>
          <w:rPrChange w:id="748" w:author="Vihari Réka" w:date="2018-11-29T12:30:00Z">
            <w:rPr>
              <w:rFonts w:ascii="Calibri" w:hAnsi="Calibri" w:cs="Times New Roman"/>
              <w:color w:val="000000"/>
              <w:lang w:eastAsia="hu-HU"/>
            </w:rPr>
          </w:rPrChange>
        </w:rPr>
        <w:t xml:space="preserve">Szakdolgozatom célja egy olyan alkalmazás elkészítése </w:t>
      </w:r>
      <w:proofErr w:type="spellStart"/>
      <w:r w:rsidRPr="00936CC5">
        <w:rPr>
          <w:rFonts w:cs="Times New Roman"/>
          <w:rPrChange w:id="749" w:author="Vihari Réka" w:date="2018-11-29T12:30:00Z">
            <w:rPr>
              <w:rFonts w:ascii="Calibri" w:hAnsi="Calibri" w:cs="Times New Roman"/>
              <w:color w:val="000000"/>
              <w:lang w:eastAsia="hu-HU"/>
            </w:rPr>
          </w:rPrChange>
        </w:rPr>
        <w:t>iOS</w:t>
      </w:r>
      <w:proofErr w:type="spellEnd"/>
      <w:r w:rsidRPr="00936CC5">
        <w:rPr>
          <w:rFonts w:cs="Times New Roman"/>
          <w:rPrChange w:id="750" w:author="Vihari Réka" w:date="2018-11-29T12:30:00Z">
            <w:rPr>
              <w:rFonts w:ascii="Calibri" w:hAnsi="Calibri" w:cs="Times New Roman"/>
              <w:color w:val="000000"/>
              <w:lang w:eastAsia="hu-HU"/>
            </w:rPr>
          </w:rPrChange>
        </w:rPr>
        <w:t xml:space="preserve"> platformra, amely tetszőleges rendezvények szervezését és lebonyolítását könnyíti meg szolgáltatásaival, legyen szó akár egy szakmai konferenciáról, bicikli túráról vagy egy sítáborról a hegyekben. A résztvevők az applikáción keresztül nyomon tudják követni a programokat, azok helyszínét, és egyéb, a rendezvényhez kapcsolódó információkhoz férhetnek hozzá.</w:t>
      </w:r>
    </w:p>
    <w:p w14:paraId="55E55ED3" w14:textId="77777777" w:rsidR="00A471C6" w:rsidRPr="00936CC5" w:rsidDel="00C00901" w:rsidRDefault="00A471C6" w:rsidP="00936CC5">
      <w:pPr>
        <w:spacing w:after="120" w:line="360" w:lineRule="auto"/>
        <w:ind w:firstLine="720"/>
        <w:jc w:val="both"/>
        <w:rPr>
          <w:del w:id="751" w:author="Vihari Réka" w:date="2018-11-29T19:37:00Z"/>
          <w:rFonts w:cs="Times New Roman"/>
          <w:rPrChange w:id="752" w:author="Vihari Réka" w:date="2018-11-29T12:30:00Z">
            <w:rPr>
              <w:del w:id="753" w:author="Vihari Réka" w:date="2018-11-29T19:37:00Z"/>
              <w:rFonts w:ascii="Calibri" w:hAnsi="Calibri" w:cs="Times New Roman"/>
              <w:color w:val="000000"/>
              <w:lang w:eastAsia="hu-HU"/>
            </w:rPr>
          </w:rPrChange>
        </w:rPr>
        <w:pPrChange w:id="754" w:author="Vihari Réka" w:date="2018-11-29T12:30:00Z">
          <w:pPr/>
        </w:pPrChange>
      </w:pPr>
    </w:p>
    <w:p w14:paraId="5B739A5E" w14:textId="42EF407C" w:rsidR="00A471C6" w:rsidRPr="00936CC5" w:rsidRDefault="00A471C6" w:rsidP="00C00901">
      <w:pPr>
        <w:spacing w:after="120" w:line="360" w:lineRule="auto"/>
        <w:ind w:firstLine="720"/>
        <w:jc w:val="both"/>
        <w:rPr>
          <w:rFonts w:cs="Times New Roman"/>
          <w:rPrChange w:id="755" w:author="Vihari Réka" w:date="2018-11-29T12:30:00Z">
            <w:rPr>
              <w:rFonts w:ascii="Calibri" w:hAnsi="Calibri" w:cs="Times New Roman"/>
              <w:color w:val="000000"/>
              <w:lang w:eastAsia="hu-HU"/>
            </w:rPr>
          </w:rPrChange>
        </w:rPr>
        <w:pPrChange w:id="756" w:author="Vihari Réka" w:date="2018-11-29T19:37:00Z">
          <w:pPr/>
        </w:pPrChange>
      </w:pPr>
      <w:r w:rsidRPr="00936CC5">
        <w:rPr>
          <w:rFonts w:cs="Times New Roman"/>
          <w:rPrChange w:id="757" w:author="Vihari Réka" w:date="2018-11-29T12:30:00Z">
            <w:rPr>
              <w:rFonts w:ascii="Calibri" w:hAnsi="Calibri" w:cs="Times New Roman"/>
              <w:color w:val="000000"/>
              <w:lang w:eastAsia="hu-HU"/>
            </w:rPr>
          </w:rPrChange>
        </w:rPr>
        <w:t xml:space="preserve">Dolgozatomban ismertetem az </w:t>
      </w:r>
      <w:proofErr w:type="spellStart"/>
      <w:r w:rsidRPr="00936CC5">
        <w:rPr>
          <w:rFonts w:cs="Times New Roman"/>
          <w:rPrChange w:id="758" w:author="Vihari Réka" w:date="2018-11-29T12:30:00Z">
            <w:rPr>
              <w:rFonts w:ascii="Calibri" w:hAnsi="Calibri" w:cs="Times New Roman"/>
              <w:color w:val="000000"/>
              <w:lang w:eastAsia="hu-HU"/>
            </w:rPr>
          </w:rPrChange>
        </w:rPr>
        <w:t>iOS</w:t>
      </w:r>
      <w:proofErr w:type="spellEnd"/>
      <w:r w:rsidRPr="00936CC5">
        <w:rPr>
          <w:rFonts w:cs="Times New Roman"/>
          <w:rPrChange w:id="759" w:author="Vihari Réka" w:date="2018-11-29T12:30:00Z">
            <w:rPr>
              <w:rFonts w:ascii="Calibri" w:hAnsi="Calibri" w:cs="Times New Roman"/>
              <w:color w:val="000000"/>
              <w:lang w:eastAsia="hu-HU"/>
            </w:rPr>
          </w:rPrChange>
        </w:rPr>
        <w:t xml:space="preserve"> platformra való fejlesztés sajátosságait. Bemutatom az alkalmazás tervezését és implementációját, kitérve a felhasználói felület felépítésére és az alkalmazás architektúrájára is.</w:t>
      </w:r>
      <w:bookmarkEnd w:id="18"/>
      <w:commentRangeEnd w:id="722"/>
      <w:r w:rsidR="001143BE" w:rsidRPr="00936CC5">
        <w:rPr>
          <w:rFonts w:cs="Times New Roman"/>
          <w:rPrChange w:id="760" w:author="Vihari Réka" w:date="2018-11-29T12:30:00Z">
            <w:rPr>
              <w:rStyle w:val="Jegyzethivatkozs"/>
            </w:rPr>
          </w:rPrChange>
        </w:rPr>
        <w:commentReference w:id="722"/>
      </w:r>
    </w:p>
    <w:p w14:paraId="7CF6008E" w14:textId="77777777" w:rsidR="00A471C6" w:rsidRPr="006C737D" w:rsidRDefault="00A471C6" w:rsidP="00A471C6">
      <w:pPr>
        <w:pStyle w:val="Fejezetcimszmozsnlkl"/>
      </w:pPr>
      <w:bookmarkStart w:id="761" w:name="_Toc531377872"/>
      <w:proofErr w:type="spellStart"/>
      <w:r w:rsidRPr="006C737D">
        <w:lastRenderedPageBreak/>
        <w:t>Abstract</w:t>
      </w:r>
      <w:bookmarkEnd w:id="761"/>
      <w:proofErr w:type="spellEnd"/>
    </w:p>
    <w:p w14:paraId="048043D2" w14:textId="77777777" w:rsidR="00A471C6" w:rsidRDefault="00A471C6" w:rsidP="00A471C6">
      <w:pPr>
        <w:ind w:right="-11"/>
      </w:pPr>
    </w:p>
    <w:p w14:paraId="47B6890F" w14:textId="77777777" w:rsidR="00A471C6" w:rsidRDefault="00A471C6" w:rsidP="00A471C6">
      <w:pPr>
        <w:ind w:right="-11"/>
      </w:pPr>
    </w:p>
    <w:p w14:paraId="40B4E003" w14:textId="77777777" w:rsidR="00A471C6" w:rsidRDefault="00A471C6" w:rsidP="00A471C6">
      <w:pPr>
        <w:ind w:right="-11"/>
      </w:pPr>
    </w:p>
    <w:p w14:paraId="7602AB94" w14:textId="77777777" w:rsidR="00A471C6" w:rsidRDefault="00A471C6" w:rsidP="00A471C6">
      <w:pPr>
        <w:ind w:right="-11"/>
      </w:pPr>
      <w:proofErr w:type="spellStart"/>
      <w:r>
        <w:t>same</w:t>
      </w:r>
      <w:proofErr w:type="spellEnd"/>
      <w:r>
        <w:t xml:space="preserve"> in </w:t>
      </w:r>
      <w:proofErr w:type="spellStart"/>
      <w:r>
        <w:t>english</w:t>
      </w:r>
      <w:proofErr w:type="spellEnd"/>
    </w:p>
    <w:p w14:paraId="5F7D3A76" w14:textId="77777777" w:rsidR="00A471C6" w:rsidRDefault="00A471C6" w:rsidP="00A471C6">
      <w:r>
        <w:br w:type="page"/>
      </w:r>
    </w:p>
    <w:p w14:paraId="623897B5" w14:textId="5111007C" w:rsidR="00A471C6" w:rsidRPr="006C737D" w:rsidRDefault="00A471C6" w:rsidP="004D20DC">
      <w:pPr>
        <w:pStyle w:val="Cmsor1"/>
        <w:keepLines w:val="0"/>
        <w:pageBreakBefore/>
        <w:numPr>
          <w:ilvl w:val="0"/>
          <w:numId w:val="31"/>
        </w:numPr>
        <w:spacing w:before="360" w:after="480" w:line="360" w:lineRule="auto"/>
        <w:jc w:val="both"/>
        <w:rPr>
          <w:rFonts w:ascii="Times New Roman" w:eastAsia="Times New Roman" w:hAnsi="Times New Roman" w:cs="Arial"/>
          <w:color w:val="auto"/>
          <w:kern w:val="32"/>
          <w:sz w:val="36"/>
          <w:szCs w:val="32"/>
        </w:rPr>
        <w:pPrChange w:id="762" w:author="Vihari Réka" w:date="2018-11-30T21:24:00Z">
          <w:pPr>
            <w:pStyle w:val="Cmsor1"/>
            <w:keepLines w:val="0"/>
            <w:pageBreakBefore/>
            <w:numPr>
              <w:numId w:val="16"/>
            </w:numPr>
            <w:spacing w:before="360" w:after="480" w:line="360" w:lineRule="auto"/>
            <w:ind w:left="460" w:hanging="360"/>
            <w:jc w:val="both"/>
          </w:pPr>
        </w:pPrChange>
      </w:pPr>
      <w:bookmarkStart w:id="763" w:name="OLE_LINK7"/>
      <w:bookmarkStart w:id="764" w:name="OLE_LINK8"/>
      <w:bookmarkStart w:id="765" w:name="_Toc531377873"/>
      <w:r w:rsidRPr="006C737D">
        <w:rPr>
          <w:rFonts w:ascii="Times New Roman" w:eastAsia="Times New Roman" w:hAnsi="Times New Roman" w:cs="Arial"/>
          <w:color w:val="auto"/>
          <w:kern w:val="32"/>
          <w:sz w:val="36"/>
          <w:szCs w:val="32"/>
        </w:rPr>
        <w:lastRenderedPageBreak/>
        <w:t>Bevezetés</w:t>
      </w:r>
      <w:bookmarkEnd w:id="765"/>
    </w:p>
    <w:p w14:paraId="3020E89A" w14:textId="77777777" w:rsidR="00A471C6" w:rsidRPr="00D0072D" w:rsidDel="00D75090" w:rsidRDefault="00A471C6" w:rsidP="00A471C6">
      <w:pPr>
        <w:spacing w:after="120" w:line="360" w:lineRule="auto"/>
        <w:ind w:firstLine="720"/>
        <w:jc w:val="both"/>
        <w:rPr>
          <w:del w:id="766" w:author="Illanicz Barnabás" w:date="2018-11-26T11:18:00Z"/>
          <w:rFonts w:cs="Times New Roman"/>
        </w:rPr>
      </w:pPr>
      <w:bookmarkStart w:id="767" w:name="OLE_LINK9"/>
      <w:bookmarkStart w:id="768" w:name="OLE_LINK10"/>
      <w:bookmarkEnd w:id="763"/>
      <w:bookmarkEnd w:id="764"/>
      <w:r w:rsidRPr="00D0072D">
        <w:rPr>
          <w:rFonts w:cs="Times New Roman"/>
        </w:rPr>
        <w:t>Egyre n</w:t>
      </w:r>
      <w:bookmarkEnd w:id="767"/>
      <w:bookmarkEnd w:id="768"/>
      <w:r w:rsidRPr="00D0072D">
        <w:rPr>
          <w:rFonts w:cs="Times New Roman"/>
        </w:rPr>
        <w:t xml:space="preserve">agyobb szerepet töltenek be életünkben a mobilalkalmazások. Gyakorlatilag már mindenhova visszük magunkkal telefonunkat. Ez az új szokás adta a gyökerét mobilapplikációs széleskörű </w:t>
      </w:r>
      <w:proofErr w:type="spellStart"/>
      <w:r w:rsidRPr="00D0072D">
        <w:rPr>
          <w:rFonts w:cs="Times New Roman"/>
        </w:rPr>
        <w:t>elterjedséhez</w:t>
      </w:r>
      <w:proofErr w:type="spellEnd"/>
      <w:r w:rsidRPr="00D0072D">
        <w:rPr>
          <w:rFonts w:cs="Times New Roman"/>
        </w:rPr>
        <w:t xml:space="preserve">. Az eszközök folyamatos fejlődésével és az általuk nyújtott szolgáltatások bővülésével egyre nagyobb a kereslet ezen a piacon. A mai rohanó világban nagy szerepet játszik, hogy helytől függetlenül el tudjuk érni adatainkat, beleértve a naptárunkat, fényképeinket és akár munkahelyi feladatainkat is. Nagy segítséget nyújtanak a könnyű kezelhetőség és hozzáférhetőség révén. </w:t>
      </w:r>
    </w:p>
    <w:p w14:paraId="79881A5B" w14:textId="77777777" w:rsidR="00A471C6" w:rsidRPr="006F708A" w:rsidRDefault="00A471C6">
      <w:pPr>
        <w:spacing w:after="120" w:line="360" w:lineRule="auto"/>
        <w:ind w:firstLine="720"/>
        <w:jc w:val="both"/>
        <w:rPr>
          <w:rFonts w:ascii="Calibri" w:hAnsi="Calibri" w:cs="Times New Roman"/>
          <w:color w:val="000000"/>
          <w:lang w:eastAsia="hu-HU"/>
        </w:rPr>
        <w:pPrChange w:id="769" w:author="Illanicz Barnabás" w:date="2018-11-26T11:18:00Z">
          <w:pPr>
            <w:ind w:right="-11"/>
          </w:pPr>
        </w:pPrChange>
      </w:pPr>
    </w:p>
    <w:p w14:paraId="75682106" w14:textId="77777777" w:rsidR="00A471C6" w:rsidRPr="00D0072D" w:rsidDel="00D75090" w:rsidRDefault="00A471C6" w:rsidP="00A471C6">
      <w:pPr>
        <w:spacing w:after="120" w:line="360" w:lineRule="auto"/>
        <w:ind w:firstLine="720"/>
        <w:jc w:val="both"/>
        <w:rPr>
          <w:del w:id="770" w:author="Illanicz Barnabás" w:date="2018-11-26T11:18:00Z"/>
          <w:rFonts w:cs="Times New Roman"/>
        </w:rPr>
      </w:pPr>
      <w:r w:rsidRPr="00D0072D">
        <w:rPr>
          <w:rFonts w:cs="Times New Roman"/>
        </w:rPr>
        <w:t xml:space="preserve">Manapság már egy nyaralást is megtervezhetünk applikációkon keresztül, a repülőjegy vásárlástól a programok kiválasztásáig. Ezen belül lenne a célja a megtervezett alkalmazásomnak az előre megszervezett események könnyebb lebonyolítása. A megszokott, korábbi megoldás úgy működik egy szervezett programnál, hogy az esemény első napján kiosztanak egy programfüzetet és az alapján kell az időpontokban a megfelelő helyen lenni. Sajnos ez a gyakorlatban általában úgy működik, hogy már aznap elveszítjük ezt a füzetet és igyekszünk emlékeink alapján tájékozódni. Ennek megváltoztatásaképp szeretném ezt a rendszert egy applikációba integrálni, kibővített funkciókkal és már a valós idejű programváltozásokat is kezelve. A telefonunk az események alatt is mindig velünk van, hiszen ezzel ellenőrizzük levelezésünket, készítünk fényképeket és tartjuk a kapcsolatot a többi résztvevővel. Így kézenfekvő megoldásnak tűnt ezt a kommunikációt és lebonyolítást egy helyen összefűzni. </w:t>
      </w:r>
    </w:p>
    <w:p w14:paraId="36C7C8B5" w14:textId="77777777" w:rsidR="00A471C6" w:rsidRPr="006F708A" w:rsidRDefault="00A471C6">
      <w:pPr>
        <w:spacing w:after="120" w:line="360" w:lineRule="auto"/>
        <w:ind w:firstLine="720"/>
        <w:jc w:val="both"/>
        <w:rPr>
          <w:rFonts w:ascii="Calibri" w:hAnsi="Calibri" w:cs="Times New Roman"/>
          <w:color w:val="000000"/>
          <w:lang w:eastAsia="hu-HU"/>
        </w:rPr>
        <w:pPrChange w:id="771" w:author="Illanicz Barnabás" w:date="2018-11-26T11:18:00Z">
          <w:pPr>
            <w:ind w:right="-11"/>
          </w:pPr>
        </w:pPrChange>
      </w:pPr>
    </w:p>
    <w:p w14:paraId="296BA664" w14:textId="77777777" w:rsidR="00A471C6" w:rsidRPr="00D0072D" w:rsidDel="00D75090" w:rsidRDefault="00A471C6" w:rsidP="00A471C6">
      <w:pPr>
        <w:spacing w:after="120" w:line="360" w:lineRule="auto"/>
        <w:ind w:firstLine="720"/>
        <w:jc w:val="both"/>
        <w:rPr>
          <w:del w:id="772" w:author="Illanicz Barnabás" w:date="2018-11-26T11:18:00Z"/>
          <w:rFonts w:cs="Times New Roman"/>
        </w:rPr>
      </w:pPr>
      <w:r w:rsidRPr="00D0072D">
        <w:rPr>
          <w:rFonts w:cs="Times New Roman"/>
        </w:rPr>
        <w:t>A következő fejezetekben egy általam tervezett alkalmazást mutatok be, amely segíti a kapcsolattartást a résztvevők és a szervezők között. A nyáron lehetőségem volt a BME Automatizálási és Informatikai t</w:t>
      </w:r>
      <w:r>
        <w:rPr>
          <w:rFonts w:cs="Times New Roman"/>
        </w:rPr>
        <w:t xml:space="preserve">anszéken részt venni egy olyan </w:t>
      </w:r>
      <w:proofErr w:type="spellStart"/>
      <w:r>
        <w:rPr>
          <w:rFonts w:cs="Times New Roman"/>
        </w:rPr>
        <w:t>i</w:t>
      </w:r>
      <w:r w:rsidRPr="00D0072D">
        <w:rPr>
          <w:rFonts w:cs="Times New Roman"/>
        </w:rPr>
        <w:t>OS</w:t>
      </w:r>
      <w:proofErr w:type="spellEnd"/>
      <w:r w:rsidRPr="00D0072D">
        <w:rPr>
          <w:rFonts w:cs="Times New Roman"/>
        </w:rPr>
        <w:t xml:space="preserve"> alkalmazás fejlesztésében, amely egy </w:t>
      </w:r>
      <w:proofErr w:type="spellStart"/>
      <w:r w:rsidRPr="00D0072D">
        <w:rPr>
          <w:rFonts w:cs="Times New Roman"/>
        </w:rPr>
        <w:t>testreszabható</w:t>
      </w:r>
      <w:proofErr w:type="spellEnd"/>
      <w:r w:rsidRPr="00D0072D">
        <w:rPr>
          <w:rFonts w:cs="Times New Roman"/>
        </w:rPr>
        <w:t xml:space="preserve">, többfajta igényt kielégítő applikáció Itt fogalmazódott meg bennem az ötlet, hogy megtervezzek egy hasonló alkalmazást esemény specifikusan. </w:t>
      </w:r>
    </w:p>
    <w:p w14:paraId="21DB0D9E" w14:textId="77777777" w:rsidR="00A471C6" w:rsidRPr="00D0072D" w:rsidRDefault="00A471C6" w:rsidP="001B4D73">
      <w:pPr>
        <w:spacing w:after="120" w:line="360" w:lineRule="auto"/>
        <w:ind w:firstLine="720"/>
        <w:jc w:val="both"/>
        <w:rPr>
          <w:rFonts w:cs="Times New Roman"/>
        </w:rPr>
      </w:pPr>
    </w:p>
    <w:p w14:paraId="6BA61E38" w14:textId="77777777" w:rsidR="00A471C6" w:rsidRPr="00D0072D" w:rsidDel="00D75090" w:rsidRDefault="00A471C6" w:rsidP="00A471C6">
      <w:pPr>
        <w:spacing w:after="120" w:line="360" w:lineRule="auto"/>
        <w:ind w:firstLine="720"/>
        <w:jc w:val="both"/>
        <w:rPr>
          <w:del w:id="773" w:author="Illanicz Barnabás" w:date="2018-11-26T11:18:00Z"/>
          <w:rFonts w:cs="Times New Roman"/>
        </w:rPr>
      </w:pPr>
      <w:r>
        <w:rPr>
          <w:rFonts w:cs="Times New Roman"/>
        </w:rPr>
        <w:t xml:space="preserve">Dolgozatomban ismertetem az </w:t>
      </w:r>
      <w:proofErr w:type="spellStart"/>
      <w:r>
        <w:rPr>
          <w:rFonts w:cs="Times New Roman"/>
        </w:rPr>
        <w:t>i</w:t>
      </w:r>
      <w:r w:rsidRPr="00D0072D">
        <w:rPr>
          <w:rFonts w:cs="Times New Roman"/>
        </w:rPr>
        <w:t>OS</w:t>
      </w:r>
      <w:proofErr w:type="spellEnd"/>
      <w:r w:rsidRPr="00D0072D">
        <w:rPr>
          <w:rFonts w:cs="Times New Roman"/>
        </w:rPr>
        <w:t xml:space="preserve"> platformot és a fejlesztői környezetet. Illetve, kitérek az alkalmazások felépítésének fejlődésére is. Továbbá, bemutatom a vállalatoknál gyakran használt verziókezelést is, amely egy több tagú fejlesztői csapatban segíti a hatékony alkalmazás készítést. </w:t>
      </w:r>
    </w:p>
    <w:p w14:paraId="5EE2308B" w14:textId="77777777" w:rsidR="00A471C6" w:rsidRPr="006F708A" w:rsidRDefault="00A471C6">
      <w:pPr>
        <w:spacing w:after="120" w:line="360" w:lineRule="auto"/>
        <w:ind w:firstLine="720"/>
        <w:jc w:val="both"/>
        <w:rPr>
          <w:rFonts w:ascii="Calibri" w:hAnsi="Calibri" w:cs="Times New Roman"/>
          <w:color w:val="000000"/>
          <w:lang w:eastAsia="hu-HU"/>
        </w:rPr>
        <w:pPrChange w:id="774" w:author="Illanicz Barnabás" w:date="2018-11-26T11:18:00Z">
          <w:pPr>
            <w:ind w:right="-11"/>
          </w:pPr>
        </w:pPrChange>
      </w:pPr>
    </w:p>
    <w:p w14:paraId="266D3B69" w14:textId="589A25E7" w:rsidR="00A471C6" w:rsidRPr="00D0072D" w:rsidDel="00D75090" w:rsidRDefault="00A471C6" w:rsidP="00A471C6">
      <w:pPr>
        <w:spacing w:after="120" w:line="360" w:lineRule="auto"/>
        <w:ind w:firstLine="720"/>
        <w:jc w:val="both"/>
        <w:rPr>
          <w:del w:id="775" w:author="Illanicz Barnabás" w:date="2018-11-26T11:18:00Z"/>
          <w:rFonts w:cs="Times New Roman"/>
        </w:rPr>
      </w:pPr>
      <w:r w:rsidRPr="00D0072D">
        <w:rPr>
          <w:rFonts w:cs="Times New Roman"/>
        </w:rPr>
        <w:lastRenderedPageBreak/>
        <w:t xml:space="preserve">A továbbiakban az alkalmazás egyes funkcióit mutatom be, illetve, a hozzá tartozó backend-et is, amellyel válik az alkalmazás univerzálissá. A tervezési és implementálási folyamatok bemutatása után kitérek az alkalmazás tesztelési lehetőségeire is. </w:t>
      </w:r>
    </w:p>
    <w:p w14:paraId="478CE8BC" w14:textId="77777777" w:rsidR="00A471C6" w:rsidRDefault="00A471C6">
      <w:pPr>
        <w:spacing w:after="120" w:line="360" w:lineRule="auto"/>
        <w:ind w:firstLine="720"/>
        <w:jc w:val="both"/>
        <w:rPr>
          <w:rFonts w:ascii="Calibri" w:hAnsi="Calibri" w:cs="Times New Roman"/>
          <w:color w:val="000000"/>
          <w:lang w:eastAsia="hu-HU"/>
        </w:rPr>
        <w:pPrChange w:id="776" w:author="Illanicz Barnabás" w:date="2018-11-26T11:18:00Z">
          <w:pPr>
            <w:ind w:right="-11"/>
          </w:pPr>
        </w:pPrChange>
      </w:pPr>
    </w:p>
    <w:p w14:paraId="03C959FB" w14:textId="77777777" w:rsidR="00A471C6" w:rsidRPr="00D0072D" w:rsidRDefault="00A471C6" w:rsidP="00B51D2C">
      <w:pPr>
        <w:pStyle w:val="Cmsor2"/>
        <w:numPr>
          <w:ilvl w:val="1"/>
          <w:numId w:val="17"/>
        </w:numPr>
      </w:pPr>
      <w:bookmarkStart w:id="777" w:name="_Toc531377874"/>
      <w:r w:rsidRPr="00D0072D">
        <w:t>Mobilpiaci kutatás</w:t>
      </w:r>
      <w:bookmarkEnd w:id="777"/>
    </w:p>
    <w:p w14:paraId="5E8D91F4" w14:textId="2CACF3A0" w:rsidR="00A471C6" w:rsidDel="00D75090" w:rsidRDefault="00A471C6" w:rsidP="00A471C6">
      <w:pPr>
        <w:rPr>
          <w:del w:id="778" w:author="Illanicz Barnabás" w:date="2018-11-26T11:18:00Z"/>
          <w:rFonts w:ascii="Calibri" w:hAnsi="Calibri" w:cs="Times New Roman"/>
          <w:color w:val="000000"/>
        </w:rPr>
      </w:pPr>
    </w:p>
    <w:p w14:paraId="78251813"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A fejezet célja a piacon lévő mobil operációs rendszerek bemutatása. Telefon vásárlásnál több operációs rendszer közül választhatunk, melyeknek megvan a maga előnyük és hátrányuk. </w:t>
      </w:r>
      <w:r>
        <w:rPr>
          <w:rFonts w:cs="Times New Roman"/>
        </w:rPr>
        <w:t>Igaz</w:t>
      </w:r>
      <w:ins w:id="779" w:author="Illanicz Barnabás" w:date="2018-11-19T10:09:00Z">
        <w:r w:rsidR="000347E8">
          <w:rPr>
            <w:rFonts w:cs="Times New Roman"/>
          </w:rPr>
          <w:t>o</w:t>
        </w:r>
      </w:ins>
      <w:del w:id="780" w:author="Illanicz Barnabás" w:date="2018-11-19T10:09:00Z">
        <w:r w:rsidDel="000347E8">
          <w:rPr>
            <w:rFonts w:cs="Times New Roman"/>
          </w:rPr>
          <w:delText>ó</w:delText>
        </w:r>
      </w:del>
      <w:r>
        <w:rPr>
          <w:rFonts w:cs="Times New Roman"/>
        </w:rPr>
        <w:t>d</w:t>
      </w:r>
      <w:r w:rsidRPr="00D0072D">
        <w:rPr>
          <w:rFonts w:cs="Times New Roman"/>
        </w:rPr>
        <w:t>hat a felhasználók funkcionális követelményű igényei</w:t>
      </w:r>
      <w:ins w:id="781" w:author="Illanicz Barnabás" w:date="2018-11-19T10:11:00Z">
        <w:r w:rsidR="000347E8">
          <w:rPr>
            <w:rFonts w:cs="Times New Roman"/>
          </w:rPr>
          <w:t>hez</w:t>
        </w:r>
      </w:ins>
      <w:del w:id="782" w:author="Illanicz Barnabás" w:date="2018-11-19T10:11:00Z">
        <w:r w:rsidRPr="00D0072D" w:rsidDel="000347E8">
          <w:rPr>
            <w:rFonts w:cs="Times New Roman"/>
          </w:rPr>
          <w:delText>nek</w:delText>
        </w:r>
      </w:del>
      <w:r w:rsidRPr="00D0072D">
        <w:rPr>
          <w:rFonts w:cs="Times New Roman"/>
        </w:rPr>
        <w:t>, illetve akár a pénztárcájukhoz is. Az alábbi diagramon látható, hogy az okostelefonok piacán két fő meghatározó szereplő</w:t>
      </w:r>
      <w:del w:id="783" w:author="Illanicz Barnabás" w:date="2018-11-19T10:09:00Z">
        <w:r w:rsidRPr="00D0072D" w:rsidDel="000347E8">
          <w:rPr>
            <w:rFonts w:cs="Times New Roman"/>
          </w:rPr>
          <w:delText>je</w:delText>
        </w:r>
      </w:del>
      <w:r w:rsidRPr="00D0072D">
        <w:rPr>
          <w:rFonts w:cs="Times New Roman"/>
        </w:rPr>
        <w:t xml:space="preserve"> van: </w:t>
      </w:r>
    </w:p>
    <w:p w14:paraId="42199A52" w14:textId="77777777" w:rsidR="00A471C6" w:rsidRDefault="00A471C6" w:rsidP="00A471C6">
      <w:pPr>
        <w:keepNext/>
        <w:jc w:val="center"/>
      </w:pPr>
      <w:r>
        <w:rPr>
          <w:rFonts w:ascii="Calibri" w:hAnsi="Calibri" w:cs="Times New Roman"/>
          <w:noProof/>
          <w:color w:val="000000"/>
        </w:rPr>
        <w:drawing>
          <wp:inline distT="0" distB="0" distL="0" distR="0" wp14:anchorId="431C0CD7" wp14:editId="26255F1C">
            <wp:extent cx="6369243" cy="3657333"/>
            <wp:effectExtent l="0" t="0" r="0" b="63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Counter-os_combined-ww-monthly-201110-201810.png"/>
                    <pic:cNvPicPr/>
                  </pic:nvPicPr>
                  <pic:blipFill>
                    <a:blip r:embed="rId13">
                      <a:extLst>
                        <a:ext uri="{28A0092B-C50C-407E-A947-70E740481C1C}">
                          <a14:useLocalDpi xmlns:a14="http://schemas.microsoft.com/office/drawing/2010/main" val="0"/>
                        </a:ext>
                      </a:extLst>
                    </a:blip>
                    <a:stretch>
                      <a:fillRect/>
                    </a:stretch>
                  </pic:blipFill>
                  <pic:spPr>
                    <a:xfrm>
                      <a:off x="0" y="0"/>
                      <a:ext cx="6394940" cy="3672088"/>
                    </a:xfrm>
                    <a:prstGeom prst="rect">
                      <a:avLst/>
                    </a:prstGeom>
                  </pic:spPr>
                </pic:pic>
              </a:graphicData>
            </a:graphic>
          </wp:inline>
        </w:drawing>
      </w:r>
    </w:p>
    <w:p w14:paraId="6B421AB9" w14:textId="120A2CEC" w:rsidR="00A471C6" w:rsidRPr="00106CCB" w:rsidRDefault="00B51D2C" w:rsidP="00106CCB">
      <w:pPr>
        <w:pStyle w:val="Kpalrs"/>
        <w:spacing w:before="120" w:after="240" w:line="360" w:lineRule="auto"/>
        <w:jc w:val="center"/>
        <w:rPr>
          <w:rFonts w:cs="Times New Roman"/>
          <w:b/>
          <w:bCs/>
          <w:i w:val="0"/>
          <w:iCs w:val="0"/>
          <w:color w:val="auto"/>
          <w:sz w:val="20"/>
          <w:szCs w:val="20"/>
          <w:rPrChange w:id="784" w:author="Vihari Réka" w:date="2018-11-30T21:04:00Z">
            <w:rPr>
              <w:rFonts w:ascii="Calibri" w:hAnsi="Calibri" w:cs="Times New Roman"/>
              <w:color w:val="000000"/>
            </w:rPr>
          </w:rPrChange>
        </w:rPr>
        <w:pPrChange w:id="785" w:author="Vihari Réka" w:date="2018-11-30T21:04:00Z">
          <w:pPr>
            <w:pStyle w:val="Kpalrs"/>
            <w:jc w:val="center"/>
          </w:pPr>
        </w:pPrChange>
      </w:pPr>
      <w:ins w:id="786"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1</w:t>
      </w:r>
      <w:ins w:id="787"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788" w:author="Vihari Réka" w:date="2018-11-30T21:45:00Z">
        <w:r>
          <w:rPr>
            <w:rFonts w:cs="Times New Roman"/>
            <w:b/>
            <w:bCs/>
            <w:i w:val="0"/>
            <w:iCs w:val="0"/>
            <w:noProof/>
            <w:color w:val="auto"/>
            <w:sz w:val="20"/>
            <w:szCs w:val="20"/>
          </w:rPr>
          <w:t>1</w:t>
        </w:r>
        <w:r>
          <w:rPr>
            <w:rFonts w:cs="Times New Roman"/>
            <w:b/>
            <w:bCs/>
            <w:i w:val="0"/>
            <w:iCs w:val="0"/>
            <w:color w:val="auto"/>
            <w:sz w:val="20"/>
            <w:szCs w:val="20"/>
          </w:rPr>
          <w:fldChar w:fldCharType="end"/>
        </w:r>
      </w:ins>
      <w:del w:id="789" w:author="Vihari Réka" w:date="2018-11-30T21:36:00Z">
        <w:r w:rsidR="000B295A" w:rsidRPr="00106CCB" w:rsidDel="00B51D2C">
          <w:rPr>
            <w:rFonts w:cs="Times New Roman"/>
            <w:b/>
            <w:bCs/>
            <w:i w:val="0"/>
            <w:iCs w:val="0"/>
            <w:color w:val="auto"/>
            <w:sz w:val="20"/>
            <w:szCs w:val="20"/>
            <w:rPrChange w:id="790" w:author="Vihari Réka" w:date="2018-11-30T21:04:00Z">
              <w:rPr>
                <w:rFonts w:ascii="Calibri" w:hAnsi="Calibri" w:cs="Times New Roman"/>
                <w:color w:val="000000"/>
              </w:rPr>
            </w:rPrChange>
          </w:rPr>
          <w:fldChar w:fldCharType="begin"/>
        </w:r>
        <w:r w:rsidR="000B295A" w:rsidRPr="00106CCB" w:rsidDel="00B51D2C">
          <w:rPr>
            <w:rFonts w:cs="Times New Roman"/>
            <w:b/>
            <w:bCs/>
            <w:i w:val="0"/>
            <w:iCs w:val="0"/>
            <w:color w:val="auto"/>
            <w:sz w:val="20"/>
            <w:szCs w:val="20"/>
            <w:rPrChange w:id="791" w:author="Vihari Réka" w:date="2018-11-30T21:04:00Z">
              <w:rPr>
                <w:rFonts w:ascii="Calibri" w:hAnsi="Calibri" w:cs="Times New Roman"/>
                <w:color w:val="000000"/>
              </w:rPr>
            </w:rPrChange>
          </w:rPr>
          <w:delInstrText xml:space="preserve"> STYLEREF 1 \s </w:delInstrText>
        </w:r>
        <w:r w:rsidR="000B295A" w:rsidRPr="00106CCB" w:rsidDel="00B51D2C">
          <w:rPr>
            <w:rFonts w:cs="Times New Roman"/>
            <w:b/>
            <w:bCs/>
            <w:i w:val="0"/>
            <w:iCs w:val="0"/>
            <w:color w:val="auto"/>
            <w:sz w:val="20"/>
            <w:szCs w:val="20"/>
            <w:rPrChange w:id="792" w:author="Vihari Réka" w:date="2018-11-30T21:04:00Z">
              <w:rPr>
                <w:rFonts w:ascii="Calibri" w:hAnsi="Calibri" w:cs="Times New Roman"/>
                <w:color w:val="000000"/>
              </w:rPr>
            </w:rPrChange>
          </w:rPr>
          <w:fldChar w:fldCharType="separate"/>
        </w:r>
        <w:r w:rsidR="000B295A" w:rsidRPr="00106CCB" w:rsidDel="00B51D2C">
          <w:rPr>
            <w:rFonts w:cs="Times New Roman"/>
            <w:b/>
            <w:bCs/>
            <w:i w:val="0"/>
            <w:iCs w:val="0"/>
            <w:color w:val="auto"/>
            <w:sz w:val="20"/>
            <w:szCs w:val="20"/>
            <w:rPrChange w:id="793" w:author="Vihari Réka" w:date="2018-11-30T21:04:00Z">
              <w:rPr>
                <w:rFonts w:ascii="Calibri" w:hAnsi="Calibri" w:cs="Times New Roman"/>
                <w:noProof/>
                <w:color w:val="000000"/>
              </w:rPr>
            </w:rPrChange>
          </w:rPr>
          <w:delText>1</w:delText>
        </w:r>
        <w:r w:rsidR="000B295A" w:rsidRPr="00106CCB" w:rsidDel="00B51D2C">
          <w:rPr>
            <w:rFonts w:cs="Times New Roman"/>
            <w:b/>
            <w:bCs/>
            <w:i w:val="0"/>
            <w:iCs w:val="0"/>
            <w:color w:val="auto"/>
            <w:sz w:val="20"/>
            <w:szCs w:val="20"/>
            <w:rPrChange w:id="794" w:author="Vihari Réka" w:date="2018-11-30T21:04:00Z">
              <w:rPr>
                <w:rFonts w:ascii="Calibri" w:hAnsi="Calibri" w:cs="Times New Roman"/>
                <w:color w:val="000000"/>
              </w:rPr>
            </w:rPrChange>
          </w:rPr>
          <w:fldChar w:fldCharType="end"/>
        </w:r>
        <w:r w:rsidR="000B295A" w:rsidRPr="00106CCB" w:rsidDel="00B51D2C">
          <w:rPr>
            <w:rFonts w:cs="Times New Roman"/>
            <w:b/>
            <w:bCs/>
            <w:i w:val="0"/>
            <w:iCs w:val="0"/>
            <w:color w:val="auto"/>
            <w:sz w:val="20"/>
            <w:szCs w:val="20"/>
            <w:rPrChange w:id="795" w:author="Vihari Réka" w:date="2018-11-30T21:04:00Z">
              <w:rPr>
                <w:rFonts w:ascii="Calibri" w:hAnsi="Calibri" w:cs="Times New Roman"/>
                <w:color w:val="000000"/>
              </w:rPr>
            </w:rPrChange>
          </w:rPr>
          <w:delText>.</w:delText>
        </w:r>
        <w:r w:rsidR="000B295A" w:rsidRPr="00106CCB" w:rsidDel="00B51D2C">
          <w:rPr>
            <w:rFonts w:cs="Times New Roman"/>
            <w:b/>
            <w:bCs/>
            <w:i w:val="0"/>
            <w:iCs w:val="0"/>
            <w:color w:val="auto"/>
            <w:sz w:val="20"/>
            <w:szCs w:val="20"/>
            <w:rPrChange w:id="796" w:author="Vihari Réka" w:date="2018-11-30T21:04:00Z">
              <w:rPr>
                <w:rFonts w:ascii="Calibri" w:hAnsi="Calibri" w:cs="Times New Roman"/>
                <w:color w:val="000000"/>
              </w:rPr>
            </w:rPrChange>
          </w:rPr>
          <w:fldChar w:fldCharType="begin"/>
        </w:r>
        <w:r w:rsidR="000B295A" w:rsidRPr="00106CCB" w:rsidDel="00B51D2C">
          <w:rPr>
            <w:rFonts w:cs="Times New Roman"/>
            <w:b/>
            <w:bCs/>
            <w:i w:val="0"/>
            <w:iCs w:val="0"/>
            <w:color w:val="auto"/>
            <w:sz w:val="20"/>
            <w:szCs w:val="20"/>
            <w:rPrChange w:id="797" w:author="Vihari Réka" w:date="2018-11-30T21:04:00Z">
              <w:rPr>
                <w:rFonts w:ascii="Calibri" w:hAnsi="Calibri" w:cs="Times New Roman"/>
                <w:color w:val="000000"/>
              </w:rPr>
            </w:rPrChange>
          </w:rPr>
          <w:delInstrText xml:space="preserve"> SEQ ábra \* ARABIC \s 1 </w:delInstrText>
        </w:r>
        <w:r w:rsidR="000B295A" w:rsidRPr="00106CCB" w:rsidDel="00B51D2C">
          <w:rPr>
            <w:rFonts w:cs="Times New Roman"/>
            <w:b/>
            <w:bCs/>
            <w:i w:val="0"/>
            <w:iCs w:val="0"/>
            <w:color w:val="auto"/>
            <w:sz w:val="20"/>
            <w:szCs w:val="20"/>
            <w:rPrChange w:id="798" w:author="Vihari Réka" w:date="2018-11-30T21:04:00Z">
              <w:rPr>
                <w:rFonts w:ascii="Calibri" w:hAnsi="Calibri" w:cs="Times New Roman"/>
                <w:color w:val="000000"/>
              </w:rPr>
            </w:rPrChange>
          </w:rPr>
          <w:fldChar w:fldCharType="separate"/>
        </w:r>
        <w:r w:rsidR="000B295A" w:rsidRPr="00106CCB" w:rsidDel="00B51D2C">
          <w:rPr>
            <w:rFonts w:cs="Times New Roman"/>
            <w:b/>
            <w:bCs/>
            <w:i w:val="0"/>
            <w:iCs w:val="0"/>
            <w:color w:val="auto"/>
            <w:sz w:val="20"/>
            <w:szCs w:val="20"/>
            <w:rPrChange w:id="799" w:author="Vihari Réka" w:date="2018-11-30T21:04:00Z">
              <w:rPr>
                <w:rFonts w:ascii="Calibri" w:hAnsi="Calibri" w:cs="Times New Roman"/>
                <w:noProof/>
                <w:color w:val="000000"/>
              </w:rPr>
            </w:rPrChange>
          </w:rPr>
          <w:delText>1</w:delText>
        </w:r>
        <w:r w:rsidR="000B295A" w:rsidRPr="00106CCB" w:rsidDel="00B51D2C">
          <w:rPr>
            <w:rFonts w:cs="Times New Roman"/>
            <w:b/>
            <w:bCs/>
            <w:i w:val="0"/>
            <w:iCs w:val="0"/>
            <w:color w:val="auto"/>
            <w:sz w:val="20"/>
            <w:szCs w:val="20"/>
            <w:rPrChange w:id="800" w:author="Vihari Réka" w:date="2018-11-30T21:04:00Z">
              <w:rPr>
                <w:rFonts w:ascii="Calibri" w:hAnsi="Calibri" w:cs="Times New Roman"/>
                <w:color w:val="000000"/>
              </w:rPr>
            </w:rPrChange>
          </w:rPr>
          <w:fldChar w:fldCharType="end"/>
        </w:r>
      </w:del>
      <w:r w:rsidR="00A471C6" w:rsidRPr="00106CCB">
        <w:rPr>
          <w:rFonts w:cs="Times New Roman"/>
          <w:b/>
          <w:bCs/>
          <w:i w:val="0"/>
          <w:iCs w:val="0"/>
          <w:color w:val="auto"/>
          <w:sz w:val="20"/>
          <w:szCs w:val="20"/>
          <w:rPrChange w:id="801" w:author="Vihari Réka" w:date="2018-11-30T21:04:00Z">
            <w:rPr/>
          </w:rPrChange>
        </w:rPr>
        <w:t xml:space="preserve">. ábra </w:t>
      </w:r>
      <w:commentRangeStart w:id="802"/>
      <w:r w:rsidR="00A471C6" w:rsidRPr="00106CCB">
        <w:rPr>
          <w:rFonts w:cs="Times New Roman"/>
          <w:b/>
          <w:bCs/>
          <w:i w:val="0"/>
          <w:iCs w:val="0"/>
          <w:color w:val="auto"/>
          <w:sz w:val="20"/>
          <w:szCs w:val="20"/>
          <w:rPrChange w:id="803" w:author="Vihari Réka" w:date="2018-11-30T21:04:00Z">
            <w:rPr/>
          </w:rPrChange>
        </w:rPr>
        <w:t>Mobil operációs rendszer eloszlása</w:t>
      </w:r>
      <w:commentRangeEnd w:id="802"/>
      <w:r w:rsidR="00592B1D" w:rsidRPr="00106CCB">
        <w:rPr>
          <w:rFonts w:cs="Times New Roman"/>
          <w:b/>
          <w:bCs/>
          <w:sz w:val="20"/>
          <w:szCs w:val="20"/>
          <w:rPrChange w:id="804" w:author="Vihari Réka" w:date="2018-11-30T21:04:00Z">
            <w:rPr>
              <w:rStyle w:val="Jegyzethivatkozs"/>
              <w:i w:val="0"/>
              <w:iCs w:val="0"/>
              <w:color w:val="auto"/>
            </w:rPr>
          </w:rPrChange>
        </w:rPr>
        <w:commentReference w:id="802"/>
      </w:r>
    </w:p>
    <w:p w14:paraId="62080A5D" w14:textId="2ABF60F2" w:rsidR="00A471C6" w:rsidRPr="00D0072D" w:rsidRDefault="00A471C6" w:rsidP="00A471C6">
      <w:pPr>
        <w:spacing w:after="120" w:line="360" w:lineRule="auto"/>
        <w:ind w:firstLine="720"/>
        <w:jc w:val="both"/>
        <w:rPr>
          <w:rFonts w:cs="Times New Roman"/>
        </w:rPr>
      </w:pPr>
      <w:r w:rsidRPr="00D0072D">
        <w:rPr>
          <w:rFonts w:cs="Times New Roman"/>
        </w:rPr>
        <w:t xml:space="preserve">Ez a kettő nem más, mint az </w:t>
      </w:r>
      <w:proofErr w:type="spellStart"/>
      <w:r w:rsidRPr="00D0072D">
        <w:rPr>
          <w:rFonts w:cs="Times New Roman"/>
        </w:rPr>
        <w:t>Android</w:t>
      </w:r>
      <w:proofErr w:type="spellEnd"/>
      <w:r w:rsidRPr="00D0072D">
        <w:rPr>
          <w:rFonts w:cs="Times New Roman"/>
        </w:rPr>
        <w:t xml:space="preserve"> és az </w:t>
      </w:r>
      <w:proofErr w:type="spellStart"/>
      <w:r w:rsidRPr="00D0072D">
        <w:rPr>
          <w:rFonts w:cs="Times New Roman"/>
        </w:rPr>
        <w:t>iOS</w:t>
      </w:r>
      <w:proofErr w:type="spellEnd"/>
      <w:r w:rsidRPr="00D0072D">
        <w:rPr>
          <w:rFonts w:cs="Times New Roman"/>
        </w:rPr>
        <w:t xml:space="preserve"> mobil operációs rendszer. Napjainkban a további piaci szereplők </w:t>
      </w:r>
      <w:del w:id="805" w:author="Vihari Réka" w:date="2018-11-22T10:10:00Z">
        <w:r w:rsidRPr="00D0072D" w:rsidDel="00465BCB">
          <w:rPr>
            <w:rFonts w:cs="Times New Roman"/>
          </w:rPr>
          <w:delText xml:space="preserve">a </w:delText>
        </w:r>
        <w:commentRangeStart w:id="806"/>
        <w:r w:rsidRPr="00D0072D" w:rsidDel="00465BCB">
          <w:rPr>
            <w:rFonts w:cs="Times New Roman"/>
          </w:rPr>
          <w:delText>Windows Phone</w:delText>
        </w:r>
        <w:commentRangeEnd w:id="806"/>
        <w:r w:rsidR="005512CB" w:rsidDel="00465BCB">
          <w:rPr>
            <w:rStyle w:val="Jegyzethivatkozs"/>
          </w:rPr>
          <w:commentReference w:id="806"/>
        </w:r>
        <w:r w:rsidRPr="00D0072D" w:rsidDel="00465BCB">
          <w:rPr>
            <w:rFonts w:cs="Times New Roman"/>
          </w:rPr>
          <w:delText xml:space="preserve">, </w:delText>
        </w:r>
      </w:del>
      <w:r w:rsidRPr="00D0072D">
        <w:rPr>
          <w:rFonts w:cs="Times New Roman"/>
        </w:rPr>
        <w:t xml:space="preserve">a </w:t>
      </w:r>
      <w:proofErr w:type="spellStart"/>
      <w:r w:rsidRPr="00D0072D">
        <w:rPr>
          <w:rFonts w:cs="Times New Roman"/>
        </w:rPr>
        <w:t>BlackBerry</w:t>
      </w:r>
      <w:proofErr w:type="spellEnd"/>
      <w:r w:rsidRPr="00D0072D">
        <w:rPr>
          <w:rFonts w:cs="Times New Roman"/>
        </w:rPr>
        <w:t xml:space="preserve"> és egyéb kisebb cégek. </w:t>
      </w:r>
      <w:ins w:id="807" w:author="Vihari Réka" w:date="2018-11-22T10:10:00Z">
        <w:r w:rsidR="0086570D">
          <w:rPr>
            <w:rFonts w:cs="Times New Roman"/>
          </w:rPr>
          <w:t xml:space="preserve">A Windows </w:t>
        </w:r>
        <w:proofErr w:type="spellStart"/>
        <w:r w:rsidR="0086570D">
          <w:rPr>
            <w:rFonts w:cs="Times New Roman"/>
          </w:rPr>
          <w:t>Phone</w:t>
        </w:r>
      </w:ins>
      <w:proofErr w:type="spellEnd"/>
      <w:ins w:id="808" w:author="Vihari Réka" w:date="2018-11-23T21:33:00Z">
        <w:r w:rsidR="0086570D">
          <w:rPr>
            <w:rFonts w:cs="Times New Roman"/>
          </w:rPr>
          <w:t xml:space="preserve"> fejlesztését</w:t>
        </w:r>
      </w:ins>
      <w:ins w:id="809" w:author="Vihari Réka" w:date="2018-11-22T10:10:00Z">
        <w:r w:rsidR="00465BCB">
          <w:rPr>
            <w:rFonts w:cs="Times New Roman"/>
          </w:rPr>
          <w:t xml:space="preserve"> a Microsoft </w:t>
        </w:r>
      </w:ins>
      <w:ins w:id="810" w:author="Vihari Réka" w:date="2018-11-23T21:33:00Z">
        <w:r w:rsidR="0086570D">
          <w:rPr>
            <w:rFonts w:cs="Times New Roman"/>
          </w:rPr>
          <w:t xml:space="preserve">mára </w:t>
        </w:r>
      </w:ins>
      <w:ins w:id="811" w:author="Vihari Réka" w:date="2018-11-22T10:10:00Z">
        <w:r w:rsidR="00465BCB">
          <w:rPr>
            <w:rFonts w:cs="Times New Roman"/>
          </w:rPr>
          <w:t xml:space="preserve">megszüntette. </w:t>
        </w:r>
      </w:ins>
      <w:r w:rsidRPr="00D0072D">
        <w:rPr>
          <w:rFonts w:cs="Times New Roman"/>
        </w:rPr>
        <w:t xml:space="preserve">A kimutatás 2011-től napjainkig mutatja a százalékos eloszlását a rendszerek használatának. Látható, hogy 2011-ben még hasonló elterjedésű volt a két cég, de az </w:t>
      </w:r>
      <w:proofErr w:type="spellStart"/>
      <w:r w:rsidRPr="00D0072D">
        <w:rPr>
          <w:rFonts w:cs="Times New Roman"/>
        </w:rPr>
        <w:t>Android</w:t>
      </w:r>
      <w:proofErr w:type="spellEnd"/>
      <w:r w:rsidRPr="00D0072D">
        <w:rPr>
          <w:rFonts w:cs="Times New Roman"/>
        </w:rPr>
        <w:t xml:space="preserve"> </w:t>
      </w:r>
      <w:del w:id="812" w:author="Vihari Réka" w:date="2018-11-22T10:11:00Z">
        <w:r w:rsidRPr="00D0072D" w:rsidDel="00465BCB">
          <w:rPr>
            <w:rFonts w:cs="Times New Roman"/>
          </w:rPr>
          <w:delText xml:space="preserve">a </w:delText>
        </w:r>
        <w:commentRangeStart w:id="813"/>
        <w:r w:rsidRPr="00D0072D" w:rsidDel="00465BCB">
          <w:rPr>
            <w:rFonts w:cs="Times New Roman"/>
          </w:rPr>
          <w:delText>platformok</w:delText>
        </w:r>
      </w:del>
      <w:ins w:id="814" w:author="Vihari Réka" w:date="2018-11-22T10:11:00Z">
        <w:r w:rsidR="00510AFC">
          <w:rPr>
            <w:rFonts w:cs="Times New Roman"/>
          </w:rPr>
          <w:t>platform</w:t>
        </w:r>
      </w:ins>
      <w:ins w:id="815" w:author="Vihari Réka" w:date="2018-11-24T14:16:00Z">
        <w:r w:rsidR="00510AFC">
          <w:rPr>
            <w:rFonts w:cs="Times New Roman"/>
          </w:rPr>
          <w:t xml:space="preserve"> </w:t>
        </w:r>
      </w:ins>
      <w:ins w:id="816" w:author="Vihari Réka" w:date="2018-11-22T10:11:00Z">
        <w:r w:rsidR="00465BCB">
          <w:rPr>
            <w:rFonts w:cs="Times New Roman"/>
          </w:rPr>
          <w:t>a többi készülékgyártó</w:t>
        </w:r>
      </w:ins>
      <w:r w:rsidRPr="00D0072D">
        <w:rPr>
          <w:rFonts w:cs="Times New Roman"/>
        </w:rPr>
        <w:t xml:space="preserve"> </w:t>
      </w:r>
      <w:commentRangeEnd w:id="813"/>
      <w:r w:rsidR="00EE4561">
        <w:rPr>
          <w:rStyle w:val="Jegyzethivatkozs"/>
        </w:rPr>
        <w:commentReference w:id="813"/>
      </w:r>
      <w:r w:rsidRPr="00D0072D">
        <w:rPr>
          <w:rFonts w:cs="Times New Roman"/>
        </w:rPr>
        <w:t xml:space="preserve">támogatásának növelésével (LG, HTC, Motorola, Samsung) terjeszkedni kezdett. Így a legolcsóbb okostelefonoktól a drágább készülékekig elérhető vált mindenki számára az </w:t>
      </w:r>
      <w:proofErr w:type="spellStart"/>
      <w:r w:rsidRPr="00D0072D">
        <w:rPr>
          <w:rFonts w:cs="Times New Roman"/>
        </w:rPr>
        <w:t>Android</w:t>
      </w:r>
      <w:proofErr w:type="spellEnd"/>
      <w:r w:rsidRPr="00D0072D">
        <w:rPr>
          <w:rFonts w:cs="Times New Roman"/>
        </w:rPr>
        <w:t xml:space="preserve"> operációs rendszere. Ehhez képest, az </w:t>
      </w:r>
      <w:proofErr w:type="spellStart"/>
      <w:r w:rsidRPr="00D0072D">
        <w:rPr>
          <w:rFonts w:cs="Times New Roman"/>
        </w:rPr>
        <w:lastRenderedPageBreak/>
        <w:t>iOS</w:t>
      </w:r>
      <w:proofErr w:type="spellEnd"/>
      <w:r w:rsidRPr="00D0072D">
        <w:rPr>
          <w:rFonts w:cs="Times New Roman"/>
        </w:rPr>
        <w:t xml:space="preserve"> továbbra is csak Apple készülékekre volt elérhető, így az eszközök magas árának köszönhetően az </w:t>
      </w:r>
      <w:proofErr w:type="spellStart"/>
      <w:r w:rsidRPr="00D0072D">
        <w:rPr>
          <w:rFonts w:cs="Times New Roman"/>
        </w:rPr>
        <w:t>iOS</w:t>
      </w:r>
      <w:proofErr w:type="spellEnd"/>
      <w:r w:rsidRPr="00D0072D">
        <w:rPr>
          <w:rFonts w:cs="Times New Roman"/>
        </w:rPr>
        <w:t xml:space="preserve"> nem növekedett tovább, inkább konstans résztvevője lett a piacnak. </w:t>
      </w:r>
    </w:p>
    <w:p w14:paraId="698285FF" w14:textId="4ACD58F1" w:rsidR="00A471C6" w:rsidRDefault="00A471C6" w:rsidP="00A471C6">
      <w:pPr>
        <w:spacing w:after="120" w:line="360" w:lineRule="auto"/>
        <w:ind w:firstLine="720"/>
        <w:jc w:val="both"/>
        <w:rPr>
          <w:rFonts w:cs="Times New Roman"/>
        </w:rPr>
      </w:pPr>
      <w:r w:rsidRPr="00D0072D">
        <w:rPr>
          <w:rFonts w:cs="Times New Roman"/>
        </w:rPr>
        <w:t xml:space="preserve">Másrészt, az </w:t>
      </w:r>
      <w:proofErr w:type="spellStart"/>
      <w:r w:rsidRPr="00D0072D">
        <w:rPr>
          <w:rFonts w:cs="Times New Roman"/>
        </w:rPr>
        <w:t>Android</w:t>
      </w:r>
      <w:proofErr w:type="spellEnd"/>
      <w:r w:rsidRPr="00D0072D">
        <w:rPr>
          <w:rFonts w:cs="Times New Roman"/>
        </w:rPr>
        <w:t xml:space="preserve"> fejlesztője a Google, mely nyílt forráskódúvá tette a szoftvert, ezáltal szabad utat adva a fejlesztőknek. Ehhez képest az Apple </w:t>
      </w:r>
      <w:proofErr w:type="spellStart"/>
      <w:r w:rsidRPr="00D0072D">
        <w:rPr>
          <w:rFonts w:cs="Times New Roman"/>
        </w:rPr>
        <w:t>iOS</w:t>
      </w:r>
      <w:proofErr w:type="spellEnd"/>
      <w:r w:rsidRPr="00D0072D">
        <w:rPr>
          <w:rFonts w:cs="Times New Roman"/>
        </w:rPr>
        <w:t xml:space="preserve"> rendszere továbbra is zárt forráskódú maradt. Mégis az </w:t>
      </w:r>
      <w:proofErr w:type="spellStart"/>
      <w:r w:rsidRPr="00D0072D">
        <w:rPr>
          <w:rFonts w:cs="Times New Roman"/>
        </w:rPr>
        <w:t>iOS</w:t>
      </w:r>
      <w:proofErr w:type="spellEnd"/>
      <w:r w:rsidRPr="00D0072D">
        <w:rPr>
          <w:rFonts w:cs="Times New Roman"/>
        </w:rPr>
        <w:t xml:space="preserve"> használók aránya nem csökkent, mivel sok előnyét tudja felmutatni a társával szemben. Ezek között van a </w:t>
      </w:r>
      <w:commentRangeStart w:id="817"/>
      <w:del w:id="818" w:author="Vihari Réka" w:date="2018-11-22T10:11:00Z">
        <w:r w:rsidRPr="00D0072D" w:rsidDel="00465BCB">
          <w:rPr>
            <w:rFonts w:cs="Times New Roman"/>
          </w:rPr>
          <w:delText>gyorsaság</w:delText>
        </w:r>
        <w:commentRangeEnd w:id="817"/>
        <w:r w:rsidR="00B352E2" w:rsidDel="00465BCB">
          <w:rPr>
            <w:rStyle w:val="Jegyzethivatkozs"/>
          </w:rPr>
          <w:commentReference w:id="817"/>
        </w:r>
      </w:del>
      <w:ins w:id="819" w:author="Vihari Réka" w:date="2018-11-22T10:11:00Z">
        <w:r w:rsidR="00465BCB">
          <w:rPr>
            <w:rFonts w:cs="Times New Roman"/>
          </w:rPr>
          <w:t>teljesítmény</w:t>
        </w:r>
      </w:ins>
      <w:r w:rsidRPr="00D0072D">
        <w:rPr>
          <w:rFonts w:cs="Times New Roman"/>
        </w:rPr>
        <w:t xml:space="preserve">, melyet az alábbi diagramon szemléltetek is: </w:t>
      </w:r>
    </w:p>
    <w:p w14:paraId="4F5B7D46" w14:textId="77777777" w:rsidR="00A471C6" w:rsidRDefault="00A471C6" w:rsidP="00A471C6">
      <w:pPr>
        <w:keepNext/>
        <w:jc w:val="center"/>
      </w:pPr>
      <w:r w:rsidRPr="00D0072D">
        <w:rPr>
          <w:rFonts w:cs="Times New Roman"/>
        </w:rPr>
        <w:br/>
      </w:r>
      <w:r>
        <w:rPr>
          <w:rFonts w:ascii="Calibri" w:hAnsi="Calibri" w:cs="Times New Roman"/>
          <w:noProof/>
          <w:color w:val="000000"/>
        </w:rPr>
        <w:drawing>
          <wp:inline distT="0" distB="0" distL="0" distR="0" wp14:anchorId="02BE8832" wp14:editId="627BA387">
            <wp:extent cx="5811834" cy="3286539"/>
            <wp:effectExtent l="0" t="0" r="5080" b="317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pernyőfotó 2018-11-12 - 21.47.2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5246" cy="3305433"/>
                    </a:xfrm>
                    <a:prstGeom prst="rect">
                      <a:avLst/>
                    </a:prstGeom>
                  </pic:spPr>
                </pic:pic>
              </a:graphicData>
            </a:graphic>
          </wp:inline>
        </w:drawing>
      </w:r>
    </w:p>
    <w:p w14:paraId="03E1C704" w14:textId="6AA47580" w:rsidR="00A471C6" w:rsidRPr="00D0072D" w:rsidRDefault="00B51D2C" w:rsidP="00106CCB">
      <w:pPr>
        <w:pStyle w:val="Kpalrs"/>
        <w:spacing w:before="120" w:after="240" w:line="360" w:lineRule="auto"/>
        <w:jc w:val="center"/>
        <w:pPrChange w:id="820" w:author="Vihari Réka" w:date="2018-11-30T21:05:00Z">
          <w:pPr>
            <w:pStyle w:val="Kpalrs"/>
            <w:jc w:val="center"/>
          </w:pPr>
        </w:pPrChange>
      </w:pPr>
      <w:ins w:id="821"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1</w:t>
      </w:r>
      <w:ins w:id="822"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823" w:author="Vihari Réka" w:date="2018-11-30T21:45:00Z">
        <w:r>
          <w:rPr>
            <w:rFonts w:cs="Times New Roman"/>
            <w:b/>
            <w:bCs/>
            <w:i w:val="0"/>
            <w:iCs w:val="0"/>
            <w:noProof/>
            <w:color w:val="auto"/>
            <w:sz w:val="20"/>
            <w:szCs w:val="20"/>
          </w:rPr>
          <w:t>2</w:t>
        </w:r>
        <w:r>
          <w:rPr>
            <w:rFonts w:cs="Times New Roman"/>
            <w:b/>
            <w:bCs/>
            <w:i w:val="0"/>
            <w:iCs w:val="0"/>
            <w:color w:val="auto"/>
            <w:sz w:val="20"/>
            <w:szCs w:val="20"/>
          </w:rPr>
          <w:fldChar w:fldCharType="end"/>
        </w:r>
      </w:ins>
      <w:del w:id="824" w:author="Vihari Réka" w:date="2018-11-30T21:36:00Z">
        <w:r w:rsidR="005512CB" w:rsidRPr="00106CCB" w:rsidDel="00B51D2C">
          <w:rPr>
            <w:rFonts w:cs="Times New Roman"/>
            <w:b/>
            <w:bCs/>
            <w:i w:val="0"/>
            <w:iCs w:val="0"/>
            <w:color w:val="auto"/>
            <w:sz w:val="20"/>
            <w:szCs w:val="20"/>
            <w:rPrChange w:id="825" w:author="Vihari Réka" w:date="2018-11-30T21:05:00Z">
              <w:rPr>
                <w:noProof/>
              </w:rPr>
            </w:rPrChange>
          </w:rPr>
          <w:fldChar w:fldCharType="begin"/>
        </w:r>
        <w:r w:rsidR="005512CB" w:rsidRPr="00106CCB" w:rsidDel="00B51D2C">
          <w:rPr>
            <w:rFonts w:cs="Times New Roman"/>
            <w:b/>
            <w:bCs/>
            <w:i w:val="0"/>
            <w:iCs w:val="0"/>
            <w:color w:val="auto"/>
            <w:sz w:val="20"/>
            <w:szCs w:val="20"/>
            <w:rPrChange w:id="826" w:author="Vihari Réka" w:date="2018-11-30T21:05:00Z">
              <w:rPr>
                <w:noProof/>
              </w:rPr>
            </w:rPrChange>
          </w:rPr>
          <w:delInstrText xml:space="preserve"> STYLEREF 1 \s </w:delInstrText>
        </w:r>
        <w:r w:rsidR="005512CB" w:rsidRPr="00106CCB" w:rsidDel="00B51D2C">
          <w:rPr>
            <w:rFonts w:cs="Times New Roman"/>
            <w:b/>
            <w:bCs/>
            <w:i w:val="0"/>
            <w:iCs w:val="0"/>
            <w:color w:val="auto"/>
            <w:sz w:val="20"/>
            <w:szCs w:val="20"/>
            <w:rPrChange w:id="827" w:author="Vihari Réka" w:date="2018-11-30T21:05:00Z">
              <w:rPr>
                <w:noProof/>
              </w:rPr>
            </w:rPrChange>
          </w:rPr>
          <w:fldChar w:fldCharType="separate"/>
        </w:r>
        <w:r w:rsidR="000B295A" w:rsidRPr="00106CCB" w:rsidDel="00B51D2C">
          <w:rPr>
            <w:rFonts w:cs="Times New Roman"/>
            <w:b/>
            <w:bCs/>
            <w:i w:val="0"/>
            <w:iCs w:val="0"/>
            <w:color w:val="auto"/>
            <w:sz w:val="20"/>
            <w:szCs w:val="20"/>
            <w:rPrChange w:id="828" w:author="Vihari Réka" w:date="2018-11-30T21:05:00Z">
              <w:rPr>
                <w:noProof/>
              </w:rPr>
            </w:rPrChange>
          </w:rPr>
          <w:delText>1</w:delText>
        </w:r>
        <w:r w:rsidR="005512CB" w:rsidRPr="00106CCB" w:rsidDel="00B51D2C">
          <w:rPr>
            <w:rFonts w:cs="Times New Roman"/>
            <w:b/>
            <w:bCs/>
            <w:i w:val="0"/>
            <w:iCs w:val="0"/>
            <w:color w:val="auto"/>
            <w:sz w:val="20"/>
            <w:szCs w:val="20"/>
            <w:rPrChange w:id="829" w:author="Vihari Réka" w:date="2018-11-30T21:05:00Z">
              <w:rPr>
                <w:noProof/>
              </w:rPr>
            </w:rPrChange>
          </w:rPr>
          <w:fldChar w:fldCharType="end"/>
        </w:r>
        <w:r w:rsidR="000B295A" w:rsidRPr="00106CCB" w:rsidDel="00B51D2C">
          <w:rPr>
            <w:rFonts w:cs="Times New Roman"/>
            <w:b/>
            <w:bCs/>
            <w:i w:val="0"/>
            <w:iCs w:val="0"/>
            <w:color w:val="auto"/>
            <w:sz w:val="20"/>
            <w:szCs w:val="20"/>
            <w:rPrChange w:id="830" w:author="Vihari Réka" w:date="2018-11-30T21:05:00Z">
              <w:rPr/>
            </w:rPrChange>
          </w:rPr>
          <w:delText>.</w:delText>
        </w:r>
        <w:r w:rsidR="005512CB" w:rsidRPr="00106CCB" w:rsidDel="00B51D2C">
          <w:rPr>
            <w:rFonts w:cs="Times New Roman"/>
            <w:b/>
            <w:bCs/>
            <w:i w:val="0"/>
            <w:iCs w:val="0"/>
            <w:color w:val="auto"/>
            <w:sz w:val="20"/>
            <w:szCs w:val="20"/>
            <w:rPrChange w:id="831" w:author="Vihari Réka" w:date="2018-11-30T21:05:00Z">
              <w:rPr>
                <w:noProof/>
              </w:rPr>
            </w:rPrChange>
          </w:rPr>
          <w:fldChar w:fldCharType="begin"/>
        </w:r>
        <w:r w:rsidR="005512CB" w:rsidRPr="00106CCB" w:rsidDel="00B51D2C">
          <w:rPr>
            <w:rFonts w:cs="Times New Roman"/>
            <w:b/>
            <w:bCs/>
            <w:i w:val="0"/>
            <w:iCs w:val="0"/>
            <w:color w:val="auto"/>
            <w:sz w:val="20"/>
            <w:szCs w:val="20"/>
            <w:rPrChange w:id="832" w:author="Vihari Réka" w:date="2018-11-30T21:05:00Z">
              <w:rPr>
                <w:noProof/>
              </w:rPr>
            </w:rPrChange>
          </w:rPr>
          <w:delInstrText xml:space="preserve"> SEQ ábra \* ARABIC \s 1 </w:delInstrText>
        </w:r>
        <w:r w:rsidR="005512CB" w:rsidRPr="00106CCB" w:rsidDel="00B51D2C">
          <w:rPr>
            <w:rFonts w:cs="Times New Roman"/>
            <w:b/>
            <w:bCs/>
            <w:i w:val="0"/>
            <w:iCs w:val="0"/>
            <w:color w:val="auto"/>
            <w:sz w:val="20"/>
            <w:szCs w:val="20"/>
            <w:rPrChange w:id="833" w:author="Vihari Réka" w:date="2018-11-30T21:05:00Z">
              <w:rPr>
                <w:noProof/>
              </w:rPr>
            </w:rPrChange>
          </w:rPr>
          <w:fldChar w:fldCharType="separate"/>
        </w:r>
        <w:r w:rsidR="000B295A" w:rsidRPr="00106CCB" w:rsidDel="00B51D2C">
          <w:rPr>
            <w:rFonts w:cs="Times New Roman"/>
            <w:b/>
            <w:bCs/>
            <w:i w:val="0"/>
            <w:iCs w:val="0"/>
            <w:color w:val="auto"/>
            <w:sz w:val="20"/>
            <w:szCs w:val="20"/>
            <w:rPrChange w:id="834" w:author="Vihari Réka" w:date="2018-11-30T21:05:00Z">
              <w:rPr>
                <w:noProof/>
              </w:rPr>
            </w:rPrChange>
          </w:rPr>
          <w:delText>2</w:delText>
        </w:r>
        <w:r w:rsidR="005512CB" w:rsidRPr="00106CCB" w:rsidDel="00B51D2C">
          <w:rPr>
            <w:rFonts w:cs="Times New Roman"/>
            <w:b/>
            <w:bCs/>
            <w:i w:val="0"/>
            <w:iCs w:val="0"/>
            <w:color w:val="auto"/>
            <w:sz w:val="20"/>
            <w:szCs w:val="20"/>
            <w:rPrChange w:id="835" w:author="Vihari Réka" w:date="2018-11-30T21:05:00Z">
              <w:rPr>
                <w:noProof/>
              </w:rPr>
            </w:rPrChange>
          </w:rPr>
          <w:fldChar w:fldCharType="end"/>
        </w:r>
      </w:del>
      <w:r w:rsidR="00A471C6" w:rsidRPr="00106CCB">
        <w:rPr>
          <w:rFonts w:cs="Times New Roman"/>
          <w:b/>
          <w:bCs/>
          <w:i w:val="0"/>
          <w:iCs w:val="0"/>
          <w:color w:val="auto"/>
          <w:sz w:val="20"/>
          <w:szCs w:val="20"/>
          <w:rPrChange w:id="836" w:author="Vihari Réka" w:date="2018-11-30T21:05:00Z">
            <w:rPr/>
          </w:rPrChange>
        </w:rPr>
        <w:t xml:space="preserve">. ábra </w:t>
      </w:r>
      <w:proofErr w:type="spellStart"/>
      <w:r w:rsidR="00A471C6" w:rsidRPr="00106CCB">
        <w:rPr>
          <w:rFonts w:cs="Times New Roman"/>
          <w:b/>
          <w:bCs/>
          <w:i w:val="0"/>
          <w:iCs w:val="0"/>
          <w:color w:val="auto"/>
          <w:sz w:val="20"/>
          <w:szCs w:val="20"/>
          <w:rPrChange w:id="837" w:author="Vihari Réka" w:date="2018-11-30T21:05:00Z">
            <w:rPr/>
          </w:rPrChange>
        </w:rPr>
        <w:t>iOS</w:t>
      </w:r>
      <w:proofErr w:type="spellEnd"/>
      <w:r w:rsidR="00A471C6" w:rsidRPr="00106CCB">
        <w:rPr>
          <w:rFonts w:cs="Times New Roman"/>
          <w:b/>
          <w:bCs/>
          <w:i w:val="0"/>
          <w:iCs w:val="0"/>
          <w:color w:val="auto"/>
          <w:sz w:val="20"/>
          <w:szCs w:val="20"/>
          <w:rPrChange w:id="838" w:author="Vihari Réka" w:date="2018-11-30T21:05:00Z">
            <w:rPr/>
          </w:rPrChange>
        </w:rPr>
        <w:t xml:space="preserve"> készülékek gyorsasága </w:t>
      </w:r>
      <w:proofErr w:type="spellStart"/>
      <w:r w:rsidR="00A471C6" w:rsidRPr="00106CCB">
        <w:rPr>
          <w:rFonts w:cs="Times New Roman"/>
          <w:b/>
          <w:bCs/>
          <w:i w:val="0"/>
          <w:iCs w:val="0"/>
          <w:color w:val="auto"/>
          <w:sz w:val="20"/>
          <w:szCs w:val="20"/>
          <w:rPrChange w:id="839" w:author="Vihari Réka" w:date="2018-11-30T21:05:00Z">
            <w:rPr/>
          </w:rPrChange>
        </w:rPr>
        <w:t>Android</w:t>
      </w:r>
      <w:proofErr w:type="spellEnd"/>
      <w:r w:rsidR="00A471C6" w:rsidRPr="00106CCB">
        <w:rPr>
          <w:rFonts w:cs="Times New Roman"/>
          <w:b/>
          <w:bCs/>
          <w:i w:val="0"/>
          <w:iCs w:val="0"/>
          <w:color w:val="auto"/>
          <w:sz w:val="20"/>
          <w:szCs w:val="20"/>
          <w:rPrChange w:id="840" w:author="Vihari Réka" w:date="2018-11-30T21:05:00Z">
            <w:rPr/>
          </w:rPrChange>
        </w:rPr>
        <w:t xml:space="preserve"> készülékekhez képest</w:t>
      </w:r>
      <w:r w:rsidR="00A471C6">
        <w:rPr>
          <w:rFonts w:ascii="Calibri" w:hAnsi="Calibri" w:cs="Times New Roman"/>
          <w:color w:val="000000"/>
        </w:rPr>
        <w:br/>
      </w:r>
    </w:p>
    <w:p w14:paraId="079C9D1A" w14:textId="0F348B51" w:rsidR="00A471C6" w:rsidRPr="00D0072D" w:rsidDel="00431D2A" w:rsidRDefault="00A471C6" w:rsidP="00A471C6">
      <w:pPr>
        <w:spacing w:after="120" w:line="360" w:lineRule="auto"/>
        <w:ind w:firstLine="720"/>
        <w:jc w:val="both"/>
        <w:rPr>
          <w:del w:id="841" w:author="Illanicz Barnabás" w:date="2018-11-26T11:19:00Z"/>
          <w:rFonts w:cs="Times New Roman"/>
        </w:rPr>
      </w:pPr>
      <w:r w:rsidRPr="00D0072D">
        <w:rPr>
          <w:rFonts w:cs="Times New Roman"/>
        </w:rPr>
        <w:t xml:space="preserve">Az ábra alapján látszik, hogy míg egy videó szerkesztése iPhone X készülékkel 0:42 másodpercet vesz igénybe, </w:t>
      </w:r>
      <w:commentRangeStart w:id="842"/>
      <w:r w:rsidRPr="00D0072D">
        <w:rPr>
          <w:rFonts w:cs="Times New Roman"/>
        </w:rPr>
        <w:t xml:space="preserve">addig </w:t>
      </w:r>
      <w:proofErr w:type="spellStart"/>
      <w:r w:rsidRPr="00D0072D">
        <w:rPr>
          <w:rFonts w:cs="Times New Roman"/>
        </w:rPr>
        <w:t>Android</w:t>
      </w:r>
      <w:proofErr w:type="spellEnd"/>
      <w:r w:rsidRPr="00D0072D">
        <w:rPr>
          <w:rFonts w:cs="Times New Roman"/>
        </w:rPr>
        <w:t xml:space="preserve"> operációs rendszerrel ellátott társainak ez akár több mint a kétszeresébe is telhet</w:t>
      </w:r>
      <w:commentRangeEnd w:id="842"/>
      <w:r w:rsidR="00C14E9E">
        <w:rPr>
          <w:rStyle w:val="Jegyzethivatkozs"/>
        </w:rPr>
        <w:commentReference w:id="842"/>
      </w:r>
      <w:r w:rsidRPr="00D0072D">
        <w:rPr>
          <w:rFonts w:cs="Times New Roman"/>
        </w:rPr>
        <w:t xml:space="preserve">. </w:t>
      </w:r>
      <w:ins w:id="843" w:author="Vihari Réka" w:date="2018-11-22T10:13:00Z">
        <w:r w:rsidR="00465BCB">
          <w:rPr>
            <w:rFonts w:cs="Times New Roman"/>
          </w:rPr>
          <w:t xml:space="preserve">A készülékek nem azonos CPU-val és memóriával rendelkeznek, de látható, hogy jelenleg nincs olyan </w:t>
        </w:r>
        <w:proofErr w:type="spellStart"/>
        <w:r w:rsidR="00465BCB">
          <w:rPr>
            <w:rFonts w:cs="Times New Roman"/>
          </w:rPr>
          <w:t>Andoroid-os</w:t>
        </w:r>
        <w:proofErr w:type="spellEnd"/>
        <w:r w:rsidR="00465BCB">
          <w:rPr>
            <w:rFonts w:cs="Times New Roman"/>
          </w:rPr>
          <w:t xml:space="preserve"> készülék, mely hasonló gyorsaságot tudna nyújtani. </w:t>
        </w:r>
      </w:ins>
      <w:ins w:id="844" w:author="Vihari Réka" w:date="2018-11-22T10:12:00Z">
        <w:r w:rsidR="00465BCB">
          <w:rPr>
            <w:rFonts w:cs="Times New Roman"/>
          </w:rPr>
          <w:t xml:space="preserve">Nem </w:t>
        </w:r>
      </w:ins>
      <w:del w:id="845" w:author="Vihari Réka" w:date="2018-11-22T10:12:00Z">
        <w:r w:rsidDel="00465BCB">
          <w:rPr>
            <w:rFonts w:cs="Times New Roman"/>
          </w:rPr>
          <w:delText xml:space="preserve">Nem </w:delText>
        </w:r>
      </w:del>
      <w:r>
        <w:rPr>
          <w:rFonts w:cs="Times New Roman"/>
        </w:rPr>
        <w:t xml:space="preserve">csak a videó szerkesztésben mutatkozik meg a gyorsaság, hanem a mindennapi alkalmazások használatában is észrevehető. Ha több percet kell várnunk egy alkalmazás betöltéséhez, az nagy mértékben ronthatja a felhasználói élményt. </w:t>
      </w:r>
    </w:p>
    <w:p w14:paraId="1E43AE36" w14:textId="759252DB" w:rsidR="00A471C6" w:rsidDel="00431D2A" w:rsidRDefault="00A471C6" w:rsidP="00A471C6">
      <w:pPr>
        <w:spacing w:after="120" w:line="360" w:lineRule="auto"/>
        <w:jc w:val="both"/>
        <w:rPr>
          <w:del w:id="846" w:author="Illanicz Barnabás" w:date="2018-11-26T11:19:00Z"/>
          <w:rFonts w:cs="Times New Roman"/>
        </w:rPr>
      </w:pPr>
    </w:p>
    <w:p w14:paraId="23DE425C" w14:textId="77777777" w:rsidR="00431D2A" w:rsidRDefault="00A471C6" w:rsidP="00A471C6">
      <w:pPr>
        <w:spacing w:after="120" w:line="360" w:lineRule="auto"/>
        <w:jc w:val="both"/>
        <w:rPr>
          <w:ins w:id="847" w:author="Illanicz Barnabás" w:date="2018-11-26T11:19:00Z"/>
          <w:rFonts w:cs="Times New Roman"/>
        </w:rPr>
      </w:pPr>
      <w:del w:id="848" w:author="Illanicz Barnabás" w:date="2018-11-26T11:19:00Z">
        <w:r w:rsidDel="00431D2A">
          <w:rPr>
            <w:rFonts w:cs="Times New Roman"/>
          </w:rPr>
          <w:br/>
        </w:r>
      </w:del>
    </w:p>
    <w:p w14:paraId="257F1733" w14:textId="60EA9EE3" w:rsidR="00A471C6" w:rsidRDefault="00A471C6" w:rsidP="00A471C6">
      <w:pPr>
        <w:spacing w:after="120" w:line="360" w:lineRule="auto"/>
        <w:jc w:val="both"/>
        <w:rPr>
          <w:rFonts w:cs="Times New Roman"/>
        </w:rPr>
      </w:pPr>
      <w:r w:rsidRPr="00D0072D">
        <w:rPr>
          <w:rFonts w:cs="Times New Roman"/>
        </w:rPr>
        <w:t xml:space="preserve">Továbbá, a csak cégen belüli platform támogatottságnak köszönhetően jobb a hardver és szoftver integrációja. A nemrég bevezetett 3D </w:t>
      </w:r>
      <w:proofErr w:type="spellStart"/>
      <w:r w:rsidRPr="00D0072D">
        <w:rPr>
          <w:rFonts w:cs="Times New Roman"/>
        </w:rPr>
        <w:t>Touch</w:t>
      </w:r>
      <w:proofErr w:type="spellEnd"/>
      <w:r w:rsidRPr="00D0072D">
        <w:rPr>
          <w:rFonts w:cs="Times New Roman"/>
        </w:rPr>
        <w:t xml:space="preserve"> funkciója említendő meg ez</w:t>
      </w:r>
      <w:ins w:id="849" w:author="Illanicz Barnabás" w:date="2018-11-19T10:20:00Z">
        <w:r w:rsidR="004C3A0E">
          <w:rPr>
            <w:rFonts w:cs="Times New Roman"/>
          </w:rPr>
          <w:t xml:space="preserve"> </w:t>
        </w:r>
      </w:ins>
      <w:r w:rsidRPr="00D0072D">
        <w:rPr>
          <w:rFonts w:cs="Times New Roman"/>
        </w:rPr>
        <w:t xml:space="preserve">esetben, mely </w:t>
      </w:r>
      <w:r w:rsidRPr="00D0072D">
        <w:rPr>
          <w:rFonts w:cs="Times New Roman"/>
        </w:rPr>
        <w:lastRenderedPageBreak/>
        <w:t xml:space="preserve">érzékeli a képernyő nyomásának erejét, ezzel is új funkciókat adva az operációs rendszernek. </w:t>
      </w:r>
      <w:r>
        <w:rPr>
          <w:rFonts w:cs="Times New Roman"/>
        </w:rPr>
        <w:t xml:space="preserve">Illetve, ezzel is növelne az egyszerűbb használhatóságot az </w:t>
      </w:r>
      <w:proofErr w:type="spellStart"/>
      <w:r>
        <w:rPr>
          <w:rFonts w:cs="Times New Roman"/>
        </w:rPr>
        <w:t>And</w:t>
      </w:r>
      <w:ins w:id="850" w:author="Illanicz Barnabás" w:date="2018-11-19T10:20:00Z">
        <w:r w:rsidR="004C3A0E">
          <w:rPr>
            <w:rFonts w:cs="Times New Roman"/>
          </w:rPr>
          <w:t>r</w:t>
        </w:r>
      </w:ins>
      <w:r>
        <w:rPr>
          <w:rFonts w:cs="Times New Roman"/>
        </w:rPr>
        <w:t>o</w:t>
      </w:r>
      <w:del w:id="851" w:author="Illanicz Barnabás" w:date="2018-11-19T10:20:00Z">
        <w:r w:rsidDel="004C3A0E">
          <w:rPr>
            <w:rFonts w:cs="Times New Roman"/>
          </w:rPr>
          <w:delText>r</w:delText>
        </w:r>
      </w:del>
      <w:r>
        <w:rPr>
          <w:rFonts w:cs="Times New Roman"/>
        </w:rPr>
        <w:t>id</w:t>
      </w:r>
      <w:proofErr w:type="spellEnd"/>
      <w:r>
        <w:rPr>
          <w:rFonts w:cs="Times New Roman"/>
        </w:rPr>
        <w:t xml:space="preserve"> rendszerekhez képest. </w:t>
      </w:r>
    </w:p>
    <w:p w14:paraId="17A9C13E" w14:textId="51979D7F" w:rsidR="00A471C6" w:rsidRPr="00D0072D" w:rsidRDefault="00A471C6" w:rsidP="00A471C6">
      <w:pPr>
        <w:spacing w:after="120" w:line="360" w:lineRule="auto"/>
        <w:ind w:firstLine="720"/>
        <w:jc w:val="both"/>
        <w:rPr>
          <w:rFonts w:cs="Times New Roman"/>
        </w:rPr>
      </w:pPr>
      <w:commentRangeStart w:id="852"/>
      <w:r>
        <w:rPr>
          <w:rFonts w:cs="Times New Roman"/>
        </w:rPr>
        <w:t>Az App</w:t>
      </w:r>
      <w:ins w:id="853" w:author="Vihari Réka" w:date="2018-11-22T10:14:00Z">
        <w:r w:rsidR="00465BCB">
          <w:rPr>
            <w:rFonts w:cs="Times New Roman"/>
          </w:rPr>
          <w:t xml:space="preserve">le </w:t>
        </w:r>
      </w:ins>
      <w:del w:id="854" w:author="Illanicz Barnabás" w:date="2018-11-19T10:20:00Z">
        <w:r w:rsidDel="000F73BC">
          <w:rPr>
            <w:rFonts w:cs="Times New Roman"/>
          </w:rPr>
          <w:delText xml:space="preserve">le </w:delText>
        </w:r>
      </w:del>
      <w:proofErr w:type="spellStart"/>
      <w:r>
        <w:rPr>
          <w:rFonts w:cs="Times New Roman"/>
        </w:rPr>
        <w:t>Store-ban</w:t>
      </w:r>
      <w:proofErr w:type="spellEnd"/>
      <w:r>
        <w:rPr>
          <w:rFonts w:cs="Times New Roman"/>
        </w:rPr>
        <w:t xml:space="preserve"> megtalálható alkalmazások </w:t>
      </w:r>
      <w:proofErr w:type="spellStart"/>
      <w:r>
        <w:rPr>
          <w:rFonts w:cs="Times New Roman"/>
        </w:rPr>
        <w:t>kiemelkedőek</w:t>
      </w:r>
      <w:proofErr w:type="spellEnd"/>
      <w:r>
        <w:rPr>
          <w:rFonts w:cs="Times New Roman"/>
        </w:rPr>
        <w:t xml:space="preserve"> a Google</w:t>
      </w:r>
      <w:ins w:id="855" w:author="Illanicz Barnabás" w:date="2018-11-19T10:20:00Z">
        <w:r w:rsidR="000F73BC">
          <w:rPr>
            <w:rFonts w:cs="Times New Roman"/>
          </w:rPr>
          <w:t xml:space="preserve"> Play</w:t>
        </w:r>
      </w:ins>
      <w:r>
        <w:rPr>
          <w:rFonts w:cs="Times New Roman"/>
        </w:rPr>
        <w:t xml:space="preserve"> Áruházban megtalálható </w:t>
      </w:r>
      <w:proofErr w:type="spellStart"/>
      <w:r>
        <w:rPr>
          <w:rFonts w:cs="Times New Roman"/>
        </w:rPr>
        <w:t>Android</w:t>
      </w:r>
      <w:proofErr w:type="spellEnd"/>
      <w:r>
        <w:rPr>
          <w:rFonts w:cs="Times New Roman"/>
        </w:rPr>
        <w:t xml:space="preserve"> készülékeken elérhető applikációktól. </w:t>
      </w:r>
      <w:commentRangeEnd w:id="852"/>
      <w:r w:rsidR="008C5897">
        <w:rPr>
          <w:rStyle w:val="Jegyzethivatkozs"/>
        </w:rPr>
        <w:commentReference w:id="852"/>
      </w:r>
      <w:r>
        <w:rPr>
          <w:rFonts w:cs="Times New Roman"/>
        </w:rPr>
        <w:t xml:space="preserve">Ez az Apple szigorú követelményeinek is köszönhető, az applikációk publikálásával szemben. Továbbá, </w:t>
      </w:r>
      <w:commentRangeStart w:id="856"/>
      <w:r>
        <w:rPr>
          <w:rFonts w:cs="Times New Roman"/>
        </w:rPr>
        <w:t xml:space="preserve">az </w:t>
      </w:r>
      <w:proofErr w:type="spellStart"/>
      <w:r>
        <w:rPr>
          <w:rFonts w:cs="Times New Roman"/>
        </w:rPr>
        <w:t>Android</w:t>
      </w:r>
      <w:proofErr w:type="spellEnd"/>
      <w:r>
        <w:rPr>
          <w:rFonts w:cs="Times New Roman"/>
        </w:rPr>
        <w:t xml:space="preserve"> nagy </w:t>
      </w:r>
      <w:del w:id="857" w:author="Vihari Réka" w:date="2018-11-22T10:16:00Z">
        <w:r w:rsidDel="00465BCB">
          <w:rPr>
            <w:rFonts w:cs="Times New Roman"/>
          </w:rPr>
          <w:delText xml:space="preserve">platform </w:delText>
        </w:r>
      </w:del>
      <w:ins w:id="858" w:author="Vihari Réka" w:date="2018-11-22T10:16:00Z">
        <w:r w:rsidR="00465BCB">
          <w:rPr>
            <w:rFonts w:cs="Times New Roman"/>
          </w:rPr>
          <w:t>eszköz</w:t>
        </w:r>
      </w:ins>
      <w:r>
        <w:rPr>
          <w:rFonts w:cs="Times New Roman"/>
        </w:rPr>
        <w:t xml:space="preserve">támogatottsága </w:t>
      </w:r>
      <w:ins w:id="859" w:author="Vihari Réka" w:date="2018-11-22T10:16:00Z">
        <w:r w:rsidR="00465BCB">
          <w:rPr>
            <w:rFonts w:cs="Times New Roman"/>
          </w:rPr>
          <w:t xml:space="preserve">és a különböző gyártók </w:t>
        </w:r>
      </w:ins>
      <w:r>
        <w:rPr>
          <w:rFonts w:cs="Times New Roman"/>
        </w:rPr>
        <w:t>révén</w:t>
      </w:r>
      <w:commentRangeEnd w:id="856"/>
      <w:r w:rsidR="004D2196">
        <w:rPr>
          <w:rStyle w:val="Jegyzethivatkozs"/>
        </w:rPr>
        <w:commentReference w:id="856"/>
      </w:r>
      <w:r>
        <w:rPr>
          <w:rFonts w:cs="Times New Roman"/>
        </w:rPr>
        <w:t xml:space="preserve">, nehéz olyan alkalmazásokat készíteni, melyek minden készüléken a megfelelő teljesítményt és felhasználói élményt nyújtják. Viszont </w:t>
      </w:r>
      <w:proofErr w:type="spellStart"/>
      <w:r>
        <w:rPr>
          <w:rFonts w:cs="Times New Roman"/>
        </w:rPr>
        <w:t>iOS</w:t>
      </w:r>
      <w:proofErr w:type="spellEnd"/>
      <w:r>
        <w:rPr>
          <w:rFonts w:cs="Times New Roman"/>
        </w:rPr>
        <w:t xml:space="preserve">-re fejlesztés során lehetőségünk van minden </w:t>
      </w:r>
      <w:commentRangeStart w:id="860"/>
      <w:del w:id="861" w:author="Vihari Réka" w:date="2018-11-22T10:16:00Z">
        <w:r w:rsidDel="00465BCB">
          <w:rPr>
            <w:rFonts w:cs="Times New Roman"/>
          </w:rPr>
          <w:delText xml:space="preserve">platformra </w:delText>
        </w:r>
        <w:commentRangeEnd w:id="860"/>
        <w:r w:rsidR="003C458B" w:rsidDel="00465BCB">
          <w:rPr>
            <w:rStyle w:val="Jegyzethivatkozs"/>
          </w:rPr>
          <w:commentReference w:id="860"/>
        </w:r>
      </w:del>
      <w:ins w:id="862" w:author="Vihari Réka" w:date="2018-11-22T10:16:00Z">
        <w:r w:rsidR="00465BCB">
          <w:rPr>
            <w:rFonts w:cs="Times New Roman"/>
          </w:rPr>
          <w:t xml:space="preserve">eszközre </w:t>
        </w:r>
      </w:ins>
      <w:r>
        <w:rPr>
          <w:rFonts w:cs="Times New Roman"/>
        </w:rPr>
        <w:t xml:space="preserve">és verzióra tesztelni, ezzel ellenőrizve alkalmazásunk megfelelő működését. </w:t>
      </w:r>
    </w:p>
    <w:p w14:paraId="66672676"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Ezen felül, érdemes még megemlíteni az iPhone együttműködését az Apple által forgalmazott Mac gépekkel. Akár telefonhívást vagy üzenet érkezik a telefonunkra, azonnal megjeleníti laptopunkon is. Továbbá, ha mobilunkon böngésszük az Internetet, akkor </w:t>
      </w:r>
      <w:proofErr w:type="spellStart"/>
      <w:r w:rsidRPr="00D0072D">
        <w:rPr>
          <w:rFonts w:cs="Times New Roman"/>
        </w:rPr>
        <w:t>számítógépünkön</w:t>
      </w:r>
      <w:proofErr w:type="spellEnd"/>
      <w:r w:rsidRPr="00D0072D">
        <w:rPr>
          <w:rFonts w:cs="Times New Roman"/>
        </w:rPr>
        <w:t xml:space="preserve"> megjelenik az opció, hogy ott folytassuk tovább a keresést. </w:t>
      </w:r>
    </w:p>
    <w:p w14:paraId="1E3B6CE3" w14:textId="7C95D0EC" w:rsidR="00A471C6" w:rsidRPr="00D0072D" w:rsidRDefault="00A471C6" w:rsidP="00A471C6">
      <w:pPr>
        <w:spacing w:after="120" w:line="360" w:lineRule="auto"/>
        <w:ind w:firstLine="720"/>
        <w:jc w:val="both"/>
        <w:rPr>
          <w:rFonts w:cs="Times New Roman"/>
        </w:rPr>
      </w:pPr>
      <w:r w:rsidRPr="00D0072D">
        <w:rPr>
          <w:rFonts w:cs="Times New Roman"/>
        </w:rPr>
        <w:t xml:space="preserve">Az </w:t>
      </w:r>
      <w:proofErr w:type="spellStart"/>
      <w:r w:rsidRPr="00D0072D">
        <w:rPr>
          <w:rFonts w:cs="Times New Roman"/>
        </w:rPr>
        <w:t>iCloud</w:t>
      </w:r>
      <w:proofErr w:type="spellEnd"/>
      <w:r w:rsidRPr="00D0072D">
        <w:rPr>
          <w:rFonts w:cs="Times New Roman"/>
        </w:rPr>
        <w:t xml:space="preserve"> az Apple által fejlesztett felhő tároló, melyből a készülék vásárlásánál 5 GB tárhelyet kapunk ingyenes</w:t>
      </w:r>
      <w:ins w:id="863" w:author="Illanicz Barnabás" w:date="2018-11-19T10:26:00Z">
        <w:r w:rsidR="00AD0D2D">
          <w:rPr>
            <w:rFonts w:cs="Times New Roman"/>
          </w:rPr>
          <w:t>en</w:t>
        </w:r>
      </w:ins>
      <w:r w:rsidRPr="00D0072D">
        <w:rPr>
          <w:rFonts w:cs="Times New Roman"/>
        </w:rPr>
        <w:t xml:space="preserve">. Ezen felül pedig kedvezményes áron juthatunk további tárhelyhez, melyet családtagjainkkal is megoszthatunk. Telefonunkon beállíthatjuk az automatikus </w:t>
      </w:r>
      <w:proofErr w:type="spellStart"/>
      <w:r w:rsidRPr="00D0072D">
        <w:rPr>
          <w:rFonts w:cs="Times New Roman"/>
        </w:rPr>
        <w:t>szinkronizációt</w:t>
      </w:r>
      <w:proofErr w:type="spellEnd"/>
      <w:r w:rsidRPr="00D0072D">
        <w:rPr>
          <w:rFonts w:cs="Times New Roman"/>
        </w:rPr>
        <w:t xml:space="preserve">, így nem kell foglalkozni adataink manuális időszerű feltöltésével. </w:t>
      </w:r>
    </w:p>
    <w:p w14:paraId="68CD0925"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Ezen előnyök alapján érthető, hogy akik eddig iPhone készüléket használnak, kevésbé hajlamosak váltani </w:t>
      </w:r>
      <w:proofErr w:type="spellStart"/>
      <w:r w:rsidRPr="00D0072D">
        <w:rPr>
          <w:rFonts w:cs="Times New Roman"/>
        </w:rPr>
        <w:t>Android</w:t>
      </w:r>
      <w:proofErr w:type="spellEnd"/>
      <w:r w:rsidRPr="00D0072D">
        <w:rPr>
          <w:rFonts w:cs="Times New Roman"/>
        </w:rPr>
        <w:t xml:space="preserve"> készülékre. </w:t>
      </w:r>
    </w:p>
    <w:p w14:paraId="1CE4B1A0" w14:textId="77777777" w:rsidR="00A471C6" w:rsidRPr="00CD4015" w:rsidRDefault="00A471C6" w:rsidP="00A471C6">
      <w:pPr>
        <w:pStyle w:val="Cmsor1"/>
        <w:keepLines w:val="0"/>
        <w:pageBreakBefore/>
        <w:spacing w:before="360" w:after="480" w:line="360" w:lineRule="auto"/>
        <w:jc w:val="both"/>
        <w:rPr>
          <w:rFonts w:ascii="Times New Roman" w:eastAsia="Times New Roman" w:hAnsi="Times New Roman" w:cs="Arial"/>
          <w:color w:val="auto"/>
          <w:kern w:val="32"/>
          <w:sz w:val="36"/>
          <w:szCs w:val="32"/>
        </w:rPr>
      </w:pPr>
      <w:bookmarkStart w:id="864" w:name="_Toc531377875"/>
      <w:r w:rsidRPr="00CD4015">
        <w:rPr>
          <w:rFonts w:ascii="Times New Roman" w:eastAsia="Times New Roman" w:hAnsi="Times New Roman" w:cs="Arial"/>
          <w:color w:val="auto"/>
          <w:kern w:val="32"/>
          <w:sz w:val="36"/>
          <w:szCs w:val="32"/>
        </w:rPr>
        <w:lastRenderedPageBreak/>
        <w:t>2</w:t>
      </w:r>
      <w:del w:id="865" w:author="Vihari Réka" w:date="2018-11-30T21:25:00Z">
        <w:r w:rsidRPr="00CD4015" w:rsidDel="004D20DC">
          <w:rPr>
            <w:rFonts w:ascii="Times New Roman" w:eastAsia="Times New Roman" w:hAnsi="Times New Roman" w:cs="Arial"/>
            <w:color w:val="auto"/>
            <w:kern w:val="32"/>
            <w:sz w:val="36"/>
            <w:szCs w:val="32"/>
          </w:rPr>
          <w:delText>.</w:delText>
        </w:r>
      </w:del>
      <w:r w:rsidRPr="00CD4015">
        <w:rPr>
          <w:rFonts w:ascii="Times New Roman" w:eastAsia="Times New Roman" w:hAnsi="Times New Roman" w:cs="Arial"/>
          <w:color w:val="auto"/>
          <w:kern w:val="32"/>
          <w:sz w:val="36"/>
          <w:szCs w:val="32"/>
        </w:rPr>
        <w:t xml:space="preserve"> Az </w:t>
      </w:r>
      <w:proofErr w:type="spellStart"/>
      <w:r w:rsidRPr="00CD4015">
        <w:rPr>
          <w:rFonts w:ascii="Times New Roman" w:eastAsia="Times New Roman" w:hAnsi="Times New Roman" w:cs="Arial"/>
          <w:color w:val="auto"/>
          <w:kern w:val="32"/>
          <w:sz w:val="36"/>
          <w:szCs w:val="32"/>
        </w:rPr>
        <w:t>iOS</w:t>
      </w:r>
      <w:proofErr w:type="spellEnd"/>
      <w:r w:rsidRPr="00CD4015">
        <w:rPr>
          <w:rFonts w:ascii="Times New Roman" w:eastAsia="Times New Roman" w:hAnsi="Times New Roman" w:cs="Arial"/>
          <w:color w:val="auto"/>
          <w:kern w:val="32"/>
          <w:sz w:val="36"/>
          <w:szCs w:val="32"/>
        </w:rPr>
        <w:t xml:space="preserve"> platform bemutatása</w:t>
      </w:r>
      <w:bookmarkEnd w:id="864"/>
    </w:p>
    <w:p w14:paraId="0C7F1128" w14:textId="2DC482EA" w:rsidR="00A471C6" w:rsidRPr="00CD4015" w:rsidRDefault="004D20DC" w:rsidP="00B51D2C">
      <w:pPr>
        <w:pStyle w:val="Cmsor2"/>
      </w:pPr>
      <w:bookmarkStart w:id="866" w:name="_Toc531377876"/>
      <w:ins w:id="867" w:author="Vihari Réka" w:date="2018-11-30T21:26:00Z">
        <w:r>
          <w:t xml:space="preserve">2.1 </w:t>
        </w:r>
      </w:ins>
      <w:r w:rsidR="00A471C6" w:rsidRPr="00CD4015">
        <w:t>Az operációs rendszer fejlődése</w:t>
      </w:r>
      <w:bookmarkEnd w:id="866"/>
    </w:p>
    <w:p w14:paraId="01C1F0B2" w14:textId="77777777" w:rsidR="00A471C6" w:rsidRPr="00670AF3" w:rsidRDefault="00A471C6" w:rsidP="00A471C6">
      <w:pPr>
        <w:ind w:right="-11"/>
        <w:rPr>
          <w:b/>
          <w:sz w:val="40"/>
          <w:szCs w:val="40"/>
        </w:rPr>
      </w:pPr>
    </w:p>
    <w:p w14:paraId="083B82E2" w14:textId="77777777" w:rsidR="00A471C6" w:rsidRDefault="00A471C6" w:rsidP="00A471C6">
      <w:pPr>
        <w:spacing w:after="120" w:line="360" w:lineRule="auto"/>
        <w:ind w:firstLine="720"/>
        <w:jc w:val="both"/>
        <w:rPr>
          <w:rFonts w:cs="Times New Roman"/>
        </w:rPr>
      </w:pPr>
      <w:r w:rsidRPr="00EF6033">
        <w:rPr>
          <w:rFonts w:cs="Times New Roman"/>
        </w:rPr>
        <w:t xml:space="preserve">Az Apple operációs rendszere az </w:t>
      </w:r>
      <w:proofErr w:type="spellStart"/>
      <w:r w:rsidRPr="00EF6033">
        <w:rPr>
          <w:rFonts w:cs="Times New Roman"/>
        </w:rPr>
        <w:t>iOS</w:t>
      </w:r>
      <w:proofErr w:type="spellEnd"/>
      <w:r w:rsidRPr="00EF6033">
        <w:rPr>
          <w:rFonts w:cs="Times New Roman"/>
        </w:rPr>
        <w:t xml:space="preserve">, mely iPhone, </w:t>
      </w:r>
      <w:proofErr w:type="spellStart"/>
      <w:r w:rsidRPr="00EF6033">
        <w:rPr>
          <w:rFonts w:cs="Times New Roman"/>
        </w:rPr>
        <w:t>iPad</w:t>
      </w:r>
      <w:proofErr w:type="spellEnd"/>
      <w:r w:rsidRPr="00EF6033">
        <w:rPr>
          <w:rFonts w:cs="Times New Roman"/>
        </w:rPr>
        <w:t xml:space="preserve"> és iPod eszközökön működik. Mint minden operációs rendszer, ez is tartalmaz beépített alkalmazásokat (például: Üzenetek, Telefon, </w:t>
      </w:r>
      <w:proofErr w:type="gramStart"/>
      <w:r w:rsidRPr="00EF6033">
        <w:rPr>
          <w:rFonts w:cs="Times New Roman"/>
        </w:rPr>
        <w:t>Internetböngésző,</w:t>
      </w:r>
      <w:proofErr w:type="gramEnd"/>
      <w:r w:rsidRPr="00EF6033">
        <w:rPr>
          <w:rFonts w:cs="Times New Roman"/>
        </w:rPr>
        <w:t xml:space="preserve"> stb.), de a 2. verziója óta lehetőség van fejleszteni is rá </w:t>
      </w:r>
      <w:r>
        <w:rPr>
          <w:rFonts w:cs="Times New Roman"/>
        </w:rPr>
        <w:t xml:space="preserve">külső </w:t>
      </w:r>
      <w:r w:rsidRPr="00EF6033">
        <w:rPr>
          <w:rFonts w:cs="Times New Roman"/>
        </w:rPr>
        <w:t xml:space="preserve">applikációkat. </w:t>
      </w:r>
    </w:p>
    <w:p w14:paraId="6E18BDA4" w14:textId="77777777" w:rsidR="00A471C6" w:rsidRPr="009D4E4B" w:rsidRDefault="00A471C6" w:rsidP="00A471C6">
      <w:pPr>
        <w:spacing w:after="120" w:line="360" w:lineRule="auto"/>
        <w:ind w:firstLine="720"/>
        <w:jc w:val="both"/>
        <w:rPr>
          <w:rFonts w:cs="Times New Roman"/>
        </w:rPr>
      </w:pPr>
      <w:r w:rsidRPr="009D4E4B">
        <w:rPr>
          <w:rFonts w:cs="Times New Roman"/>
          <w:color w:val="000000"/>
          <w:lang w:eastAsia="hu-HU"/>
          <w:rPrChange w:id="868" w:author="Illanicz Barnabás" w:date="2018-11-26T11:23:00Z">
            <w:rPr>
              <w:rFonts w:ascii="Calibri" w:hAnsi="Calibri" w:cs="Times New Roman"/>
              <w:color w:val="000000"/>
              <w:lang w:eastAsia="hu-HU"/>
            </w:rPr>
          </w:rPrChange>
        </w:rPr>
        <w:t xml:space="preserve">Az Apple korábbi elnöke Steve </w:t>
      </w:r>
      <w:proofErr w:type="spellStart"/>
      <w:r w:rsidRPr="009D4E4B">
        <w:rPr>
          <w:rFonts w:cs="Times New Roman"/>
          <w:color w:val="000000"/>
          <w:lang w:eastAsia="hu-HU"/>
          <w:rPrChange w:id="869" w:author="Illanicz Barnabás" w:date="2018-11-26T11:23:00Z">
            <w:rPr>
              <w:rFonts w:ascii="Calibri" w:hAnsi="Calibri" w:cs="Times New Roman"/>
              <w:color w:val="000000"/>
              <w:lang w:eastAsia="hu-HU"/>
            </w:rPr>
          </w:rPrChange>
        </w:rPr>
        <w:t>Jobs</w:t>
      </w:r>
      <w:proofErr w:type="spellEnd"/>
      <w:r w:rsidRPr="009D4E4B">
        <w:rPr>
          <w:rFonts w:cs="Times New Roman"/>
          <w:color w:val="000000"/>
          <w:lang w:eastAsia="hu-HU"/>
          <w:rPrChange w:id="870" w:author="Illanicz Barnabás" w:date="2018-11-26T11:23:00Z">
            <w:rPr>
              <w:rFonts w:ascii="Calibri" w:hAnsi="Calibri" w:cs="Times New Roman"/>
              <w:color w:val="000000"/>
              <w:lang w:eastAsia="hu-HU"/>
            </w:rPr>
          </w:rPrChange>
        </w:rPr>
        <w:t xml:space="preserve">, a zárt rendszer filozófiáját követve, minden termékkel kapcsolatos folyamatot felügyelet alatt akart tartani. Az elképzelése az volt, hogy az általuk kifejlesztett hardver és szoftver tökéletes és külső fejlesztők bevonása nem szükséges a fejlesztéshez. Így az iPhone-ok megjelenésekor nem is volt lehetőség rájuk külső alkalmazásokat készíteni nem Apple fejlesztőként. A cég később belátta, hogy </w:t>
      </w:r>
      <w:proofErr w:type="spellStart"/>
      <w:r w:rsidRPr="009D4E4B">
        <w:rPr>
          <w:rFonts w:cs="Times New Roman"/>
          <w:color w:val="000000"/>
          <w:lang w:eastAsia="hu-HU"/>
          <w:rPrChange w:id="871" w:author="Illanicz Barnabás" w:date="2018-11-26T11:23:00Z">
            <w:rPr>
              <w:rFonts w:ascii="Calibri" w:hAnsi="Calibri" w:cs="Times New Roman"/>
              <w:color w:val="000000"/>
              <w:lang w:eastAsia="hu-HU"/>
            </w:rPr>
          </w:rPrChange>
        </w:rPr>
        <w:t>enélkül</w:t>
      </w:r>
      <w:proofErr w:type="spellEnd"/>
      <w:r w:rsidRPr="009D4E4B">
        <w:rPr>
          <w:rFonts w:cs="Times New Roman"/>
          <w:color w:val="000000"/>
          <w:lang w:eastAsia="hu-HU"/>
          <w:rPrChange w:id="872" w:author="Illanicz Barnabás" w:date="2018-11-26T11:23:00Z">
            <w:rPr>
              <w:rFonts w:ascii="Calibri" w:hAnsi="Calibri" w:cs="Times New Roman"/>
              <w:color w:val="000000"/>
              <w:lang w:eastAsia="hu-HU"/>
            </w:rPr>
          </w:rPrChange>
        </w:rPr>
        <w:t xml:space="preserve"> a fejlődésre lassú ütemben van csak lehetőség, így engedélyezte a fejlesztést, de a mai napig szigorú követelményeknek kell megfelelnie egy alkalmazásnak, hogy </w:t>
      </w:r>
      <w:proofErr w:type="spellStart"/>
      <w:r w:rsidRPr="009D4E4B">
        <w:rPr>
          <w:rFonts w:cs="Times New Roman"/>
          <w:color w:val="000000"/>
          <w:lang w:eastAsia="hu-HU"/>
          <w:rPrChange w:id="873" w:author="Illanicz Barnabás" w:date="2018-11-26T11:23:00Z">
            <w:rPr>
              <w:rFonts w:ascii="Calibri" w:hAnsi="Calibri" w:cs="Times New Roman"/>
              <w:color w:val="000000"/>
              <w:lang w:eastAsia="hu-HU"/>
            </w:rPr>
          </w:rPrChange>
        </w:rPr>
        <w:t>bekerülhessen</w:t>
      </w:r>
      <w:proofErr w:type="spellEnd"/>
      <w:r w:rsidRPr="009D4E4B">
        <w:rPr>
          <w:rFonts w:cs="Times New Roman"/>
          <w:color w:val="000000"/>
          <w:lang w:eastAsia="hu-HU"/>
          <w:rPrChange w:id="874" w:author="Illanicz Barnabás" w:date="2018-11-26T11:23:00Z">
            <w:rPr>
              <w:rFonts w:ascii="Calibri" w:hAnsi="Calibri" w:cs="Times New Roman"/>
              <w:color w:val="000000"/>
              <w:lang w:eastAsia="hu-HU"/>
            </w:rPr>
          </w:rPrChange>
        </w:rPr>
        <w:t xml:space="preserve"> az Apple </w:t>
      </w:r>
      <w:proofErr w:type="spellStart"/>
      <w:r w:rsidRPr="009D4E4B">
        <w:rPr>
          <w:rFonts w:cs="Times New Roman"/>
          <w:color w:val="000000"/>
          <w:lang w:eastAsia="hu-HU"/>
          <w:rPrChange w:id="875" w:author="Illanicz Barnabás" w:date="2018-11-26T11:23:00Z">
            <w:rPr>
              <w:rFonts w:ascii="Calibri" w:hAnsi="Calibri" w:cs="Times New Roman"/>
              <w:color w:val="000000"/>
              <w:lang w:eastAsia="hu-HU"/>
            </w:rPr>
          </w:rPrChange>
        </w:rPr>
        <w:t>Store-ba</w:t>
      </w:r>
      <w:proofErr w:type="spellEnd"/>
      <w:r w:rsidRPr="009D4E4B">
        <w:rPr>
          <w:rFonts w:cs="Times New Roman"/>
          <w:color w:val="000000"/>
          <w:lang w:eastAsia="hu-HU"/>
          <w:rPrChange w:id="876" w:author="Illanicz Barnabás" w:date="2018-11-26T11:23:00Z">
            <w:rPr>
              <w:rFonts w:ascii="Calibri" w:hAnsi="Calibri" w:cs="Times New Roman"/>
              <w:color w:val="000000"/>
              <w:lang w:eastAsia="hu-HU"/>
            </w:rPr>
          </w:rPrChange>
        </w:rPr>
        <w:t>. Ezen szempontok közé tartozik a biztonság, a teljesítmény, a dizájn és még sok kisebb elvárás. Illetve, csak megvásárolt fejlesztői felhasználóval van lehetőség kezdeményezni alkalmazásunk feltöltését. Illetve, az operációs rendszer továbbra is zárt forráskódú maradt.</w:t>
      </w:r>
    </w:p>
    <w:p w14:paraId="46302D7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legelső </w:t>
      </w:r>
      <w:proofErr w:type="spellStart"/>
      <w:r w:rsidRPr="00EF6033">
        <w:rPr>
          <w:rFonts w:cs="Times New Roman"/>
        </w:rPr>
        <w:t>iOS</w:t>
      </w:r>
      <w:proofErr w:type="spellEnd"/>
      <w:r w:rsidRPr="00EF6033">
        <w:rPr>
          <w:rFonts w:cs="Times New Roman"/>
        </w:rPr>
        <w:t xml:space="preserve"> verzió 2007 január 9-én jelent meg. Ma már a 12. verziónál tartunk és az évek során sok újdonsággal bővültek a funkciók. Az új alkalmazások fejlesztési lehetőségei korlátozva vannak legalább </w:t>
      </w:r>
      <w:proofErr w:type="spellStart"/>
      <w:r w:rsidRPr="00EF6033">
        <w:rPr>
          <w:rFonts w:cs="Times New Roman"/>
        </w:rPr>
        <w:t>iOS</w:t>
      </w:r>
      <w:proofErr w:type="spellEnd"/>
      <w:r w:rsidRPr="00EF6033">
        <w:rPr>
          <w:rFonts w:cs="Times New Roman"/>
        </w:rPr>
        <w:t xml:space="preserve"> 9 platformra, ennél alacsonyabb verzióra nem tudunk fejleszteni. Az Apple Inc. ezzel is ösztönözi a felhasználókat a nagyobb verzióra váltásra.</w:t>
      </w:r>
      <w:r>
        <w:rPr>
          <w:rFonts w:cs="Times New Roman"/>
        </w:rPr>
        <w:t>, mi</w:t>
      </w:r>
      <w:r w:rsidRPr="00EF6033">
        <w:rPr>
          <w:rFonts w:cs="Times New Roman"/>
        </w:rPr>
        <w:t xml:space="preserve">vel aki nem frissít, annak nem érhetőek el a készülékére az új alkalmazások. Ezzel a lépéssel kizárták az iPhone 4 és azelőtti készülékeket, mert a készülékre elérhető legmagasabb </w:t>
      </w:r>
      <w:proofErr w:type="spellStart"/>
      <w:r w:rsidRPr="00EF6033">
        <w:rPr>
          <w:rFonts w:cs="Times New Roman"/>
        </w:rPr>
        <w:t>iOS</w:t>
      </w:r>
      <w:proofErr w:type="spellEnd"/>
      <w:r w:rsidRPr="00EF6033">
        <w:rPr>
          <w:rFonts w:cs="Times New Roman"/>
        </w:rPr>
        <w:t xml:space="preserve"> verzió a 7.1.2, így ezekre új applikációkat már nem lehet fejleszteni. </w:t>
      </w:r>
    </w:p>
    <w:p w14:paraId="414DD4C6"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w:t>
      </w:r>
      <w:proofErr w:type="spellStart"/>
      <w:r w:rsidRPr="00EF6033">
        <w:rPr>
          <w:rFonts w:cs="Times New Roman"/>
        </w:rPr>
        <w:t>App</w:t>
      </w:r>
      <w:proofErr w:type="spellEnd"/>
      <w:r w:rsidRPr="00EF6033">
        <w:rPr>
          <w:rFonts w:cs="Times New Roman"/>
        </w:rPr>
        <w:t xml:space="preserve"> </w:t>
      </w:r>
      <w:proofErr w:type="spellStart"/>
      <w:r w:rsidRPr="00EF6033">
        <w:rPr>
          <w:rFonts w:cs="Times New Roman"/>
        </w:rPr>
        <w:t>Store</w:t>
      </w:r>
      <w:proofErr w:type="spellEnd"/>
      <w:r w:rsidRPr="00EF6033">
        <w:rPr>
          <w:rFonts w:cs="Times New Roman"/>
        </w:rPr>
        <w:t xml:space="preserve"> által felmért (2018.10.18.) diagramon látható, hogy az Apple által forgalmazott készülékek, milyen arányban tértek át az új verzióra: </w:t>
      </w:r>
    </w:p>
    <w:p w14:paraId="61E88AE4" w14:textId="77777777" w:rsidR="00A471C6" w:rsidRDefault="00A471C6" w:rsidP="00A471C6">
      <w:pPr>
        <w:ind w:right="-11"/>
        <w:rPr>
          <w:rFonts w:ascii="Calibri" w:hAnsi="Calibri" w:cs="Times New Roman"/>
          <w:color w:val="000000"/>
          <w:lang w:eastAsia="hu-HU"/>
        </w:rPr>
      </w:pPr>
    </w:p>
    <w:p w14:paraId="31253A4D" w14:textId="77777777" w:rsidR="00A471C6" w:rsidRDefault="00A471C6" w:rsidP="00A471C6">
      <w:pPr>
        <w:keepNext/>
        <w:ind w:right="-11"/>
        <w:jc w:val="center"/>
      </w:pPr>
      <w:r>
        <w:rPr>
          <w:rFonts w:ascii="Calibri" w:hAnsi="Calibri" w:cs="Times New Roman"/>
          <w:noProof/>
          <w:color w:val="000000"/>
          <w:lang w:eastAsia="hu-HU"/>
        </w:rPr>
        <w:lastRenderedPageBreak/>
        <w:drawing>
          <wp:inline distT="0" distB="0" distL="0" distR="0" wp14:anchorId="3C3D692F" wp14:editId="1AF8F336">
            <wp:extent cx="2963119" cy="2399404"/>
            <wp:effectExtent l="0" t="0" r="0" b="127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épernyőfotó 2018-10-28 - 21.30.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3539" cy="2415940"/>
                    </a:xfrm>
                    <a:prstGeom prst="rect">
                      <a:avLst/>
                    </a:prstGeom>
                  </pic:spPr>
                </pic:pic>
              </a:graphicData>
            </a:graphic>
          </wp:inline>
        </w:drawing>
      </w:r>
    </w:p>
    <w:p w14:paraId="7C3A5DE8" w14:textId="13427488" w:rsidR="00A471C6" w:rsidRPr="00F60186" w:rsidRDefault="00A471C6" w:rsidP="00A471C6">
      <w:pPr>
        <w:pStyle w:val="Kpalrs"/>
        <w:spacing w:before="120" w:after="240" w:line="360" w:lineRule="auto"/>
        <w:jc w:val="center"/>
        <w:rPr>
          <w:rFonts w:cs="Times New Roman"/>
          <w:b/>
          <w:bCs/>
          <w:i w:val="0"/>
          <w:iCs w:val="0"/>
          <w:color w:val="auto"/>
          <w:sz w:val="20"/>
          <w:szCs w:val="20"/>
        </w:rPr>
      </w:pPr>
      <w:r w:rsidRPr="00F60186">
        <w:rPr>
          <w:rFonts w:cs="Times New Roman"/>
          <w:b/>
          <w:bCs/>
          <w:i w:val="0"/>
          <w:iCs w:val="0"/>
          <w:color w:val="auto"/>
          <w:sz w:val="20"/>
          <w:szCs w:val="20"/>
        </w:rPr>
        <w:t>2.</w:t>
      </w:r>
      <w:del w:id="877" w:author="Vihari Réka" w:date="2018-11-30T21:05:00Z">
        <w:r w:rsidR="000B295A" w:rsidDel="00106CCB">
          <w:rPr>
            <w:rFonts w:cs="Times New Roman"/>
            <w:b/>
            <w:bCs/>
            <w:i w:val="0"/>
            <w:iCs w:val="0"/>
            <w:color w:val="auto"/>
            <w:sz w:val="20"/>
            <w:szCs w:val="20"/>
          </w:rPr>
          <w:fldChar w:fldCharType="begin"/>
        </w:r>
        <w:r w:rsidR="000B295A" w:rsidDel="00106CCB">
          <w:rPr>
            <w:rFonts w:cs="Times New Roman"/>
            <w:b/>
            <w:bCs/>
            <w:i w:val="0"/>
            <w:iCs w:val="0"/>
            <w:color w:val="auto"/>
            <w:sz w:val="20"/>
            <w:szCs w:val="20"/>
          </w:rPr>
          <w:delInstrText xml:space="preserve"> STYLEREF 1 \s </w:delInstrText>
        </w:r>
        <w:r w:rsidR="000B295A" w:rsidDel="00106CCB">
          <w:rPr>
            <w:rFonts w:cs="Times New Roman"/>
            <w:b/>
            <w:bCs/>
            <w:i w:val="0"/>
            <w:iCs w:val="0"/>
            <w:color w:val="auto"/>
            <w:sz w:val="20"/>
            <w:szCs w:val="20"/>
          </w:rPr>
          <w:fldChar w:fldCharType="separate"/>
        </w:r>
        <w:r w:rsidR="000B295A" w:rsidDel="00106CCB">
          <w:rPr>
            <w:rFonts w:cs="Times New Roman"/>
            <w:b/>
            <w:bCs/>
            <w:i w:val="0"/>
            <w:iCs w:val="0"/>
            <w:color w:val="auto"/>
            <w:sz w:val="20"/>
            <w:szCs w:val="20"/>
          </w:rPr>
          <w:delText>0</w:delText>
        </w:r>
        <w:r w:rsidR="000B295A" w:rsidDel="00106CCB">
          <w:rPr>
            <w:rFonts w:cs="Times New Roman"/>
            <w:b/>
            <w:bCs/>
            <w:i w:val="0"/>
            <w:iCs w:val="0"/>
            <w:color w:val="auto"/>
            <w:sz w:val="20"/>
            <w:szCs w:val="20"/>
          </w:rPr>
          <w:fldChar w:fldCharType="end"/>
        </w:r>
        <w:r w:rsidR="000B295A" w:rsidDel="00106CCB">
          <w:rPr>
            <w:rFonts w:cs="Times New Roman"/>
            <w:b/>
            <w:bCs/>
            <w:i w:val="0"/>
            <w:iCs w:val="0"/>
            <w:color w:val="auto"/>
            <w:sz w:val="20"/>
            <w:szCs w:val="20"/>
          </w:rPr>
          <w:delText>.</w:delText>
        </w:r>
      </w:del>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SEQ ábra \* ARABIC \s 1 </w:instrText>
      </w:r>
      <w:r w:rsidR="000B295A">
        <w:rPr>
          <w:rFonts w:cs="Times New Roman"/>
          <w:b/>
          <w:bCs/>
          <w:i w:val="0"/>
          <w:iCs w:val="0"/>
          <w:color w:val="auto"/>
          <w:sz w:val="20"/>
          <w:szCs w:val="20"/>
        </w:rPr>
        <w:fldChar w:fldCharType="separate"/>
      </w:r>
      <w:r w:rsidR="000B295A">
        <w:rPr>
          <w:rFonts w:cs="Times New Roman"/>
          <w:b/>
          <w:bCs/>
          <w:i w:val="0"/>
          <w:iCs w:val="0"/>
          <w:color w:val="auto"/>
          <w:sz w:val="20"/>
          <w:szCs w:val="20"/>
        </w:rPr>
        <w:t>1</w:t>
      </w:r>
      <w:r w:rsidR="000B295A">
        <w:rPr>
          <w:rFonts w:cs="Times New Roman"/>
          <w:b/>
          <w:bCs/>
          <w:i w:val="0"/>
          <w:iCs w:val="0"/>
          <w:color w:val="auto"/>
          <w:sz w:val="20"/>
          <w:szCs w:val="20"/>
        </w:rPr>
        <w:fldChar w:fldCharType="end"/>
      </w:r>
      <w:r w:rsidRPr="00F60186">
        <w:rPr>
          <w:rFonts w:cs="Times New Roman"/>
          <w:b/>
          <w:bCs/>
          <w:i w:val="0"/>
          <w:iCs w:val="0"/>
          <w:color w:val="auto"/>
          <w:sz w:val="20"/>
          <w:szCs w:val="20"/>
        </w:rPr>
        <w:t>.</w:t>
      </w:r>
      <w:ins w:id="878" w:author="Vihari Réka" w:date="2018-11-30T21:27:00Z">
        <w:r w:rsidR="004D20DC">
          <w:rPr>
            <w:rFonts w:cs="Times New Roman"/>
            <w:b/>
            <w:bCs/>
            <w:i w:val="0"/>
            <w:iCs w:val="0"/>
            <w:color w:val="auto"/>
            <w:sz w:val="20"/>
            <w:szCs w:val="20"/>
          </w:rPr>
          <w:t>1.</w:t>
        </w:r>
      </w:ins>
      <w:r w:rsidRPr="00F60186">
        <w:rPr>
          <w:rFonts w:cs="Times New Roman"/>
          <w:b/>
          <w:bCs/>
          <w:i w:val="0"/>
          <w:iCs w:val="0"/>
          <w:color w:val="auto"/>
          <w:sz w:val="20"/>
          <w:szCs w:val="20"/>
        </w:rPr>
        <w:t xml:space="preserve"> ábra </w:t>
      </w:r>
      <w:proofErr w:type="spellStart"/>
      <w:r w:rsidRPr="00F60186">
        <w:rPr>
          <w:rFonts w:cs="Times New Roman"/>
          <w:b/>
          <w:bCs/>
          <w:i w:val="0"/>
          <w:iCs w:val="0"/>
          <w:color w:val="auto"/>
          <w:sz w:val="20"/>
          <w:szCs w:val="20"/>
        </w:rPr>
        <w:t>iOS</w:t>
      </w:r>
      <w:proofErr w:type="spellEnd"/>
      <w:r w:rsidRPr="00F60186">
        <w:rPr>
          <w:rFonts w:cs="Times New Roman"/>
          <w:b/>
          <w:bCs/>
          <w:i w:val="0"/>
          <w:iCs w:val="0"/>
          <w:color w:val="auto"/>
          <w:sz w:val="20"/>
          <w:szCs w:val="20"/>
        </w:rPr>
        <w:t xml:space="preserve"> </w:t>
      </w:r>
      <w:proofErr w:type="spellStart"/>
      <w:r w:rsidRPr="00F60186">
        <w:rPr>
          <w:rFonts w:cs="Times New Roman"/>
          <w:b/>
          <w:bCs/>
          <w:i w:val="0"/>
          <w:iCs w:val="0"/>
          <w:color w:val="auto"/>
          <w:sz w:val="20"/>
          <w:szCs w:val="20"/>
        </w:rPr>
        <w:t>verzók</w:t>
      </w:r>
      <w:proofErr w:type="spellEnd"/>
      <w:r w:rsidRPr="00F60186">
        <w:rPr>
          <w:rFonts w:cs="Times New Roman"/>
          <w:b/>
          <w:bCs/>
          <w:i w:val="0"/>
          <w:iCs w:val="0"/>
          <w:color w:val="auto"/>
          <w:sz w:val="20"/>
          <w:szCs w:val="20"/>
        </w:rPr>
        <w:t xml:space="preserve"> megoszlása minden Apple készüléken</w:t>
      </w:r>
    </w:p>
    <w:p w14:paraId="6631877D" w14:textId="77777777" w:rsidR="00A471C6" w:rsidRDefault="00A471C6" w:rsidP="00A471C6">
      <w:pPr>
        <w:ind w:right="-11"/>
        <w:jc w:val="center"/>
        <w:rPr>
          <w:rFonts w:ascii="Calibri" w:hAnsi="Calibri" w:cs="Times New Roman"/>
          <w:color w:val="000000"/>
          <w:lang w:eastAsia="hu-HU"/>
        </w:rPr>
      </w:pPr>
    </w:p>
    <w:p w14:paraId="1527AA25" w14:textId="77777777" w:rsidR="00A471C6" w:rsidRPr="00EF6033" w:rsidRDefault="00A471C6" w:rsidP="00A471C6">
      <w:pPr>
        <w:spacing w:after="120" w:line="360" w:lineRule="auto"/>
        <w:ind w:firstLine="720"/>
        <w:jc w:val="both"/>
        <w:rPr>
          <w:rFonts w:cs="Times New Roman"/>
        </w:rPr>
      </w:pPr>
      <w:r w:rsidRPr="00EF6033">
        <w:rPr>
          <w:rFonts w:cs="Times New Roman"/>
        </w:rPr>
        <w:t>Az alábbi diagramon látható az iPhone felhasználók egy 2017.októberében kiadott applikáció (</w:t>
      </w:r>
      <w:proofErr w:type="spellStart"/>
      <w:r w:rsidRPr="00EF6033">
        <w:rPr>
          <w:rFonts w:cs="Times New Roman"/>
        </w:rPr>
        <w:t>iOS</w:t>
      </w:r>
      <w:proofErr w:type="spellEnd"/>
      <w:r w:rsidRPr="00EF6033">
        <w:rPr>
          <w:rFonts w:cs="Times New Roman"/>
        </w:rPr>
        <w:t xml:space="preserve"> 9 és feletti támogatással) alapján felmért felhasználók verzióhasználata: </w:t>
      </w:r>
    </w:p>
    <w:p w14:paraId="2DB6F7DA" w14:textId="77777777" w:rsidR="00A471C6" w:rsidRDefault="00A471C6" w:rsidP="00A471C6">
      <w:pPr>
        <w:keepNext/>
        <w:ind w:right="-11"/>
        <w:jc w:val="center"/>
      </w:pPr>
      <w:r>
        <w:rPr>
          <w:b/>
          <w:noProof/>
          <w:sz w:val="40"/>
          <w:szCs w:val="40"/>
        </w:rPr>
        <w:drawing>
          <wp:inline distT="0" distB="0" distL="0" distR="0" wp14:anchorId="5B972EDD" wp14:editId="51EDC2BB">
            <wp:extent cx="3420825" cy="2935046"/>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pernyőfotó 2018-10-28 - 21.13.3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36518" cy="2948510"/>
                    </a:xfrm>
                    <a:prstGeom prst="rect">
                      <a:avLst/>
                    </a:prstGeom>
                  </pic:spPr>
                </pic:pic>
              </a:graphicData>
            </a:graphic>
          </wp:inline>
        </w:drawing>
      </w:r>
    </w:p>
    <w:p w14:paraId="5F4F38B1" w14:textId="1B6077BD" w:rsidR="00A471C6" w:rsidRPr="00F60186" w:rsidRDefault="00A471C6" w:rsidP="00A471C6">
      <w:pPr>
        <w:pStyle w:val="Kpalrs"/>
        <w:spacing w:before="120" w:after="240" w:line="360" w:lineRule="auto"/>
        <w:jc w:val="center"/>
        <w:rPr>
          <w:rFonts w:cs="Times New Roman"/>
          <w:b/>
          <w:bCs/>
          <w:i w:val="0"/>
          <w:iCs w:val="0"/>
          <w:color w:val="auto"/>
          <w:sz w:val="20"/>
          <w:szCs w:val="20"/>
        </w:rPr>
      </w:pPr>
      <w:r>
        <w:rPr>
          <w:rFonts w:cs="Times New Roman"/>
          <w:b/>
          <w:bCs/>
          <w:i w:val="0"/>
          <w:iCs w:val="0"/>
          <w:color w:val="auto"/>
          <w:sz w:val="20"/>
          <w:szCs w:val="20"/>
        </w:rPr>
        <w:t>2</w:t>
      </w:r>
      <w:r w:rsidRPr="00F60186">
        <w:rPr>
          <w:rFonts w:cs="Times New Roman"/>
          <w:b/>
          <w:bCs/>
          <w:i w:val="0"/>
          <w:iCs w:val="0"/>
          <w:color w:val="auto"/>
          <w:sz w:val="20"/>
          <w:szCs w:val="20"/>
        </w:rPr>
        <w:t>.</w:t>
      </w:r>
      <w:ins w:id="879" w:author="Vihari Réka" w:date="2018-11-30T21:27:00Z">
        <w:r w:rsidR="004D20DC">
          <w:rPr>
            <w:rFonts w:cs="Times New Roman"/>
            <w:b/>
            <w:bCs/>
            <w:i w:val="0"/>
            <w:iCs w:val="0"/>
            <w:color w:val="auto"/>
            <w:sz w:val="20"/>
            <w:szCs w:val="20"/>
          </w:rPr>
          <w:t>1.</w:t>
        </w:r>
      </w:ins>
      <w:del w:id="880" w:author="Vihari Réka" w:date="2018-11-30T21:06:00Z">
        <w:r w:rsidR="000B295A" w:rsidDel="00106CCB">
          <w:rPr>
            <w:rFonts w:cs="Times New Roman"/>
            <w:b/>
            <w:bCs/>
            <w:i w:val="0"/>
            <w:iCs w:val="0"/>
            <w:color w:val="auto"/>
            <w:sz w:val="20"/>
            <w:szCs w:val="20"/>
          </w:rPr>
          <w:fldChar w:fldCharType="begin"/>
        </w:r>
        <w:r w:rsidR="000B295A" w:rsidDel="00106CCB">
          <w:rPr>
            <w:rFonts w:cs="Times New Roman"/>
            <w:b/>
            <w:bCs/>
            <w:i w:val="0"/>
            <w:iCs w:val="0"/>
            <w:color w:val="auto"/>
            <w:sz w:val="20"/>
            <w:szCs w:val="20"/>
          </w:rPr>
          <w:delInstrText xml:space="preserve"> STYLEREF 1 \s </w:delInstrText>
        </w:r>
        <w:r w:rsidR="000B295A" w:rsidDel="00106CCB">
          <w:rPr>
            <w:rFonts w:cs="Times New Roman"/>
            <w:b/>
            <w:bCs/>
            <w:i w:val="0"/>
            <w:iCs w:val="0"/>
            <w:color w:val="auto"/>
            <w:sz w:val="20"/>
            <w:szCs w:val="20"/>
          </w:rPr>
          <w:fldChar w:fldCharType="separate"/>
        </w:r>
        <w:r w:rsidR="000B295A" w:rsidDel="00106CCB">
          <w:rPr>
            <w:rFonts w:cs="Times New Roman"/>
            <w:b/>
            <w:bCs/>
            <w:i w:val="0"/>
            <w:iCs w:val="0"/>
            <w:color w:val="auto"/>
            <w:sz w:val="20"/>
            <w:szCs w:val="20"/>
          </w:rPr>
          <w:delText>0</w:delText>
        </w:r>
        <w:r w:rsidR="000B295A" w:rsidDel="00106CCB">
          <w:rPr>
            <w:rFonts w:cs="Times New Roman"/>
            <w:b/>
            <w:bCs/>
            <w:i w:val="0"/>
            <w:iCs w:val="0"/>
            <w:color w:val="auto"/>
            <w:sz w:val="20"/>
            <w:szCs w:val="20"/>
          </w:rPr>
          <w:fldChar w:fldCharType="end"/>
        </w:r>
        <w:r w:rsidR="000B295A" w:rsidDel="00106CCB">
          <w:rPr>
            <w:rFonts w:cs="Times New Roman"/>
            <w:b/>
            <w:bCs/>
            <w:i w:val="0"/>
            <w:iCs w:val="0"/>
            <w:color w:val="auto"/>
            <w:sz w:val="20"/>
            <w:szCs w:val="20"/>
          </w:rPr>
          <w:delText>.</w:delText>
        </w:r>
      </w:del>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SEQ ábra \* ARABIC \s 1 </w:instrText>
      </w:r>
      <w:r w:rsidR="000B295A">
        <w:rPr>
          <w:rFonts w:cs="Times New Roman"/>
          <w:b/>
          <w:bCs/>
          <w:i w:val="0"/>
          <w:iCs w:val="0"/>
          <w:color w:val="auto"/>
          <w:sz w:val="20"/>
          <w:szCs w:val="20"/>
        </w:rPr>
        <w:fldChar w:fldCharType="separate"/>
      </w:r>
      <w:r w:rsidR="000B295A">
        <w:rPr>
          <w:rFonts w:cs="Times New Roman"/>
          <w:b/>
          <w:bCs/>
          <w:i w:val="0"/>
          <w:iCs w:val="0"/>
          <w:color w:val="auto"/>
          <w:sz w:val="20"/>
          <w:szCs w:val="20"/>
        </w:rPr>
        <w:t>2</w:t>
      </w:r>
      <w:r w:rsidR="000B295A">
        <w:rPr>
          <w:rFonts w:cs="Times New Roman"/>
          <w:b/>
          <w:bCs/>
          <w:i w:val="0"/>
          <w:iCs w:val="0"/>
          <w:color w:val="auto"/>
          <w:sz w:val="20"/>
          <w:szCs w:val="20"/>
        </w:rPr>
        <w:fldChar w:fldCharType="end"/>
      </w:r>
      <w:r w:rsidRPr="00F60186">
        <w:rPr>
          <w:rFonts w:cs="Times New Roman"/>
          <w:b/>
          <w:bCs/>
          <w:i w:val="0"/>
          <w:iCs w:val="0"/>
          <w:color w:val="auto"/>
          <w:sz w:val="20"/>
          <w:szCs w:val="20"/>
        </w:rPr>
        <w:t xml:space="preserve">. ábra </w:t>
      </w:r>
      <w:proofErr w:type="spellStart"/>
      <w:r w:rsidRPr="00F60186">
        <w:rPr>
          <w:rFonts w:cs="Times New Roman"/>
          <w:b/>
          <w:bCs/>
          <w:i w:val="0"/>
          <w:iCs w:val="0"/>
          <w:color w:val="auto"/>
          <w:sz w:val="20"/>
          <w:szCs w:val="20"/>
        </w:rPr>
        <w:t>iOS</w:t>
      </w:r>
      <w:proofErr w:type="spellEnd"/>
      <w:r w:rsidRPr="00F60186">
        <w:rPr>
          <w:rFonts w:cs="Times New Roman"/>
          <w:b/>
          <w:bCs/>
          <w:i w:val="0"/>
          <w:iCs w:val="0"/>
          <w:color w:val="auto"/>
          <w:sz w:val="20"/>
          <w:szCs w:val="20"/>
        </w:rPr>
        <w:t xml:space="preserve"> verziók megoszlása, egy </w:t>
      </w:r>
      <w:proofErr w:type="spellStart"/>
      <w:r w:rsidRPr="00F60186">
        <w:rPr>
          <w:rFonts w:cs="Times New Roman"/>
          <w:b/>
          <w:bCs/>
          <w:i w:val="0"/>
          <w:iCs w:val="0"/>
          <w:color w:val="auto"/>
          <w:sz w:val="20"/>
          <w:szCs w:val="20"/>
        </w:rPr>
        <w:t>iOS</w:t>
      </w:r>
      <w:proofErr w:type="spellEnd"/>
      <w:r w:rsidRPr="00F60186">
        <w:rPr>
          <w:rFonts w:cs="Times New Roman"/>
          <w:b/>
          <w:bCs/>
          <w:i w:val="0"/>
          <w:iCs w:val="0"/>
          <w:color w:val="auto"/>
          <w:sz w:val="20"/>
          <w:szCs w:val="20"/>
        </w:rPr>
        <w:t xml:space="preserve"> 9+ applikáció felhasználóinál</w:t>
      </w:r>
    </w:p>
    <w:p w14:paraId="7D3EB79D" w14:textId="77777777" w:rsidR="00A471C6" w:rsidRPr="00502F88" w:rsidRDefault="00A471C6" w:rsidP="00A471C6">
      <w:pPr>
        <w:ind w:right="-11"/>
        <w:jc w:val="center"/>
        <w:rPr>
          <w:rFonts w:ascii="Calibri" w:hAnsi="Calibri" w:cs="Times New Roman"/>
          <w:b/>
          <w:color w:val="000000"/>
          <w:lang w:eastAsia="hu-HU"/>
        </w:rPr>
      </w:pPr>
    </w:p>
    <w:p w14:paraId="6A16EFA7" w14:textId="77777777" w:rsidR="00A471C6" w:rsidRDefault="00A471C6" w:rsidP="00A471C6">
      <w:pPr>
        <w:ind w:right="-11"/>
        <w:rPr>
          <w:rFonts w:ascii="Calibri" w:hAnsi="Calibri" w:cs="Times New Roman"/>
          <w:color w:val="000000"/>
          <w:lang w:eastAsia="hu-HU"/>
        </w:rPr>
      </w:pPr>
    </w:p>
    <w:p w14:paraId="0CF4CFF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Ebből látható, hogy a </w:t>
      </w:r>
      <w:r>
        <w:rPr>
          <w:rFonts w:cs="Times New Roman"/>
        </w:rPr>
        <w:t>fel</w:t>
      </w:r>
      <w:r w:rsidRPr="00EF6033">
        <w:rPr>
          <w:rFonts w:cs="Times New Roman"/>
        </w:rPr>
        <w:t xml:space="preserve">használók nagy része már a legújabb verziót használja. Ez annak is köszönhető, hogy minden egyes verzióval javítja az Apple a felhasználói élményt és a kibővített funkciók és hibajavítások ösztönzik a felhasználókat a frissítésre. Itt is meg kell jegyezni, hogy vannak bizonyos készülékek (iPhone 4s, 5, 5c, 5s), amelyekre már ez a legújabb verziófrissítés nem elérhető. </w:t>
      </w:r>
    </w:p>
    <w:p w14:paraId="26DBA2C2" w14:textId="77777777" w:rsidR="00A471C6" w:rsidRPr="00EF6033" w:rsidRDefault="00A471C6" w:rsidP="00A471C6">
      <w:pPr>
        <w:spacing w:after="120" w:line="360" w:lineRule="auto"/>
        <w:ind w:firstLine="720"/>
        <w:jc w:val="both"/>
        <w:rPr>
          <w:rFonts w:cs="Times New Roman"/>
        </w:rPr>
      </w:pPr>
      <w:r w:rsidRPr="00EF6033">
        <w:rPr>
          <w:rFonts w:cs="Times New Roman"/>
        </w:rPr>
        <w:lastRenderedPageBreak/>
        <w:t xml:space="preserve">Az alábbi fejezetekben azon verziók újításait szeretném bemutatni, melyeket a megtervezett alkalmazásom támogat. </w:t>
      </w:r>
    </w:p>
    <w:p w14:paraId="52FFA665" w14:textId="77777777" w:rsidR="00A471C6" w:rsidRPr="00EF6033" w:rsidRDefault="00A471C6" w:rsidP="00A471C6">
      <w:pPr>
        <w:spacing w:after="120" w:line="360" w:lineRule="auto"/>
        <w:ind w:firstLine="720"/>
        <w:jc w:val="both"/>
        <w:rPr>
          <w:rFonts w:cs="Times New Roman"/>
        </w:rPr>
      </w:pPr>
      <w:r w:rsidRPr="00EF6033">
        <w:rPr>
          <w:rFonts w:cs="Times New Roman"/>
        </w:rPr>
        <w:t>Említésképpen az előző verziók fontosabb szolgáltatásai:</w:t>
      </w:r>
    </w:p>
    <w:tbl>
      <w:tblPr>
        <w:tblStyle w:val="Rcsostblzat"/>
        <w:tblW w:w="0" w:type="auto"/>
        <w:tblLook w:val="04A0" w:firstRow="1" w:lastRow="0" w:firstColumn="1" w:lastColumn="0" w:noHBand="0" w:noVBand="1"/>
      </w:tblPr>
      <w:tblGrid>
        <w:gridCol w:w="2122"/>
        <w:gridCol w:w="6938"/>
      </w:tblGrid>
      <w:tr w:rsidR="00A471C6" w:rsidRPr="00EF6033" w14:paraId="0BE0ECCF" w14:textId="77777777" w:rsidTr="004709EC">
        <w:tc>
          <w:tcPr>
            <w:tcW w:w="2122" w:type="dxa"/>
          </w:tcPr>
          <w:p w14:paraId="349F5A31" w14:textId="77777777" w:rsidR="00A471C6" w:rsidRPr="00EF6033" w:rsidRDefault="00A471C6" w:rsidP="004709EC">
            <w:pPr>
              <w:pStyle w:val="NormlWeb"/>
            </w:pPr>
            <w:r w:rsidRPr="00EF6033">
              <w:t xml:space="preserve">iPhone OS 1.0 </w:t>
            </w:r>
          </w:p>
        </w:tc>
        <w:tc>
          <w:tcPr>
            <w:tcW w:w="6938" w:type="dxa"/>
          </w:tcPr>
          <w:p w14:paraId="6053DA0C" w14:textId="77777777" w:rsidR="00A471C6" w:rsidRPr="00EF6033" w:rsidRDefault="00A471C6" w:rsidP="004709EC">
            <w:pPr>
              <w:ind w:right="-11"/>
              <w:rPr>
                <w:rFonts w:cs="Times New Roman"/>
                <w:color w:val="000000"/>
              </w:rPr>
            </w:pPr>
            <w:r w:rsidRPr="00EF6033">
              <w:rPr>
                <w:rFonts w:cs="Times New Roman"/>
                <w:color w:val="000000"/>
              </w:rPr>
              <w:t>Telepített, fix alkalmazások (Telefon, Üzenetek, Mail, Naptár)</w:t>
            </w:r>
          </w:p>
        </w:tc>
      </w:tr>
      <w:tr w:rsidR="00A471C6" w:rsidRPr="00EF6033" w14:paraId="5B7C745B" w14:textId="77777777" w:rsidTr="004709EC">
        <w:tc>
          <w:tcPr>
            <w:tcW w:w="2122" w:type="dxa"/>
          </w:tcPr>
          <w:p w14:paraId="4EE96AA2" w14:textId="77777777" w:rsidR="00A471C6" w:rsidRPr="00EF6033" w:rsidRDefault="00A471C6" w:rsidP="004709EC">
            <w:pPr>
              <w:ind w:right="-11"/>
              <w:rPr>
                <w:rFonts w:cs="Times New Roman"/>
                <w:color w:val="000000"/>
              </w:rPr>
            </w:pPr>
            <w:r w:rsidRPr="00EF6033">
              <w:rPr>
                <w:rFonts w:cs="Times New Roman"/>
              </w:rPr>
              <w:t>iPhone OS 2.0</w:t>
            </w:r>
          </w:p>
        </w:tc>
        <w:tc>
          <w:tcPr>
            <w:tcW w:w="6938" w:type="dxa"/>
          </w:tcPr>
          <w:p w14:paraId="6BACB3D9" w14:textId="77777777" w:rsidR="00A471C6" w:rsidRPr="00EF6033" w:rsidRDefault="00A471C6" w:rsidP="004709EC">
            <w:pPr>
              <w:ind w:right="-11"/>
              <w:rPr>
                <w:rFonts w:cs="Times New Roman"/>
                <w:color w:val="000000"/>
              </w:rPr>
            </w:pPr>
            <w:proofErr w:type="spellStart"/>
            <w:r w:rsidRPr="00EF6033">
              <w:rPr>
                <w:rFonts w:cs="Times New Roman"/>
                <w:color w:val="000000"/>
              </w:rPr>
              <w:t>App</w:t>
            </w:r>
            <w:proofErr w:type="spellEnd"/>
            <w:r w:rsidRPr="00EF6033">
              <w:rPr>
                <w:rFonts w:cs="Times New Roman"/>
                <w:color w:val="000000"/>
              </w:rPr>
              <w:t xml:space="preserve"> </w:t>
            </w:r>
            <w:proofErr w:type="spellStart"/>
            <w:r w:rsidRPr="00EF6033">
              <w:rPr>
                <w:rFonts w:cs="Times New Roman"/>
                <w:color w:val="000000"/>
              </w:rPr>
              <w:t>Store</w:t>
            </w:r>
            <w:proofErr w:type="spellEnd"/>
            <w:r w:rsidRPr="00EF6033">
              <w:rPr>
                <w:rFonts w:cs="Times New Roman"/>
                <w:color w:val="000000"/>
              </w:rPr>
              <w:t xml:space="preserve"> megjelenése, Térkép </w:t>
            </w:r>
            <w:proofErr w:type="spellStart"/>
            <w:r w:rsidRPr="00EF6033">
              <w:rPr>
                <w:rFonts w:cs="Times New Roman"/>
                <w:color w:val="000000"/>
              </w:rPr>
              <w:t>aplikáció</w:t>
            </w:r>
            <w:proofErr w:type="spellEnd"/>
            <w:r w:rsidRPr="00EF6033">
              <w:rPr>
                <w:rFonts w:cs="Times New Roman"/>
                <w:color w:val="000000"/>
              </w:rPr>
              <w:t xml:space="preserve"> fejlesztése</w:t>
            </w:r>
          </w:p>
        </w:tc>
      </w:tr>
      <w:tr w:rsidR="00A471C6" w:rsidRPr="00EF6033" w14:paraId="20816998" w14:textId="77777777" w:rsidTr="004709EC">
        <w:tc>
          <w:tcPr>
            <w:tcW w:w="2122" w:type="dxa"/>
          </w:tcPr>
          <w:p w14:paraId="5088AFE2" w14:textId="77777777" w:rsidR="00A471C6" w:rsidRPr="00EF6033" w:rsidRDefault="00A471C6" w:rsidP="004709EC">
            <w:pPr>
              <w:ind w:right="-11"/>
              <w:rPr>
                <w:rFonts w:cs="Times New Roman"/>
                <w:color w:val="000000"/>
              </w:rPr>
            </w:pPr>
            <w:r w:rsidRPr="00EF6033">
              <w:rPr>
                <w:rFonts w:cs="Times New Roman"/>
              </w:rPr>
              <w:t>iPhone OS 3.0</w:t>
            </w:r>
          </w:p>
        </w:tc>
        <w:tc>
          <w:tcPr>
            <w:tcW w:w="6938" w:type="dxa"/>
          </w:tcPr>
          <w:p w14:paraId="26D04F5D" w14:textId="77777777" w:rsidR="00A471C6" w:rsidRPr="00EF6033" w:rsidRDefault="00A471C6" w:rsidP="004709EC">
            <w:pPr>
              <w:ind w:right="-11"/>
              <w:rPr>
                <w:rFonts w:cs="Times New Roman"/>
                <w:color w:val="000000"/>
              </w:rPr>
            </w:pPr>
            <w:proofErr w:type="spellStart"/>
            <w:r w:rsidRPr="00EF6033">
              <w:rPr>
                <w:rFonts w:cs="Times New Roman"/>
                <w:color w:val="000000"/>
              </w:rPr>
              <w:t>Copy-Paste</w:t>
            </w:r>
            <w:proofErr w:type="spellEnd"/>
            <w:r w:rsidRPr="00EF6033">
              <w:rPr>
                <w:rFonts w:cs="Times New Roman"/>
                <w:color w:val="000000"/>
              </w:rPr>
              <w:t xml:space="preserve">, Videófelvétel, </w:t>
            </w:r>
            <w:proofErr w:type="spellStart"/>
            <w:r w:rsidRPr="00EF6033">
              <w:rPr>
                <w:rFonts w:cs="Times New Roman"/>
                <w:color w:val="000000"/>
              </w:rPr>
              <w:t>Push</w:t>
            </w:r>
            <w:proofErr w:type="spellEnd"/>
            <w:r w:rsidRPr="00EF6033">
              <w:rPr>
                <w:rFonts w:cs="Times New Roman"/>
                <w:color w:val="000000"/>
              </w:rPr>
              <w:t xml:space="preserve"> értesítések</w:t>
            </w:r>
          </w:p>
        </w:tc>
      </w:tr>
      <w:tr w:rsidR="00A471C6" w:rsidRPr="00EF6033" w14:paraId="143A173A" w14:textId="77777777" w:rsidTr="004709EC">
        <w:tc>
          <w:tcPr>
            <w:tcW w:w="2122" w:type="dxa"/>
          </w:tcPr>
          <w:p w14:paraId="1FBCB8A6" w14:textId="77777777" w:rsidR="00A471C6" w:rsidRPr="00EF6033" w:rsidRDefault="00A471C6" w:rsidP="004709EC">
            <w:pPr>
              <w:ind w:right="-11"/>
              <w:rPr>
                <w:rFonts w:cs="Times New Roman"/>
                <w:color w:val="000000"/>
              </w:rPr>
            </w:pPr>
            <w:r w:rsidRPr="00EF6033">
              <w:rPr>
                <w:rFonts w:cs="Times New Roman"/>
              </w:rPr>
              <w:t>iPhone OS 4.0</w:t>
            </w:r>
          </w:p>
        </w:tc>
        <w:tc>
          <w:tcPr>
            <w:tcW w:w="6938" w:type="dxa"/>
          </w:tcPr>
          <w:p w14:paraId="26047646" w14:textId="77777777" w:rsidR="00A471C6" w:rsidRPr="00EF6033" w:rsidRDefault="00A471C6" w:rsidP="004709EC">
            <w:pPr>
              <w:ind w:right="-11"/>
              <w:rPr>
                <w:rFonts w:cs="Times New Roman"/>
                <w:color w:val="000000"/>
              </w:rPr>
            </w:pPr>
            <w:proofErr w:type="spellStart"/>
            <w:r w:rsidRPr="00EF6033">
              <w:rPr>
                <w:rFonts w:cs="Times New Roman"/>
                <w:color w:val="000000"/>
              </w:rPr>
              <w:t>FaceTime</w:t>
            </w:r>
            <w:proofErr w:type="spellEnd"/>
            <w:r w:rsidRPr="00EF6033">
              <w:rPr>
                <w:rFonts w:cs="Times New Roman"/>
                <w:color w:val="000000"/>
              </w:rPr>
              <w:t xml:space="preserve">, Airplay, Airprint, Személyes </w:t>
            </w:r>
            <w:proofErr w:type="spellStart"/>
            <w:r w:rsidRPr="00EF6033">
              <w:rPr>
                <w:rFonts w:cs="Times New Roman"/>
                <w:color w:val="000000"/>
              </w:rPr>
              <w:t>hotspot</w:t>
            </w:r>
            <w:proofErr w:type="spellEnd"/>
          </w:p>
        </w:tc>
      </w:tr>
      <w:tr w:rsidR="00A471C6" w:rsidRPr="00EF6033" w14:paraId="2E438CA4" w14:textId="77777777" w:rsidTr="004709EC">
        <w:tc>
          <w:tcPr>
            <w:tcW w:w="2122" w:type="dxa"/>
          </w:tcPr>
          <w:p w14:paraId="1399BD9A" w14:textId="77777777" w:rsidR="00A471C6" w:rsidRPr="00EF6033" w:rsidRDefault="00A471C6" w:rsidP="004709EC">
            <w:pPr>
              <w:ind w:right="-11"/>
              <w:rPr>
                <w:rFonts w:cs="Times New Roman"/>
                <w:color w:val="000000"/>
              </w:rPr>
            </w:pPr>
            <w:r w:rsidRPr="00EF6033">
              <w:rPr>
                <w:rFonts w:cs="Times New Roman"/>
              </w:rPr>
              <w:t>iPhone OS 5.0</w:t>
            </w:r>
          </w:p>
        </w:tc>
        <w:tc>
          <w:tcPr>
            <w:tcW w:w="6938" w:type="dxa"/>
          </w:tcPr>
          <w:p w14:paraId="0C0B72E6" w14:textId="77777777" w:rsidR="00A471C6" w:rsidRPr="00EF6033" w:rsidRDefault="00A471C6" w:rsidP="004709EC">
            <w:pPr>
              <w:ind w:right="-11"/>
              <w:rPr>
                <w:rFonts w:cs="Times New Roman"/>
                <w:color w:val="000000"/>
              </w:rPr>
            </w:pPr>
            <w:proofErr w:type="spellStart"/>
            <w:r w:rsidRPr="00EF6033">
              <w:rPr>
                <w:rFonts w:cs="Times New Roman"/>
                <w:color w:val="000000"/>
              </w:rPr>
              <w:t>iCloud</w:t>
            </w:r>
            <w:proofErr w:type="spellEnd"/>
            <w:r w:rsidRPr="00EF6033">
              <w:rPr>
                <w:rFonts w:cs="Times New Roman"/>
                <w:color w:val="000000"/>
              </w:rPr>
              <w:t xml:space="preserve">, </w:t>
            </w:r>
            <w:proofErr w:type="spellStart"/>
            <w:r w:rsidRPr="00EF6033">
              <w:rPr>
                <w:rFonts w:cs="Times New Roman"/>
                <w:color w:val="000000"/>
              </w:rPr>
              <w:t>iMessage</w:t>
            </w:r>
            <w:proofErr w:type="spellEnd"/>
            <w:r w:rsidRPr="00EF6033">
              <w:rPr>
                <w:rFonts w:cs="Times New Roman"/>
                <w:color w:val="000000"/>
              </w:rPr>
              <w:t xml:space="preserve">, iTunes </w:t>
            </w:r>
            <w:proofErr w:type="spellStart"/>
            <w:r w:rsidRPr="00EF6033">
              <w:rPr>
                <w:rFonts w:cs="Times New Roman"/>
                <w:color w:val="000000"/>
              </w:rPr>
              <w:t>Wi</w:t>
            </w:r>
            <w:proofErr w:type="spellEnd"/>
            <w:r w:rsidRPr="00EF6033">
              <w:rPr>
                <w:rFonts w:cs="Times New Roman"/>
                <w:color w:val="000000"/>
              </w:rPr>
              <w:t xml:space="preserve">-Fi </w:t>
            </w:r>
            <w:proofErr w:type="spellStart"/>
            <w:r w:rsidRPr="00EF6033">
              <w:rPr>
                <w:rFonts w:cs="Times New Roman"/>
                <w:color w:val="000000"/>
              </w:rPr>
              <w:t>Sync</w:t>
            </w:r>
            <w:proofErr w:type="spellEnd"/>
            <w:r>
              <w:rPr>
                <w:rFonts w:cs="Times New Roman"/>
                <w:color w:val="000000"/>
              </w:rPr>
              <w:t xml:space="preserve">, </w:t>
            </w:r>
            <w:proofErr w:type="spellStart"/>
            <w:r>
              <w:rPr>
                <w:rFonts w:cs="Times New Roman"/>
                <w:color w:val="000000"/>
              </w:rPr>
              <w:t>Notification</w:t>
            </w:r>
            <w:proofErr w:type="spellEnd"/>
            <w:r>
              <w:rPr>
                <w:rFonts w:cs="Times New Roman"/>
                <w:color w:val="000000"/>
              </w:rPr>
              <w:t xml:space="preserve"> Center</w:t>
            </w:r>
          </w:p>
        </w:tc>
      </w:tr>
      <w:tr w:rsidR="00A471C6" w:rsidRPr="00EF6033" w14:paraId="4E224E1F" w14:textId="77777777" w:rsidTr="004709EC">
        <w:tc>
          <w:tcPr>
            <w:tcW w:w="2122" w:type="dxa"/>
          </w:tcPr>
          <w:p w14:paraId="7077340F" w14:textId="77777777" w:rsidR="00A471C6" w:rsidRPr="00EF6033" w:rsidRDefault="00A471C6" w:rsidP="004709EC">
            <w:pPr>
              <w:ind w:right="-11"/>
              <w:rPr>
                <w:rFonts w:cs="Times New Roman"/>
                <w:color w:val="000000"/>
              </w:rPr>
            </w:pPr>
            <w:r w:rsidRPr="00EF6033">
              <w:rPr>
                <w:rFonts w:cs="Times New Roman"/>
              </w:rPr>
              <w:t>iPhone OS 6.0</w:t>
            </w:r>
          </w:p>
        </w:tc>
        <w:tc>
          <w:tcPr>
            <w:tcW w:w="6938" w:type="dxa"/>
          </w:tcPr>
          <w:p w14:paraId="28152467" w14:textId="77777777" w:rsidR="00A471C6" w:rsidRPr="00EF6033" w:rsidRDefault="00A471C6" w:rsidP="004709EC">
            <w:pPr>
              <w:ind w:right="-11"/>
              <w:rPr>
                <w:rFonts w:cs="Times New Roman"/>
                <w:color w:val="000000"/>
              </w:rPr>
            </w:pPr>
            <w:r w:rsidRPr="00EF6033">
              <w:rPr>
                <w:rFonts w:cs="Times New Roman"/>
                <w:color w:val="000000"/>
              </w:rPr>
              <w:t xml:space="preserve">Apple Térképek, </w:t>
            </w:r>
            <w:proofErr w:type="spellStart"/>
            <w:r w:rsidRPr="00EF6033">
              <w:rPr>
                <w:rFonts w:cs="Times New Roman"/>
                <w:color w:val="000000"/>
              </w:rPr>
              <w:t>Passbook</w:t>
            </w:r>
            <w:proofErr w:type="spellEnd"/>
            <w:r w:rsidRPr="00EF6033">
              <w:rPr>
                <w:rFonts w:cs="Times New Roman"/>
                <w:color w:val="000000"/>
              </w:rPr>
              <w:t xml:space="preserve"> (most </w:t>
            </w:r>
            <w:proofErr w:type="spellStart"/>
            <w:r w:rsidRPr="00EF6033">
              <w:rPr>
                <w:rFonts w:cs="Times New Roman"/>
                <w:color w:val="000000"/>
              </w:rPr>
              <w:t>Wallet</w:t>
            </w:r>
            <w:proofErr w:type="spellEnd"/>
            <w:r w:rsidRPr="00EF6033">
              <w:rPr>
                <w:rFonts w:cs="Times New Roman"/>
                <w:color w:val="000000"/>
              </w:rPr>
              <w:t>), Facebook integrálás</w:t>
            </w:r>
          </w:p>
        </w:tc>
      </w:tr>
      <w:tr w:rsidR="00A471C6" w:rsidRPr="00EF6033" w14:paraId="10E354EF" w14:textId="77777777" w:rsidTr="004709EC">
        <w:tc>
          <w:tcPr>
            <w:tcW w:w="2122" w:type="dxa"/>
          </w:tcPr>
          <w:p w14:paraId="151BD8C6" w14:textId="77777777" w:rsidR="00A471C6" w:rsidRPr="00EF6033" w:rsidRDefault="00A471C6" w:rsidP="004709EC">
            <w:pPr>
              <w:ind w:right="-11"/>
              <w:rPr>
                <w:rFonts w:cs="Times New Roman"/>
                <w:color w:val="000000"/>
              </w:rPr>
            </w:pPr>
            <w:r w:rsidRPr="00EF6033">
              <w:rPr>
                <w:rFonts w:cs="Times New Roman"/>
              </w:rPr>
              <w:t>iPhone OS 7.0</w:t>
            </w:r>
          </w:p>
        </w:tc>
        <w:tc>
          <w:tcPr>
            <w:tcW w:w="6938" w:type="dxa"/>
          </w:tcPr>
          <w:p w14:paraId="6857F1C7" w14:textId="77777777" w:rsidR="00A471C6" w:rsidRPr="00EF6033" w:rsidRDefault="00A471C6" w:rsidP="004709EC">
            <w:pPr>
              <w:ind w:right="-11"/>
              <w:rPr>
                <w:rFonts w:cs="Times New Roman"/>
                <w:color w:val="000000"/>
              </w:rPr>
            </w:pPr>
            <w:proofErr w:type="spellStart"/>
            <w:r w:rsidRPr="00EF6033">
              <w:rPr>
                <w:rFonts w:cs="Times New Roman"/>
                <w:color w:val="000000"/>
              </w:rPr>
              <w:t>AirDrop</w:t>
            </w:r>
            <w:proofErr w:type="spellEnd"/>
            <w:r w:rsidRPr="00EF6033">
              <w:rPr>
                <w:rFonts w:cs="Times New Roman"/>
                <w:color w:val="000000"/>
              </w:rPr>
              <w:t xml:space="preserve">, iTunes </w:t>
            </w:r>
            <w:proofErr w:type="spellStart"/>
            <w:r w:rsidRPr="00EF6033">
              <w:rPr>
                <w:rFonts w:cs="Times New Roman"/>
                <w:color w:val="000000"/>
              </w:rPr>
              <w:t>Radio</w:t>
            </w:r>
            <w:proofErr w:type="spellEnd"/>
            <w:r w:rsidRPr="00EF6033">
              <w:rPr>
                <w:rFonts w:cs="Times New Roman"/>
                <w:color w:val="000000"/>
              </w:rPr>
              <w:t xml:space="preserve">, </w:t>
            </w:r>
            <w:proofErr w:type="spellStart"/>
            <w:r w:rsidRPr="00EF6033">
              <w:rPr>
                <w:rFonts w:cs="Times New Roman"/>
                <w:color w:val="000000"/>
              </w:rPr>
              <w:t>Control</w:t>
            </w:r>
            <w:proofErr w:type="spellEnd"/>
            <w:r w:rsidRPr="00EF6033">
              <w:rPr>
                <w:rFonts w:cs="Times New Roman"/>
                <w:color w:val="000000"/>
              </w:rPr>
              <w:t xml:space="preserve"> Center</w:t>
            </w:r>
          </w:p>
        </w:tc>
      </w:tr>
      <w:tr w:rsidR="00A471C6" w:rsidRPr="00EF6033" w14:paraId="25DE247E" w14:textId="77777777" w:rsidTr="004709EC">
        <w:tc>
          <w:tcPr>
            <w:tcW w:w="2122" w:type="dxa"/>
          </w:tcPr>
          <w:p w14:paraId="7C3E0F0A" w14:textId="77777777" w:rsidR="00A471C6" w:rsidRPr="00EF6033" w:rsidRDefault="00A471C6" w:rsidP="004709EC">
            <w:pPr>
              <w:ind w:right="-11"/>
              <w:rPr>
                <w:rFonts w:cs="Times New Roman"/>
                <w:color w:val="000000"/>
              </w:rPr>
            </w:pPr>
            <w:r w:rsidRPr="00EF6033">
              <w:rPr>
                <w:rFonts w:cs="Times New Roman"/>
              </w:rPr>
              <w:t>iPhone OS 8.0</w:t>
            </w:r>
          </w:p>
        </w:tc>
        <w:tc>
          <w:tcPr>
            <w:tcW w:w="6938" w:type="dxa"/>
          </w:tcPr>
          <w:p w14:paraId="73D3F801" w14:textId="77777777" w:rsidR="00A471C6" w:rsidRPr="00EF6033" w:rsidRDefault="00A471C6" w:rsidP="004709EC">
            <w:pPr>
              <w:ind w:right="-11"/>
              <w:rPr>
                <w:rFonts w:cs="Times New Roman"/>
                <w:color w:val="000000"/>
              </w:rPr>
            </w:pPr>
            <w:r w:rsidRPr="00EF6033">
              <w:rPr>
                <w:rFonts w:cs="Times New Roman"/>
                <w:color w:val="000000"/>
              </w:rPr>
              <w:t xml:space="preserve">Apple Music, Apple Play, </w:t>
            </w:r>
            <w:proofErr w:type="spellStart"/>
            <w:r w:rsidRPr="00EF6033">
              <w:rPr>
                <w:rFonts w:cs="Times New Roman"/>
                <w:color w:val="000000"/>
              </w:rPr>
              <w:t>Family</w:t>
            </w:r>
            <w:proofErr w:type="spellEnd"/>
            <w:r w:rsidRPr="00EF6033">
              <w:rPr>
                <w:rFonts w:cs="Times New Roman"/>
                <w:color w:val="000000"/>
              </w:rPr>
              <w:t xml:space="preserve"> </w:t>
            </w:r>
            <w:proofErr w:type="spellStart"/>
            <w:r w:rsidRPr="00EF6033">
              <w:rPr>
                <w:rFonts w:cs="Times New Roman"/>
                <w:color w:val="000000"/>
              </w:rPr>
              <w:t>Sharing</w:t>
            </w:r>
            <w:proofErr w:type="spellEnd"/>
          </w:p>
        </w:tc>
      </w:tr>
    </w:tbl>
    <w:p w14:paraId="562ABF6D" w14:textId="77777777" w:rsidR="00A471C6" w:rsidRDefault="00A471C6" w:rsidP="00A471C6">
      <w:pPr>
        <w:ind w:right="-11"/>
        <w:rPr>
          <w:rFonts w:ascii="Calibri" w:hAnsi="Calibri" w:cs="Times New Roman"/>
          <w:color w:val="000000"/>
          <w:lang w:eastAsia="hu-HU"/>
        </w:rPr>
      </w:pPr>
    </w:p>
    <w:p w14:paraId="40FEA7A4" w14:textId="77777777" w:rsidR="00A471C6" w:rsidRDefault="00A471C6" w:rsidP="00A471C6">
      <w:pPr>
        <w:ind w:right="-11"/>
        <w:rPr>
          <w:rFonts w:ascii="Calibri" w:hAnsi="Calibri" w:cs="Times New Roman"/>
          <w:color w:val="000000"/>
          <w:lang w:eastAsia="hu-HU"/>
        </w:rPr>
      </w:pPr>
    </w:p>
    <w:p w14:paraId="04721FC4" w14:textId="77777777" w:rsidR="00A471C6" w:rsidRPr="00CD4015" w:rsidRDefault="00A471C6" w:rsidP="004D20DC">
      <w:pPr>
        <w:pStyle w:val="Cmsor3"/>
        <w:numPr>
          <w:ilvl w:val="2"/>
          <w:numId w:val="12"/>
        </w:numPr>
        <w:ind w:left="0" w:firstLine="0"/>
        <w:pPrChange w:id="881" w:author="Vihari Réka" w:date="2018-11-30T21:27:00Z">
          <w:pPr>
            <w:pStyle w:val="Cmsor3"/>
            <w:numPr>
              <w:ilvl w:val="2"/>
              <w:numId w:val="12"/>
            </w:numPr>
            <w:ind w:left="720" w:hanging="720"/>
          </w:pPr>
        </w:pPrChange>
      </w:pPr>
      <w:bookmarkStart w:id="882" w:name="_Toc531377877"/>
      <w:proofErr w:type="spellStart"/>
      <w:r w:rsidRPr="00CD4015">
        <w:t>iOS</w:t>
      </w:r>
      <w:proofErr w:type="spellEnd"/>
      <w:r w:rsidRPr="00CD4015">
        <w:t xml:space="preserve"> 9</w:t>
      </w:r>
      <w:bookmarkEnd w:id="882"/>
    </w:p>
    <w:p w14:paraId="293945DF" w14:textId="77777777" w:rsidR="00A471C6" w:rsidRPr="003124AC" w:rsidRDefault="00A471C6" w:rsidP="00A471C6">
      <w:pPr>
        <w:pStyle w:val="Listaszerbekezds"/>
        <w:ind w:left="360" w:right="-11"/>
        <w:rPr>
          <w:rFonts w:ascii="Calibri" w:hAnsi="Calibri" w:cs="Times New Roman"/>
          <w:color w:val="000000"/>
        </w:rPr>
      </w:pPr>
    </w:p>
    <w:p w14:paraId="153A412C" w14:textId="272D4EAC" w:rsidR="00A471C6" w:rsidRDefault="00A471C6" w:rsidP="00A471C6">
      <w:pPr>
        <w:spacing w:after="120" w:line="360" w:lineRule="auto"/>
        <w:ind w:firstLine="720"/>
        <w:jc w:val="both"/>
        <w:rPr>
          <w:ins w:id="883" w:author="Vihari Réka" w:date="2018-11-24T12:32:00Z"/>
          <w:rFonts w:cs="Times New Roman"/>
        </w:rPr>
      </w:pPr>
      <w:r w:rsidRPr="00EF6033">
        <w:rPr>
          <w:rFonts w:cs="Times New Roman"/>
        </w:rPr>
        <w:t xml:space="preserve">Az Apple Inc. által fejlesztett </w:t>
      </w:r>
      <w:proofErr w:type="spellStart"/>
      <w:r w:rsidRPr="00EF6033">
        <w:rPr>
          <w:rFonts w:cs="Times New Roman"/>
        </w:rPr>
        <w:t>iOS</w:t>
      </w:r>
      <w:proofErr w:type="spellEnd"/>
      <w:r w:rsidRPr="00EF6033">
        <w:rPr>
          <w:rFonts w:cs="Times New Roman"/>
        </w:rPr>
        <w:t xml:space="preserve"> 9 mobil operációs rendszert 2015 szeptemberben adták ki. Új applikációk jelentek meg a verzióval és a meglévőket is fejlesztették. A </w:t>
      </w:r>
      <w:proofErr w:type="spellStart"/>
      <w:r w:rsidRPr="00EF6033">
        <w:rPr>
          <w:rFonts w:cs="Times New Roman"/>
        </w:rPr>
        <w:t>Safari</w:t>
      </w:r>
      <w:proofErr w:type="spellEnd"/>
      <w:r w:rsidRPr="00EF6033">
        <w:rPr>
          <w:rFonts w:cs="Times New Roman"/>
        </w:rPr>
        <w:t xml:space="preserve"> ebben a verzióban már lehetőséget adott a felhasználóknak bizonyos kéretlen tartalmak blokkolására és beállíthatták, hogy milyen mértékben engedélyezik a preferenciáik nyomon követését. </w:t>
      </w:r>
    </w:p>
    <w:p w14:paraId="102FE9AA" w14:textId="59239C25" w:rsidR="007B5552" w:rsidRPr="00EF6033" w:rsidRDefault="007B5552" w:rsidP="00A471C6">
      <w:pPr>
        <w:spacing w:after="120" w:line="360" w:lineRule="auto"/>
        <w:ind w:firstLine="720"/>
        <w:jc w:val="both"/>
        <w:rPr>
          <w:rFonts w:cs="Times New Roman"/>
        </w:rPr>
      </w:pPr>
      <w:ins w:id="884" w:author="Vihari Réka" w:date="2018-11-24T12:32:00Z">
        <w:r>
          <w:rPr>
            <w:rFonts w:cs="Times New Roman"/>
          </w:rPr>
          <w:t xml:space="preserve">A fejlesztőknek nagy segítséget nyújtott a </w:t>
        </w:r>
        <w:proofErr w:type="spellStart"/>
        <w:r>
          <w:rPr>
            <w:rFonts w:cs="Times New Roman"/>
          </w:rPr>
          <w:t>UIStackView</w:t>
        </w:r>
        <w:proofErr w:type="spellEnd"/>
        <w:r>
          <w:rPr>
            <w:rFonts w:cs="Times New Roman"/>
          </w:rPr>
          <w:t xml:space="preserve"> bevezetése, mely megkönnyítette a képernyőn lévő elemek megfelelő elhelyezését. Az alkalmazás fejlesztése közben kijelölhetünk elemeket (szövegek, gombok, </w:t>
        </w:r>
        <w:proofErr w:type="spellStart"/>
        <w:r>
          <w:rPr>
            <w:rFonts w:cs="Times New Roman"/>
          </w:rPr>
          <w:t>stb</w:t>
        </w:r>
        <w:proofErr w:type="spellEnd"/>
        <w:r>
          <w:rPr>
            <w:rFonts w:cs="Times New Roman"/>
          </w:rPr>
          <w:t xml:space="preserve">,), amiket beágyazunk egy </w:t>
        </w:r>
        <w:proofErr w:type="spellStart"/>
        <w:r>
          <w:rPr>
            <w:rFonts w:cs="Times New Roman"/>
          </w:rPr>
          <w:t>UIStackView-ba</w:t>
        </w:r>
        <w:proofErr w:type="spellEnd"/>
        <w:r>
          <w:rPr>
            <w:rFonts w:cs="Times New Roman"/>
          </w:rPr>
          <w:t xml:space="preserve">, melyből választhatunk vízszintes és függőleges rendezést. </w:t>
        </w:r>
      </w:ins>
      <w:ins w:id="885" w:author="Vihari Réka" w:date="2018-11-24T12:35:00Z">
        <w:r>
          <w:rPr>
            <w:rFonts w:cs="Times New Roman"/>
          </w:rPr>
          <w:t xml:space="preserve">Ezáltal automatikusan berendeződnek az elemek egymás mellé vagy alá. </w:t>
        </w:r>
      </w:ins>
    </w:p>
    <w:p w14:paraId="76E3018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iPhone 6S és iPhone 6S plus készülékekre bevezették a 3D </w:t>
      </w:r>
      <w:proofErr w:type="spellStart"/>
      <w:r w:rsidRPr="00EF6033">
        <w:rPr>
          <w:rFonts w:cs="Times New Roman"/>
        </w:rPr>
        <w:t>touch-ot</w:t>
      </w:r>
      <w:proofErr w:type="spellEnd"/>
      <w:r w:rsidRPr="00EF6033">
        <w:rPr>
          <w:rFonts w:cs="Times New Roman"/>
        </w:rPr>
        <w:t xml:space="preserve">, </w:t>
      </w:r>
      <w:r>
        <w:rPr>
          <w:rFonts w:cs="Times New Roman"/>
        </w:rPr>
        <w:t>amellyel</w:t>
      </w:r>
      <w:r w:rsidRPr="00EF6033">
        <w:rPr>
          <w:rFonts w:cs="Times New Roman"/>
        </w:rPr>
        <w:t xml:space="preserve"> a készülék már a képernyő nyomásának erősségét is képes érzékelni, ezáltal új funkciókat adva az érintőképernyő használatának. </w:t>
      </w:r>
    </w:p>
    <w:p w14:paraId="7DBFBD36" w14:textId="77777777" w:rsidR="00A471C6" w:rsidRPr="00EF6033" w:rsidRDefault="00A471C6" w:rsidP="00A471C6">
      <w:pPr>
        <w:spacing w:after="120" w:line="360" w:lineRule="auto"/>
        <w:ind w:firstLine="720"/>
        <w:jc w:val="both"/>
        <w:rPr>
          <w:rFonts w:cs="Times New Roman"/>
        </w:rPr>
      </w:pPr>
      <w:r w:rsidRPr="00EF6033">
        <w:rPr>
          <w:rFonts w:cs="Times New Roman"/>
        </w:rPr>
        <w:t>Bevezették az alacsony töltöttség</w:t>
      </w:r>
      <w:r>
        <w:rPr>
          <w:rFonts w:cs="Times New Roman"/>
        </w:rPr>
        <w:t>ű</w:t>
      </w:r>
      <w:r w:rsidRPr="00EF6033">
        <w:rPr>
          <w:rFonts w:cs="Times New Roman"/>
        </w:rPr>
        <w:t xml:space="preserve"> módot, amely </w:t>
      </w:r>
      <w:r>
        <w:rPr>
          <w:rFonts w:cs="Times New Roman"/>
        </w:rPr>
        <w:t>egy felugró üzenetet jelenít meg a képernyőn, ha</w:t>
      </w:r>
      <w:r w:rsidRPr="00EF6033">
        <w:rPr>
          <w:rFonts w:cs="Times New Roman"/>
        </w:rPr>
        <w:t xml:space="preserve"> telefonunk 20%-</w:t>
      </w:r>
      <w:proofErr w:type="spellStart"/>
      <w:r w:rsidRPr="00EF6033">
        <w:rPr>
          <w:rFonts w:cs="Times New Roman"/>
        </w:rPr>
        <w:t>ra</w:t>
      </w:r>
      <w:proofErr w:type="spellEnd"/>
      <w:r w:rsidRPr="00EF6033">
        <w:rPr>
          <w:rFonts w:cs="Times New Roman"/>
        </w:rPr>
        <w:t xml:space="preserve"> merül, megkérdezve, hogy </w:t>
      </w:r>
      <w:r>
        <w:rPr>
          <w:rFonts w:cs="Times New Roman"/>
        </w:rPr>
        <w:t>használni kívánjuk-e a funkciót</w:t>
      </w:r>
      <w:r w:rsidRPr="00EF6033">
        <w:rPr>
          <w:rFonts w:cs="Times New Roman"/>
        </w:rPr>
        <w:t>. Ha elfogadjuk, a készülékünk kikapcsolja a háttérben lévő alkalmazások frissítését és tétlenség esetén 30 másodper</w:t>
      </w:r>
      <w:r>
        <w:rPr>
          <w:rFonts w:cs="Times New Roman"/>
        </w:rPr>
        <w:t>cen belül automatikusan zárolja</w:t>
      </w:r>
      <w:r w:rsidRPr="00EF6033">
        <w:rPr>
          <w:rFonts w:cs="Times New Roman"/>
        </w:rPr>
        <w:t xml:space="preserve"> telefonunkat. Ezzel a funkcióval akár 1 óra üzemidőt is nyerhetünk. </w:t>
      </w:r>
    </w:p>
    <w:p w14:paraId="3FCAC0F8" w14:textId="77777777" w:rsidR="00A471C6" w:rsidRDefault="00A471C6" w:rsidP="00A471C6">
      <w:pPr>
        <w:ind w:right="-11"/>
        <w:rPr>
          <w:rFonts w:ascii="Calibri" w:hAnsi="Calibri" w:cs="Times New Roman"/>
          <w:color w:val="000000"/>
          <w:lang w:eastAsia="hu-HU"/>
        </w:rPr>
      </w:pPr>
    </w:p>
    <w:p w14:paraId="6059C9C7" w14:textId="77777777" w:rsidR="00A471C6" w:rsidRPr="00CD4015" w:rsidRDefault="00A471C6" w:rsidP="004D20DC">
      <w:pPr>
        <w:pStyle w:val="Cmsor3"/>
        <w:numPr>
          <w:ilvl w:val="2"/>
          <w:numId w:val="11"/>
        </w:numPr>
        <w:ind w:left="0" w:firstLine="0"/>
        <w:pPrChange w:id="886" w:author="Vihari Réka" w:date="2018-11-30T21:27:00Z">
          <w:pPr>
            <w:pStyle w:val="Cmsor3"/>
            <w:numPr>
              <w:ilvl w:val="2"/>
              <w:numId w:val="11"/>
            </w:numPr>
            <w:ind w:left="720" w:hanging="720"/>
          </w:pPr>
        </w:pPrChange>
      </w:pPr>
      <w:bookmarkStart w:id="887" w:name="_Toc531377878"/>
      <w:proofErr w:type="spellStart"/>
      <w:r w:rsidRPr="00CD4015">
        <w:lastRenderedPageBreak/>
        <w:t>iOS</w:t>
      </w:r>
      <w:proofErr w:type="spellEnd"/>
      <w:r w:rsidRPr="00CD4015">
        <w:t xml:space="preserve"> 10</w:t>
      </w:r>
      <w:bookmarkEnd w:id="887"/>
    </w:p>
    <w:p w14:paraId="6F9EAF68" w14:textId="77777777" w:rsidR="00A471C6" w:rsidRPr="00670AF3" w:rsidRDefault="00A471C6" w:rsidP="00A471C6">
      <w:pPr>
        <w:pStyle w:val="Listaszerbekezds"/>
        <w:ind w:left="1080" w:right="-11"/>
        <w:rPr>
          <w:rFonts w:ascii="Calibri" w:hAnsi="Calibri" w:cs="Times New Roman"/>
          <w:color w:val="000000"/>
          <w:sz w:val="30"/>
          <w:szCs w:val="30"/>
        </w:rPr>
      </w:pPr>
    </w:p>
    <w:p w14:paraId="35BC1A00" w14:textId="77777777" w:rsidR="00A471C6" w:rsidRDefault="00A471C6" w:rsidP="00A471C6">
      <w:pPr>
        <w:spacing w:after="120" w:line="360" w:lineRule="auto"/>
        <w:ind w:firstLine="720"/>
        <w:jc w:val="both"/>
        <w:rPr>
          <w:rFonts w:cs="Times New Roman"/>
        </w:rPr>
      </w:pPr>
      <w:r w:rsidRPr="00EF6033">
        <w:rPr>
          <w:rFonts w:cs="Times New Roman"/>
        </w:rPr>
        <w:t xml:space="preserve">Az új verzió 2016 szeptemberében jelent meg. A 10-es verzióra </w:t>
      </w:r>
      <w:r>
        <w:rPr>
          <w:rFonts w:cs="Times New Roman"/>
        </w:rPr>
        <w:t>frissítők találkozhattak egy új</w:t>
      </w:r>
      <w:r w:rsidRPr="00EF6033">
        <w:rPr>
          <w:rFonts w:cs="Times New Roman"/>
        </w:rPr>
        <w:t>fajta lezárt állapotú képernyővel</w:t>
      </w:r>
      <w:r>
        <w:rPr>
          <w:rFonts w:cs="Times New Roman"/>
        </w:rPr>
        <w:t xml:space="preserve"> (</w:t>
      </w:r>
      <w:proofErr w:type="spellStart"/>
      <w:r>
        <w:rPr>
          <w:rFonts w:cs="Times New Roman"/>
        </w:rPr>
        <w:t>Lock</w:t>
      </w:r>
      <w:proofErr w:type="spellEnd"/>
      <w:r>
        <w:rPr>
          <w:rFonts w:cs="Times New Roman"/>
        </w:rPr>
        <w:t xml:space="preserve"> </w:t>
      </w:r>
      <w:proofErr w:type="spellStart"/>
      <w:r>
        <w:rPr>
          <w:rFonts w:cs="Times New Roman"/>
        </w:rPr>
        <w:t>Screen</w:t>
      </w:r>
      <w:proofErr w:type="spellEnd"/>
      <w:r>
        <w:rPr>
          <w:rFonts w:cs="Times New Roman"/>
        </w:rPr>
        <w:t>)</w:t>
      </w:r>
      <w:r w:rsidRPr="00EF6033">
        <w:rPr>
          <w:rFonts w:cs="Times New Roman"/>
        </w:rPr>
        <w:t>,</w:t>
      </w:r>
      <w:r>
        <w:rPr>
          <w:rFonts w:cs="Times New Roman"/>
        </w:rPr>
        <w:t xml:space="preserve"> aminél feloldás nélkül láthatjuk fontosabb alkalmazásainktól érkezett értesítéseinket.</w:t>
      </w:r>
      <w:r w:rsidRPr="00EF6033">
        <w:rPr>
          <w:rFonts w:cs="Times New Roman"/>
        </w:rPr>
        <w:t xml:space="preserve"> </w:t>
      </w:r>
      <w:r>
        <w:rPr>
          <w:rFonts w:cs="Times New Roman"/>
        </w:rPr>
        <w:t>A kijelzőnk fentről lefele történő húzásával érhetjük el az összes érkezett értesítésünket.</w:t>
      </w:r>
    </w:p>
    <w:p w14:paraId="0C3E372A" w14:textId="77777777" w:rsidR="00A471C6" w:rsidRPr="00EF6033" w:rsidRDefault="00A471C6" w:rsidP="00A471C6">
      <w:pPr>
        <w:spacing w:after="120" w:line="360" w:lineRule="auto"/>
        <w:ind w:firstLine="720"/>
        <w:jc w:val="both"/>
        <w:rPr>
          <w:rFonts w:cs="Times New Roman"/>
        </w:rPr>
      </w:pPr>
      <w:r>
        <w:rPr>
          <w:rFonts w:cs="Times New Roman"/>
        </w:rPr>
        <w:t xml:space="preserve">Bevezették a </w:t>
      </w:r>
      <w:proofErr w:type="spellStart"/>
      <w:r>
        <w:rPr>
          <w:rFonts w:cs="Times New Roman"/>
        </w:rPr>
        <w:t>Control</w:t>
      </w:r>
      <w:proofErr w:type="spellEnd"/>
      <w:r>
        <w:rPr>
          <w:rFonts w:cs="Times New Roman"/>
        </w:rPr>
        <w:t xml:space="preserve"> Centert, melyet a képernyő alulról felhúzásával érhetünk el. Itt fontosabb beállításokat végezhetünk el. Ezek közé tartozik a </w:t>
      </w:r>
      <w:proofErr w:type="spellStart"/>
      <w:r>
        <w:rPr>
          <w:rFonts w:cs="Times New Roman"/>
        </w:rPr>
        <w:t>WiFi</w:t>
      </w:r>
      <w:proofErr w:type="spellEnd"/>
      <w:r>
        <w:rPr>
          <w:rFonts w:cs="Times New Roman"/>
        </w:rPr>
        <w:t xml:space="preserve"> vagy </w:t>
      </w:r>
      <w:proofErr w:type="spellStart"/>
      <w:r>
        <w:rPr>
          <w:rFonts w:cs="Times New Roman"/>
        </w:rPr>
        <w:t>Bluetooth</w:t>
      </w:r>
      <w:proofErr w:type="spellEnd"/>
      <w:r>
        <w:rPr>
          <w:rFonts w:cs="Times New Roman"/>
        </w:rPr>
        <w:t xml:space="preserve"> keresés engedélyezése, a zseblámpa bekapcsolása, a képernyő elforgatási lehetőségének zárolása vagy akár a </w:t>
      </w:r>
      <w:proofErr w:type="spellStart"/>
      <w:r>
        <w:rPr>
          <w:rFonts w:cs="Times New Roman"/>
        </w:rPr>
        <w:t>zenelejátszás</w:t>
      </w:r>
      <w:proofErr w:type="spellEnd"/>
      <w:r>
        <w:rPr>
          <w:rFonts w:cs="Times New Roman"/>
        </w:rPr>
        <w:t xml:space="preserve"> irányítása. </w:t>
      </w:r>
    </w:p>
    <w:p w14:paraId="49D6EC79" w14:textId="77777777" w:rsidR="00A471C6" w:rsidRPr="00EF6033" w:rsidRDefault="00A471C6" w:rsidP="00A471C6">
      <w:pPr>
        <w:spacing w:after="120" w:line="360" w:lineRule="auto"/>
        <w:ind w:firstLine="720"/>
        <w:jc w:val="both"/>
        <w:rPr>
          <w:rFonts w:cs="Times New Roman"/>
        </w:rPr>
      </w:pPr>
      <w:r w:rsidRPr="00EF6033">
        <w:rPr>
          <w:rFonts w:cs="Times New Roman"/>
        </w:rPr>
        <w:t>A Térkép alkalmazásba beleépítették, hogy jegyezze meg a legutóbbi keresett helyeket és megnyitáskor ajánlja fel azt</w:t>
      </w:r>
      <w:r>
        <w:rPr>
          <w:rFonts w:cs="Times New Roman"/>
        </w:rPr>
        <w:t xml:space="preserve"> a célpontot</w:t>
      </w:r>
      <w:r w:rsidRPr="00EF6033">
        <w:rPr>
          <w:rFonts w:cs="Times New Roman"/>
        </w:rPr>
        <w:t xml:space="preserve">, ahova legtöbbször terveztünk útvonalat. </w:t>
      </w:r>
    </w:p>
    <w:p w14:paraId="553AA9D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Fotó alkalmazást szűrőkkel bővítették, melyek arcfelismeréssel </w:t>
      </w:r>
      <w:r>
        <w:rPr>
          <w:rFonts w:cs="Times New Roman"/>
        </w:rPr>
        <w:t xml:space="preserve">külön albumokba rendezik a képeket a felismert személyekről </w:t>
      </w:r>
      <w:r w:rsidRPr="00EF6033">
        <w:rPr>
          <w:rFonts w:cs="Times New Roman"/>
        </w:rPr>
        <w:t xml:space="preserve">és földrajzi hely szerinti csoportosítást is alkalmaznak. </w:t>
      </w:r>
    </w:p>
    <w:p w14:paraId="469336D6" w14:textId="024924D8" w:rsidR="00A471C6" w:rsidRDefault="00A471C6" w:rsidP="00A471C6">
      <w:pPr>
        <w:spacing w:after="120" w:line="360" w:lineRule="auto"/>
        <w:ind w:firstLine="720"/>
        <w:jc w:val="both"/>
        <w:rPr>
          <w:ins w:id="888" w:author="Vihari Réka" w:date="2018-11-24T12:25:00Z"/>
          <w:rFonts w:cs="Times New Roman"/>
        </w:rPr>
      </w:pPr>
      <w:r w:rsidRPr="00EF6033">
        <w:rPr>
          <w:rFonts w:cs="Times New Roman"/>
        </w:rPr>
        <w:t xml:space="preserve">Az Üzenetek alkalmazás animációkkal bővült, melyekkel a felhasználók a leírt szöveget animálva vagy akár teljes képernyős animációt is küldhetnek a címzettnek. </w:t>
      </w:r>
    </w:p>
    <w:p w14:paraId="4B172E56" w14:textId="03C883DC" w:rsidR="001D1FA7" w:rsidRPr="00EF6033" w:rsidDel="00C966A8" w:rsidRDefault="001D1FA7" w:rsidP="00A471C6">
      <w:pPr>
        <w:spacing w:after="120" w:line="360" w:lineRule="auto"/>
        <w:ind w:firstLine="720"/>
        <w:jc w:val="both"/>
        <w:rPr>
          <w:del w:id="889" w:author="Illanicz Barnabás" w:date="2018-11-26T11:24:00Z"/>
          <w:rFonts w:cs="Times New Roman"/>
        </w:rPr>
      </w:pPr>
      <w:ins w:id="890" w:author="Vihari Réka" w:date="2018-11-24T12:25:00Z">
        <w:r>
          <w:rPr>
            <w:rFonts w:cs="Times New Roman"/>
          </w:rPr>
          <w:t>Fejlesztők számára az al</w:t>
        </w:r>
        <w:del w:id="891" w:author="Illanicz Barnabás" w:date="2018-11-26T11:04:00Z">
          <w:r w:rsidDel="000D7012">
            <w:rPr>
              <w:rFonts w:cs="Times New Roman"/>
            </w:rPr>
            <w:delText>a</w:delText>
          </w:r>
        </w:del>
        <w:r>
          <w:rPr>
            <w:rFonts w:cs="Times New Roman"/>
          </w:rPr>
          <w:t>k</w:t>
        </w:r>
      </w:ins>
      <w:ins w:id="892" w:author="Illanicz Barnabás" w:date="2018-11-26T11:04:00Z">
        <w:r w:rsidR="000D7012">
          <w:rPr>
            <w:rFonts w:cs="Times New Roman"/>
          </w:rPr>
          <w:t>a</w:t>
        </w:r>
      </w:ins>
      <w:ins w:id="893" w:author="Vihari Réka" w:date="2018-11-24T12:25:00Z">
        <w:r>
          <w:rPr>
            <w:rFonts w:cs="Times New Roman"/>
          </w:rPr>
          <w:t>l</w:t>
        </w:r>
        <w:del w:id="894" w:author="Illanicz Barnabás" w:date="2018-11-26T11:05:00Z">
          <w:r w:rsidDel="000D7012">
            <w:rPr>
              <w:rFonts w:cs="Times New Roman"/>
            </w:rPr>
            <w:delText>a</w:delText>
          </w:r>
        </w:del>
        <w:r>
          <w:rPr>
            <w:rFonts w:cs="Times New Roman"/>
          </w:rPr>
          <w:t>m</w:t>
        </w:r>
      </w:ins>
      <w:ins w:id="895" w:author="Illanicz Barnabás" w:date="2018-11-26T11:05:00Z">
        <w:r w:rsidR="000D7012">
          <w:rPr>
            <w:rFonts w:cs="Times New Roman"/>
          </w:rPr>
          <w:t>a</w:t>
        </w:r>
      </w:ins>
      <w:ins w:id="896" w:author="Vihari Réka" w:date="2018-11-24T12:25:00Z">
        <w:r>
          <w:rPr>
            <w:rFonts w:cs="Times New Roman"/>
          </w:rPr>
          <w:t>zásokon belüli üzenet küld</w:t>
        </w:r>
      </w:ins>
      <w:ins w:id="897" w:author="Illanicz Barnabás" w:date="2018-11-26T11:05:00Z">
        <w:r w:rsidR="000D7012">
          <w:rPr>
            <w:rFonts w:cs="Times New Roman"/>
          </w:rPr>
          <w:t>és</w:t>
        </w:r>
      </w:ins>
      <w:ins w:id="898" w:author="Vihari Réka" w:date="2018-11-24T12:25:00Z">
        <w:del w:id="899" w:author="Illanicz Barnabás" w:date="2018-11-26T11:05:00Z">
          <w:r w:rsidDel="000D7012">
            <w:rPr>
              <w:rFonts w:cs="Times New Roman"/>
            </w:rPr>
            <w:delText>sé</w:delText>
          </w:r>
        </w:del>
        <w:r>
          <w:rPr>
            <w:rFonts w:cs="Times New Roman"/>
          </w:rPr>
          <w:t xml:space="preserve">hez az Apple létrehozta az </w:t>
        </w:r>
        <w:proofErr w:type="spellStart"/>
        <w:r>
          <w:rPr>
            <w:rFonts w:cs="Times New Roman"/>
          </w:rPr>
          <w:t>MSMessageAppViewController</w:t>
        </w:r>
      </w:ins>
      <w:proofErr w:type="spellEnd"/>
      <w:ins w:id="900" w:author="Vihari Réka" w:date="2018-11-24T12:26:00Z">
        <w:r>
          <w:rPr>
            <w:rFonts w:cs="Times New Roman"/>
          </w:rPr>
          <w:t xml:space="preserve"> osztály</w:t>
        </w:r>
      </w:ins>
      <w:ins w:id="901" w:author="Illanicz Barnabás" w:date="2018-11-26T11:04:00Z">
        <w:r w:rsidR="000D7012">
          <w:rPr>
            <w:rFonts w:cs="Times New Roman"/>
          </w:rPr>
          <w:t>t</w:t>
        </w:r>
      </w:ins>
      <w:ins w:id="902" w:author="Vihari Réka" w:date="2018-11-24T12:26:00Z">
        <w:r>
          <w:rPr>
            <w:rFonts w:cs="Times New Roman"/>
          </w:rPr>
          <w:t xml:space="preserve">, mely szabadon felhasználható. Interaktív üzenetek </w:t>
        </w:r>
        <w:proofErr w:type="spellStart"/>
        <w:r>
          <w:rPr>
            <w:rFonts w:cs="Times New Roman"/>
          </w:rPr>
          <w:t>készíthetőek</w:t>
        </w:r>
        <w:proofErr w:type="spellEnd"/>
        <w:r>
          <w:rPr>
            <w:rFonts w:cs="Times New Roman"/>
          </w:rPr>
          <w:t xml:space="preserve"> vele</w:t>
        </w:r>
      </w:ins>
      <w:ins w:id="903" w:author="Vihari Réka" w:date="2018-11-24T12:27:00Z">
        <w:r>
          <w:rPr>
            <w:rFonts w:cs="Times New Roman"/>
          </w:rPr>
          <w:t xml:space="preserve">, illetve a </w:t>
        </w:r>
        <w:proofErr w:type="spellStart"/>
        <w:r>
          <w:rPr>
            <w:rFonts w:cs="Times New Roman"/>
          </w:rPr>
          <w:t>shouldExpire</w:t>
        </w:r>
        <w:proofErr w:type="spellEnd"/>
        <w:r>
          <w:rPr>
            <w:rFonts w:cs="Times New Roman"/>
          </w:rPr>
          <w:t xml:space="preserve"> </w:t>
        </w:r>
        <w:r w:rsidR="007B5552">
          <w:rPr>
            <w:rFonts w:cs="Times New Roman"/>
          </w:rPr>
          <w:t xml:space="preserve">metódus használatával beállítható, hogy egy üzenet automatikusan </w:t>
        </w:r>
        <w:proofErr w:type="spellStart"/>
        <w:r w:rsidR="007B5552">
          <w:rPr>
            <w:rFonts w:cs="Times New Roman"/>
          </w:rPr>
          <w:t>törlődjön</w:t>
        </w:r>
        <w:proofErr w:type="spellEnd"/>
        <w:r w:rsidR="007B5552">
          <w:rPr>
            <w:rFonts w:cs="Times New Roman"/>
          </w:rPr>
          <w:t xml:space="preserve"> egy meghatározott idő után. </w:t>
        </w:r>
      </w:ins>
    </w:p>
    <w:p w14:paraId="18AB8863" w14:textId="77777777" w:rsidR="00A471C6" w:rsidRDefault="00A471C6">
      <w:pPr>
        <w:spacing w:after="120" w:line="360" w:lineRule="auto"/>
        <w:ind w:firstLine="720"/>
        <w:jc w:val="both"/>
        <w:rPr>
          <w:rFonts w:ascii="Calibri" w:hAnsi="Calibri" w:cs="Times New Roman"/>
          <w:color w:val="000000"/>
          <w:lang w:eastAsia="hu-HU"/>
        </w:rPr>
        <w:pPrChange w:id="904" w:author="Illanicz Barnabás" w:date="2018-11-26T11:24:00Z">
          <w:pPr>
            <w:ind w:right="-11"/>
          </w:pPr>
        </w:pPrChange>
      </w:pPr>
    </w:p>
    <w:p w14:paraId="079BECE0" w14:textId="3EDF0247" w:rsidR="00A471C6" w:rsidRPr="004D20DC" w:rsidDel="00857344" w:rsidRDefault="00A471C6" w:rsidP="004D20DC">
      <w:pPr>
        <w:ind w:right="-11"/>
        <w:rPr>
          <w:del w:id="905" w:author="Illanicz Barnabás" w:date="2018-11-26T11:24:00Z"/>
          <w:rFonts w:cs="Arial"/>
          <w:rPrChange w:id="906" w:author="Vihari Réka" w:date="2018-11-30T21:28:00Z">
            <w:rPr>
              <w:del w:id="907" w:author="Illanicz Barnabás" w:date="2018-11-26T11:24:00Z"/>
              <w:rFonts w:ascii="Calibri" w:hAnsi="Calibri" w:cs="Times New Roman"/>
              <w:color w:val="000000"/>
              <w:lang w:eastAsia="hu-HU"/>
            </w:rPr>
          </w:rPrChange>
        </w:rPr>
        <w:pPrChange w:id="908" w:author="Vihari Réka" w:date="2018-11-30T21:28:00Z">
          <w:pPr>
            <w:ind w:right="-11"/>
          </w:pPr>
        </w:pPrChange>
      </w:pPr>
      <w:bookmarkStart w:id="909" w:name="_Toc531375393"/>
      <w:bookmarkStart w:id="910" w:name="_Toc531375546"/>
      <w:bookmarkStart w:id="911" w:name="_Toc531375685"/>
      <w:bookmarkStart w:id="912" w:name="_Toc531376357"/>
      <w:bookmarkStart w:id="913" w:name="_Toc531377879"/>
      <w:bookmarkEnd w:id="909"/>
      <w:bookmarkEnd w:id="910"/>
      <w:bookmarkEnd w:id="911"/>
      <w:bookmarkEnd w:id="912"/>
      <w:bookmarkEnd w:id="913"/>
    </w:p>
    <w:p w14:paraId="03DAF59E" w14:textId="77777777" w:rsidR="00A471C6" w:rsidRPr="00CD4015" w:rsidRDefault="00A471C6" w:rsidP="004D20DC">
      <w:pPr>
        <w:pStyle w:val="Cmsor3"/>
        <w:numPr>
          <w:ilvl w:val="2"/>
          <w:numId w:val="10"/>
        </w:numPr>
        <w:ind w:left="0" w:firstLine="0"/>
        <w:pPrChange w:id="914" w:author="Vihari Réka" w:date="2018-11-30T21:28:00Z">
          <w:pPr>
            <w:pStyle w:val="Cmsor3"/>
            <w:numPr>
              <w:ilvl w:val="2"/>
              <w:numId w:val="10"/>
            </w:numPr>
            <w:ind w:left="720" w:hanging="720"/>
          </w:pPr>
        </w:pPrChange>
      </w:pPr>
      <w:bookmarkStart w:id="915" w:name="_Toc531377880"/>
      <w:proofErr w:type="spellStart"/>
      <w:r w:rsidRPr="00CD4015">
        <w:t>iOS</w:t>
      </w:r>
      <w:proofErr w:type="spellEnd"/>
      <w:r w:rsidRPr="00CD4015">
        <w:t xml:space="preserve"> 11</w:t>
      </w:r>
      <w:bookmarkEnd w:id="915"/>
    </w:p>
    <w:p w14:paraId="020D5045" w14:textId="77777777" w:rsidR="00A471C6" w:rsidRPr="00670AF3" w:rsidRDefault="00A471C6" w:rsidP="00A471C6">
      <w:pPr>
        <w:pStyle w:val="Listaszerbekezds"/>
        <w:ind w:left="1080" w:right="-11"/>
        <w:rPr>
          <w:rFonts w:ascii="Calibri" w:hAnsi="Calibri" w:cs="Times New Roman"/>
          <w:color w:val="000000"/>
          <w:sz w:val="30"/>
          <w:szCs w:val="30"/>
        </w:rPr>
      </w:pPr>
    </w:p>
    <w:p w14:paraId="53CD1E70" w14:textId="575547D5" w:rsidR="00A471C6" w:rsidRDefault="00A471C6" w:rsidP="00A471C6">
      <w:pPr>
        <w:spacing w:after="120" w:line="360" w:lineRule="auto"/>
        <w:ind w:firstLine="720"/>
        <w:jc w:val="both"/>
        <w:rPr>
          <w:ins w:id="916" w:author="Vihari Réka" w:date="2018-11-23T21:44:00Z"/>
          <w:rFonts w:cs="Times New Roman"/>
        </w:rPr>
      </w:pPr>
      <w:r w:rsidRPr="00EF6033">
        <w:rPr>
          <w:rFonts w:cs="Times New Roman"/>
        </w:rPr>
        <w:t xml:space="preserve">Az </w:t>
      </w:r>
      <w:proofErr w:type="spellStart"/>
      <w:r w:rsidRPr="00EF6033">
        <w:rPr>
          <w:rFonts w:cs="Times New Roman"/>
        </w:rPr>
        <w:t>iOS</w:t>
      </w:r>
      <w:proofErr w:type="spellEnd"/>
      <w:r w:rsidRPr="00EF6033">
        <w:rPr>
          <w:rFonts w:cs="Times New Roman"/>
        </w:rPr>
        <w:t xml:space="preserve"> 11-es verzióját 2017 szeptemberben vált letölthetővé. Ebben a verzióban már az alap felhasználó felületek is új dizájnt kaptak. A Számológép, a Telefon alkalmazás, a 10-es verzióban megjelent </w:t>
      </w:r>
      <w:proofErr w:type="spellStart"/>
      <w:r w:rsidRPr="00EF6033">
        <w:rPr>
          <w:rFonts w:cs="Times New Roman"/>
        </w:rPr>
        <w:t>Lock</w:t>
      </w:r>
      <w:proofErr w:type="spellEnd"/>
      <w:r w:rsidRPr="00EF6033">
        <w:rPr>
          <w:rFonts w:cs="Times New Roman"/>
        </w:rPr>
        <w:t xml:space="preserve"> </w:t>
      </w:r>
      <w:proofErr w:type="spellStart"/>
      <w:r w:rsidRPr="00EF6033">
        <w:rPr>
          <w:rFonts w:cs="Times New Roman"/>
        </w:rPr>
        <w:t>Screen</w:t>
      </w:r>
      <w:proofErr w:type="spellEnd"/>
      <w:r w:rsidRPr="00EF6033">
        <w:rPr>
          <w:rFonts w:cs="Times New Roman"/>
        </w:rPr>
        <w:t xml:space="preserve"> és a </w:t>
      </w:r>
      <w:proofErr w:type="spellStart"/>
      <w:r w:rsidRPr="00EF6033">
        <w:rPr>
          <w:rFonts w:cs="Times New Roman"/>
        </w:rPr>
        <w:t>Control</w:t>
      </w:r>
      <w:proofErr w:type="spellEnd"/>
      <w:r w:rsidRPr="00EF6033">
        <w:rPr>
          <w:rFonts w:cs="Times New Roman"/>
        </w:rPr>
        <w:t xml:space="preserve"> Center teljesen újra lett tervezve. A már meglévő </w:t>
      </w:r>
      <w:proofErr w:type="spellStart"/>
      <w:r w:rsidRPr="00EF6033">
        <w:rPr>
          <w:rFonts w:cs="Times New Roman"/>
        </w:rPr>
        <w:t>Notification</w:t>
      </w:r>
      <w:proofErr w:type="spellEnd"/>
      <w:r w:rsidRPr="00EF6033">
        <w:rPr>
          <w:rFonts w:cs="Times New Roman"/>
        </w:rPr>
        <w:t xml:space="preserve"> Center beleolvadt a </w:t>
      </w:r>
      <w:proofErr w:type="spellStart"/>
      <w:r w:rsidRPr="00EF6033">
        <w:rPr>
          <w:rFonts w:cs="Times New Roman"/>
        </w:rPr>
        <w:t>Lock</w:t>
      </w:r>
      <w:proofErr w:type="spellEnd"/>
      <w:r w:rsidRPr="00EF6033">
        <w:rPr>
          <w:rFonts w:cs="Times New Roman"/>
        </w:rPr>
        <w:t xml:space="preserve"> </w:t>
      </w:r>
      <w:proofErr w:type="spellStart"/>
      <w:r w:rsidRPr="00EF6033">
        <w:rPr>
          <w:rFonts w:cs="Times New Roman"/>
        </w:rPr>
        <w:t>Screen</w:t>
      </w:r>
      <w:proofErr w:type="spellEnd"/>
      <w:r w:rsidRPr="00EF6033">
        <w:rPr>
          <w:rFonts w:cs="Times New Roman"/>
        </w:rPr>
        <w:t xml:space="preserve">-be így </w:t>
      </w:r>
      <w:r>
        <w:rPr>
          <w:rFonts w:cs="Times New Roman"/>
        </w:rPr>
        <w:t xml:space="preserve">már nem csak az egyes alkalmazások </w:t>
      </w:r>
      <w:proofErr w:type="spellStart"/>
      <w:r>
        <w:rPr>
          <w:rFonts w:cs="Times New Roman"/>
        </w:rPr>
        <w:t>eseméyeit</w:t>
      </w:r>
      <w:proofErr w:type="spellEnd"/>
      <w:r>
        <w:rPr>
          <w:rFonts w:cs="Times New Roman"/>
        </w:rPr>
        <w:t xml:space="preserve"> érhettük el itt, hanem </w:t>
      </w:r>
      <w:r w:rsidRPr="00EF6033">
        <w:rPr>
          <w:rFonts w:cs="Times New Roman"/>
        </w:rPr>
        <w:t>naptárunk</w:t>
      </w:r>
      <w:r>
        <w:rPr>
          <w:rFonts w:cs="Times New Roman"/>
        </w:rPr>
        <w:t xml:space="preserve"> teendőit, </w:t>
      </w:r>
      <w:r w:rsidRPr="00EF6033">
        <w:rPr>
          <w:rFonts w:cs="Times New Roman"/>
        </w:rPr>
        <w:t>térk</w:t>
      </w:r>
      <w:r>
        <w:rPr>
          <w:rFonts w:cs="Times New Roman"/>
        </w:rPr>
        <w:t xml:space="preserve">ép úticél javaslatokat és a kereső mezővel alkalmazásaink gyorsabb elérése vált lehetővé. </w:t>
      </w:r>
    </w:p>
    <w:p w14:paraId="7DB190D0" w14:textId="7780BC4B" w:rsidR="00AD1D26" w:rsidRPr="00EF6033" w:rsidRDefault="00AD1D26" w:rsidP="00A471C6">
      <w:pPr>
        <w:spacing w:after="120" w:line="360" w:lineRule="auto"/>
        <w:ind w:firstLine="720"/>
        <w:jc w:val="both"/>
        <w:rPr>
          <w:rFonts w:cs="Times New Roman"/>
        </w:rPr>
      </w:pPr>
      <w:ins w:id="917" w:author="Vihari Réka" w:date="2018-11-23T21:44:00Z">
        <w:r>
          <w:rPr>
            <w:rFonts w:cs="Times New Roman"/>
          </w:rPr>
          <w:lastRenderedPageBreak/>
          <w:t xml:space="preserve">A fejlesztők számára </w:t>
        </w:r>
        <w:r w:rsidR="00616923">
          <w:rPr>
            <w:rFonts w:cs="Times New Roman"/>
          </w:rPr>
          <w:t xml:space="preserve">az </w:t>
        </w:r>
        <w:proofErr w:type="spellStart"/>
        <w:r w:rsidR="00616923">
          <w:rPr>
            <w:rFonts w:cs="Times New Roman"/>
          </w:rPr>
          <w:t>ARKit</w:t>
        </w:r>
        <w:proofErr w:type="spellEnd"/>
        <w:r w:rsidR="00616923">
          <w:rPr>
            <w:rFonts w:cs="Times New Roman"/>
          </w:rPr>
          <w:t xml:space="preserve"> megjelenése volt a legfőbb funkció</w:t>
        </w:r>
      </w:ins>
      <w:ins w:id="918" w:author="Vihari Réka" w:date="2018-11-23T21:56:00Z">
        <w:r w:rsidR="008531E2">
          <w:rPr>
            <w:rFonts w:cs="Times New Roman"/>
          </w:rPr>
          <w:t>, mely segítségével a készülék feltérképezheti a környezetet</w:t>
        </w:r>
      </w:ins>
      <w:ins w:id="919" w:author="Vihari Réka" w:date="2018-11-23T21:57:00Z">
        <w:r w:rsidR="008531E2">
          <w:rPr>
            <w:rFonts w:cs="Times New Roman"/>
          </w:rPr>
          <w:t xml:space="preserve">, melyet a fejlesztők manipulálhatnak és </w:t>
        </w:r>
      </w:ins>
      <w:ins w:id="920" w:author="Vihari Réka" w:date="2018-11-23T21:59:00Z">
        <w:r w:rsidR="008531E2">
          <w:rPr>
            <w:rFonts w:cs="Times New Roman"/>
          </w:rPr>
          <w:t xml:space="preserve">virtuális objektumokat helyezhetnek rá. Az </w:t>
        </w:r>
        <w:proofErr w:type="spellStart"/>
        <w:r w:rsidR="008531E2">
          <w:rPr>
            <w:rFonts w:cs="Times New Roman"/>
          </w:rPr>
          <w:t>ARKit</w:t>
        </w:r>
        <w:proofErr w:type="spellEnd"/>
        <w:r w:rsidR="008531E2">
          <w:rPr>
            <w:rFonts w:cs="Times New Roman"/>
          </w:rPr>
          <w:t xml:space="preserve"> integrálható 2D és 3D </w:t>
        </w:r>
      </w:ins>
      <w:ins w:id="921" w:author="Vihari Réka" w:date="2018-11-23T22:00:00Z">
        <w:r w:rsidR="008531E2">
          <w:rPr>
            <w:rFonts w:cs="Times New Roman"/>
          </w:rPr>
          <w:t>játékokhoz, melye</w:t>
        </w:r>
      </w:ins>
      <w:ins w:id="922" w:author="Illanicz Barnabás" w:date="2018-11-26T11:08:00Z">
        <w:r w:rsidR="000F54A7">
          <w:rPr>
            <w:rFonts w:cs="Times New Roman"/>
          </w:rPr>
          <w:t>ket</w:t>
        </w:r>
      </w:ins>
      <w:ins w:id="923" w:author="Vihari Réka" w:date="2018-11-23T22:00:00Z">
        <w:del w:id="924" w:author="Illanicz Barnabás" w:date="2018-11-26T11:08:00Z">
          <w:r w:rsidR="008531E2" w:rsidDel="000F54A7">
            <w:rPr>
              <w:rFonts w:cs="Times New Roman"/>
            </w:rPr>
            <w:delText>t</w:delText>
          </w:r>
        </w:del>
        <w:r w:rsidR="008531E2">
          <w:rPr>
            <w:rFonts w:cs="Times New Roman"/>
          </w:rPr>
          <w:t xml:space="preserve"> így kiterjesztett valósággal ruházhatunk fel. </w:t>
        </w:r>
      </w:ins>
    </w:p>
    <w:p w14:paraId="7F159171" w14:textId="2C416C5E" w:rsidR="00A471C6" w:rsidRPr="00EF6033" w:rsidRDefault="00A471C6" w:rsidP="00A471C6">
      <w:pPr>
        <w:spacing w:after="120" w:line="360" w:lineRule="auto"/>
        <w:ind w:firstLine="720"/>
        <w:jc w:val="both"/>
        <w:rPr>
          <w:rFonts w:cs="Times New Roman"/>
        </w:rPr>
      </w:pPr>
      <w:del w:id="925" w:author="Vihari Réka" w:date="2018-11-23T22:01:00Z">
        <w:r w:rsidRPr="00EF6033" w:rsidDel="008531E2">
          <w:rPr>
            <w:rFonts w:cs="Times New Roman"/>
          </w:rPr>
          <w:delText xml:space="preserve">Új </w:delText>
        </w:r>
      </w:del>
      <w:ins w:id="926" w:author="Vihari Réka" w:date="2018-11-23T22:01:00Z">
        <w:r w:rsidR="008531E2">
          <w:rPr>
            <w:rFonts w:cs="Times New Roman"/>
          </w:rPr>
          <w:t>Felhasználói oldalról új</w:t>
        </w:r>
        <w:r w:rsidR="008531E2" w:rsidRPr="00EF6033">
          <w:rPr>
            <w:rFonts w:cs="Times New Roman"/>
          </w:rPr>
          <w:t xml:space="preserve"> </w:t>
        </w:r>
      </w:ins>
      <w:r w:rsidRPr="00EF6033">
        <w:rPr>
          <w:rFonts w:cs="Times New Roman"/>
        </w:rPr>
        <w:t xml:space="preserve">funkcióként létrejött a </w:t>
      </w:r>
      <w:proofErr w:type="spellStart"/>
      <w:r w:rsidRPr="00EF6033">
        <w:rPr>
          <w:rFonts w:cs="Times New Roman"/>
        </w:rPr>
        <w:t>Drag</w:t>
      </w:r>
      <w:proofErr w:type="spellEnd"/>
      <w:r w:rsidRPr="00EF6033">
        <w:rPr>
          <w:rFonts w:cs="Times New Roman"/>
        </w:rPr>
        <w:t xml:space="preserve"> and </w:t>
      </w:r>
      <w:proofErr w:type="spellStart"/>
      <w:r w:rsidRPr="00EF6033">
        <w:rPr>
          <w:rFonts w:cs="Times New Roman"/>
        </w:rPr>
        <w:t>Drop</w:t>
      </w:r>
      <w:proofErr w:type="spellEnd"/>
      <w:r w:rsidRPr="00EF6033">
        <w:rPr>
          <w:rFonts w:cs="Times New Roman"/>
        </w:rPr>
        <w:t xml:space="preserve"> lehetőség, amely lehetővé teszi, hogy egyik alkalmazásból a másikba helyezzünk át fájlokat. </w:t>
      </w:r>
    </w:p>
    <w:p w14:paraId="79799C53"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billentyűzetbe beépített nyíl segítségével kisebb méretűre változtathatóvá vált, ezzel is biztosítva </w:t>
      </w:r>
      <w:r>
        <w:rPr>
          <w:rFonts w:cs="Times New Roman"/>
        </w:rPr>
        <w:t xml:space="preserve">a növekvő képernyőméret esetén is </w:t>
      </w:r>
      <w:r w:rsidRPr="00EF6033">
        <w:rPr>
          <w:rFonts w:cs="Times New Roman"/>
        </w:rPr>
        <w:t xml:space="preserve">az egy kézzel kezelhetőséget. </w:t>
      </w:r>
    </w:p>
    <w:p w14:paraId="496F1B28"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w:t>
      </w:r>
      <w:proofErr w:type="spellStart"/>
      <w:r w:rsidRPr="00EF6033">
        <w:rPr>
          <w:rFonts w:cs="Times New Roman"/>
        </w:rPr>
        <w:t>App</w:t>
      </w:r>
      <w:proofErr w:type="spellEnd"/>
      <w:r w:rsidRPr="00EF6033">
        <w:rPr>
          <w:rFonts w:cs="Times New Roman"/>
        </w:rPr>
        <w:t xml:space="preserve"> </w:t>
      </w:r>
      <w:proofErr w:type="spellStart"/>
      <w:r w:rsidRPr="00EF6033">
        <w:rPr>
          <w:rFonts w:cs="Times New Roman"/>
        </w:rPr>
        <w:t>Store</w:t>
      </w:r>
      <w:proofErr w:type="spellEnd"/>
      <w:r w:rsidRPr="00EF6033">
        <w:rPr>
          <w:rFonts w:cs="Times New Roman"/>
        </w:rPr>
        <w:t xml:space="preserve"> is nagy változáson ment keresztül, a teljes dizájnt feljavították és külön szekciókra lettek osztva az alkalmazások a játékoktól. </w:t>
      </w:r>
    </w:p>
    <w:p w14:paraId="4671A2E0" w14:textId="77777777" w:rsidR="00A471C6" w:rsidRDefault="00A471C6" w:rsidP="00A471C6">
      <w:pPr>
        <w:pStyle w:val="Listaszerbekezds"/>
        <w:ind w:left="420" w:right="-11"/>
        <w:rPr>
          <w:rFonts w:ascii="Calibri" w:hAnsi="Calibri" w:cs="Times New Roman"/>
          <w:color w:val="000000"/>
        </w:rPr>
      </w:pPr>
    </w:p>
    <w:p w14:paraId="108240F2" w14:textId="77777777" w:rsidR="00A471C6" w:rsidRPr="00CD4015" w:rsidRDefault="00A471C6" w:rsidP="00A471C6">
      <w:pPr>
        <w:pStyle w:val="Cmsor3"/>
        <w:numPr>
          <w:ilvl w:val="2"/>
          <w:numId w:val="10"/>
        </w:numPr>
        <w:ind w:left="0" w:firstLine="0"/>
      </w:pPr>
      <w:bookmarkStart w:id="927" w:name="_Toc531377881"/>
      <w:proofErr w:type="spellStart"/>
      <w:r w:rsidRPr="00CD4015">
        <w:t>iOS</w:t>
      </w:r>
      <w:proofErr w:type="spellEnd"/>
      <w:r w:rsidRPr="00CD4015">
        <w:t xml:space="preserve"> 12</w:t>
      </w:r>
      <w:bookmarkEnd w:id="927"/>
    </w:p>
    <w:p w14:paraId="70024805" w14:textId="77777777" w:rsidR="00A471C6" w:rsidRPr="00670AF3" w:rsidRDefault="00A471C6" w:rsidP="00A471C6">
      <w:pPr>
        <w:pStyle w:val="Listaszerbekezds"/>
        <w:ind w:left="1080" w:right="-11"/>
        <w:rPr>
          <w:rFonts w:ascii="Calibri" w:hAnsi="Calibri" w:cs="Times New Roman"/>
          <w:color w:val="000000"/>
          <w:sz w:val="30"/>
          <w:szCs w:val="30"/>
        </w:rPr>
      </w:pPr>
    </w:p>
    <w:p w14:paraId="2291EC4B" w14:textId="77777777" w:rsidR="00A471C6" w:rsidRDefault="00A471C6" w:rsidP="00A471C6">
      <w:pPr>
        <w:spacing w:after="120" w:line="360" w:lineRule="auto"/>
        <w:ind w:firstLine="720"/>
        <w:jc w:val="both"/>
        <w:rPr>
          <w:rFonts w:cs="Times New Roman"/>
        </w:rPr>
      </w:pPr>
      <w:r w:rsidRPr="00EF6033">
        <w:rPr>
          <w:rFonts w:cs="Times New Roman"/>
        </w:rPr>
        <w:t xml:space="preserve">Az </w:t>
      </w:r>
      <w:proofErr w:type="spellStart"/>
      <w:r w:rsidRPr="00EF6033">
        <w:rPr>
          <w:rFonts w:cs="Times New Roman"/>
        </w:rPr>
        <w:t>iOS</w:t>
      </w:r>
      <w:proofErr w:type="spellEnd"/>
      <w:r w:rsidRPr="00EF6033">
        <w:rPr>
          <w:rFonts w:cs="Times New Roman"/>
        </w:rPr>
        <w:t xml:space="preserve"> legújabb verziója, melyet 2018 szeptemberében adtak ki. Az új fejlesztések közé tartozik a csoportos </w:t>
      </w:r>
      <w:proofErr w:type="spellStart"/>
      <w:r w:rsidRPr="00EF6033">
        <w:rPr>
          <w:rFonts w:cs="Times New Roman"/>
        </w:rPr>
        <w:t>FaceTime</w:t>
      </w:r>
      <w:proofErr w:type="spellEnd"/>
      <w:r w:rsidRPr="00EF6033">
        <w:rPr>
          <w:rFonts w:cs="Times New Roman"/>
        </w:rPr>
        <w:t xml:space="preserve"> lehetősége, 70 új beépített </w:t>
      </w:r>
      <w:proofErr w:type="spellStart"/>
      <w:r w:rsidRPr="00EF6033">
        <w:rPr>
          <w:rFonts w:cs="Times New Roman"/>
        </w:rPr>
        <w:t>emoji</w:t>
      </w:r>
      <w:proofErr w:type="spellEnd"/>
      <w:r w:rsidRPr="00EF6033">
        <w:rPr>
          <w:rFonts w:cs="Times New Roman"/>
        </w:rPr>
        <w:t xml:space="preserve"> a billentyűzetbe és </w:t>
      </w:r>
      <w:proofErr w:type="spellStart"/>
      <w:r w:rsidRPr="00EF6033">
        <w:rPr>
          <w:rFonts w:cs="Times New Roman"/>
        </w:rPr>
        <w:t>eSIM</w:t>
      </w:r>
      <w:proofErr w:type="spellEnd"/>
      <w:r w:rsidRPr="00EF6033">
        <w:rPr>
          <w:rFonts w:cs="Times New Roman"/>
        </w:rPr>
        <w:t xml:space="preserve"> támogatás. </w:t>
      </w:r>
    </w:p>
    <w:p w14:paraId="5322B21E" w14:textId="317CB2A1" w:rsidR="00DE71C1" w:rsidRPr="00EF6033" w:rsidRDefault="00DE71C1" w:rsidP="00DE71C1">
      <w:pPr>
        <w:spacing w:after="120" w:line="360" w:lineRule="auto"/>
        <w:ind w:firstLine="720"/>
        <w:jc w:val="both"/>
        <w:rPr>
          <w:rFonts w:cs="Times New Roman"/>
        </w:rPr>
      </w:pPr>
      <w:r>
        <w:rPr>
          <w:rFonts w:cs="Times New Roman"/>
        </w:rPr>
        <w:t>Fejlesztői szemszögből újdonságként szerepelt a Siri használata, mely képes a fejlesztett alkalmazáshoz hivatkozásokat megtanulni. Előre meg</w:t>
      </w:r>
      <w:ins w:id="928" w:author="Illanicz Barnabás" w:date="2018-11-19T10:36:00Z">
        <w:r w:rsidR="00841EED">
          <w:rPr>
            <w:rFonts w:cs="Times New Roman"/>
          </w:rPr>
          <w:t xml:space="preserve"> </w:t>
        </w:r>
      </w:ins>
      <w:r>
        <w:rPr>
          <w:rFonts w:cs="Times New Roman"/>
        </w:rPr>
        <w:t>lehet határozni számára, hogy melyek azok a tevékenységek, amiket a felhasználó használni fog az alkalmazásban. Az alkalmazás ezeket tudja specifikálni hivatkozásokként a Siri-</w:t>
      </w:r>
      <w:proofErr w:type="spellStart"/>
      <w:r>
        <w:rPr>
          <w:rFonts w:cs="Times New Roman"/>
        </w:rPr>
        <w:t>nek</w:t>
      </w:r>
      <w:proofErr w:type="spellEnd"/>
      <w:r>
        <w:rPr>
          <w:rFonts w:cs="Times New Roman"/>
        </w:rPr>
        <w:t xml:space="preserve">. Továbbá, újdonságnak számít még, hogy az alkalmazásoknál engedélyezni lehet az Apple </w:t>
      </w:r>
      <w:proofErr w:type="spellStart"/>
      <w:r>
        <w:rPr>
          <w:rFonts w:cs="Times New Roman"/>
        </w:rPr>
        <w:t>Pencil</w:t>
      </w:r>
      <w:proofErr w:type="spellEnd"/>
      <w:r>
        <w:rPr>
          <w:rFonts w:cs="Times New Roman"/>
        </w:rPr>
        <w:t xml:space="preserve"> (ceruza) használatát. </w:t>
      </w:r>
    </w:p>
    <w:p w14:paraId="7517FD91" w14:textId="77777777" w:rsidR="00A471C6" w:rsidRPr="00EF6033" w:rsidRDefault="00DE71C1" w:rsidP="00A471C6">
      <w:pPr>
        <w:spacing w:after="120" w:line="360" w:lineRule="auto"/>
        <w:ind w:firstLine="720"/>
        <w:jc w:val="both"/>
        <w:rPr>
          <w:rFonts w:cs="Times New Roman"/>
        </w:rPr>
      </w:pPr>
      <w:r>
        <w:rPr>
          <w:rFonts w:cs="Times New Roman"/>
        </w:rPr>
        <w:t>Felhasználói szemszögből újdonság a</w:t>
      </w:r>
      <w:r w:rsidR="00A471C6" w:rsidRPr="00EF6033">
        <w:rPr>
          <w:rFonts w:cs="Times New Roman"/>
        </w:rPr>
        <w:t xml:space="preserve"> beállításokból</w:t>
      </w:r>
      <w:r>
        <w:rPr>
          <w:rFonts w:cs="Times New Roman"/>
        </w:rPr>
        <w:t xml:space="preserve"> elérhető új Képernyőidő menü, melyben</w:t>
      </w:r>
      <w:r w:rsidR="00A471C6" w:rsidRPr="00EF6033">
        <w:rPr>
          <w:rFonts w:cs="Times New Roman"/>
        </w:rPr>
        <w:t xml:space="preserve"> követhetjük, hogy bizonyos alkalmazásokat mennyi ideig használunk az adott napon vagy az utolsó 7 napban. Ennek köszönhetően jobban láthatjuk, hogy mennyi időt töltünk el hasznosan az okostelefonunk használatával vagy éppenséggel mennyi időt töltünk el a közösségi hálók böngészésével. Erre külön kategóriák is el vannak különítve a menüben olvasás, tanulás és közösségi hálók néven. </w:t>
      </w:r>
    </w:p>
    <w:p w14:paraId="34678742" w14:textId="77777777" w:rsidR="00A471C6" w:rsidRPr="00EF6033" w:rsidRDefault="00A471C6" w:rsidP="00A471C6">
      <w:pPr>
        <w:spacing w:after="120" w:line="360" w:lineRule="auto"/>
        <w:ind w:firstLine="720"/>
        <w:jc w:val="both"/>
        <w:rPr>
          <w:rFonts w:cs="Times New Roman"/>
        </w:rPr>
      </w:pPr>
      <w:r w:rsidRPr="00EF6033">
        <w:rPr>
          <w:rFonts w:cs="Times New Roman"/>
        </w:rPr>
        <w:t>A zárolt képernyőn</w:t>
      </w:r>
      <w:r>
        <w:rPr>
          <w:rFonts w:cs="Times New Roman"/>
        </w:rPr>
        <w:t xml:space="preserve"> (</w:t>
      </w:r>
      <w:proofErr w:type="spellStart"/>
      <w:r>
        <w:rPr>
          <w:rFonts w:cs="Times New Roman"/>
        </w:rPr>
        <w:t>Lock</w:t>
      </w:r>
      <w:proofErr w:type="spellEnd"/>
      <w:r>
        <w:rPr>
          <w:rFonts w:cs="Times New Roman"/>
        </w:rPr>
        <w:t xml:space="preserve"> </w:t>
      </w:r>
      <w:proofErr w:type="spellStart"/>
      <w:r>
        <w:rPr>
          <w:rFonts w:cs="Times New Roman"/>
        </w:rPr>
        <w:t>Screen</w:t>
      </w:r>
      <w:proofErr w:type="spellEnd"/>
      <w:r>
        <w:rPr>
          <w:rFonts w:cs="Times New Roman"/>
        </w:rPr>
        <w:t>)</w:t>
      </w:r>
      <w:r w:rsidRPr="00EF6033">
        <w:rPr>
          <w:rFonts w:cs="Times New Roman"/>
        </w:rPr>
        <w:t xml:space="preserve"> felugró értesítéseket alkalmazásokra csoportosítva láthatjuk, melynek tetején verem szerűen a legfelső üzenetet szerepel, de rákattintással akár ki is bonthatjuk a zárolt képernyőn belül, hogy az összes értesítést lássuk. </w:t>
      </w:r>
    </w:p>
    <w:p w14:paraId="02BCB1E4" w14:textId="77777777" w:rsidR="00A471C6" w:rsidRPr="00EF6033" w:rsidDel="00B90E3C" w:rsidRDefault="00A471C6" w:rsidP="00A471C6">
      <w:pPr>
        <w:spacing w:after="120" w:line="360" w:lineRule="auto"/>
        <w:ind w:firstLine="720"/>
        <w:jc w:val="both"/>
        <w:rPr>
          <w:del w:id="929" w:author="Illanicz Barnabás" w:date="2018-11-26T11:08:00Z"/>
          <w:rFonts w:cs="Times New Roman"/>
        </w:rPr>
      </w:pPr>
      <w:r w:rsidRPr="00EF6033">
        <w:rPr>
          <w:rFonts w:cs="Times New Roman"/>
        </w:rPr>
        <w:lastRenderedPageBreak/>
        <w:t xml:space="preserve">Az iPhone X arcfelismerő rendszeréhez érkezett újításban, már nem csak arcmimikánkat ismeri fel a telefon, hanem a nyelvünket is. Ezáltal a nyelv mozgását is rátudja vetíteni az </w:t>
      </w:r>
      <w:proofErr w:type="spellStart"/>
      <w:r w:rsidRPr="00EF6033">
        <w:rPr>
          <w:rFonts w:cs="Times New Roman"/>
        </w:rPr>
        <w:t>animojikra</w:t>
      </w:r>
      <w:proofErr w:type="spellEnd"/>
      <w:r w:rsidRPr="00EF6033">
        <w:rPr>
          <w:rFonts w:cs="Times New Roman"/>
        </w:rPr>
        <w:t xml:space="preserve">. </w:t>
      </w:r>
    </w:p>
    <w:p w14:paraId="1C01332D" w14:textId="77777777" w:rsidR="00A471C6" w:rsidRDefault="00A471C6">
      <w:pPr>
        <w:spacing w:after="120" w:line="360" w:lineRule="auto"/>
        <w:ind w:firstLine="720"/>
        <w:jc w:val="both"/>
        <w:rPr>
          <w:rFonts w:ascii="Calibri" w:hAnsi="Calibri" w:cs="Times New Roman"/>
          <w:color w:val="000000"/>
        </w:rPr>
        <w:pPrChange w:id="930" w:author="Illanicz Barnabás" w:date="2018-11-26T11:08:00Z">
          <w:pPr>
            <w:ind w:right="-11"/>
          </w:pPr>
        </w:pPrChange>
      </w:pPr>
    </w:p>
    <w:p w14:paraId="7514F36E" w14:textId="23EB21E7" w:rsidR="00A471C6" w:rsidRPr="00CD4015" w:rsidDel="00FD7292" w:rsidRDefault="00A471C6">
      <w:pPr>
        <w:numPr>
          <w:ilvl w:val="1"/>
          <w:numId w:val="10"/>
        </w:numPr>
        <w:ind w:left="0"/>
        <w:rPr>
          <w:del w:id="931" w:author="Vihari Réka" w:date="2018-11-24T13:59:00Z"/>
        </w:rPr>
        <w:pPrChange w:id="932" w:author="Illanicz Barnabás" w:date="2018-11-26T11:09:00Z">
          <w:pPr>
            <w:pStyle w:val="Cmsor2"/>
            <w:numPr>
              <w:ilvl w:val="1"/>
              <w:numId w:val="10"/>
            </w:numPr>
            <w:ind w:left="580" w:hanging="580"/>
          </w:pPr>
        </w:pPrChange>
      </w:pPr>
      <w:del w:id="933" w:author="Vihari Réka" w:date="2018-11-24T13:59:00Z">
        <w:r w:rsidRPr="00CD4015" w:rsidDel="00FD7292">
          <w:delText>Programozási nyelvek</w:delText>
        </w:r>
      </w:del>
    </w:p>
    <w:p w14:paraId="3FCBA8A4" w14:textId="77777777" w:rsidR="00A471C6" w:rsidRDefault="00A471C6">
      <w:pPr>
        <w:rPr>
          <w:rFonts w:ascii="Calibri" w:hAnsi="Calibri" w:cs="Times New Roman"/>
          <w:color w:val="000000"/>
        </w:rPr>
        <w:pPrChange w:id="934" w:author="Illanicz Barnabás" w:date="2018-11-26T11:09:00Z">
          <w:pPr>
            <w:pStyle w:val="Listaszerbekezds"/>
            <w:ind w:right="-11"/>
          </w:pPr>
        </w:pPrChange>
      </w:pPr>
    </w:p>
    <w:p w14:paraId="031161CA" w14:textId="0B20B398" w:rsidR="00A471C6" w:rsidRPr="00CD4015" w:rsidDel="00FD7292" w:rsidRDefault="00A471C6" w:rsidP="00A471C6">
      <w:pPr>
        <w:pStyle w:val="Cmsor3"/>
        <w:numPr>
          <w:ilvl w:val="2"/>
          <w:numId w:val="10"/>
        </w:numPr>
        <w:ind w:left="0" w:firstLine="0"/>
        <w:rPr>
          <w:del w:id="935" w:author="Vihari Réka" w:date="2018-11-24T13:59:00Z"/>
        </w:rPr>
      </w:pPr>
      <w:del w:id="936" w:author="Vihari Réka" w:date="2018-11-24T13:59:00Z">
        <w:r w:rsidRPr="00CD4015" w:rsidDel="00FD7292">
          <w:delText>Objective-C</w:delText>
        </w:r>
      </w:del>
    </w:p>
    <w:p w14:paraId="4CE13D6D" w14:textId="00967DA7" w:rsidR="00A471C6" w:rsidDel="00FD7292" w:rsidRDefault="00A471C6" w:rsidP="00A471C6">
      <w:pPr>
        <w:pStyle w:val="Listaszerbekezds"/>
        <w:ind w:left="1080" w:right="-11"/>
        <w:rPr>
          <w:del w:id="937" w:author="Vihari Réka" w:date="2018-11-24T13:59:00Z"/>
          <w:rFonts w:ascii="Calibri" w:hAnsi="Calibri" w:cs="Times New Roman"/>
          <w:color w:val="000000"/>
        </w:rPr>
      </w:pPr>
    </w:p>
    <w:p w14:paraId="77FE5D88" w14:textId="64B47589" w:rsidR="00A471C6" w:rsidRPr="00EF6033" w:rsidDel="00FD7292" w:rsidRDefault="00A471C6" w:rsidP="00A471C6">
      <w:pPr>
        <w:spacing w:after="120" w:line="360" w:lineRule="auto"/>
        <w:ind w:firstLine="720"/>
        <w:jc w:val="both"/>
        <w:rPr>
          <w:del w:id="938" w:author="Vihari Réka" w:date="2018-11-24T13:59:00Z"/>
          <w:rFonts w:cs="Times New Roman"/>
        </w:rPr>
      </w:pPr>
      <w:commentRangeStart w:id="939"/>
      <w:del w:id="940" w:author="Vihari Réka" w:date="2018-11-24T13:59:00Z">
        <w:r w:rsidRPr="00EF6033" w:rsidDel="00FD7292">
          <w:rPr>
            <w:rFonts w:cs="Times New Roman"/>
          </w:rPr>
          <w:delText xml:space="preserve">A nyelvet Brad Cox és Tom Love alkotta meg az 1980-as évek elején. Objektum-orientált jellemzői közé tartozik a dinamikus futásidő, miszerint a hívott metódusokat az objektumokhoz futásidőben rendeli hozzá. </w:delText>
        </w:r>
      </w:del>
    </w:p>
    <w:p w14:paraId="74572091" w14:textId="2291B021" w:rsidR="00A471C6" w:rsidRPr="00EF6033" w:rsidDel="00FD7292" w:rsidRDefault="00A471C6" w:rsidP="00A471C6">
      <w:pPr>
        <w:spacing w:after="120" w:line="360" w:lineRule="auto"/>
        <w:ind w:firstLine="720"/>
        <w:jc w:val="both"/>
        <w:rPr>
          <w:del w:id="941" w:author="Vihari Réka" w:date="2018-11-24T13:59:00Z"/>
          <w:rFonts w:cs="Times New Roman"/>
        </w:rPr>
      </w:pPr>
      <w:del w:id="942" w:author="Vihari Réka" w:date="2018-11-24T13:59:00Z">
        <w:r w:rsidRPr="00EF6033" w:rsidDel="00FD7292">
          <w:rPr>
            <w:rFonts w:cs="Times New Roman"/>
          </w:rPr>
          <w:delText xml:space="preserve">A nevéből is felfedezhetjük, hogy a C nyelv egy kibővítése, így átvette a nyelv primitív típusait, vezérlési elemeit és szintaktikáját. Új elemei közé tartoznak az osztályok és metódusok definiálásának lehetősége. </w:delText>
        </w:r>
        <w:commentRangeEnd w:id="939"/>
        <w:r w:rsidR="00A87FDE" w:rsidDel="00FD7292">
          <w:rPr>
            <w:rStyle w:val="Jegyzethivatkozs"/>
          </w:rPr>
          <w:commentReference w:id="939"/>
        </w:r>
      </w:del>
    </w:p>
    <w:p w14:paraId="4D8945BF" w14:textId="56F5C05C" w:rsidR="00A471C6" w:rsidRPr="00EF6033" w:rsidDel="00FD7292" w:rsidRDefault="00A471C6" w:rsidP="00A471C6">
      <w:pPr>
        <w:spacing w:after="120" w:line="360" w:lineRule="auto"/>
        <w:ind w:firstLine="720"/>
        <w:jc w:val="both"/>
        <w:rPr>
          <w:del w:id="943" w:author="Vihari Réka" w:date="2018-11-24T13:59:00Z"/>
          <w:rFonts w:cs="Times New Roman"/>
        </w:rPr>
      </w:pPr>
      <w:del w:id="944" w:author="Vihari Réka" w:date="2018-11-24T13:59:00Z">
        <w:r w:rsidRPr="00EF6033" w:rsidDel="00FD7292">
          <w:rPr>
            <w:rFonts w:cs="Times New Roman"/>
          </w:rPr>
          <w:delText>Steve Jobs miután kilépett az Apple-től</w:delText>
        </w:r>
        <w:r w:rsidDel="00FD7292">
          <w:rPr>
            <w:rFonts w:cs="Times New Roman"/>
          </w:rPr>
          <w:delText xml:space="preserve"> 1985-ben,</w:delText>
        </w:r>
        <w:r w:rsidRPr="00EF6033" w:rsidDel="00FD7292">
          <w:rPr>
            <w:rFonts w:cs="Times New Roman"/>
          </w:rPr>
          <w:delText xml:space="preserve"> megalapította NeXT elnevezésű cégét, amely felvásárolta a nyelv licenszét. Később az Apple megvásárolta a céget</w:delText>
        </w:r>
        <w:r w:rsidDel="00FD7292">
          <w:rPr>
            <w:rFonts w:cs="Times New Roman"/>
          </w:rPr>
          <w:delText xml:space="preserve"> 1996-ban</w:delText>
        </w:r>
        <w:r w:rsidRPr="00EF6033" w:rsidDel="00FD7292">
          <w:rPr>
            <w:rFonts w:cs="Times New Roman"/>
          </w:rPr>
          <w:delText xml:space="preserve">, és ezzel a cég által fejlesztett OpenStep operációs rendszert, amely Objective-C-re alapult. Ez az operációs rendszer volt az OS X alapja, így vált az Objective-C az iOS első programozási nyelvévé. Az OpenStep nevet végül az Apple Cocoa-ra változtatta és kiadták az Objective-C 2.0-át 2007-ben. </w:delText>
        </w:r>
      </w:del>
    </w:p>
    <w:p w14:paraId="26459FF5" w14:textId="77777777" w:rsidR="00A471C6" w:rsidRDefault="00A471C6" w:rsidP="00A471C6">
      <w:pPr>
        <w:pStyle w:val="Listaszerbekezds"/>
        <w:ind w:left="0" w:right="-11"/>
        <w:rPr>
          <w:rFonts w:ascii="Calibri" w:hAnsi="Calibri" w:cs="Times New Roman"/>
          <w:color w:val="000000"/>
        </w:rPr>
      </w:pPr>
    </w:p>
    <w:p w14:paraId="58163F3D" w14:textId="7BAC6A73" w:rsidR="00A471C6" w:rsidRPr="00CD4015" w:rsidRDefault="00A471C6" w:rsidP="00B51D2C">
      <w:pPr>
        <w:pStyle w:val="Cmsor2"/>
        <w:numPr>
          <w:ilvl w:val="1"/>
          <w:numId w:val="10"/>
        </w:numPr>
        <w:pPrChange w:id="945" w:author="Vihari Réka" w:date="2018-11-30T21:33:00Z">
          <w:pPr>
            <w:pStyle w:val="Cmsor3"/>
            <w:numPr>
              <w:ilvl w:val="2"/>
              <w:numId w:val="10"/>
            </w:numPr>
            <w:ind w:left="720" w:hanging="720"/>
          </w:pPr>
        </w:pPrChange>
      </w:pPr>
      <w:bookmarkStart w:id="946" w:name="_Toc531377882"/>
      <w:r w:rsidRPr="00CD4015">
        <w:t>Swift</w:t>
      </w:r>
      <w:bookmarkEnd w:id="946"/>
    </w:p>
    <w:p w14:paraId="6884DAB4" w14:textId="77777777" w:rsidR="00A471C6" w:rsidRDefault="00A471C6" w:rsidP="00A471C6">
      <w:pPr>
        <w:ind w:right="-11"/>
        <w:rPr>
          <w:rFonts w:ascii="Calibri" w:hAnsi="Calibri" w:cs="Times New Roman"/>
          <w:color w:val="000000"/>
        </w:rPr>
      </w:pPr>
    </w:p>
    <w:p w14:paraId="4BC71989" w14:textId="1055D76C" w:rsidR="00A471C6" w:rsidRPr="00CB329A" w:rsidRDefault="00A471C6" w:rsidP="00A471C6">
      <w:pPr>
        <w:spacing w:after="120" w:line="360" w:lineRule="auto"/>
        <w:ind w:firstLine="720"/>
        <w:jc w:val="both"/>
        <w:rPr>
          <w:rFonts w:cs="Times New Roman"/>
        </w:rPr>
      </w:pPr>
      <w:r w:rsidRPr="00EF6033">
        <w:rPr>
          <w:rFonts w:cs="Times New Roman"/>
        </w:rPr>
        <w:t xml:space="preserve">Az Apple forradalmi újítása, melyet Tim Cook – az Apple vezérigazgatója – mutatott be 2014 nyarán az </w:t>
      </w:r>
      <w:proofErr w:type="spellStart"/>
      <w:r w:rsidRPr="00EF6033">
        <w:rPr>
          <w:rFonts w:cs="Times New Roman"/>
        </w:rPr>
        <w:t>iOS</w:t>
      </w:r>
      <w:proofErr w:type="spellEnd"/>
      <w:r w:rsidRPr="00EF6033">
        <w:rPr>
          <w:rFonts w:cs="Times New Roman"/>
        </w:rPr>
        <w:t xml:space="preserve"> 8 operációs rendszerrel együtt. </w:t>
      </w:r>
      <w:ins w:id="947" w:author="Vihari Réka" w:date="2018-11-24T14:17:00Z">
        <w:r w:rsidR="008701A8">
          <w:rPr>
            <w:rFonts w:cs="Times New Roman"/>
          </w:rPr>
          <w:t xml:space="preserve">Az Apple eddigi fejlesztői nyelvét, az </w:t>
        </w:r>
        <w:proofErr w:type="spellStart"/>
        <w:r w:rsidR="008701A8">
          <w:rPr>
            <w:rFonts w:cs="Times New Roman"/>
          </w:rPr>
          <w:t>Objective</w:t>
        </w:r>
        <w:proofErr w:type="spellEnd"/>
        <w:r w:rsidR="008701A8">
          <w:rPr>
            <w:rFonts w:cs="Times New Roman"/>
          </w:rPr>
          <w:t xml:space="preserve">-C-t váltotta fel. </w:t>
        </w:r>
      </w:ins>
      <w:r w:rsidRPr="00EF6033">
        <w:rPr>
          <w:rFonts w:cs="Times New Roman"/>
        </w:rPr>
        <w:t xml:space="preserve">A teljesen új programozási nyelv ötvözte a C és az </w:t>
      </w:r>
      <w:proofErr w:type="spellStart"/>
      <w:r w:rsidRPr="00EF6033">
        <w:rPr>
          <w:rFonts w:cs="Times New Roman"/>
        </w:rPr>
        <w:t>Objective</w:t>
      </w:r>
      <w:proofErr w:type="spellEnd"/>
      <w:r w:rsidRPr="00EF6033">
        <w:rPr>
          <w:rFonts w:cs="Times New Roman"/>
        </w:rPr>
        <w:t>-C legjobb funkcióit a C megkötései nélkül: "</w:t>
      </w:r>
      <w:proofErr w:type="spellStart"/>
      <w:r w:rsidRPr="00EF6033">
        <w:rPr>
          <w:rFonts w:cs="Times New Roman"/>
        </w:rPr>
        <w:t>Objective</w:t>
      </w:r>
      <w:proofErr w:type="spellEnd"/>
      <w:r w:rsidRPr="00EF6033">
        <w:rPr>
          <w:rFonts w:cs="Times New Roman"/>
        </w:rPr>
        <w:t>-C, a C nélkül".</w:t>
      </w:r>
    </w:p>
    <w:p w14:paraId="302B770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nyelvet az Apple hozta létre </w:t>
      </w:r>
      <w:proofErr w:type="spellStart"/>
      <w:r w:rsidRPr="00EF6033">
        <w:rPr>
          <w:rFonts w:cs="Times New Roman"/>
        </w:rPr>
        <w:t>iOS</w:t>
      </w:r>
      <w:proofErr w:type="spellEnd"/>
      <w:r w:rsidRPr="00EF6033">
        <w:rPr>
          <w:rFonts w:cs="Times New Roman"/>
        </w:rPr>
        <w:t xml:space="preserve">, OS X, </w:t>
      </w:r>
      <w:proofErr w:type="spellStart"/>
      <w:r w:rsidRPr="00EF6033">
        <w:rPr>
          <w:rFonts w:cs="Times New Roman"/>
        </w:rPr>
        <w:t>watchOS</w:t>
      </w:r>
      <w:proofErr w:type="spellEnd"/>
      <w:r w:rsidRPr="00EF6033">
        <w:rPr>
          <w:rFonts w:cs="Times New Roman"/>
        </w:rPr>
        <w:t xml:space="preserve"> és </w:t>
      </w:r>
      <w:proofErr w:type="spellStart"/>
      <w:r w:rsidRPr="00EF6033">
        <w:rPr>
          <w:rFonts w:cs="Times New Roman"/>
        </w:rPr>
        <w:t>tvOS</w:t>
      </w:r>
      <w:proofErr w:type="spellEnd"/>
      <w:r w:rsidRPr="00EF6033">
        <w:rPr>
          <w:rFonts w:cs="Times New Roman"/>
        </w:rPr>
        <w:t xml:space="preserve"> platformokra való fejlesztéshez. </w:t>
      </w:r>
    </w:p>
    <w:p w14:paraId="0E834F92" w14:textId="77777777" w:rsidR="00A471C6" w:rsidRPr="00EF6033" w:rsidRDefault="00A471C6" w:rsidP="00A471C6">
      <w:pPr>
        <w:spacing w:after="120" w:line="360" w:lineRule="auto"/>
        <w:ind w:firstLine="720"/>
        <w:jc w:val="both"/>
        <w:rPr>
          <w:rFonts w:cs="Times New Roman"/>
        </w:rPr>
      </w:pPr>
      <w:r w:rsidRPr="00EF6033">
        <w:rPr>
          <w:rFonts w:cs="Times New Roman"/>
        </w:rPr>
        <w:t>A nyelv először zárt forráskóddal indult, de később belátta az Apple, hogy a nyílt forráskód által, külsős fejlesztők segítségének bevonásával gyorsabban haladhat a nyelv fejlődése. Ennek támogatásához az Apple fejlesztői fórumokat is létrehozott, ahol fogadják a nyelv fejlesztés</w:t>
      </w:r>
      <w:r>
        <w:rPr>
          <w:rFonts w:cs="Times New Roman"/>
        </w:rPr>
        <w:t>é</w:t>
      </w:r>
      <w:r w:rsidRPr="00EF6033">
        <w:rPr>
          <w:rFonts w:cs="Times New Roman"/>
        </w:rPr>
        <w:t xml:space="preserve">hez szükséges ötleteket. Ennek köszönhetően 2017-ben már a Swift 4.0 verzióját mutathatták be. </w:t>
      </w:r>
    </w:p>
    <w:p w14:paraId="5E9054B3"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nyelv az objektum-orientáltság mellett támogatja a strukturált, a procedurális-imperatív és a funkcionális stílusú programozást is. Legjelentősebb előnyei a biztonságos és kényelmes fejlesztés, illetve a jó </w:t>
      </w:r>
      <w:proofErr w:type="spellStart"/>
      <w:r w:rsidRPr="00EF6033">
        <w:rPr>
          <w:rFonts w:cs="Times New Roman"/>
        </w:rPr>
        <w:t>futásidejű</w:t>
      </w:r>
      <w:proofErr w:type="spellEnd"/>
      <w:r w:rsidRPr="00EF6033">
        <w:rPr>
          <w:rFonts w:cs="Times New Roman"/>
        </w:rPr>
        <w:t xml:space="preserve"> teljesítményre törekvés.</w:t>
      </w:r>
      <w:del w:id="948" w:author="Illanicz Barnabás" w:date="2018-11-26T12:37:00Z">
        <w:r w:rsidRPr="00EF6033" w:rsidDel="009B2779">
          <w:rPr>
            <w:rFonts w:cs="Times New Roman"/>
          </w:rPr>
          <w:delText xml:space="preserve"> </w:delText>
        </w:r>
      </w:del>
    </w:p>
    <w:p w14:paraId="620E4DDD" w14:textId="08934B4C" w:rsidR="00A471C6" w:rsidRDefault="00A471C6">
      <w:pPr>
        <w:spacing w:line="360" w:lineRule="auto"/>
        <w:ind w:right="-11"/>
        <w:rPr>
          <w:rFonts w:ascii="Calibri" w:hAnsi="Calibri" w:cs="Times New Roman"/>
          <w:color w:val="000000"/>
        </w:rPr>
        <w:pPrChange w:id="949" w:author="Illanicz Barnabás" w:date="2018-11-26T11:25:00Z">
          <w:pPr>
            <w:ind w:right="-11"/>
          </w:pPr>
        </w:pPrChange>
      </w:pPr>
      <w:r w:rsidRPr="00EF6033">
        <w:rPr>
          <w:rFonts w:cs="Times New Roman"/>
        </w:rPr>
        <w:t xml:space="preserve">A dolgozatomban a Swift nyelvet használom, </w:t>
      </w:r>
      <w:del w:id="950" w:author="Vihari Réka" w:date="2018-11-24T14:19:00Z">
        <w:r w:rsidRPr="00EF6033" w:rsidDel="008701A8">
          <w:rPr>
            <w:rFonts w:cs="Times New Roman"/>
          </w:rPr>
          <w:delText xml:space="preserve">mellyel átláthatóbb </w:delText>
        </w:r>
        <w:r w:rsidDel="008701A8">
          <w:rPr>
            <w:rFonts w:cs="Times New Roman"/>
          </w:rPr>
          <w:delText>kód</w:delText>
        </w:r>
        <w:r w:rsidRPr="00EF6033" w:rsidDel="008701A8">
          <w:rPr>
            <w:rFonts w:cs="Times New Roman"/>
          </w:rPr>
          <w:delText xml:space="preserve"> hozható létre. </w:delText>
        </w:r>
      </w:del>
      <w:ins w:id="951" w:author="Vihari Réka" w:date="2018-11-24T14:19:00Z">
        <w:r w:rsidR="008701A8">
          <w:rPr>
            <w:rFonts w:cs="Times New Roman"/>
          </w:rPr>
          <w:t xml:space="preserve">melynek </w:t>
        </w:r>
        <w:proofErr w:type="spellStart"/>
        <w:r w:rsidR="008701A8">
          <w:rPr>
            <w:rFonts w:cs="Times New Roman"/>
          </w:rPr>
          <w:t>egyszerűsítetett</w:t>
        </w:r>
        <w:proofErr w:type="spellEnd"/>
        <w:r w:rsidR="008701A8">
          <w:rPr>
            <w:rFonts w:cs="Times New Roman"/>
          </w:rPr>
          <w:t xml:space="preserve"> szintaxisa és nyelvtana van az </w:t>
        </w:r>
        <w:proofErr w:type="spellStart"/>
        <w:r w:rsidR="008701A8">
          <w:rPr>
            <w:rFonts w:cs="Times New Roman"/>
          </w:rPr>
          <w:t>Objective</w:t>
        </w:r>
        <w:proofErr w:type="spellEnd"/>
        <w:r w:rsidR="008701A8">
          <w:rPr>
            <w:rFonts w:cs="Times New Roman"/>
          </w:rPr>
          <w:t xml:space="preserve">-C-hez képest. </w:t>
        </w:r>
      </w:ins>
      <w:ins w:id="952" w:author="Vihari Réka" w:date="2018-11-24T14:20:00Z">
        <w:r w:rsidR="008701A8">
          <w:rPr>
            <w:rFonts w:cs="Times New Roman"/>
          </w:rPr>
          <w:t xml:space="preserve">A Swift nyelv könnyen olvashat és írható. Továbbá, ugyanahhoz a funkcióhoz Swift nyelven kevesebb kódot kell írnunk, mint </w:t>
        </w:r>
        <w:proofErr w:type="spellStart"/>
        <w:r w:rsidR="008701A8">
          <w:rPr>
            <w:rFonts w:cs="Times New Roman"/>
          </w:rPr>
          <w:t>Objective</w:t>
        </w:r>
        <w:proofErr w:type="spellEnd"/>
        <w:r w:rsidR="008701A8">
          <w:rPr>
            <w:rFonts w:cs="Times New Roman"/>
          </w:rPr>
          <w:t>-C-ben.</w:t>
        </w:r>
      </w:ins>
      <w:del w:id="953" w:author="Vihari Réka" w:date="2018-11-29T12:33:00Z">
        <w:r w:rsidR="0061712F" w:rsidDel="00936CC5">
          <w:rPr>
            <w:rStyle w:val="Jegyzethivatkozs"/>
          </w:rPr>
          <w:commentReference w:id="954"/>
        </w:r>
      </w:del>
      <w:ins w:id="955" w:author="Vihari Réka" w:date="2018-11-24T14:21:00Z">
        <w:del w:id="956" w:author="Illanicz Barnabás" w:date="2018-11-26T11:25:00Z">
          <w:r w:rsidR="008701A8" w:rsidDel="0061712F">
            <w:rPr>
              <w:rFonts w:cs="Times New Roman"/>
            </w:rPr>
            <w:delText xml:space="preserve"> </w:delText>
          </w:r>
        </w:del>
      </w:ins>
      <w:ins w:id="957" w:author="Vihari Réka" w:date="2018-11-24T14:19:00Z">
        <w:del w:id="958" w:author="Illanicz Barnabás" w:date="2018-11-26T11:25:00Z">
          <w:r w:rsidR="008701A8" w:rsidDel="0061712F">
            <w:rPr>
              <w:rFonts w:cs="Times New Roman"/>
            </w:rPr>
            <w:delText xml:space="preserve"> </w:delText>
          </w:r>
        </w:del>
      </w:ins>
    </w:p>
    <w:p w14:paraId="59CDF445" w14:textId="1DC66A63" w:rsidR="00A471C6" w:rsidRPr="00CD4015" w:rsidRDefault="00A471C6" w:rsidP="00B51D2C">
      <w:pPr>
        <w:pStyle w:val="Cmsor2"/>
        <w:numPr>
          <w:ilvl w:val="1"/>
          <w:numId w:val="10"/>
        </w:numPr>
      </w:pPr>
      <w:bookmarkStart w:id="959" w:name="_Toc531377883"/>
      <w:proofErr w:type="spellStart"/>
      <w:r w:rsidRPr="00CD4015">
        <w:t>Xcode</w:t>
      </w:r>
      <w:bookmarkEnd w:id="959"/>
      <w:proofErr w:type="spellEnd"/>
    </w:p>
    <w:p w14:paraId="4D20E4DD" w14:textId="77777777" w:rsidR="00A471C6" w:rsidRDefault="00A471C6" w:rsidP="00A471C6">
      <w:pPr>
        <w:ind w:right="-11"/>
        <w:rPr>
          <w:rFonts w:ascii="Calibri" w:hAnsi="Calibri" w:cs="Times New Roman"/>
          <w:color w:val="000000"/>
        </w:rPr>
      </w:pPr>
    </w:p>
    <w:p w14:paraId="01F8DE69" w14:textId="77777777" w:rsidR="00A471C6" w:rsidRPr="00EF6033" w:rsidRDefault="00A471C6" w:rsidP="00A471C6">
      <w:pPr>
        <w:spacing w:after="120" w:line="360" w:lineRule="auto"/>
        <w:ind w:firstLine="720"/>
        <w:jc w:val="both"/>
        <w:rPr>
          <w:rFonts w:cs="Times New Roman"/>
        </w:rPr>
      </w:pPr>
      <w:r w:rsidRPr="00EF6033">
        <w:rPr>
          <w:rFonts w:cs="Times New Roman"/>
        </w:rPr>
        <w:t>Az</w:t>
      </w:r>
      <w:r>
        <w:rPr>
          <w:rFonts w:cs="Times New Roman"/>
        </w:rPr>
        <w:t xml:space="preserve"> </w:t>
      </w:r>
      <w:proofErr w:type="spellStart"/>
      <w:r>
        <w:rPr>
          <w:rFonts w:cs="Times New Roman"/>
        </w:rPr>
        <w:t>Xcode</w:t>
      </w:r>
      <w:proofErr w:type="spellEnd"/>
      <w:r>
        <w:rPr>
          <w:rFonts w:cs="Times New Roman"/>
        </w:rPr>
        <w:t xml:space="preserve"> az</w:t>
      </w:r>
      <w:r w:rsidRPr="00EF6033">
        <w:rPr>
          <w:rFonts w:cs="Times New Roman"/>
        </w:rPr>
        <w:t xml:space="preserve"> Apple által fejlesztett integrált fejlesztői környezet (IDE – </w:t>
      </w:r>
      <w:proofErr w:type="spellStart"/>
      <w:r w:rsidRPr="00EF6033">
        <w:rPr>
          <w:rFonts w:cs="Times New Roman"/>
        </w:rPr>
        <w:t>Integrated</w:t>
      </w:r>
      <w:proofErr w:type="spellEnd"/>
      <w:r w:rsidRPr="00EF6033">
        <w:rPr>
          <w:rFonts w:cs="Times New Roman"/>
        </w:rPr>
        <w:t xml:space="preserve"> </w:t>
      </w:r>
      <w:proofErr w:type="spellStart"/>
      <w:r w:rsidRPr="00EF6033">
        <w:rPr>
          <w:rFonts w:cs="Times New Roman"/>
        </w:rPr>
        <w:t>Development</w:t>
      </w:r>
      <w:proofErr w:type="spellEnd"/>
      <w:r w:rsidRPr="00EF6033">
        <w:rPr>
          <w:rFonts w:cs="Times New Roman"/>
        </w:rPr>
        <w:t xml:space="preserve"> </w:t>
      </w:r>
      <w:proofErr w:type="spellStart"/>
      <w:r w:rsidRPr="00EF6033">
        <w:rPr>
          <w:rFonts w:cs="Times New Roman"/>
        </w:rPr>
        <w:t>Environment</w:t>
      </w:r>
      <w:proofErr w:type="spellEnd"/>
      <w:r w:rsidRPr="00EF6033">
        <w:rPr>
          <w:rFonts w:cs="Times New Roman"/>
        </w:rPr>
        <w:t>), melynek segítségével alkalmazásokat készíthetünk az Apple összes platformjára. Ingyenes letölthető az A</w:t>
      </w:r>
      <w:r>
        <w:rPr>
          <w:rFonts w:cs="Times New Roman"/>
        </w:rPr>
        <w:t xml:space="preserve">pple </w:t>
      </w:r>
      <w:proofErr w:type="spellStart"/>
      <w:r w:rsidRPr="00EF6033">
        <w:rPr>
          <w:rFonts w:cs="Times New Roman"/>
        </w:rPr>
        <w:t>Store-ból</w:t>
      </w:r>
      <w:proofErr w:type="spellEnd"/>
      <w:r w:rsidRPr="00EF6033">
        <w:rPr>
          <w:rFonts w:cs="Times New Roman"/>
        </w:rPr>
        <w:t xml:space="preserve">, </w:t>
      </w:r>
      <w:r>
        <w:rPr>
          <w:rFonts w:cs="Times New Roman"/>
        </w:rPr>
        <w:t>ezzel</w:t>
      </w:r>
      <w:r w:rsidRPr="00EF6033">
        <w:rPr>
          <w:rFonts w:cs="Times New Roman"/>
        </w:rPr>
        <w:t xml:space="preserve"> viszont következik az a tulajdonsága is, hogy csak OS X-et futtató gépekre tölthető le.</w:t>
      </w:r>
    </w:p>
    <w:p w14:paraId="437919BE" w14:textId="73732A79" w:rsidR="00A471C6" w:rsidRPr="00EF6033" w:rsidRDefault="00A471C6" w:rsidP="00A471C6">
      <w:pPr>
        <w:spacing w:after="120" w:line="360" w:lineRule="auto"/>
        <w:ind w:firstLine="720"/>
        <w:jc w:val="both"/>
        <w:rPr>
          <w:rFonts w:cs="Times New Roman"/>
        </w:rPr>
      </w:pPr>
      <w:r w:rsidRPr="00EF6033">
        <w:rPr>
          <w:rFonts w:cs="Times New Roman"/>
        </w:rPr>
        <w:lastRenderedPageBreak/>
        <w:t>A fejlesztői környezet a teljes munkafolyamatban segítséget nyújt, az alkalmazás készítésétől kezdve tesztelésig és az optimalizálásig. Továbbá, az alkalmazásunk Ap</w:t>
      </w:r>
      <w:r>
        <w:rPr>
          <w:rFonts w:cs="Times New Roman"/>
        </w:rPr>
        <w:t>p</w:t>
      </w:r>
      <w:ins w:id="960" w:author="Vihari Réka" w:date="2018-12-01T00:22:00Z">
        <w:r w:rsidR="00485A64">
          <w:rPr>
            <w:rFonts w:cs="Times New Roman"/>
          </w:rPr>
          <w:t xml:space="preserve">le </w:t>
        </w:r>
      </w:ins>
      <w:proofErr w:type="spellStart"/>
      <w:r w:rsidRPr="00EF6033">
        <w:rPr>
          <w:rFonts w:cs="Times New Roman"/>
        </w:rPr>
        <w:t>Store-ba</w:t>
      </w:r>
      <w:proofErr w:type="spellEnd"/>
      <w:r w:rsidRPr="00EF6033">
        <w:rPr>
          <w:rFonts w:cs="Times New Roman"/>
        </w:rPr>
        <w:t xml:space="preserve"> feltöltési folyamata is innen indul. </w:t>
      </w:r>
    </w:p>
    <w:p w14:paraId="17DD5F53" w14:textId="77777777" w:rsidR="00A471C6" w:rsidRPr="00EF6033" w:rsidRDefault="00A471C6" w:rsidP="00A471C6">
      <w:pPr>
        <w:spacing w:after="120" w:line="360" w:lineRule="auto"/>
        <w:ind w:firstLine="720"/>
        <w:jc w:val="both"/>
        <w:rPr>
          <w:rFonts w:cs="Times New Roman"/>
        </w:rPr>
      </w:pPr>
      <w:r w:rsidRPr="00EF6033">
        <w:rPr>
          <w:rFonts w:cs="Times New Roman"/>
        </w:rPr>
        <w:t>Az iPhone-ra történő fejlesztésnél nagy segítséget nyújt a beépített szimulátor, amellyel az összes típusú iPhone-</w:t>
      </w:r>
      <w:proofErr w:type="spellStart"/>
      <w:r w:rsidRPr="00EF6033">
        <w:rPr>
          <w:rFonts w:cs="Times New Roman"/>
        </w:rPr>
        <w:t>on</w:t>
      </w:r>
      <w:proofErr w:type="spellEnd"/>
      <w:r w:rsidRPr="00EF6033">
        <w:rPr>
          <w:rFonts w:cs="Times New Roman"/>
        </w:rPr>
        <w:t xml:space="preserve"> kipróbálhatjuk alkalmazásunk működését és tesztelhetjük a felhasználói felület megfelelő megjelenítését. Ez azért is nagy segítség, mert nincs szükség arra, hogy megvegyünk minden készüléket a teszteléshez, hanem a szimulátoron keresztül hozzá férhetünk mindegyikhez. Ez ala</w:t>
      </w:r>
      <w:r>
        <w:rPr>
          <w:rFonts w:cs="Times New Roman"/>
        </w:rPr>
        <w:t>pvetően hasznos az alkalmazásunk</w:t>
      </w:r>
      <w:r w:rsidRPr="00EF6033">
        <w:rPr>
          <w:rFonts w:cs="Times New Roman"/>
        </w:rPr>
        <w:t xml:space="preserve"> működésének tesztelésére, de a számítógépet </w:t>
      </w:r>
      <w:proofErr w:type="gramStart"/>
      <w:r w:rsidRPr="00EF6033">
        <w:rPr>
          <w:rFonts w:cs="Times New Roman"/>
        </w:rPr>
        <w:t>használja</w:t>
      </w:r>
      <w:proofErr w:type="gramEnd"/>
      <w:r w:rsidRPr="00EF6033">
        <w:rPr>
          <w:rFonts w:cs="Times New Roman"/>
        </w:rPr>
        <w:t xml:space="preserve"> mint fő processzort, így </w:t>
      </w:r>
      <w:r>
        <w:rPr>
          <w:rFonts w:cs="Times New Roman"/>
        </w:rPr>
        <w:t>teljesítménykülönbségek fordulhatnak elő</w:t>
      </w:r>
      <w:r w:rsidRPr="00EF6033">
        <w:rPr>
          <w:rFonts w:cs="Times New Roman"/>
        </w:rPr>
        <w:t>, mert lehetséges, hogy amely pr</w:t>
      </w:r>
      <w:r>
        <w:rPr>
          <w:rFonts w:cs="Times New Roman"/>
        </w:rPr>
        <w:t>ogram a szimulátoron lefutott, valós készüléken</w:t>
      </w:r>
      <w:r w:rsidRPr="00EF6033">
        <w:rPr>
          <w:rFonts w:cs="Times New Roman"/>
        </w:rPr>
        <w:t xml:space="preserve"> egyáltalán nem fut le, vagy nagyon lassan. Viszont, olyan szempontból e</w:t>
      </w:r>
      <w:r>
        <w:rPr>
          <w:rFonts w:cs="Times New Roman"/>
        </w:rPr>
        <w:t xml:space="preserve">lőnyös ez a tulajdonsága, hogy az alkalmazást </w:t>
      </w:r>
      <w:r w:rsidRPr="00EF6033">
        <w:rPr>
          <w:rFonts w:cs="Times New Roman"/>
        </w:rPr>
        <w:t xml:space="preserve">ezáltal gyorsabban vizsgálhatjuk meg. Illetve, nem csak a kijelző méretét választhatjuk ki, hanem az </w:t>
      </w:r>
      <w:proofErr w:type="spellStart"/>
      <w:r w:rsidRPr="00EF6033">
        <w:rPr>
          <w:rFonts w:cs="Times New Roman"/>
        </w:rPr>
        <w:t>iOS</w:t>
      </w:r>
      <w:proofErr w:type="spellEnd"/>
      <w:r w:rsidRPr="00EF6033">
        <w:rPr>
          <w:rFonts w:cs="Times New Roman"/>
        </w:rPr>
        <w:t xml:space="preserve"> verziókat is, ez fontos lehet olyan alkalmazásoknál, melyek több </w:t>
      </w:r>
      <w:proofErr w:type="spellStart"/>
      <w:r w:rsidRPr="00EF6033">
        <w:rPr>
          <w:rFonts w:cs="Times New Roman"/>
        </w:rPr>
        <w:t>iOS</w:t>
      </w:r>
      <w:proofErr w:type="spellEnd"/>
      <w:r w:rsidRPr="00EF6033">
        <w:rPr>
          <w:rFonts w:cs="Times New Roman"/>
        </w:rPr>
        <w:t xml:space="preserve"> verziót is támogatnak (mint például az általam készített</w:t>
      </w:r>
      <w:r>
        <w:rPr>
          <w:rFonts w:cs="Times New Roman"/>
        </w:rPr>
        <w:t>, amely</w:t>
      </w:r>
      <w:r w:rsidRPr="00EF6033">
        <w:rPr>
          <w:rFonts w:cs="Times New Roman"/>
        </w:rPr>
        <w:t xml:space="preserve"> </w:t>
      </w:r>
      <w:proofErr w:type="spellStart"/>
      <w:r w:rsidRPr="00EF6033">
        <w:rPr>
          <w:rFonts w:cs="Times New Roman"/>
        </w:rPr>
        <w:t>iOS</w:t>
      </w:r>
      <w:proofErr w:type="spellEnd"/>
      <w:r w:rsidRPr="00EF6033">
        <w:rPr>
          <w:rFonts w:cs="Times New Roman"/>
        </w:rPr>
        <w:t xml:space="preserve"> 9 – 12-es verziót támogat). Tesztelésnél itt előfordulhatnak kisebb eltérések, melyek akár az alkalmazás rovására is mehetnek, így célszerű ezeket is végignézni. </w:t>
      </w:r>
      <w:r>
        <w:rPr>
          <w:rFonts w:cs="Times New Roman"/>
        </w:rPr>
        <w:t>Valós eszköz és</w:t>
      </w:r>
      <w:r w:rsidRPr="00EF6033">
        <w:rPr>
          <w:rFonts w:cs="Times New Roman"/>
        </w:rPr>
        <w:t xml:space="preserve"> szimulátor használata közben </w:t>
      </w:r>
      <w:r>
        <w:rPr>
          <w:rFonts w:cs="Times New Roman"/>
        </w:rPr>
        <w:t>is l</w:t>
      </w:r>
      <w:r w:rsidRPr="00EF6033">
        <w:rPr>
          <w:rFonts w:cs="Times New Roman"/>
        </w:rPr>
        <w:t xml:space="preserve">ehetőségünk van </w:t>
      </w:r>
      <w:proofErr w:type="spellStart"/>
      <w:r w:rsidRPr="00EF6033">
        <w:rPr>
          <w:rFonts w:cs="Times New Roman"/>
        </w:rPr>
        <w:t>debuggolás-ra</w:t>
      </w:r>
      <w:proofErr w:type="spellEnd"/>
      <w:r w:rsidRPr="00EF6033">
        <w:rPr>
          <w:rFonts w:cs="Times New Roman"/>
        </w:rPr>
        <w:t xml:space="preserve"> törés pontok berakásával, így tesztelhetjük, hogy egyes gombnyomásokra </w:t>
      </w:r>
      <w:proofErr w:type="spellStart"/>
      <w:r w:rsidRPr="00EF6033">
        <w:rPr>
          <w:rFonts w:cs="Times New Roman"/>
        </w:rPr>
        <w:t>meghívódik</w:t>
      </w:r>
      <w:proofErr w:type="spellEnd"/>
      <w:r w:rsidRPr="00EF6033">
        <w:rPr>
          <w:rFonts w:cs="Times New Roman"/>
        </w:rPr>
        <w:t xml:space="preserve">-e a megfelelő függvény az előre eltervezett értékekkel. </w:t>
      </w:r>
    </w:p>
    <w:p w14:paraId="229EC0B5"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legfontosabb eszköz, ahol a kódírás kezdődik a forráskód-szerkesztő. Támogatott nyelvei közé tartozik az </w:t>
      </w:r>
      <w:proofErr w:type="spellStart"/>
      <w:r w:rsidRPr="00EF6033">
        <w:rPr>
          <w:rFonts w:cs="Times New Roman"/>
        </w:rPr>
        <w:t>Objective</w:t>
      </w:r>
      <w:proofErr w:type="spellEnd"/>
      <w:r w:rsidRPr="00EF6033">
        <w:rPr>
          <w:rFonts w:cs="Times New Roman"/>
        </w:rPr>
        <w:t xml:space="preserve">-C, a Swift, C, C++, Java, Python, </w:t>
      </w:r>
      <w:proofErr w:type="spellStart"/>
      <w:r w:rsidRPr="00EF6033">
        <w:rPr>
          <w:rFonts w:cs="Times New Roman"/>
        </w:rPr>
        <w:t>Ruby</w:t>
      </w:r>
      <w:proofErr w:type="spellEnd"/>
      <w:r w:rsidRPr="00EF6033">
        <w:rPr>
          <w:rFonts w:cs="Times New Roman"/>
        </w:rPr>
        <w:t xml:space="preserve"> és egyebek. Ezáltal nem csak OS X-re fejlesztéshez használható, hanem a könnyen kezelhetőség miatt a fejlesztők gyakran használják</w:t>
      </w:r>
      <w:r>
        <w:rPr>
          <w:rFonts w:cs="Times New Roman"/>
        </w:rPr>
        <w:t>, akár nem Apple termékre fejlesztéshez is</w:t>
      </w:r>
      <w:r w:rsidRPr="00EF6033">
        <w:rPr>
          <w:rFonts w:cs="Times New Roman"/>
        </w:rPr>
        <w:t xml:space="preserve">. Beépített funkcióival gyorsabb fejlesztést tesz lehetővé. Ezek közé tartozik a szintaxis színezés, a beszédes figyelmeztető és hiba üzenetek. Az utóbbi esetében nem is engedi kódunkat lefordítani. Továbbá előnyei még, a gyorsan és könnyen használható kód kiegészítés és navigáció a kódon belüli hivatkozások között. </w:t>
      </w:r>
    </w:p>
    <w:p w14:paraId="3F539328"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hozzá tartozó </w:t>
      </w:r>
      <w:proofErr w:type="spellStart"/>
      <w:r w:rsidRPr="00EF6033">
        <w:rPr>
          <w:rFonts w:cs="Times New Roman"/>
        </w:rPr>
        <w:t>Assistant</w:t>
      </w:r>
      <w:proofErr w:type="spellEnd"/>
      <w:r w:rsidRPr="00EF6033">
        <w:rPr>
          <w:rFonts w:cs="Times New Roman"/>
        </w:rPr>
        <w:t xml:space="preserve"> Editorral ketté oszthatjuk képernyőnket. Ennek használatával az </w:t>
      </w:r>
      <w:proofErr w:type="spellStart"/>
      <w:r w:rsidRPr="00EF6033">
        <w:rPr>
          <w:rFonts w:cs="Times New Roman"/>
        </w:rPr>
        <w:t>Xcode</w:t>
      </w:r>
      <w:proofErr w:type="spellEnd"/>
      <w:r w:rsidRPr="00EF6033">
        <w:rPr>
          <w:rFonts w:cs="Times New Roman"/>
        </w:rPr>
        <w:t xml:space="preserve"> automatikusan megjeleníti fájlunk mellett a hozzá tartozó legrelevánsabb fájlt, de akár mi is kiválaszthatjuk a fájlokat. Alkalmazás készítés közben ez nagyon hasznos lehet, én is többször használtam a fejlesztés során. Az egyes felhasználó</w:t>
      </w:r>
      <w:r>
        <w:rPr>
          <w:rFonts w:cs="Times New Roman"/>
        </w:rPr>
        <w:t>i</w:t>
      </w:r>
      <w:r w:rsidRPr="00EF6033">
        <w:rPr>
          <w:rFonts w:cs="Times New Roman"/>
        </w:rPr>
        <w:t xml:space="preserve"> felületek vizuális megjelenése mellé berakható a hozzá tartozó Swift </w:t>
      </w:r>
      <w:r>
        <w:rPr>
          <w:rFonts w:cs="Times New Roman"/>
        </w:rPr>
        <w:t xml:space="preserve">kód </w:t>
      </w:r>
      <w:r w:rsidRPr="00EF6033">
        <w:rPr>
          <w:rFonts w:cs="Times New Roman"/>
        </w:rPr>
        <w:t xml:space="preserve">fájl, így egyes objektumokat könnyebben szerkeszthetünk. </w:t>
      </w:r>
      <w:proofErr w:type="spellStart"/>
      <w:r w:rsidRPr="00EF6033">
        <w:rPr>
          <w:rFonts w:cs="Times New Roman"/>
        </w:rPr>
        <w:t>Debug</w:t>
      </w:r>
      <w:proofErr w:type="spellEnd"/>
      <w:r w:rsidRPr="00EF6033">
        <w:rPr>
          <w:rFonts w:cs="Times New Roman"/>
        </w:rPr>
        <w:t xml:space="preserve"> módban is használhatjuk, a program képernyőjének három részre </w:t>
      </w:r>
      <w:r w:rsidRPr="00EF6033">
        <w:rPr>
          <w:rFonts w:cs="Times New Roman"/>
        </w:rPr>
        <w:lastRenderedPageBreak/>
        <w:t xml:space="preserve">osztásával. Itt helyezkedik el a </w:t>
      </w:r>
      <w:proofErr w:type="spellStart"/>
      <w:r w:rsidRPr="00EF6033">
        <w:rPr>
          <w:rFonts w:cs="Times New Roman"/>
        </w:rPr>
        <w:t>debug</w:t>
      </w:r>
      <w:proofErr w:type="spellEnd"/>
      <w:r w:rsidRPr="00EF6033">
        <w:rPr>
          <w:rFonts w:cs="Times New Roman"/>
        </w:rPr>
        <w:t xml:space="preserve"> navigátor, ahol láthatjuk a futó alkalmazás aktuális állapotát (CPU használat, </w:t>
      </w:r>
      <w:proofErr w:type="gramStart"/>
      <w:r w:rsidRPr="00EF6033">
        <w:rPr>
          <w:rFonts w:cs="Times New Roman"/>
        </w:rPr>
        <w:t>memória,</w:t>
      </w:r>
      <w:proofErr w:type="gramEnd"/>
      <w:r w:rsidRPr="00EF6033">
        <w:rPr>
          <w:rFonts w:cs="Times New Roman"/>
        </w:rPr>
        <w:t xml:space="preserve"> stb.). A másik két rész a forráskódból és a </w:t>
      </w:r>
      <w:proofErr w:type="spellStart"/>
      <w:r w:rsidRPr="00EF6033">
        <w:rPr>
          <w:rFonts w:cs="Times New Roman"/>
        </w:rPr>
        <w:t>debug</w:t>
      </w:r>
      <w:proofErr w:type="spellEnd"/>
      <w:r w:rsidRPr="00EF6033">
        <w:rPr>
          <w:rFonts w:cs="Times New Roman"/>
        </w:rPr>
        <w:t xml:space="preserve"> területből áll. A legutóbbinál vizsgálhatjuk meg egyes változókra és objektumokra lebontva az alkalmazásunkat. Itt található a </w:t>
      </w:r>
      <w:proofErr w:type="spellStart"/>
      <w:r w:rsidRPr="00EF6033">
        <w:rPr>
          <w:rFonts w:cs="Times New Roman"/>
        </w:rPr>
        <w:t>snapshot</w:t>
      </w:r>
      <w:proofErr w:type="spellEnd"/>
      <w:r w:rsidRPr="00EF6033">
        <w:rPr>
          <w:rFonts w:cs="Times New Roman"/>
        </w:rPr>
        <w:t xml:space="preserve"> biztonsági funkció is, amellyel egy pillanatképet készíthetünk az alkalmazásunk aktuális állapotáról. Ezt akkor érdemes használni, ha jelentős változásokat akarunk véghez vinni az alkalmazásunkban. Ha esetleg bármi nem úgy alakul, ahogy elterveztük, akkor erre az állapotra bármikor visszatérhetünk. </w:t>
      </w:r>
    </w:p>
    <w:p w14:paraId="0441303D"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Másik jelentős eszköze az </w:t>
      </w:r>
      <w:proofErr w:type="spellStart"/>
      <w:r w:rsidRPr="00EF6033">
        <w:rPr>
          <w:rFonts w:cs="Times New Roman"/>
        </w:rPr>
        <w:t>X</w:t>
      </w:r>
      <w:r>
        <w:rPr>
          <w:rFonts w:cs="Times New Roman"/>
        </w:rPr>
        <w:t>c</w:t>
      </w:r>
      <w:r w:rsidRPr="00EF6033">
        <w:rPr>
          <w:rFonts w:cs="Times New Roman"/>
        </w:rPr>
        <w:t>ode-nak</w:t>
      </w:r>
      <w:proofErr w:type="spellEnd"/>
      <w:r w:rsidRPr="00EF6033">
        <w:rPr>
          <w:rFonts w:cs="Times New Roman"/>
        </w:rPr>
        <w:t xml:space="preserve"> az </w:t>
      </w:r>
      <w:proofErr w:type="spellStart"/>
      <w:r w:rsidRPr="00EF6033">
        <w:rPr>
          <w:rFonts w:cs="Times New Roman"/>
        </w:rPr>
        <w:t>Interface</w:t>
      </w:r>
      <w:proofErr w:type="spellEnd"/>
      <w:r w:rsidRPr="00EF6033">
        <w:rPr>
          <w:rFonts w:cs="Times New Roman"/>
        </w:rPr>
        <w:t xml:space="preserve"> </w:t>
      </w:r>
      <w:proofErr w:type="spellStart"/>
      <w:r w:rsidRPr="00EF6033">
        <w:rPr>
          <w:rFonts w:cs="Times New Roman"/>
        </w:rPr>
        <w:t>Builder</w:t>
      </w:r>
      <w:proofErr w:type="spellEnd"/>
      <w:r w:rsidRPr="00EF6033">
        <w:rPr>
          <w:rFonts w:cs="Times New Roman"/>
        </w:rPr>
        <w:t>, amely kezelői felület tervezéséhez nyújt segítséget. Ezzel akár egy primitív alkalmazást is elkészíthetünk, egy sor kód írása nél</w:t>
      </w:r>
      <w:r>
        <w:rPr>
          <w:rFonts w:cs="Times New Roman"/>
        </w:rPr>
        <w:t>kül. Két fajta fájl készíthető v</w:t>
      </w:r>
      <w:r w:rsidRPr="00EF6033">
        <w:rPr>
          <w:rFonts w:cs="Times New Roman"/>
        </w:rPr>
        <w:t xml:space="preserve">ele, az egyik a XIB fájl (saját sémájú XML fájl) a másik a </w:t>
      </w:r>
      <w:proofErr w:type="spellStart"/>
      <w:r w:rsidRPr="00EF6033">
        <w:rPr>
          <w:rFonts w:cs="Times New Roman"/>
        </w:rPr>
        <w:t>Storyboard</w:t>
      </w:r>
      <w:proofErr w:type="spellEnd"/>
      <w:r w:rsidRPr="00EF6033">
        <w:rPr>
          <w:rFonts w:cs="Times New Roman"/>
        </w:rPr>
        <w:t xml:space="preserve"> (egy alkalmazás kezelői felületének vizuális reprezentációja). A </w:t>
      </w:r>
      <w:proofErr w:type="spellStart"/>
      <w:r w:rsidRPr="00EF6033">
        <w:rPr>
          <w:rFonts w:cs="Times New Roman"/>
        </w:rPr>
        <w:t>Storyboard-ban</w:t>
      </w:r>
      <w:proofErr w:type="spellEnd"/>
      <w:r w:rsidRPr="00EF6033">
        <w:rPr>
          <w:rFonts w:cs="Times New Roman"/>
        </w:rPr>
        <w:t xml:space="preserve"> lehetőségünk van egyes képernyőket megtervezni. Beépített elemeket adhatunk hozzájuk, mint például táblázat nézet, kép nézet, szöveg vagy akár gombokat. Eze</w:t>
      </w:r>
      <w:r>
        <w:rPr>
          <w:rFonts w:cs="Times New Roman"/>
        </w:rPr>
        <w:t xml:space="preserve">k a </w:t>
      </w:r>
      <w:proofErr w:type="spellStart"/>
      <w:r>
        <w:rPr>
          <w:rFonts w:cs="Times New Roman"/>
        </w:rPr>
        <w:t>UIView</w:t>
      </w:r>
      <w:proofErr w:type="spellEnd"/>
      <w:r>
        <w:rPr>
          <w:rFonts w:cs="Times New Roman"/>
        </w:rPr>
        <w:t xml:space="preserve"> leszármazottai és </w:t>
      </w:r>
      <w:r w:rsidRPr="00EF6033">
        <w:rPr>
          <w:rFonts w:cs="Times New Roman"/>
        </w:rPr>
        <w:t xml:space="preserve">a forráskódban </w:t>
      </w:r>
      <w:proofErr w:type="spellStart"/>
      <w:r>
        <w:rPr>
          <w:rFonts w:cs="Times New Roman"/>
        </w:rPr>
        <w:t>Outlet</w:t>
      </w:r>
      <w:proofErr w:type="spellEnd"/>
      <w:r>
        <w:rPr>
          <w:rFonts w:cs="Times New Roman"/>
        </w:rPr>
        <w:t xml:space="preserve">-ekként </w:t>
      </w:r>
      <w:r w:rsidRPr="00EF6033">
        <w:rPr>
          <w:rFonts w:cs="Times New Roman"/>
        </w:rPr>
        <w:t xml:space="preserve">hivatkozhatunk rájuk, de akár az </w:t>
      </w:r>
      <w:proofErr w:type="spellStart"/>
      <w:r w:rsidRPr="00EF6033">
        <w:rPr>
          <w:rFonts w:cs="Times New Roman"/>
        </w:rPr>
        <w:t>Interface</w:t>
      </w:r>
      <w:proofErr w:type="spellEnd"/>
      <w:r w:rsidRPr="00EF6033">
        <w:rPr>
          <w:rFonts w:cs="Times New Roman"/>
        </w:rPr>
        <w:t xml:space="preserve"> </w:t>
      </w:r>
      <w:proofErr w:type="spellStart"/>
      <w:r w:rsidRPr="00EF6033">
        <w:rPr>
          <w:rFonts w:cs="Times New Roman"/>
        </w:rPr>
        <w:t>Builderben</w:t>
      </w:r>
      <w:proofErr w:type="spellEnd"/>
      <w:r w:rsidRPr="00EF6033">
        <w:rPr>
          <w:rFonts w:cs="Times New Roman"/>
        </w:rPr>
        <w:t xml:space="preserve"> is lehetőségünk van kinézetük módosítására. Megadhatjuk a </w:t>
      </w:r>
      <w:r>
        <w:rPr>
          <w:rFonts w:cs="Times New Roman"/>
        </w:rPr>
        <w:t>szövegek típusát, betűméretét,</w:t>
      </w:r>
      <w:r w:rsidRPr="00EF6033">
        <w:rPr>
          <w:rFonts w:cs="Times New Roman"/>
        </w:rPr>
        <w:t xml:space="preserve"> a </w:t>
      </w:r>
      <w:proofErr w:type="spellStart"/>
      <w:r w:rsidRPr="00EF6033">
        <w:rPr>
          <w:rFonts w:cs="Times New Roman"/>
        </w:rPr>
        <w:t>TableView</w:t>
      </w:r>
      <w:proofErr w:type="spellEnd"/>
      <w:r w:rsidRPr="00EF6033">
        <w:rPr>
          <w:rFonts w:cs="Times New Roman"/>
        </w:rPr>
        <w:t xml:space="preserve"> nézetnek megadhatjuk akár a háttér színét vagy a gombok által megjelenített ikonok képét. Az egyes képernyők közötti váltásra </w:t>
      </w:r>
      <w:proofErr w:type="spellStart"/>
      <w:r w:rsidRPr="00EF6033">
        <w:rPr>
          <w:rFonts w:cs="Times New Roman"/>
        </w:rPr>
        <w:t>Segue-ekkel</w:t>
      </w:r>
      <w:proofErr w:type="spellEnd"/>
      <w:r w:rsidRPr="00EF6033">
        <w:rPr>
          <w:rFonts w:cs="Times New Roman"/>
        </w:rPr>
        <w:t xml:space="preserve"> van lehetőség. Ezeknek az átmeneteknek </w:t>
      </w:r>
      <w:proofErr w:type="spellStart"/>
      <w:r w:rsidRPr="00EF6033">
        <w:rPr>
          <w:rFonts w:cs="Times New Roman"/>
        </w:rPr>
        <w:t>id-kat</w:t>
      </w:r>
      <w:proofErr w:type="spellEnd"/>
      <w:r w:rsidRPr="00EF6033">
        <w:rPr>
          <w:rFonts w:cs="Times New Roman"/>
        </w:rPr>
        <w:t xml:space="preserve"> adhatunk, melyekre később a forráskódban hivatkozhatunk. </w:t>
      </w:r>
    </w:p>
    <w:p w14:paraId="53E44B4E" w14:textId="77777777" w:rsidR="00A471C6" w:rsidRPr="00EF6033" w:rsidRDefault="00A471C6" w:rsidP="00A471C6">
      <w:pPr>
        <w:spacing w:after="120" w:line="360" w:lineRule="auto"/>
        <w:ind w:firstLine="720"/>
        <w:jc w:val="both"/>
        <w:rPr>
          <w:rFonts w:ascii="Calibri" w:hAnsi="Calibri" w:cs="Times New Roman"/>
          <w:color w:val="000000"/>
        </w:rPr>
      </w:pPr>
      <w:r w:rsidRPr="00EF6033">
        <w:rPr>
          <w:rFonts w:cs="Times New Roman"/>
        </w:rPr>
        <w:t xml:space="preserve">Képernyő tervezéshez használatos eszköz még a beépített </w:t>
      </w:r>
      <w:proofErr w:type="spellStart"/>
      <w:r w:rsidRPr="00EF6033">
        <w:rPr>
          <w:rFonts w:cs="Times New Roman"/>
        </w:rPr>
        <w:t>Auto</w:t>
      </w:r>
      <w:proofErr w:type="spellEnd"/>
      <w:r w:rsidRPr="00EF6033">
        <w:rPr>
          <w:rFonts w:cs="Times New Roman"/>
        </w:rPr>
        <w:t xml:space="preserve"> </w:t>
      </w:r>
      <w:proofErr w:type="spellStart"/>
      <w:r w:rsidRPr="00EF6033">
        <w:rPr>
          <w:rFonts w:cs="Times New Roman"/>
        </w:rPr>
        <w:t>Layout</w:t>
      </w:r>
      <w:proofErr w:type="spellEnd"/>
      <w:r w:rsidRPr="00EF6033">
        <w:rPr>
          <w:rFonts w:cs="Times New Roman"/>
        </w:rPr>
        <w:t xml:space="preserve">, melynek használatával </w:t>
      </w:r>
      <w:proofErr w:type="spellStart"/>
      <w:r w:rsidRPr="00EF6033">
        <w:rPr>
          <w:rFonts w:cs="Times New Roman"/>
        </w:rPr>
        <w:t>Constrain</w:t>
      </w:r>
      <w:r>
        <w:rPr>
          <w:rFonts w:cs="Times New Roman"/>
        </w:rPr>
        <w:t>t</w:t>
      </w:r>
      <w:r w:rsidRPr="00EF6033">
        <w:rPr>
          <w:rFonts w:cs="Times New Roman"/>
        </w:rPr>
        <w:t>eket</w:t>
      </w:r>
      <w:proofErr w:type="spellEnd"/>
      <w:r w:rsidRPr="00EF6033">
        <w:rPr>
          <w:rFonts w:cs="Times New Roman"/>
        </w:rPr>
        <w:t xml:space="preserve"> (kényszereket) definiálhatunk egyes grafikus elemekhez. Ennek segítségével meghatározhatjuk, hogy egyes elemek, hol helyezkedjenek el a képernyőn, illetve egymáshoz viszonyított elhelyezkedésüket is. </w:t>
      </w:r>
    </w:p>
    <w:p w14:paraId="7829E38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Ezen felüli szolgáltatás még </w:t>
      </w:r>
      <w:proofErr w:type="gramStart"/>
      <w:r w:rsidRPr="00EF6033">
        <w:rPr>
          <w:rFonts w:cs="Times New Roman"/>
        </w:rPr>
        <w:t>a</w:t>
      </w:r>
      <w:proofErr w:type="gramEnd"/>
      <w:r w:rsidRPr="00EF6033">
        <w:rPr>
          <w:rFonts w:cs="Times New Roman"/>
        </w:rPr>
        <w:t xml:space="preserve"> Unit tesztelő eszköz. A unit szó, arra hivatkozik, hogy a legkisebb egység, amit tudunk vagy akarunk tesztelni. Az </w:t>
      </w:r>
      <w:proofErr w:type="spellStart"/>
      <w:r w:rsidRPr="00EF6033">
        <w:rPr>
          <w:rFonts w:cs="Times New Roman"/>
        </w:rPr>
        <w:t>Xcode</w:t>
      </w:r>
      <w:proofErr w:type="spellEnd"/>
      <w:r w:rsidRPr="00EF6033">
        <w:rPr>
          <w:rFonts w:cs="Times New Roman"/>
        </w:rPr>
        <w:t xml:space="preserve"> legenerálja a tesztosztályokat </w:t>
      </w:r>
      <w:proofErr w:type="spellStart"/>
      <w:r w:rsidRPr="00EF6033">
        <w:rPr>
          <w:rFonts w:cs="Times New Roman"/>
        </w:rPr>
        <w:t>setUp</w:t>
      </w:r>
      <w:proofErr w:type="spellEnd"/>
      <w:r w:rsidRPr="00EF6033">
        <w:rPr>
          <w:rFonts w:cs="Times New Roman"/>
        </w:rPr>
        <w:t xml:space="preserve"> és </w:t>
      </w:r>
      <w:proofErr w:type="spellStart"/>
      <w:r w:rsidRPr="00EF6033">
        <w:rPr>
          <w:rFonts w:cs="Times New Roman"/>
        </w:rPr>
        <w:t>tearDown</w:t>
      </w:r>
      <w:proofErr w:type="spellEnd"/>
      <w:r w:rsidRPr="00EF6033">
        <w:rPr>
          <w:rFonts w:cs="Times New Roman"/>
        </w:rPr>
        <w:t xml:space="preserve"> metódusokkal, melyeknek a törzsében írhatjuk meg a szükséges kódot. Majd írhatunk teszteseteket kódunk megfelelő működésének ellenőrzésére, melyeknek a test szóval kell mindig kezdődniük. Itt használ</w:t>
      </w:r>
      <w:r>
        <w:rPr>
          <w:rFonts w:cs="Times New Roman"/>
        </w:rPr>
        <w:t>hatjuk</w:t>
      </w:r>
      <w:r w:rsidRPr="00EF6033">
        <w:rPr>
          <w:rFonts w:cs="Times New Roman"/>
        </w:rPr>
        <w:t xml:space="preserve"> </w:t>
      </w:r>
      <w:r>
        <w:rPr>
          <w:rFonts w:cs="Times New Roman"/>
        </w:rPr>
        <w:t xml:space="preserve">több más lehetőség mellett </w:t>
      </w:r>
      <w:r w:rsidRPr="00EF6033">
        <w:rPr>
          <w:rFonts w:cs="Times New Roman"/>
        </w:rPr>
        <w:t xml:space="preserve">az </w:t>
      </w:r>
      <w:proofErr w:type="spellStart"/>
      <w:r w:rsidRPr="00EF6033">
        <w:rPr>
          <w:rFonts w:cs="Times New Roman"/>
        </w:rPr>
        <w:t>XCTAssertEqual</w:t>
      </w:r>
      <w:proofErr w:type="spellEnd"/>
      <w:r w:rsidRPr="00EF6033">
        <w:rPr>
          <w:rFonts w:cs="Times New Roman"/>
        </w:rPr>
        <w:t xml:space="preserve"> függvény</w:t>
      </w:r>
      <w:r>
        <w:rPr>
          <w:rFonts w:cs="Times New Roman"/>
        </w:rPr>
        <w:t>t</w:t>
      </w:r>
      <w:r w:rsidRPr="00EF6033">
        <w:rPr>
          <w:rFonts w:cs="Times New Roman"/>
        </w:rPr>
        <w:t>, amel</w:t>
      </w:r>
      <w:r>
        <w:rPr>
          <w:rFonts w:cs="Times New Roman"/>
        </w:rPr>
        <w:t>l</w:t>
      </w:r>
      <w:r w:rsidRPr="00EF6033">
        <w:rPr>
          <w:rFonts w:cs="Times New Roman"/>
        </w:rPr>
        <w:t>y</w:t>
      </w:r>
      <w:r>
        <w:rPr>
          <w:rFonts w:cs="Times New Roman"/>
        </w:rPr>
        <w:t>el</w:t>
      </w:r>
      <w:r w:rsidRPr="00EF6033">
        <w:rPr>
          <w:rFonts w:cs="Times New Roman"/>
        </w:rPr>
        <w:t xml:space="preserve"> kiértékelhetjük, hogy a teszt megfelelően futott-e le. Az első kapott paramétert összehasonlítja a másodikkal és ha megegyeznek, akkor a teszt kimenetele sikeres.</w:t>
      </w:r>
    </w:p>
    <w:p w14:paraId="7A0B677E" w14:textId="77777777" w:rsidR="00A471C6" w:rsidRDefault="00A471C6" w:rsidP="00A471C6">
      <w:pPr>
        <w:spacing w:after="120" w:line="360" w:lineRule="auto"/>
        <w:ind w:firstLine="720"/>
        <w:jc w:val="both"/>
        <w:rPr>
          <w:rFonts w:ascii="Calibri" w:hAnsi="Calibri" w:cs="Times New Roman"/>
          <w:color w:val="000000"/>
        </w:rPr>
      </w:pPr>
      <w:r w:rsidRPr="00EF6033">
        <w:rPr>
          <w:rFonts w:cs="Times New Roman"/>
        </w:rPr>
        <w:t xml:space="preserve">Ezekkel a funkciókkal mondhatjuk az </w:t>
      </w:r>
      <w:proofErr w:type="spellStart"/>
      <w:r w:rsidRPr="00EF6033">
        <w:rPr>
          <w:rFonts w:cs="Times New Roman"/>
        </w:rPr>
        <w:t>XCode-ot</w:t>
      </w:r>
      <w:proofErr w:type="spellEnd"/>
      <w:r w:rsidRPr="00EF6033">
        <w:rPr>
          <w:rFonts w:cs="Times New Roman"/>
        </w:rPr>
        <w:t xml:space="preserve"> kiemelkedően könnyen kezelhető és sok hasznos, fejlesztést gyorsító eszközzel ellátott fejlesztői környezetnek. Sokan emiatt is </w:t>
      </w:r>
      <w:r>
        <w:rPr>
          <w:rFonts w:cs="Times New Roman"/>
        </w:rPr>
        <w:lastRenderedPageBreak/>
        <w:t xml:space="preserve">érdeklődnek az </w:t>
      </w:r>
      <w:proofErr w:type="spellStart"/>
      <w:r>
        <w:rPr>
          <w:rFonts w:cs="Times New Roman"/>
        </w:rPr>
        <w:t>iOS</w:t>
      </w:r>
      <w:proofErr w:type="spellEnd"/>
      <w:r>
        <w:rPr>
          <w:rFonts w:cs="Times New Roman"/>
        </w:rPr>
        <w:t xml:space="preserve"> fejlesztés iránt</w:t>
      </w:r>
      <w:r w:rsidRPr="00EF6033">
        <w:rPr>
          <w:rFonts w:cs="Times New Roman"/>
        </w:rPr>
        <w:t xml:space="preserve">, mert a beépített eszközöknek köszönhetően kevés tudással is létre lehet hozni működő alkalmazásokat. </w:t>
      </w:r>
    </w:p>
    <w:p w14:paraId="228E53DF" w14:textId="77777777" w:rsidR="00A471C6" w:rsidRPr="00CD4015" w:rsidRDefault="00A471C6" w:rsidP="00B51D2C">
      <w:pPr>
        <w:pStyle w:val="Cmsor2"/>
        <w:numPr>
          <w:ilvl w:val="1"/>
          <w:numId w:val="10"/>
        </w:numPr>
      </w:pPr>
      <w:bookmarkStart w:id="961" w:name="_Toc531377884"/>
      <w:proofErr w:type="spellStart"/>
      <w:r>
        <w:t>Architektúrális</w:t>
      </w:r>
      <w:proofErr w:type="spellEnd"/>
      <w:r w:rsidRPr="00CD4015">
        <w:t xml:space="preserve"> minták</w:t>
      </w:r>
      <w:bookmarkEnd w:id="961"/>
      <w:r w:rsidRPr="00CD4015">
        <w:t xml:space="preserve"> </w:t>
      </w:r>
    </w:p>
    <w:p w14:paraId="493458AB" w14:textId="77777777" w:rsidR="00A471C6" w:rsidRDefault="00A471C6" w:rsidP="00A471C6">
      <w:pPr>
        <w:pStyle w:val="Listaszerbekezds"/>
        <w:ind w:left="0" w:right="-11"/>
        <w:rPr>
          <w:rFonts w:ascii="Calibri" w:hAnsi="Calibri" w:cs="Times New Roman"/>
          <w:color w:val="000000"/>
        </w:rPr>
      </w:pPr>
    </w:p>
    <w:p w14:paraId="783A7CF9" w14:textId="55CCF41A" w:rsidR="00A471C6" w:rsidRDefault="00A471C6" w:rsidP="00A471C6">
      <w:pPr>
        <w:spacing w:after="120" w:line="360" w:lineRule="auto"/>
        <w:ind w:firstLine="720"/>
        <w:jc w:val="both"/>
        <w:rPr>
          <w:rFonts w:cs="Times New Roman"/>
        </w:rPr>
      </w:pPr>
      <w:r>
        <w:rPr>
          <w:rFonts w:cs="Times New Roman"/>
        </w:rPr>
        <w:t>A programozásban is találkozhatunk</w:t>
      </w:r>
      <w:r w:rsidRPr="00EF6033">
        <w:rPr>
          <w:rFonts w:cs="Times New Roman"/>
        </w:rPr>
        <w:t xml:space="preserve"> minták</w:t>
      </w:r>
      <w:r>
        <w:rPr>
          <w:rFonts w:cs="Times New Roman"/>
        </w:rPr>
        <w:t>kal, melyek</w:t>
      </w:r>
      <w:r w:rsidRPr="00EF6033">
        <w:rPr>
          <w:rFonts w:cs="Times New Roman"/>
        </w:rPr>
        <w:t xml:space="preserve"> jelentősen megkönnyítik a fejlesztők dolgát. </w:t>
      </w:r>
      <w:r>
        <w:rPr>
          <w:rFonts w:cs="Times New Roman"/>
        </w:rPr>
        <w:t xml:space="preserve">Ezeket három csoportba sorolhatjuk, melyek a menedzsmenti, </w:t>
      </w:r>
      <w:proofErr w:type="spellStart"/>
      <w:r>
        <w:rPr>
          <w:rFonts w:cs="Times New Roman"/>
        </w:rPr>
        <w:t>architektúrális</w:t>
      </w:r>
      <w:proofErr w:type="spellEnd"/>
      <w:r>
        <w:rPr>
          <w:rFonts w:cs="Times New Roman"/>
        </w:rPr>
        <w:t xml:space="preserve"> és tervezési minták. A menedzsmenti minták az emberek és folyamatok szintjéhez tartoznak. A tervezési minták</w:t>
      </w:r>
      <w:r w:rsidRPr="00EF6033">
        <w:rPr>
          <w:rFonts w:cs="Times New Roman"/>
        </w:rPr>
        <w:t xml:space="preserve"> használatával minimalizálhatjuk munkánkban a kód </w:t>
      </w:r>
      <w:proofErr w:type="spellStart"/>
      <w:r w:rsidRPr="00EF6033">
        <w:rPr>
          <w:rFonts w:cs="Times New Roman"/>
        </w:rPr>
        <w:t>duplikációt</w:t>
      </w:r>
      <w:proofErr w:type="spellEnd"/>
      <w:r w:rsidRPr="00EF6033">
        <w:rPr>
          <w:rFonts w:cs="Times New Roman"/>
        </w:rPr>
        <w:t xml:space="preserve"> és általános megoldásokat készíthetünk többször előforduló </w:t>
      </w:r>
      <w:r>
        <w:rPr>
          <w:rFonts w:cs="Times New Roman"/>
        </w:rPr>
        <w:t xml:space="preserve">problémák megoldására az osztályok, objektumok szintjén. Az </w:t>
      </w:r>
      <w:proofErr w:type="spellStart"/>
      <w:r>
        <w:rPr>
          <w:rFonts w:cs="Times New Roman"/>
        </w:rPr>
        <w:t>arc</w:t>
      </w:r>
      <w:ins w:id="962" w:author="Illanicz Barnabás" w:date="2018-11-19T10:59:00Z">
        <w:r w:rsidR="00BC7A83">
          <w:rPr>
            <w:rFonts w:cs="Times New Roman"/>
          </w:rPr>
          <w:t>h</w:t>
        </w:r>
      </w:ins>
      <w:r>
        <w:rPr>
          <w:rFonts w:cs="Times New Roman"/>
        </w:rPr>
        <w:t>itektúrális</w:t>
      </w:r>
      <w:proofErr w:type="spellEnd"/>
      <w:r>
        <w:rPr>
          <w:rFonts w:cs="Times New Roman"/>
        </w:rPr>
        <w:t xml:space="preserve"> minták viszont a rétegek és erőforrások szintjén helyezkednek el.</w:t>
      </w:r>
      <w:r w:rsidRPr="00EF6033">
        <w:rPr>
          <w:rFonts w:cs="Times New Roman"/>
        </w:rPr>
        <w:t xml:space="preserve"> Minden mobil alkalmazásnak megvan a saját arc</w:t>
      </w:r>
      <w:r>
        <w:rPr>
          <w:rFonts w:cs="Times New Roman"/>
        </w:rPr>
        <w:t>h</w:t>
      </w:r>
      <w:r w:rsidRPr="00EF6033">
        <w:rPr>
          <w:rFonts w:cs="Times New Roman"/>
        </w:rPr>
        <w:t xml:space="preserve">itektúrája. Nagyon sok eltérő </w:t>
      </w:r>
      <w:proofErr w:type="spellStart"/>
      <w:r>
        <w:rPr>
          <w:rFonts w:cs="Times New Roman"/>
        </w:rPr>
        <w:t>architektúrális</w:t>
      </w:r>
      <w:proofErr w:type="spellEnd"/>
      <w:r w:rsidRPr="00EF6033">
        <w:rPr>
          <w:rFonts w:cs="Times New Roman"/>
        </w:rPr>
        <w:t xml:space="preserve"> mintával találkozhatunk, de a négy leggyakrabban használt: az MVC, MVP, MVVM és a VIPER. Ezek közül kettőt mutatnék be, melyeket mérlegeltem a projektem elkészítésekor. </w:t>
      </w:r>
    </w:p>
    <w:p w14:paraId="76D94906" w14:textId="77777777" w:rsidR="00A471C6" w:rsidRDefault="00A471C6" w:rsidP="00A471C6">
      <w:pPr>
        <w:pStyle w:val="Listaszerbekezds"/>
        <w:ind w:left="0" w:right="-11"/>
        <w:rPr>
          <w:rFonts w:ascii="Calibri" w:hAnsi="Calibri" w:cs="Times New Roman"/>
          <w:color w:val="000000"/>
        </w:rPr>
      </w:pPr>
    </w:p>
    <w:p w14:paraId="08D37307" w14:textId="4794FDD6" w:rsidR="00A471C6" w:rsidRPr="00CD4015" w:rsidRDefault="00A471C6" w:rsidP="004D20DC">
      <w:pPr>
        <w:pStyle w:val="Cmsor3"/>
        <w:numPr>
          <w:ilvl w:val="2"/>
          <w:numId w:val="32"/>
        </w:numPr>
        <w:pPrChange w:id="963" w:author="Vihari Réka" w:date="2018-11-30T21:30:00Z">
          <w:pPr>
            <w:pStyle w:val="Cmsor3"/>
            <w:numPr>
              <w:ilvl w:val="2"/>
              <w:numId w:val="10"/>
            </w:numPr>
            <w:ind w:left="720" w:hanging="720"/>
          </w:pPr>
        </w:pPrChange>
      </w:pPr>
      <w:bookmarkStart w:id="964" w:name="_Toc531377885"/>
      <w:r w:rsidRPr="00CD4015">
        <w:t>MVC</w:t>
      </w:r>
      <w:bookmarkEnd w:id="964"/>
    </w:p>
    <w:p w14:paraId="32F09329" w14:textId="77777777" w:rsidR="00A471C6" w:rsidRDefault="00A471C6" w:rsidP="00A471C6">
      <w:pPr>
        <w:pStyle w:val="Listaszerbekezds"/>
        <w:ind w:left="0" w:right="-11"/>
        <w:rPr>
          <w:rFonts w:ascii="Calibri" w:hAnsi="Calibri" w:cs="Times New Roman"/>
          <w:color w:val="000000"/>
        </w:rPr>
      </w:pPr>
    </w:p>
    <w:p w14:paraId="524A4789" w14:textId="77777777" w:rsidR="00A471C6" w:rsidRPr="00EF6033" w:rsidRDefault="00A471C6" w:rsidP="00A471C6">
      <w:pPr>
        <w:spacing w:after="120" w:line="360" w:lineRule="auto"/>
        <w:ind w:firstLine="720"/>
        <w:jc w:val="both"/>
        <w:rPr>
          <w:rFonts w:cs="Times New Roman"/>
        </w:rPr>
      </w:pPr>
      <w:r>
        <w:rPr>
          <w:rFonts w:cs="Times New Roman"/>
        </w:rPr>
        <w:t>A Modell-Nézet-Vezérlő (</w:t>
      </w:r>
      <w:proofErr w:type="spellStart"/>
      <w:r>
        <w:rPr>
          <w:rFonts w:cs="Times New Roman"/>
        </w:rPr>
        <w:t>M</w:t>
      </w:r>
      <w:r w:rsidRPr="00EF6033">
        <w:rPr>
          <w:rFonts w:cs="Times New Roman"/>
        </w:rPr>
        <w:t>odel-</w:t>
      </w:r>
      <w:r>
        <w:rPr>
          <w:rFonts w:cs="Times New Roman"/>
        </w:rPr>
        <w:t>View-C</w:t>
      </w:r>
      <w:r w:rsidRPr="00EF6033">
        <w:rPr>
          <w:rFonts w:cs="Times New Roman"/>
        </w:rPr>
        <w:t>ontroller</w:t>
      </w:r>
      <w:proofErr w:type="spellEnd"/>
      <w:r w:rsidRPr="00EF6033">
        <w:rPr>
          <w:rFonts w:cs="Times New Roman"/>
        </w:rPr>
        <w:t xml:space="preserve">) programozási mintát használjuk alapvetően </w:t>
      </w:r>
      <w:proofErr w:type="spellStart"/>
      <w:r w:rsidRPr="00EF6033">
        <w:rPr>
          <w:rFonts w:cs="Times New Roman"/>
        </w:rPr>
        <w:t>iOS</w:t>
      </w:r>
      <w:proofErr w:type="spellEnd"/>
      <w:r w:rsidRPr="00EF6033">
        <w:rPr>
          <w:rFonts w:cs="Times New Roman"/>
        </w:rPr>
        <w:t xml:space="preserve"> fejlesztésre. A programozási mintát 1970-ben mutatták be és az összes többi mintának az őse. Egyike az első objektum-orientált programozási mintának.</w:t>
      </w:r>
    </w:p>
    <w:p w14:paraId="06A74317" w14:textId="77777777" w:rsidR="00A471C6" w:rsidRPr="00EF6033" w:rsidRDefault="00A471C6" w:rsidP="00A471C6">
      <w:pPr>
        <w:spacing w:after="120" w:line="360" w:lineRule="auto"/>
        <w:ind w:firstLine="720"/>
        <w:jc w:val="both"/>
        <w:rPr>
          <w:rFonts w:cs="Times New Roman"/>
        </w:rPr>
      </w:pPr>
      <w:r w:rsidRPr="00EF6033">
        <w:rPr>
          <w:rFonts w:cs="Times New Roman"/>
        </w:rPr>
        <w:t>Az elnevezés az objektumok kategóriájára vonatkozik, mivel eszerint csoportosítjuk őket elsődleges szerepük alapján három kategóriába. Ezáltal a kódot szerepek alapján is szétválaszthatjuk, az átláthatóság érdekében. A három szerep részletesebb ismertetése:</w:t>
      </w:r>
    </w:p>
    <w:p w14:paraId="59C5878B"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w:t>
      </w:r>
      <w:proofErr w:type="spellStart"/>
      <w:r w:rsidRPr="00EF6033">
        <w:rPr>
          <w:rFonts w:cs="Times New Roman"/>
        </w:rPr>
        <w:t>Model</w:t>
      </w:r>
      <w:proofErr w:type="spellEnd"/>
      <w:r w:rsidRPr="00EF6033">
        <w:rPr>
          <w:rFonts w:cs="Times New Roman"/>
        </w:rPr>
        <w:t xml:space="preserve"> tárolja és kezeli az alkalmazás által használt adatokat és az azokon elvégezhető műveleteket. Nincs külön adatelérési réteg, hanem az is a </w:t>
      </w:r>
      <w:proofErr w:type="spellStart"/>
      <w:r>
        <w:rPr>
          <w:rFonts w:cs="Times New Roman"/>
        </w:rPr>
        <w:t>Model</w:t>
      </w:r>
      <w:proofErr w:type="spellEnd"/>
      <w:r w:rsidRPr="00EF6033">
        <w:rPr>
          <w:rFonts w:cs="Times New Roman"/>
        </w:rPr>
        <w:t xml:space="preserve"> részévé válik.  Ilyen lehet például egy adatbázis egy vállalat dolgozóiról, ahol tároljuk telefonszámukat, nevüket és email címüket. </w:t>
      </w:r>
    </w:p>
    <w:p w14:paraId="09EDD690" w14:textId="77777777" w:rsidR="00A471C6" w:rsidRPr="00EF6033" w:rsidRDefault="00A471C6" w:rsidP="00A471C6">
      <w:pPr>
        <w:spacing w:after="120" w:line="360" w:lineRule="auto"/>
        <w:ind w:firstLine="720"/>
        <w:jc w:val="both"/>
        <w:rPr>
          <w:rFonts w:cs="Times New Roman"/>
        </w:rPr>
      </w:pPr>
      <w:r w:rsidRPr="00EF6033">
        <w:rPr>
          <w:rFonts w:cs="Times New Roman"/>
        </w:rPr>
        <w:t>Nézetnek (</w:t>
      </w:r>
      <w:proofErr w:type="spellStart"/>
      <w:r w:rsidRPr="00EF6033">
        <w:rPr>
          <w:rFonts w:cs="Times New Roman"/>
        </w:rPr>
        <w:t>View-nak</w:t>
      </w:r>
      <w:proofErr w:type="spellEnd"/>
      <w:r w:rsidRPr="00EF6033">
        <w:rPr>
          <w:rFonts w:cs="Times New Roman"/>
        </w:rPr>
        <w:t xml:space="preserve">) olyan objektumokat nevezünk, melyek a </w:t>
      </w:r>
      <w:proofErr w:type="spellStart"/>
      <w:r w:rsidRPr="00EF6033">
        <w:rPr>
          <w:rFonts w:cs="Times New Roman"/>
        </w:rPr>
        <w:t>Model-ben</w:t>
      </w:r>
      <w:proofErr w:type="spellEnd"/>
      <w:r w:rsidRPr="00EF6033">
        <w:rPr>
          <w:rFonts w:cs="Times New Roman"/>
        </w:rPr>
        <w:t xml:space="preserve"> tárolt adatok vizuális megjelenítéséért felelősek. Az ő felelőssége megjeleníteni az elemeket a felhasználó felületen, melyeket a rendszer használója lát.  Továbbá, ide kapcsolódnak az adatokon végzett </w:t>
      </w:r>
      <w:r w:rsidRPr="00EF6033">
        <w:rPr>
          <w:rFonts w:cs="Times New Roman"/>
        </w:rPr>
        <w:lastRenderedPageBreak/>
        <w:t xml:space="preserve">felhasználó interakciók is. Egy </w:t>
      </w:r>
      <w:proofErr w:type="spellStart"/>
      <w:r>
        <w:rPr>
          <w:rFonts w:cs="Times New Roman"/>
        </w:rPr>
        <w:t>Model-</w:t>
      </w:r>
      <w:r w:rsidRPr="00EF6033">
        <w:rPr>
          <w:rFonts w:cs="Times New Roman"/>
        </w:rPr>
        <w:t>hez</w:t>
      </w:r>
      <w:proofErr w:type="spellEnd"/>
      <w:r w:rsidRPr="00EF6033">
        <w:rPr>
          <w:rFonts w:cs="Times New Roman"/>
        </w:rPr>
        <w:t xml:space="preserve"> több nézet is tartozhat, különböző funkciók megjelenítésére. </w:t>
      </w:r>
    </w:p>
    <w:p w14:paraId="044CF77B"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w:t>
      </w:r>
      <w:r>
        <w:rPr>
          <w:rFonts w:cs="Times New Roman"/>
        </w:rPr>
        <w:t>Vezérlő (</w:t>
      </w:r>
      <w:proofErr w:type="spellStart"/>
      <w:r>
        <w:rPr>
          <w:rFonts w:cs="Times New Roman"/>
        </w:rPr>
        <w:t>C</w:t>
      </w:r>
      <w:r w:rsidRPr="00EF6033">
        <w:rPr>
          <w:rFonts w:cs="Times New Roman"/>
        </w:rPr>
        <w:t>ont</w:t>
      </w:r>
      <w:r>
        <w:rPr>
          <w:rFonts w:cs="Times New Roman"/>
        </w:rPr>
        <w:t>r</w:t>
      </w:r>
      <w:r w:rsidRPr="00EF6033">
        <w:rPr>
          <w:rFonts w:cs="Times New Roman"/>
        </w:rPr>
        <w:t>oller</w:t>
      </w:r>
      <w:proofErr w:type="spellEnd"/>
      <w:r w:rsidRPr="00EF6033">
        <w:rPr>
          <w:rFonts w:cs="Times New Roman"/>
        </w:rPr>
        <w:t xml:space="preserve">) a </w:t>
      </w:r>
      <w:proofErr w:type="spellStart"/>
      <w:r>
        <w:rPr>
          <w:rFonts w:cs="Times New Roman"/>
        </w:rPr>
        <w:t>View</w:t>
      </w:r>
      <w:proofErr w:type="spellEnd"/>
      <w:r w:rsidRPr="00EF6033">
        <w:rPr>
          <w:rFonts w:cs="Times New Roman"/>
        </w:rPr>
        <w:t xml:space="preserve"> és a </w:t>
      </w:r>
      <w:proofErr w:type="spellStart"/>
      <w:r w:rsidRPr="00EF6033">
        <w:rPr>
          <w:rFonts w:cs="Times New Roman"/>
        </w:rPr>
        <w:t>Model</w:t>
      </w:r>
      <w:proofErr w:type="spellEnd"/>
      <w:r w:rsidRPr="00EF6033">
        <w:rPr>
          <w:rFonts w:cs="Times New Roman"/>
        </w:rPr>
        <w:t xml:space="preserve"> közötti összekötő. A </w:t>
      </w:r>
      <w:proofErr w:type="spellStart"/>
      <w:r w:rsidRPr="00EF6033">
        <w:rPr>
          <w:rFonts w:cs="Times New Roman"/>
        </w:rPr>
        <w:t>Model</w:t>
      </w:r>
      <w:r>
        <w:rPr>
          <w:rFonts w:cs="Times New Roman"/>
        </w:rPr>
        <w:t>-</w:t>
      </w:r>
      <w:r w:rsidRPr="00EF6033">
        <w:rPr>
          <w:rFonts w:cs="Times New Roman"/>
        </w:rPr>
        <w:t>ben</w:t>
      </w:r>
      <w:proofErr w:type="spellEnd"/>
      <w:r w:rsidRPr="00EF6033">
        <w:rPr>
          <w:rFonts w:cs="Times New Roman"/>
        </w:rPr>
        <w:t xml:space="preserve"> lévő adatokat </w:t>
      </w:r>
      <w:r>
        <w:rPr>
          <w:rFonts w:cs="Times New Roman"/>
        </w:rPr>
        <w:t>továbbítja a</w:t>
      </w:r>
      <w:r w:rsidRPr="00EF6033">
        <w:rPr>
          <w:rFonts w:cs="Times New Roman"/>
        </w:rPr>
        <w:t xml:space="preserve"> </w:t>
      </w:r>
      <w:proofErr w:type="spellStart"/>
      <w:r>
        <w:rPr>
          <w:rFonts w:cs="Times New Roman"/>
        </w:rPr>
        <w:t>View-nak</w:t>
      </w:r>
      <w:proofErr w:type="spellEnd"/>
      <w:r w:rsidRPr="00EF6033">
        <w:rPr>
          <w:rFonts w:cs="Times New Roman"/>
        </w:rPr>
        <w:t xml:space="preserve"> </w:t>
      </w:r>
      <w:r>
        <w:rPr>
          <w:rFonts w:cs="Times New Roman"/>
        </w:rPr>
        <w:t>megjelenítésre</w:t>
      </w:r>
      <w:r w:rsidRPr="00EF6033">
        <w:rPr>
          <w:rFonts w:cs="Times New Roman"/>
        </w:rPr>
        <w:t xml:space="preserve">. Továbbá, kezeli a felhasználói eseményeket és ezekhez megfelelő működést rendel és módosíthatja a </w:t>
      </w:r>
      <w:proofErr w:type="spellStart"/>
      <w:r w:rsidRPr="00EF6033">
        <w:rPr>
          <w:rFonts w:cs="Times New Roman"/>
        </w:rPr>
        <w:t>Model</w:t>
      </w:r>
      <w:r>
        <w:rPr>
          <w:rFonts w:cs="Times New Roman"/>
        </w:rPr>
        <w:t>-</w:t>
      </w:r>
      <w:r w:rsidRPr="00EF6033">
        <w:rPr>
          <w:rFonts w:cs="Times New Roman"/>
        </w:rPr>
        <w:t>ben</w:t>
      </w:r>
      <w:proofErr w:type="spellEnd"/>
      <w:r w:rsidRPr="00EF6033">
        <w:rPr>
          <w:rFonts w:cs="Times New Roman"/>
        </w:rPr>
        <w:t xml:space="preserve"> szereplő adatokat. </w:t>
      </w:r>
    </w:p>
    <w:p w14:paraId="17BEE0C2"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alábbi képen látható az MVC működése: </w:t>
      </w:r>
    </w:p>
    <w:p w14:paraId="10C1395D" w14:textId="77777777" w:rsidR="00A471C6" w:rsidRPr="00EF6033" w:rsidRDefault="00A471C6" w:rsidP="00A471C6">
      <w:pPr>
        <w:spacing w:after="120" w:line="360" w:lineRule="auto"/>
        <w:ind w:firstLine="720"/>
        <w:jc w:val="both"/>
        <w:rPr>
          <w:rFonts w:cs="Times New Roman"/>
        </w:rPr>
      </w:pPr>
    </w:p>
    <w:p w14:paraId="5FC251D1" w14:textId="77777777" w:rsidR="00A471C6" w:rsidRDefault="00A471C6" w:rsidP="00A471C6">
      <w:pPr>
        <w:pStyle w:val="Listaszerbekezds"/>
        <w:keepNext/>
        <w:ind w:left="0" w:right="-11"/>
        <w:jc w:val="center"/>
      </w:pPr>
      <w:r>
        <w:rPr>
          <w:rFonts w:ascii="Calibri" w:hAnsi="Calibri" w:cs="Times New Roman"/>
          <w:noProof/>
          <w:color w:val="000000"/>
        </w:rPr>
        <w:drawing>
          <wp:inline distT="0" distB="0" distL="0" distR="0" wp14:anchorId="29544FBC" wp14:editId="2283A3EF">
            <wp:extent cx="4572000" cy="22860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17">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CC99F22" w14:textId="454A466D" w:rsidR="00A471C6" w:rsidRPr="00F60186" w:rsidRDefault="00A471C6" w:rsidP="00A471C6">
      <w:pPr>
        <w:pStyle w:val="Kpalrs"/>
        <w:spacing w:before="120" w:after="240" w:line="360" w:lineRule="auto"/>
        <w:jc w:val="center"/>
        <w:rPr>
          <w:rFonts w:cs="Times New Roman"/>
          <w:b/>
          <w:bCs/>
          <w:i w:val="0"/>
          <w:iCs w:val="0"/>
          <w:color w:val="auto"/>
          <w:sz w:val="20"/>
          <w:szCs w:val="20"/>
        </w:rPr>
      </w:pPr>
      <w:r w:rsidRPr="00F60186">
        <w:rPr>
          <w:rFonts w:cs="Times New Roman"/>
          <w:b/>
          <w:bCs/>
          <w:i w:val="0"/>
          <w:iCs w:val="0"/>
          <w:color w:val="auto"/>
          <w:sz w:val="20"/>
          <w:szCs w:val="20"/>
        </w:rPr>
        <w:t>2.4</w:t>
      </w:r>
      <w:del w:id="965" w:author="Vihari Réka" w:date="2018-11-30T21:30:00Z">
        <w:r w:rsidRPr="00F60186" w:rsidDel="004D20DC">
          <w:rPr>
            <w:rFonts w:cs="Times New Roman"/>
            <w:b/>
            <w:bCs/>
            <w:i w:val="0"/>
            <w:iCs w:val="0"/>
            <w:color w:val="auto"/>
            <w:sz w:val="20"/>
            <w:szCs w:val="20"/>
          </w:rPr>
          <w:delText>.</w:delText>
        </w:r>
        <w:r w:rsidR="000B295A" w:rsidDel="004D20DC">
          <w:rPr>
            <w:rFonts w:cs="Times New Roman"/>
            <w:b/>
            <w:bCs/>
            <w:i w:val="0"/>
            <w:iCs w:val="0"/>
            <w:color w:val="auto"/>
            <w:sz w:val="20"/>
            <w:szCs w:val="20"/>
          </w:rPr>
          <w:fldChar w:fldCharType="begin"/>
        </w:r>
        <w:r w:rsidR="000B295A" w:rsidDel="004D20DC">
          <w:rPr>
            <w:rFonts w:cs="Times New Roman"/>
            <w:b/>
            <w:bCs/>
            <w:i w:val="0"/>
            <w:iCs w:val="0"/>
            <w:color w:val="auto"/>
            <w:sz w:val="20"/>
            <w:szCs w:val="20"/>
          </w:rPr>
          <w:delInstrText xml:space="preserve"> STYLEREF 1 \s </w:delInstrText>
        </w:r>
        <w:r w:rsidR="000B295A" w:rsidDel="004D20DC">
          <w:rPr>
            <w:rFonts w:cs="Times New Roman"/>
            <w:b/>
            <w:bCs/>
            <w:i w:val="0"/>
            <w:iCs w:val="0"/>
            <w:color w:val="auto"/>
            <w:sz w:val="20"/>
            <w:szCs w:val="20"/>
          </w:rPr>
          <w:fldChar w:fldCharType="separate"/>
        </w:r>
        <w:r w:rsidR="000B295A" w:rsidDel="004D20DC">
          <w:rPr>
            <w:rFonts w:cs="Times New Roman"/>
            <w:b/>
            <w:bCs/>
            <w:i w:val="0"/>
            <w:iCs w:val="0"/>
            <w:noProof/>
            <w:color w:val="auto"/>
            <w:sz w:val="20"/>
            <w:szCs w:val="20"/>
          </w:rPr>
          <w:delText>0</w:delText>
        </w:r>
        <w:r w:rsidR="000B295A" w:rsidDel="004D20DC">
          <w:rPr>
            <w:rFonts w:cs="Times New Roman"/>
            <w:b/>
            <w:bCs/>
            <w:i w:val="0"/>
            <w:iCs w:val="0"/>
            <w:color w:val="auto"/>
            <w:sz w:val="20"/>
            <w:szCs w:val="20"/>
          </w:rPr>
          <w:fldChar w:fldCharType="end"/>
        </w:r>
        <w:r w:rsidR="000B295A" w:rsidDel="004D20DC">
          <w:rPr>
            <w:rFonts w:cs="Times New Roman"/>
            <w:b/>
            <w:bCs/>
            <w:i w:val="0"/>
            <w:iCs w:val="0"/>
            <w:color w:val="auto"/>
            <w:sz w:val="20"/>
            <w:szCs w:val="20"/>
          </w:rPr>
          <w:delText>.</w:delText>
        </w:r>
        <w:r w:rsidR="000B295A" w:rsidDel="004D20DC">
          <w:rPr>
            <w:rFonts w:cs="Times New Roman"/>
            <w:b/>
            <w:bCs/>
            <w:i w:val="0"/>
            <w:iCs w:val="0"/>
            <w:color w:val="auto"/>
            <w:sz w:val="20"/>
            <w:szCs w:val="20"/>
          </w:rPr>
          <w:fldChar w:fldCharType="begin"/>
        </w:r>
        <w:r w:rsidR="000B295A" w:rsidDel="004D20DC">
          <w:rPr>
            <w:rFonts w:cs="Times New Roman"/>
            <w:b/>
            <w:bCs/>
            <w:i w:val="0"/>
            <w:iCs w:val="0"/>
            <w:color w:val="auto"/>
            <w:sz w:val="20"/>
            <w:szCs w:val="20"/>
          </w:rPr>
          <w:delInstrText xml:space="preserve"> SEQ ábra \* ARABIC \s 1 </w:delInstrText>
        </w:r>
        <w:r w:rsidR="000B295A" w:rsidDel="004D20DC">
          <w:rPr>
            <w:rFonts w:cs="Times New Roman"/>
            <w:b/>
            <w:bCs/>
            <w:i w:val="0"/>
            <w:iCs w:val="0"/>
            <w:color w:val="auto"/>
            <w:sz w:val="20"/>
            <w:szCs w:val="20"/>
          </w:rPr>
          <w:fldChar w:fldCharType="separate"/>
        </w:r>
        <w:r w:rsidR="000B295A" w:rsidDel="004D20DC">
          <w:rPr>
            <w:rFonts w:cs="Times New Roman"/>
            <w:b/>
            <w:bCs/>
            <w:i w:val="0"/>
            <w:iCs w:val="0"/>
            <w:noProof/>
            <w:color w:val="auto"/>
            <w:sz w:val="20"/>
            <w:szCs w:val="20"/>
          </w:rPr>
          <w:delText>3</w:delText>
        </w:r>
        <w:r w:rsidR="000B295A" w:rsidDel="004D20DC">
          <w:rPr>
            <w:rFonts w:cs="Times New Roman"/>
            <w:b/>
            <w:bCs/>
            <w:i w:val="0"/>
            <w:iCs w:val="0"/>
            <w:color w:val="auto"/>
            <w:sz w:val="20"/>
            <w:szCs w:val="20"/>
          </w:rPr>
          <w:fldChar w:fldCharType="end"/>
        </w:r>
      </w:del>
      <w:r w:rsidRPr="00F60186">
        <w:rPr>
          <w:rFonts w:cs="Times New Roman"/>
          <w:b/>
          <w:bCs/>
          <w:i w:val="0"/>
          <w:iCs w:val="0"/>
          <w:color w:val="auto"/>
          <w:sz w:val="20"/>
          <w:szCs w:val="20"/>
        </w:rPr>
        <w:t>.1. ábra MVC architektúra modellje</w:t>
      </w:r>
    </w:p>
    <w:p w14:paraId="1DEABDE2" w14:textId="77777777" w:rsidR="00A471C6" w:rsidRPr="00EF6033" w:rsidRDefault="00A471C6" w:rsidP="00A471C6">
      <w:pPr>
        <w:spacing w:after="120" w:line="360" w:lineRule="auto"/>
        <w:ind w:firstLine="720"/>
        <w:jc w:val="both"/>
        <w:rPr>
          <w:rFonts w:cs="Times New Roman"/>
        </w:rPr>
      </w:pPr>
      <w:r w:rsidRPr="00EF6033">
        <w:rPr>
          <w:rFonts w:cs="Times New Roman"/>
        </w:rPr>
        <w:t>Felhasználói interakció érkezik a Nézettől (</w:t>
      </w:r>
      <w:proofErr w:type="spellStart"/>
      <w:r w:rsidRPr="00EF6033">
        <w:rPr>
          <w:rFonts w:cs="Times New Roman"/>
        </w:rPr>
        <w:t>View</w:t>
      </w:r>
      <w:proofErr w:type="spellEnd"/>
      <w:r w:rsidRPr="00EF6033">
        <w:rPr>
          <w:rFonts w:cs="Times New Roman"/>
        </w:rPr>
        <w:t>) a Vezérlőhöz (</w:t>
      </w:r>
      <w:proofErr w:type="spellStart"/>
      <w:r w:rsidRPr="00EF6033">
        <w:rPr>
          <w:rFonts w:cs="Times New Roman"/>
        </w:rPr>
        <w:t>Controller</w:t>
      </w:r>
      <w:proofErr w:type="spellEnd"/>
      <w:r w:rsidRPr="00EF6033">
        <w:rPr>
          <w:rFonts w:cs="Times New Roman"/>
        </w:rPr>
        <w:t>), például egy gombnyomás. Majd ő átveszi ezt az esemény</w:t>
      </w:r>
      <w:r>
        <w:rPr>
          <w:rFonts w:cs="Times New Roman"/>
        </w:rPr>
        <w:t>t</w:t>
      </w:r>
      <w:r w:rsidRPr="00EF6033">
        <w:rPr>
          <w:rFonts w:cs="Times New Roman"/>
        </w:rPr>
        <w:t xml:space="preserve"> a </w:t>
      </w:r>
      <w:proofErr w:type="spellStart"/>
      <w:r>
        <w:rPr>
          <w:rFonts w:cs="Times New Roman"/>
        </w:rPr>
        <w:t>View-tól</w:t>
      </w:r>
      <w:proofErr w:type="spellEnd"/>
      <w:r w:rsidRPr="00EF6033">
        <w:rPr>
          <w:rFonts w:cs="Times New Roman"/>
        </w:rPr>
        <w:t xml:space="preserve"> és feldolgozza. A </w:t>
      </w:r>
      <w:proofErr w:type="spellStart"/>
      <w:r>
        <w:rPr>
          <w:rFonts w:cs="Times New Roman"/>
        </w:rPr>
        <w:t>Controller</w:t>
      </w:r>
      <w:proofErr w:type="spellEnd"/>
      <w:r w:rsidRPr="00EF6033">
        <w:rPr>
          <w:rFonts w:cs="Times New Roman"/>
        </w:rPr>
        <w:t xml:space="preserve"> ezek alapján kapcsolatot létesít a </w:t>
      </w:r>
      <w:proofErr w:type="spellStart"/>
      <w:r w:rsidRPr="00EF6033">
        <w:rPr>
          <w:rFonts w:cs="Times New Roman"/>
        </w:rPr>
        <w:t>Model</w:t>
      </w:r>
      <w:proofErr w:type="spellEnd"/>
      <w:r>
        <w:rPr>
          <w:rFonts w:cs="Times New Roman"/>
        </w:rPr>
        <w:t>-</w:t>
      </w:r>
      <w:r w:rsidRPr="00EF6033">
        <w:rPr>
          <w:rFonts w:cs="Times New Roman"/>
        </w:rPr>
        <w:t xml:space="preserve">el és frissíti egyes elemeit. A </w:t>
      </w:r>
      <w:proofErr w:type="spellStart"/>
      <w:r>
        <w:rPr>
          <w:rFonts w:cs="Times New Roman"/>
        </w:rPr>
        <w:t>View</w:t>
      </w:r>
      <w:proofErr w:type="spellEnd"/>
      <w:r w:rsidRPr="00EF6033">
        <w:rPr>
          <w:rFonts w:cs="Times New Roman"/>
        </w:rPr>
        <w:t xml:space="preserve"> a </w:t>
      </w:r>
      <w:proofErr w:type="spellStart"/>
      <w:r w:rsidRPr="00EF6033">
        <w:rPr>
          <w:rFonts w:cs="Times New Roman"/>
        </w:rPr>
        <w:t>M</w:t>
      </w:r>
      <w:r>
        <w:rPr>
          <w:rFonts w:cs="Times New Roman"/>
        </w:rPr>
        <w:t>odel</w:t>
      </w:r>
      <w:proofErr w:type="spellEnd"/>
      <w:r>
        <w:rPr>
          <w:rFonts w:cs="Times New Roman"/>
        </w:rPr>
        <w:t xml:space="preserve"> alapján változtatja</w:t>
      </w:r>
      <w:r w:rsidRPr="00EF6033">
        <w:rPr>
          <w:rFonts w:cs="Times New Roman"/>
        </w:rPr>
        <w:t xml:space="preserve"> felhasználói felületét, a </w:t>
      </w:r>
      <w:proofErr w:type="spellStart"/>
      <w:r w:rsidRPr="00EF6033">
        <w:rPr>
          <w:rFonts w:cs="Times New Roman"/>
        </w:rPr>
        <w:t>Model</w:t>
      </w:r>
      <w:r>
        <w:rPr>
          <w:rFonts w:cs="Times New Roman"/>
        </w:rPr>
        <w:t>-</w:t>
      </w:r>
      <w:r w:rsidRPr="00EF6033">
        <w:rPr>
          <w:rFonts w:cs="Times New Roman"/>
        </w:rPr>
        <w:t>ből</w:t>
      </w:r>
      <w:proofErr w:type="spellEnd"/>
      <w:r w:rsidRPr="00EF6033">
        <w:rPr>
          <w:rFonts w:cs="Times New Roman"/>
        </w:rPr>
        <w:t xml:space="preserve"> nyert adatokkal. Viszont a </w:t>
      </w:r>
      <w:proofErr w:type="spellStart"/>
      <w:r w:rsidRPr="00EF6033">
        <w:rPr>
          <w:rFonts w:cs="Times New Roman"/>
        </w:rPr>
        <w:t>Model</w:t>
      </w:r>
      <w:r>
        <w:rPr>
          <w:rFonts w:cs="Times New Roman"/>
        </w:rPr>
        <w:t>-</w:t>
      </w:r>
      <w:r w:rsidRPr="00EF6033">
        <w:rPr>
          <w:rFonts w:cs="Times New Roman"/>
        </w:rPr>
        <w:t>nek</w:t>
      </w:r>
      <w:proofErr w:type="spellEnd"/>
      <w:r w:rsidRPr="00EF6033">
        <w:rPr>
          <w:rFonts w:cs="Times New Roman"/>
        </w:rPr>
        <w:t xml:space="preserve"> nincs tudomása a </w:t>
      </w:r>
      <w:proofErr w:type="spellStart"/>
      <w:r>
        <w:rPr>
          <w:rFonts w:cs="Times New Roman"/>
        </w:rPr>
        <w:t>View-ról</w:t>
      </w:r>
      <w:proofErr w:type="spellEnd"/>
      <w:r w:rsidRPr="00EF6033">
        <w:rPr>
          <w:rFonts w:cs="Times New Roman"/>
        </w:rPr>
        <w:t xml:space="preserve">, ő csak a </w:t>
      </w:r>
      <w:proofErr w:type="spellStart"/>
      <w:r>
        <w:rPr>
          <w:rFonts w:cs="Times New Roman"/>
        </w:rPr>
        <w:t>C</w:t>
      </w:r>
      <w:r w:rsidRPr="00EF6033">
        <w:rPr>
          <w:rFonts w:cs="Times New Roman"/>
        </w:rPr>
        <w:t>ontroller</w:t>
      </w:r>
      <w:proofErr w:type="spellEnd"/>
      <w:r>
        <w:rPr>
          <w:rFonts w:cs="Times New Roman"/>
        </w:rPr>
        <w:t>-</w:t>
      </w:r>
      <w:r w:rsidRPr="00EF6033">
        <w:rPr>
          <w:rFonts w:cs="Times New Roman"/>
        </w:rPr>
        <w:t xml:space="preserve">t </w:t>
      </w:r>
      <w:r>
        <w:rPr>
          <w:rFonts w:cs="Times New Roman"/>
        </w:rPr>
        <w:t>érzékeli</w:t>
      </w:r>
      <w:r w:rsidRPr="00EF6033">
        <w:rPr>
          <w:rFonts w:cs="Times New Roman"/>
        </w:rPr>
        <w:t xml:space="preserve">. Majd újabb eseményre várunk, mely újrakezdi a folyamatot. </w:t>
      </w:r>
    </w:p>
    <w:p w14:paraId="51835B78"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Fordított esetben a </w:t>
      </w:r>
      <w:proofErr w:type="spellStart"/>
      <w:r w:rsidRPr="00EF6033">
        <w:rPr>
          <w:rFonts w:cs="Times New Roman"/>
        </w:rPr>
        <w:t>Model</w:t>
      </w:r>
      <w:proofErr w:type="spellEnd"/>
      <w:r w:rsidRPr="00EF6033">
        <w:rPr>
          <w:rFonts w:cs="Times New Roman"/>
        </w:rPr>
        <w:t xml:space="preserve"> értesíti a </w:t>
      </w:r>
      <w:proofErr w:type="spellStart"/>
      <w:r>
        <w:rPr>
          <w:rFonts w:cs="Times New Roman"/>
        </w:rPr>
        <w:t>Controller</w:t>
      </w:r>
      <w:proofErr w:type="spellEnd"/>
      <w:r>
        <w:rPr>
          <w:rFonts w:cs="Times New Roman"/>
        </w:rPr>
        <w:t>-t</w:t>
      </w:r>
      <w:r w:rsidRPr="00EF6033">
        <w:rPr>
          <w:rFonts w:cs="Times New Roman"/>
        </w:rPr>
        <w:t xml:space="preserve"> az adatok változásáról és ő ez alapján frissíti az elemek megjelenítését a hozzá tartozó </w:t>
      </w:r>
      <w:proofErr w:type="spellStart"/>
      <w:r>
        <w:rPr>
          <w:rFonts w:cs="Times New Roman"/>
        </w:rPr>
        <w:t>View-ban</w:t>
      </w:r>
      <w:proofErr w:type="spellEnd"/>
      <w:r w:rsidRPr="00EF6033">
        <w:rPr>
          <w:rFonts w:cs="Times New Roman"/>
        </w:rPr>
        <w:t xml:space="preserve">. </w:t>
      </w:r>
    </w:p>
    <w:p w14:paraId="3758F8AA" w14:textId="77777777" w:rsidR="00A471C6" w:rsidRDefault="00A471C6" w:rsidP="00A471C6">
      <w:pPr>
        <w:spacing w:after="120" w:line="360" w:lineRule="auto"/>
        <w:ind w:firstLine="720"/>
        <w:jc w:val="both"/>
      </w:pPr>
      <w:r w:rsidRPr="00EF6033">
        <w:rPr>
          <w:rFonts w:cs="Times New Roman"/>
        </w:rPr>
        <w:t xml:space="preserve">Látható, hogy a három szerepkör teljesen elkülöníthető egymástól, így az objektumok csoportokba sorolása könnyen megoldható. A </w:t>
      </w:r>
      <w:proofErr w:type="spellStart"/>
      <w:r>
        <w:rPr>
          <w:rFonts w:cs="Times New Roman"/>
        </w:rPr>
        <w:t>View</w:t>
      </w:r>
      <w:proofErr w:type="spellEnd"/>
      <w:r w:rsidRPr="00EF6033">
        <w:rPr>
          <w:rFonts w:cs="Times New Roman"/>
        </w:rPr>
        <w:t xml:space="preserve"> és a </w:t>
      </w:r>
      <w:proofErr w:type="spellStart"/>
      <w:r w:rsidRPr="00EF6033">
        <w:rPr>
          <w:rFonts w:cs="Times New Roman"/>
        </w:rPr>
        <w:t>Model</w:t>
      </w:r>
      <w:proofErr w:type="spellEnd"/>
      <w:r w:rsidRPr="00EF6033">
        <w:rPr>
          <w:rFonts w:cs="Times New Roman"/>
        </w:rPr>
        <w:t xml:space="preserve"> szétválasztásának előnye, hogy csökken a szerkezet bonyolultsága és ezáltal könnyebb kód újra</w:t>
      </w:r>
      <w:r>
        <w:rPr>
          <w:rFonts w:cs="Times New Roman"/>
        </w:rPr>
        <w:t xml:space="preserve"> </w:t>
      </w:r>
      <w:r w:rsidRPr="00EF6033">
        <w:rPr>
          <w:rFonts w:cs="Times New Roman"/>
        </w:rPr>
        <w:t xml:space="preserve">felhasználhatóságot tesz lehetővé. </w:t>
      </w:r>
    </w:p>
    <w:p w14:paraId="6B486513" w14:textId="77777777" w:rsidR="00A471C6" w:rsidRPr="00CD4015" w:rsidDel="00A778CD" w:rsidRDefault="00A471C6" w:rsidP="004D20DC">
      <w:pPr>
        <w:pStyle w:val="Cmsor3"/>
        <w:numPr>
          <w:ilvl w:val="2"/>
          <w:numId w:val="32"/>
        </w:numPr>
        <w:ind w:left="0" w:firstLine="0"/>
        <w:rPr>
          <w:del w:id="966" w:author="Illanicz Barnabás" w:date="2018-11-26T12:35:00Z"/>
        </w:rPr>
        <w:pPrChange w:id="967" w:author="Vihari Réka" w:date="2018-11-30T21:30:00Z">
          <w:pPr>
            <w:pStyle w:val="Cmsor3"/>
            <w:numPr>
              <w:ilvl w:val="2"/>
              <w:numId w:val="10"/>
            </w:numPr>
            <w:ind w:left="720" w:hanging="720"/>
          </w:pPr>
        </w:pPrChange>
      </w:pPr>
      <w:bookmarkStart w:id="968" w:name="_Toc531377886"/>
      <w:r w:rsidRPr="00CD4015">
        <w:lastRenderedPageBreak/>
        <w:t>VIPER</w:t>
      </w:r>
      <w:bookmarkEnd w:id="968"/>
    </w:p>
    <w:p w14:paraId="535A8981" w14:textId="77777777" w:rsidR="00A471C6" w:rsidRPr="00A778CD" w:rsidRDefault="00A471C6" w:rsidP="004D20DC">
      <w:pPr>
        <w:pStyle w:val="Cmsor3"/>
        <w:numPr>
          <w:ilvl w:val="2"/>
          <w:numId w:val="32"/>
        </w:numPr>
        <w:ind w:left="0" w:firstLine="0"/>
        <w:rPr>
          <w:rFonts w:cs="Times New Roman"/>
        </w:rPr>
        <w:pPrChange w:id="969" w:author="Vihari Réka" w:date="2018-11-30T21:30:00Z">
          <w:pPr>
            <w:spacing w:after="120" w:line="360" w:lineRule="auto"/>
            <w:jc w:val="both"/>
          </w:pPr>
        </w:pPrChange>
      </w:pPr>
      <w:bookmarkStart w:id="970" w:name="_Toc531377887"/>
      <w:bookmarkEnd w:id="970"/>
    </w:p>
    <w:p w14:paraId="535A0097" w14:textId="77777777" w:rsidR="00A471C6" w:rsidRPr="00EF6033" w:rsidRDefault="00A471C6" w:rsidP="00A471C6">
      <w:pPr>
        <w:spacing w:after="120" w:line="360" w:lineRule="auto"/>
        <w:ind w:firstLine="720"/>
        <w:jc w:val="both"/>
        <w:rPr>
          <w:rFonts w:cs="Times New Roman"/>
        </w:rPr>
      </w:pPr>
      <w:r w:rsidRPr="00EF6033">
        <w:rPr>
          <w:rFonts w:cs="Times New Roman"/>
        </w:rPr>
        <w:t>A VIPER (</w:t>
      </w:r>
      <w:proofErr w:type="spellStart"/>
      <w:r w:rsidRPr="00EF6033">
        <w:rPr>
          <w:rFonts w:cs="Times New Roman"/>
        </w:rPr>
        <w:t>View</w:t>
      </w:r>
      <w:proofErr w:type="spellEnd"/>
      <w:r w:rsidRPr="00EF6033">
        <w:rPr>
          <w:rFonts w:cs="Times New Roman"/>
        </w:rPr>
        <w:t xml:space="preserve">, </w:t>
      </w:r>
      <w:proofErr w:type="spellStart"/>
      <w:r w:rsidRPr="00EF6033">
        <w:rPr>
          <w:rFonts w:cs="Times New Roman"/>
        </w:rPr>
        <w:t>Interactor</w:t>
      </w:r>
      <w:proofErr w:type="spellEnd"/>
      <w:r w:rsidRPr="00EF6033">
        <w:rPr>
          <w:rFonts w:cs="Times New Roman"/>
        </w:rPr>
        <w:t xml:space="preserve">, </w:t>
      </w:r>
      <w:proofErr w:type="spellStart"/>
      <w:r>
        <w:rPr>
          <w:rFonts w:cs="Times New Roman"/>
        </w:rPr>
        <w:t>Presenter</w:t>
      </w:r>
      <w:proofErr w:type="spellEnd"/>
      <w:r>
        <w:rPr>
          <w:rFonts w:cs="Times New Roman"/>
        </w:rPr>
        <w:t xml:space="preserve">, </w:t>
      </w:r>
      <w:proofErr w:type="spellStart"/>
      <w:r>
        <w:rPr>
          <w:rFonts w:cs="Times New Roman"/>
        </w:rPr>
        <w:t>Entity</w:t>
      </w:r>
      <w:proofErr w:type="spellEnd"/>
      <w:r>
        <w:rPr>
          <w:rFonts w:cs="Times New Roman"/>
        </w:rPr>
        <w:t xml:space="preserve"> és </w:t>
      </w:r>
      <w:proofErr w:type="spellStart"/>
      <w:r>
        <w:rPr>
          <w:rFonts w:cs="Times New Roman"/>
        </w:rPr>
        <w:t>Router</w:t>
      </w:r>
      <w:proofErr w:type="spellEnd"/>
      <w:r>
        <w:rPr>
          <w:rFonts w:cs="Times New Roman"/>
        </w:rPr>
        <w:t xml:space="preserve">) </w:t>
      </w:r>
      <w:r w:rsidRPr="00EF6033">
        <w:rPr>
          <w:rFonts w:cs="Times New Roman"/>
        </w:rPr>
        <w:t xml:space="preserve">egyre szélesebb körben elterjedt modernizált programozási minta. Hasonlóan az MVC programozási mintához, itt is moduláris megközelítéssel találkozhatunk.  Ez bővebben azt jelenti, hogy egy funkcióhoz egy modult rendelünk hozzá. Minden egyes modulhoz öt (esetleg négy) elkülönülő osztály tartozik, ezzel kiosztva a szerepköröket. </w:t>
      </w:r>
    </w:p>
    <w:p w14:paraId="3ED57BD2" w14:textId="77777777" w:rsidR="00A471C6" w:rsidRPr="00EF6033" w:rsidRDefault="00A471C6" w:rsidP="00A471C6">
      <w:pPr>
        <w:spacing w:after="120" w:line="360" w:lineRule="auto"/>
        <w:ind w:firstLine="720"/>
        <w:jc w:val="both"/>
        <w:rPr>
          <w:rFonts w:cs="Times New Roman"/>
        </w:rPr>
      </w:pPr>
      <w:r w:rsidRPr="00EF6033">
        <w:rPr>
          <w:rFonts w:cs="Times New Roman"/>
        </w:rPr>
        <w:t>Az osztályok részletes ismertetése:</w:t>
      </w:r>
    </w:p>
    <w:p w14:paraId="1EFBEE66"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w:t>
      </w:r>
      <w:proofErr w:type="spellStart"/>
      <w:r w:rsidRPr="00EF6033">
        <w:rPr>
          <w:rFonts w:cs="Times New Roman"/>
        </w:rPr>
        <w:t>View</w:t>
      </w:r>
      <w:proofErr w:type="spellEnd"/>
      <w:r w:rsidRPr="00EF6033">
        <w:rPr>
          <w:rFonts w:cs="Times New Roman"/>
        </w:rPr>
        <w:t xml:space="preserve"> (Nézet) a felhasználói interfészért felelős. Az ő feladata megjeleníteni a</w:t>
      </w:r>
      <w:r>
        <w:rPr>
          <w:rFonts w:cs="Times New Roman"/>
        </w:rPr>
        <w:t xml:space="preserve">z kódot </w:t>
      </w:r>
      <w:r w:rsidRPr="00EF6033">
        <w:rPr>
          <w:rFonts w:cs="Times New Roman"/>
        </w:rPr>
        <w:t xml:space="preserve">a felhasználó számára, illetve különböző interakcióit érzékelni. Majd ezekről a történésekről értesíti a </w:t>
      </w:r>
      <w:proofErr w:type="spellStart"/>
      <w:r w:rsidRPr="00EF6033">
        <w:rPr>
          <w:rFonts w:cs="Times New Roman"/>
        </w:rPr>
        <w:t>Presenter</w:t>
      </w:r>
      <w:proofErr w:type="spellEnd"/>
      <w:r w:rsidRPr="00EF6033">
        <w:rPr>
          <w:rFonts w:cs="Times New Roman"/>
        </w:rPr>
        <w:t xml:space="preserve">-t. </w:t>
      </w:r>
    </w:p>
    <w:p w14:paraId="41F580FE"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w:t>
      </w:r>
      <w:proofErr w:type="spellStart"/>
      <w:r w:rsidRPr="00EF6033">
        <w:rPr>
          <w:rFonts w:cs="Times New Roman"/>
        </w:rPr>
        <w:t>Presenter</w:t>
      </w:r>
      <w:proofErr w:type="spellEnd"/>
      <w:r w:rsidRPr="00EF6033">
        <w:rPr>
          <w:rFonts w:cs="Times New Roman"/>
        </w:rPr>
        <w:t xml:space="preserve"> a </w:t>
      </w:r>
      <w:proofErr w:type="spellStart"/>
      <w:r w:rsidRPr="00EF6033">
        <w:rPr>
          <w:rFonts w:cs="Times New Roman"/>
        </w:rPr>
        <w:t>View-tól</w:t>
      </w:r>
      <w:proofErr w:type="spellEnd"/>
      <w:r w:rsidRPr="00EF6033">
        <w:rPr>
          <w:rFonts w:cs="Times New Roman"/>
        </w:rPr>
        <w:t xml:space="preserve"> kapott információknak megfelelően cselekszik. Egy olyan osztály, melyen keresztül kommunikálunk a többi komponenssel. Ő frissíti a </w:t>
      </w:r>
      <w:proofErr w:type="spellStart"/>
      <w:r w:rsidRPr="00EF6033">
        <w:rPr>
          <w:rFonts w:cs="Times New Roman"/>
        </w:rPr>
        <w:t>View</w:t>
      </w:r>
      <w:proofErr w:type="spellEnd"/>
      <w:r w:rsidRPr="00EF6033">
        <w:rPr>
          <w:rFonts w:cs="Times New Roman"/>
        </w:rPr>
        <w:t xml:space="preserve"> elemeinek megjelenítését, lekéri az adatokat az </w:t>
      </w:r>
      <w:proofErr w:type="spellStart"/>
      <w:r w:rsidRPr="00EF6033">
        <w:rPr>
          <w:rFonts w:cs="Times New Roman"/>
        </w:rPr>
        <w:t>Interactor</w:t>
      </w:r>
      <w:r>
        <w:rPr>
          <w:rFonts w:cs="Times New Roman"/>
        </w:rPr>
        <w:t>-</w:t>
      </w:r>
      <w:r w:rsidRPr="00EF6033">
        <w:rPr>
          <w:rFonts w:cs="Times New Roman"/>
        </w:rPr>
        <w:t>tól</w:t>
      </w:r>
      <w:proofErr w:type="spellEnd"/>
      <w:r w:rsidRPr="00EF6033">
        <w:rPr>
          <w:rFonts w:cs="Times New Roman"/>
        </w:rPr>
        <w:t xml:space="preserve"> vagy kommunikál a </w:t>
      </w:r>
      <w:proofErr w:type="spellStart"/>
      <w:r w:rsidRPr="00EF6033">
        <w:rPr>
          <w:rFonts w:cs="Times New Roman"/>
        </w:rPr>
        <w:t>Router</w:t>
      </w:r>
      <w:r>
        <w:rPr>
          <w:rFonts w:cs="Times New Roman"/>
        </w:rPr>
        <w:t>-</w:t>
      </w:r>
      <w:r w:rsidRPr="00EF6033">
        <w:rPr>
          <w:rFonts w:cs="Times New Roman"/>
        </w:rPr>
        <w:t>rel</w:t>
      </w:r>
      <w:proofErr w:type="spellEnd"/>
      <w:r w:rsidRPr="00EF6033">
        <w:rPr>
          <w:rFonts w:cs="Times New Roman"/>
        </w:rPr>
        <w:t xml:space="preserve"> (például: hálózati hívások</w:t>
      </w:r>
      <w:r>
        <w:rPr>
          <w:rFonts w:cs="Times New Roman"/>
        </w:rPr>
        <w:t xml:space="preserve"> - </w:t>
      </w:r>
      <w:proofErr w:type="spellStart"/>
      <w:r>
        <w:rPr>
          <w:rFonts w:cs="Times New Roman"/>
        </w:rPr>
        <w:t>Interactor</w:t>
      </w:r>
      <w:proofErr w:type="spellEnd"/>
      <w:r w:rsidRPr="00EF6033">
        <w:rPr>
          <w:rFonts w:cs="Times New Roman"/>
        </w:rPr>
        <w:t>).</w:t>
      </w:r>
    </w:p>
    <w:p w14:paraId="0262641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w:t>
      </w:r>
      <w:proofErr w:type="spellStart"/>
      <w:r w:rsidRPr="00EF6033">
        <w:rPr>
          <w:rFonts w:cs="Times New Roman"/>
        </w:rPr>
        <w:t>Interactor</w:t>
      </w:r>
      <w:proofErr w:type="spellEnd"/>
      <w:r w:rsidRPr="00EF6033">
        <w:rPr>
          <w:rFonts w:cs="Times New Roman"/>
        </w:rPr>
        <w:t xml:space="preserve"> feladata </w:t>
      </w:r>
      <w:r>
        <w:rPr>
          <w:rFonts w:cs="Times New Roman"/>
        </w:rPr>
        <w:t xml:space="preserve">az üzleti logika, bármi, ami számolás hozzá kapcsolódik. Ide tartozik az API hívások indítása vagy akár az adatbázis lekérése is. </w:t>
      </w:r>
    </w:p>
    <w:p w14:paraId="13A7B68E"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w:t>
      </w:r>
      <w:proofErr w:type="spellStart"/>
      <w:r w:rsidRPr="00EF6033">
        <w:rPr>
          <w:rFonts w:cs="Times New Roman"/>
        </w:rPr>
        <w:t>Router</w:t>
      </w:r>
      <w:proofErr w:type="spellEnd"/>
      <w:r w:rsidRPr="00EF6033">
        <w:rPr>
          <w:rFonts w:cs="Times New Roman"/>
        </w:rPr>
        <w:t xml:space="preserve"> feladata az útvonalak elkészítése. A </w:t>
      </w:r>
      <w:proofErr w:type="spellStart"/>
      <w:r w:rsidRPr="00EF6033">
        <w:rPr>
          <w:rFonts w:cs="Times New Roman"/>
        </w:rPr>
        <w:t>Presentertől</w:t>
      </w:r>
      <w:proofErr w:type="spellEnd"/>
      <w:r w:rsidRPr="00EF6033">
        <w:rPr>
          <w:rFonts w:cs="Times New Roman"/>
        </w:rPr>
        <w:t xml:space="preserve"> kapott információk alapján jeleníti meg az egyes képernyő nézeteket. Az ő feladata a képernyők között</w:t>
      </w:r>
      <w:r>
        <w:rPr>
          <w:rFonts w:cs="Times New Roman"/>
        </w:rPr>
        <w:t>i</w:t>
      </w:r>
      <w:r w:rsidRPr="00EF6033">
        <w:rPr>
          <w:rFonts w:cs="Times New Roman"/>
        </w:rPr>
        <w:t xml:space="preserve"> navigáció.</w:t>
      </w:r>
    </w:p>
    <w:p w14:paraId="24132F65"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w:t>
      </w:r>
      <w:proofErr w:type="spellStart"/>
      <w:r w:rsidRPr="00EF6033">
        <w:rPr>
          <w:rFonts w:cs="Times New Roman"/>
        </w:rPr>
        <w:t>Entity</w:t>
      </w:r>
      <w:proofErr w:type="spellEnd"/>
      <w:r w:rsidRPr="00EF6033">
        <w:rPr>
          <w:rFonts w:cs="Times New Roman"/>
        </w:rPr>
        <w:t xml:space="preserve"> (entitás) egyszerű modell osztályokat tartalmaz, melyeket az </w:t>
      </w:r>
      <w:proofErr w:type="spellStart"/>
      <w:r w:rsidRPr="00EF6033">
        <w:rPr>
          <w:rFonts w:cs="Times New Roman"/>
        </w:rPr>
        <w:t>Interactor</w:t>
      </w:r>
      <w:proofErr w:type="spellEnd"/>
      <w:r w:rsidRPr="00EF6033">
        <w:rPr>
          <w:rFonts w:cs="Times New Roman"/>
        </w:rPr>
        <w:t xml:space="preserve"> használ. </w:t>
      </w:r>
      <w:r>
        <w:rPr>
          <w:rFonts w:cs="Times New Roman"/>
        </w:rPr>
        <w:t xml:space="preserve">Itt tároljuk az alkalmazás adatait. A </w:t>
      </w:r>
      <w:proofErr w:type="spellStart"/>
      <w:r>
        <w:rPr>
          <w:rFonts w:cs="Times New Roman"/>
        </w:rPr>
        <w:t>Presenter-ek</w:t>
      </w:r>
      <w:proofErr w:type="spellEnd"/>
      <w:r>
        <w:rPr>
          <w:rFonts w:cs="Times New Roman"/>
        </w:rPr>
        <w:t xml:space="preserve"> </w:t>
      </w:r>
      <w:proofErr w:type="spellStart"/>
      <w:r>
        <w:rPr>
          <w:rFonts w:cs="Times New Roman"/>
        </w:rPr>
        <w:t>Entity</w:t>
      </w:r>
      <w:proofErr w:type="spellEnd"/>
      <w:r>
        <w:rPr>
          <w:rFonts w:cs="Times New Roman"/>
        </w:rPr>
        <w:t xml:space="preserve"> osztályokat kapnak az </w:t>
      </w:r>
      <w:proofErr w:type="spellStart"/>
      <w:r>
        <w:rPr>
          <w:rFonts w:cs="Times New Roman"/>
        </w:rPr>
        <w:t>Interactor-tól</w:t>
      </w:r>
      <w:proofErr w:type="spellEnd"/>
      <w:r>
        <w:rPr>
          <w:rFonts w:cs="Times New Roman"/>
        </w:rPr>
        <w:t xml:space="preserve">, amelyeket átalakítanak vagy módosítás nélkül továbbítanak a </w:t>
      </w:r>
      <w:proofErr w:type="spellStart"/>
      <w:r>
        <w:rPr>
          <w:rFonts w:cs="Times New Roman"/>
        </w:rPr>
        <w:t>View</w:t>
      </w:r>
      <w:proofErr w:type="spellEnd"/>
      <w:r>
        <w:rPr>
          <w:rFonts w:cs="Times New Roman"/>
        </w:rPr>
        <w:t xml:space="preserve"> felé. </w:t>
      </w:r>
    </w:p>
    <w:p w14:paraId="0F0DFCF4" w14:textId="77777777" w:rsidR="00A471C6" w:rsidRPr="00EF6033" w:rsidRDefault="00A471C6" w:rsidP="00A471C6">
      <w:pPr>
        <w:pStyle w:val="Listaszerbekezds"/>
        <w:ind w:left="0" w:right="-11"/>
        <w:rPr>
          <w:rFonts w:ascii="Calibri" w:hAnsi="Calibri" w:cs="Times New Roman"/>
          <w:color w:val="000000"/>
          <w:sz w:val="24"/>
          <w:szCs w:val="24"/>
        </w:rPr>
      </w:pPr>
    </w:p>
    <w:p w14:paraId="26ADC627" w14:textId="77777777" w:rsidR="00A471C6" w:rsidRDefault="00A471C6" w:rsidP="00A471C6">
      <w:pPr>
        <w:pStyle w:val="Listaszerbekezds"/>
        <w:keepNext/>
        <w:ind w:left="0" w:right="-11"/>
      </w:pPr>
      <w:r>
        <w:rPr>
          <w:rFonts w:ascii="Calibri" w:hAnsi="Calibri" w:cs="Times New Roman"/>
          <w:noProof/>
          <w:color w:val="000000"/>
        </w:rPr>
        <w:lastRenderedPageBreak/>
        <w:drawing>
          <wp:inline distT="0" distB="0" distL="0" distR="0" wp14:anchorId="2F34C9FD" wp14:editId="1735B14D">
            <wp:extent cx="5759450" cy="2811145"/>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p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811145"/>
                    </a:xfrm>
                    <a:prstGeom prst="rect">
                      <a:avLst/>
                    </a:prstGeom>
                  </pic:spPr>
                </pic:pic>
              </a:graphicData>
            </a:graphic>
          </wp:inline>
        </w:drawing>
      </w:r>
    </w:p>
    <w:p w14:paraId="739791C5" w14:textId="4D7C974B" w:rsidR="00A471C6" w:rsidRPr="00206DCB" w:rsidRDefault="00A471C6" w:rsidP="00A471C6">
      <w:pPr>
        <w:pStyle w:val="Kpalrs"/>
        <w:spacing w:before="120" w:after="240" w:line="360" w:lineRule="auto"/>
        <w:jc w:val="center"/>
      </w:pPr>
      <w:r w:rsidRPr="00F60186">
        <w:rPr>
          <w:rFonts w:cs="Times New Roman"/>
          <w:b/>
          <w:bCs/>
          <w:i w:val="0"/>
          <w:iCs w:val="0"/>
          <w:color w:val="auto"/>
          <w:sz w:val="20"/>
          <w:szCs w:val="20"/>
        </w:rPr>
        <w:t>2.4.</w:t>
      </w:r>
      <w:ins w:id="971" w:author="Vihari Réka" w:date="2018-11-30T21:31:00Z">
        <w:r w:rsidR="004D20DC">
          <w:rPr>
            <w:rFonts w:cs="Times New Roman"/>
            <w:b/>
            <w:bCs/>
            <w:i w:val="0"/>
            <w:iCs w:val="0"/>
            <w:color w:val="auto"/>
            <w:sz w:val="20"/>
            <w:szCs w:val="20"/>
          </w:rPr>
          <w:t>2</w:t>
        </w:r>
      </w:ins>
      <w:del w:id="972" w:author="Vihari Réka" w:date="2018-11-30T21:31:00Z">
        <w:r w:rsidRPr="00F60186" w:rsidDel="004D20DC">
          <w:rPr>
            <w:rFonts w:cs="Times New Roman"/>
            <w:b/>
            <w:bCs/>
            <w:i w:val="0"/>
            <w:iCs w:val="0"/>
            <w:color w:val="auto"/>
            <w:sz w:val="20"/>
            <w:szCs w:val="20"/>
          </w:rPr>
          <w:delText>4.1</w:delText>
        </w:r>
      </w:del>
      <w:r w:rsidRPr="00F60186">
        <w:rPr>
          <w:rFonts w:cs="Times New Roman"/>
          <w:b/>
          <w:bCs/>
          <w:i w:val="0"/>
          <w:iCs w:val="0"/>
          <w:color w:val="auto"/>
          <w:sz w:val="20"/>
          <w:szCs w:val="20"/>
        </w:rPr>
        <w:t>. ábra VIPER architektúra modellje</w:t>
      </w:r>
    </w:p>
    <w:p w14:paraId="18C016F9" w14:textId="77777777" w:rsidR="00A471C6" w:rsidRPr="00CD4015" w:rsidRDefault="00A471C6" w:rsidP="004D20DC">
      <w:pPr>
        <w:pStyle w:val="Cmsor3"/>
        <w:numPr>
          <w:ilvl w:val="2"/>
          <w:numId w:val="32"/>
        </w:numPr>
        <w:ind w:left="0" w:firstLine="0"/>
        <w:pPrChange w:id="973" w:author="Vihari Réka" w:date="2018-11-30T21:30:00Z">
          <w:pPr>
            <w:pStyle w:val="Cmsor3"/>
            <w:numPr>
              <w:ilvl w:val="2"/>
              <w:numId w:val="10"/>
            </w:numPr>
            <w:ind w:left="720" w:hanging="720"/>
          </w:pPr>
        </w:pPrChange>
      </w:pPr>
      <w:bookmarkStart w:id="974" w:name="_Toc531377888"/>
      <w:proofErr w:type="spellStart"/>
      <w:r w:rsidRPr="00CD4015">
        <w:t>Viper</w:t>
      </w:r>
      <w:proofErr w:type="spellEnd"/>
      <w:r w:rsidRPr="00CD4015">
        <w:t xml:space="preserve"> </w:t>
      </w:r>
      <w:proofErr w:type="spellStart"/>
      <w:r w:rsidRPr="00CD4015">
        <w:t>vs</w:t>
      </w:r>
      <w:proofErr w:type="spellEnd"/>
      <w:r w:rsidRPr="00CD4015">
        <w:t xml:space="preserve"> MVC</w:t>
      </w:r>
      <w:bookmarkEnd w:id="974"/>
    </w:p>
    <w:p w14:paraId="1C3E1138" w14:textId="77777777" w:rsidR="00A471C6" w:rsidRDefault="00A471C6" w:rsidP="00A471C6">
      <w:pPr>
        <w:ind w:right="-11"/>
        <w:rPr>
          <w:rFonts w:ascii="Calibri" w:hAnsi="Calibri" w:cs="Times New Roman"/>
          <w:color w:val="000000"/>
        </w:rPr>
      </w:pPr>
    </w:p>
    <w:p w14:paraId="1427651E" w14:textId="79D2E9F0" w:rsidR="00A471C6" w:rsidDel="00A778CD" w:rsidRDefault="00A471C6" w:rsidP="00A471C6">
      <w:pPr>
        <w:spacing w:after="120" w:line="360" w:lineRule="auto"/>
        <w:ind w:firstLine="720"/>
        <w:jc w:val="both"/>
        <w:rPr>
          <w:del w:id="975" w:author="Illanicz Barnabás" w:date="2018-11-26T12:35:00Z"/>
          <w:rFonts w:ascii="Calibri" w:hAnsi="Calibri" w:cs="Times New Roman"/>
          <w:color w:val="000000"/>
        </w:rPr>
      </w:pPr>
      <w:r w:rsidRPr="00EF6033">
        <w:rPr>
          <w:rFonts w:cs="Times New Roman"/>
        </w:rPr>
        <w:t>A VIPER az alkalmazások logikai struktúráját több szerepkörre osztja. Ezáltal fellazítja a szoros függőségeket és megnöveli a tesztelési lehetőséget minden szinten.</w:t>
      </w:r>
      <w:r>
        <w:rPr>
          <w:rFonts w:cs="Times New Roman"/>
        </w:rPr>
        <w:t xml:space="preserve"> Ennek feltétele az is, hogy az egyes komponensek interfészek mögött helyezkedjenek el.</w:t>
      </w:r>
      <w:r w:rsidRPr="00EF6033">
        <w:rPr>
          <w:rFonts w:cs="Times New Roman"/>
        </w:rPr>
        <w:t xml:space="preserve"> </w:t>
      </w:r>
      <w:proofErr w:type="gramStart"/>
      <w:r w:rsidRPr="00EF6033">
        <w:rPr>
          <w:rFonts w:cs="Times New Roman"/>
        </w:rPr>
        <w:t>A</w:t>
      </w:r>
      <w:proofErr w:type="gramEnd"/>
      <w:r w:rsidRPr="00EF6033">
        <w:rPr>
          <w:rFonts w:cs="Times New Roman"/>
        </w:rPr>
        <w:t xml:space="preserve"> unit tesztek sokkal egyszerűbbé válnak, minden funkcionális követelményt tesztelni tudunk. Ezzel az előnyével emelkedik ki a másik három leggyakrabban használt programozási minta közül. Tesztelés szempontjából nézve az MVC mintában csak a Modellt tudjuk vizsgálni. A </w:t>
      </w:r>
      <w:proofErr w:type="spellStart"/>
      <w:r w:rsidRPr="00EF6033">
        <w:rPr>
          <w:rFonts w:cs="Times New Roman"/>
        </w:rPr>
        <w:t>View</w:t>
      </w:r>
      <w:proofErr w:type="spellEnd"/>
      <w:r w:rsidRPr="00EF6033">
        <w:rPr>
          <w:rFonts w:cs="Times New Roman"/>
        </w:rPr>
        <w:t xml:space="preserve"> és a </w:t>
      </w:r>
      <w:proofErr w:type="spellStart"/>
      <w:r w:rsidRPr="00EF6033">
        <w:rPr>
          <w:rFonts w:cs="Times New Roman"/>
        </w:rPr>
        <w:t>Controller</w:t>
      </w:r>
      <w:proofErr w:type="spellEnd"/>
      <w:r w:rsidRPr="00EF6033">
        <w:rPr>
          <w:rFonts w:cs="Times New Roman"/>
        </w:rPr>
        <w:t xml:space="preserve"> szoros kapcsolata miatt egyáltalán nem </w:t>
      </w:r>
      <w:proofErr w:type="spellStart"/>
      <w:r w:rsidRPr="00EF6033">
        <w:rPr>
          <w:rFonts w:cs="Times New Roman"/>
        </w:rPr>
        <w:t>tesztelhetőek</w:t>
      </w:r>
      <w:proofErr w:type="spellEnd"/>
      <w:r w:rsidRPr="00EF6033">
        <w:rPr>
          <w:rFonts w:cs="Times New Roman"/>
        </w:rPr>
        <w:t xml:space="preserve">. </w:t>
      </w:r>
    </w:p>
    <w:p w14:paraId="465EE639" w14:textId="77777777" w:rsidR="00A471C6" w:rsidRDefault="00A471C6">
      <w:pPr>
        <w:spacing w:after="120" w:line="360" w:lineRule="auto"/>
        <w:ind w:firstLine="720"/>
        <w:jc w:val="both"/>
        <w:rPr>
          <w:rFonts w:ascii="Calibri" w:hAnsi="Calibri" w:cs="Times New Roman"/>
          <w:color w:val="000000"/>
        </w:rPr>
        <w:pPrChange w:id="976" w:author="Illanicz Barnabás" w:date="2018-11-26T12:35:00Z">
          <w:pPr>
            <w:ind w:right="-11"/>
          </w:pPr>
        </w:pPrChange>
      </w:pPr>
    </w:p>
    <w:p w14:paraId="41B2E6A2" w14:textId="77777777" w:rsidR="00A471C6" w:rsidRPr="00CD4015" w:rsidRDefault="00A471C6" w:rsidP="004D20DC">
      <w:pPr>
        <w:pStyle w:val="Cmsor3"/>
        <w:numPr>
          <w:ilvl w:val="2"/>
          <w:numId w:val="32"/>
        </w:numPr>
        <w:ind w:left="0" w:firstLine="0"/>
        <w:pPrChange w:id="977" w:author="Vihari Réka" w:date="2018-11-30T21:30:00Z">
          <w:pPr>
            <w:pStyle w:val="Cmsor3"/>
            <w:numPr>
              <w:ilvl w:val="2"/>
              <w:numId w:val="10"/>
            </w:numPr>
            <w:ind w:left="720" w:hanging="720"/>
          </w:pPr>
        </w:pPrChange>
      </w:pPr>
      <w:bookmarkStart w:id="978" w:name="_Toc531377889"/>
      <w:r w:rsidRPr="00CD4015">
        <w:t>Konklúzió</w:t>
      </w:r>
      <w:bookmarkEnd w:id="978"/>
    </w:p>
    <w:p w14:paraId="0746AB19" w14:textId="77777777" w:rsidR="00A471C6" w:rsidRPr="00A778CD" w:rsidRDefault="00A471C6">
      <w:pPr>
        <w:ind w:right="-11"/>
        <w:rPr>
          <w:rFonts w:ascii="Calibri" w:hAnsi="Calibri" w:cs="Times New Roman"/>
          <w:color w:val="000000"/>
          <w:rPrChange w:id="979" w:author="Illanicz Barnabás" w:date="2018-11-26T12:35:00Z">
            <w:rPr/>
          </w:rPrChange>
        </w:rPr>
        <w:pPrChange w:id="980" w:author="Illanicz Barnabás" w:date="2018-11-26T12:35:00Z">
          <w:pPr>
            <w:pStyle w:val="Listaszerbekezds"/>
            <w:ind w:left="1080" w:right="-11"/>
          </w:pPr>
        </w:pPrChange>
      </w:pPr>
    </w:p>
    <w:p w14:paraId="3D1E942E" w14:textId="77777777" w:rsidR="00A471C6" w:rsidRPr="00EF6033" w:rsidRDefault="00A471C6" w:rsidP="00A471C6">
      <w:pPr>
        <w:spacing w:after="120" w:line="360" w:lineRule="auto"/>
        <w:ind w:firstLine="720"/>
        <w:jc w:val="both"/>
        <w:rPr>
          <w:rFonts w:cs="Times New Roman"/>
        </w:rPr>
      </w:pPr>
      <w:proofErr w:type="spellStart"/>
      <w:r w:rsidRPr="00EF6033">
        <w:rPr>
          <w:rFonts w:cs="Times New Roman"/>
        </w:rPr>
        <w:t>Alepvetően</w:t>
      </w:r>
      <w:proofErr w:type="spellEnd"/>
      <w:r w:rsidRPr="00EF6033">
        <w:rPr>
          <w:rFonts w:cs="Times New Roman"/>
        </w:rPr>
        <w:t xml:space="preserve"> a VIPER is MVC alapokon nyugszik, csak a </w:t>
      </w:r>
      <w:proofErr w:type="spellStart"/>
      <w:r w:rsidRPr="00EF6033">
        <w:rPr>
          <w:rFonts w:cs="Times New Roman"/>
        </w:rPr>
        <w:t>Controllert</w:t>
      </w:r>
      <w:proofErr w:type="spellEnd"/>
      <w:r w:rsidRPr="00EF6033">
        <w:rPr>
          <w:rFonts w:cs="Times New Roman"/>
        </w:rPr>
        <w:t xml:space="preserve"> két részre osztjuk fel: </w:t>
      </w:r>
      <w:proofErr w:type="spellStart"/>
      <w:r w:rsidRPr="00EF6033">
        <w:rPr>
          <w:rFonts w:cs="Times New Roman"/>
        </w:rPr>
        <w:t>Presenter</w:t>
      </w:r>
      <w:proofErr w:type="spellEnd"/>
      <w:r w:rsidRPr="00EF6033">
        <w:rPr>
          <w:rFonts w:cs="Times New Roman"/>
        </w:rPr>
        <w:t xml:space="preserve"> és </w:t>
      </w:r>
      <w:proofErr w:type="spellStart"/>
      <w:r w:rsidRPr="00EF6033">
        <w:rPr>
          <w:rFonts w:cs="Times New Roman"/>
        </w:rPr>
        <w:t>Interactor</w:t>
      </w:r>
      <w:proofErr w:type="spellEnd"/>
      <w:r w:rsidRPr="00EF6033">
        <w:rPr>
          <w:rFonts w:cs="Times New Roman"/>
        </w:rPr>
        <w:t xml:space="preserve">. A </w:t>
      </w:r>
      <w:proofErr w:type="spellStart"/>
      <w:r w:rsidRPr="00EF6033">
        <w:rPr>
          <w:rFonts w:cs="Times New Roman"/>
        </w:rPr>
        <w:t>View</w:t>
      </w:r>
      <w:proofErr w:type="spellEnd"/>
      <w:r w:rsidRPr="00EF6033">
        <w:rPr>
          <w:rFonts w:cs="Times New Roman"/>
        </w:rPr>
        <w:t xml:space="preserve"> ugyanaz maradt, de a Modell neve </w:t>
      </w:r>
      <w:proofErr w:type="spellStart"/>
      <w:r w:rsidRPr="00EF6033">
        <w:rPr>
          <w:rFonts w:cs="Times New Roman"/>
        </w:rPr>
        <w:t>Entity</w:t>
      </w:r>
      <w:proofErr w:type="spellEnd"/>
      <w:r w:rsidRPr="00EF6033">
        <w:rPr>
          <w:rFonts w:cs="Times New Roman"/>
        </w:rPr>
        <w:t xml:space="preserve">-re változott. Az új rész a </w:t>
      </w:r>
      <w:proofErr w:type="spellStart"/>
      <w:r w:rsidRPr="00EF6033">
        <w:rPr>
          <w:rFonts w:cs="Times New Roman"/>
        </w:rPr>
        <w:t>Router</w:t>
      </w:r>
      <w:proofErr w:type="spellEnd"/>
      <w:r w:rsidRPr="00EF6033">
        <w:rPr>
          <w:rFonts w:cs="Times New Roman"/>
        </w:rPr>
        <w:t xml:space="preserve">. </w:t>
      </w:r>
    </w:p>
    <w:p w14:paraId="59278818" w14:textId="77777777" w:rsidR="00A471C6" w:rsidRPr="00EF6033" w:rsidRDefault="00A471C6" w:rsidP="00A471C6">
      <w:pPr>
        <w:spacing w:after="120" w:line="360" w:lineRule="auto"/>
        <w:ind w:firstLine="720"/>
        <w:jc w:val="both"/>
        <w:rPr>
          <w:rFonts w:cs="Times New Roman"/>
        </w:rPr>
      </w:pPr>
      <w:r w:rsidRPr="00EF6033">
        <w:rPr>
          <w:rFonts w:cs="Times New Roman"/>
        </w:rPr>
        <w:t>T</w:t>
      </w:r>
      <w:r>
        <w:rPr>
          <w:rFonts w:cs="Times New Roman"/>
        </w:rPr>
        <w:t>e</w:t>
      </w:r>
      <w:r w:rsidRPr="00EF6033">
        <w:rPr>
          <w:rFonts w:cs="Times New Roman"/>
        </w:rPr>
        <w:t>sztelés szempontjából a VIPER nagyobb előnyökkel rendelkezik, de valójában a piacon kevesen szánnak sok időt alkalmazásuk tesztelésére és akik szánnak is, azok sem biztos, hogy megfelelően csinálják. A VIPER-</w:t>
      </w:r>
      <w:proofErr w:type="spellStart"/>
      <w:r w:rsidRPr="00EF6033">
        <w:rPr>
          <w:rFonts w:cs="Times New Roman"/>
        </w:rPr>
        <w:t>nél</w:t>
      </w:r>
      <w:proofErr w:type="spellEnd"/>
      <w:r w:rsidRPr="00EF6033">
        <w:rPr>
          <w:rFonts w:cs="Times New Roman"/>
        </w:rPr>
        <w:t xml:space="preserve"> minden felelősség külön kisebb osztályokban helyezkedik el, ami néha nagy segítséget nyújt a tesztelésben, de előfordulhat az is, hogy megnehezíti. Unit tesztek írása kisebb osztályokhoz nagyon könnyű, de valójában van, hogy ezek a tesztek tulajdonképpen nem is tesztelnek semmit. Ilyen lehet a </w:t>
      </w:r>
      <w:proofErr w:type="spellStart"/>
      <w:r w:rsidRPr="00EF6033">
        <w:rPr>
          <w:rFonts w:cs="Times New Roman"/>
        </w:rPr>
        <w:t>Presenter</w:t>
      </w:r>
      <w:proofErr w:type="spellEnd"/>
      <w:r w:rsidRPr="00EF6033">
        <w:rPr>
          <w:rFonts w:cs="Times New Roman"/>
        </w:rPr>
        <w:t xml:space="preserve"> metódusainak </w:t>
      </w:r>
      <w:r w:rsidRPr="00EF6033">
        <w:rPr>
          <w:rFonts w:cs="Times New Roman"/>
        </w:rPr>
        <w:lastRenderedPageBreak/>
        <w:t xml:space="preserve">tesztelése, ami lényegében csak egy közvetítő a </w:t>
      </w:r>
      <w:proofErr w:type="spellStart"/>
      <w:r w:rsidRPr="00EF6033">
        <w:rPr>
          <w:rFonts w:cs="Times New Roman"/>
        </w:rPr>
        <w:t>View</w:t>
      </w:r>
      <w:proofErr w:type="spellEnd"/>
      <w:r w:rsidRPr="00EF6033">
        <w:rPr>
          <w:rFonts w:cs="Times New Roman"/>
        </w:rPr>
        <w:t xml:space="preserve"> és a többi komponens között. Ennek mellékhatásaként az összes ilyen tesztet is szükséges frissíteni minden egyes változtatásnál. </w:t>
      </w:r>
    </w:p>
    <w:p w14:paraId="5C9CE353"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Továbbá, a nagyon sok kis extra osztály és protokoll nem biztos, hogy segíti a kód átlátását. Ez azt is eredményezni, hogy akár egy gomb megváltoztatása a kódban is legalább három osztály és négy protokoll megváltoztatását jelenti. Ez nem csak fejlesztés közben lehet nagy hátrány, de teljesítményi problémákhoz is vezethet. Egy alkalmazás elindulási ideje nagy mértékben függ az osztályok számától. Egy kisebb alkalmazásnál ez nem jelent hátrányt, ahol 50-100 osztály van, de egy nagyobb, akár 10 000 darab körüli osztálynál </w:t>
      </w:r>
      <w:r>
        <w:rPr>
          <w:rFonts w:cs="Times New Roman"/>
        </w:rPr>
        <w:t xml:space="preserve">(pl.: Facebook) </w:t>
      </w:r>
      <w:r w:rsidRPr="00EF6033">
        <w:rPr>
          <w:rFonts w:cs="Times New Roman"/>
        </w:rPr>
        <w:t xml:space="preserve">már felvethet problémákat. </w:t>
      </w:r>
    </w:p>
    <w:p w14:paraId="09C9C27E" w14:textId="77777777" w:rsidR="00A471C6" w:rsidRDefault="00A471C6" w:rsidP="00A471C6">
      <w:pPr>
        <w:spacing w:after="120" w:line="360" w:lineRule="auto"/>
        <w:ind w:firstLine="720"/>
        <w:jc w:val="both"/>
        <w:rPr>
          <w:rFonts w:cs="Times New Roman"/>
        </w:rPr>
      </w:pPr>
      <w:r w:rsidRPr="00EF6033">
        <w:rPr>
          <w:rFonts w:cs="Times New Roman"/>
        </w:rPr>
        <w:t xml:space="preserve">Összefoglalva, a VIPER programozási minta nagyon sok plusz munkát jelenthet egy alkalmazásnál. Fontos átgondolni, hogy megéri-e. Ha hosszú élettartalmat </w:t>
      </w:r>
      <w:proofErr w:type="spellStart"/>
      <w:r w:rsidRPr="00EF6033">
        <w:rPr>
          <w:rFonts w:cs="Times New Roman"/>
        </w:rPr>
        <w:t>jósolunk</w:t>
      </w:r>
      <w:proofErr w:type="spellEnd"/>
      <w:r w:rsidRPr="00EF6033">
        <w:rPr>
          <w:rFonts w:cs="Times New Roman"/>
        </w:rPr>
        <w:t xml:space="preserve"> az alkalmazásunknak, akkor érdemes mérlegelni. Továbbá, fontos szempont, hogy</w:t>
      </w:r>
      <w:r>
        <w:rPr>
          <w:rFonts w:cs="Times New Roman"/>
        </w:rPr>
        <w:t xml:space="preserve"> a</w:t>
      </w:r>
      <w:r w:rsidRPr="00EF6033">
        <w:rPr>
          <w:rFonts w:cs="Times New Roman"/>
        </w:rPr>
        <w:t xml:space="preserve"> </w:t>
      </w:r>
      <w:proofErr w:type="spellStart"/>
      <w:r w:rsidRPr="00EF6033">
        <w:rPr>
          <w:rFonts w:cs="Times New Roman"/>
        </w:rPr>
        <w:t>specifikációnk</w:t>
      </w:r>
      <w:proofErr w:type="spellEnd"/>
      <w:r w:rsidRPr="00EF6033">
        <w:rPr>
          <w:rFonts w:cs="Times New Roman"/>
        </w:rPr>
        <w:t xml:space="preserve"> megfelelően ki van-e dolgozva</w:t>
      </w:r>
      <w:r>
        <w:rPr>
          <w:rFonts w:cs="Times New Roman"/>
        </w:rPr>
        <w:t>, m</w:t>
      </w:r>
      <w:r w:rsidRPr="00EF6033">
        <w:rPr>
          <w:rFonts w:cs="Times New Roman"/>
        </w:rPr>
        <w:t>ivel</w:t>
      </w:r>
      <w:r>
        <w:rPr>
          <w:rFonts w:cs="Times New Roman"/>
        </w:rPr>
        <w:t xml:space="preserve"> </w:t>
      </w:r>
      <w:r w:rsidRPr="00EF6033">
        <w:rPr>
          <w:rFonts w:cs="Times New Roman"/>
        </w:rPr>
        <w:t xml:space="preserve">egy kisebb változtatás is nagyon sok átírást jelenthet a kódban. Illetve, a tesztelési előnyre visszatérve, pedig érdemes átgondolni, hogy valóban akarunk-e ennyi mindent tesztelni az </w:t>
      </w:r>
      <w:proofErr w:type="spellStart"/>
      <w:r w:rsidRPr="00EF6033">
        <w:rPr>
          <w:rFonts w:cs="Times New Roman"/>
        </w:rPr>
        <w:t>applikációnkban</w:t>
      </w:r>
      <w:proofErr w:type="spellEnd"/>
      <w:r>
        <w:rPr>
          <w:rFonts w:cs="Times New Roman"/>
        </w:rPr>
        <w:t xml:space="preserve">, a többlet fejlesztési idő árán is. </w:t>
      </w:r>
    </w:p>
    <w:p w14:paraId="1C371F5C" w14:textId="0F69129A" w:rsidR="00DE6284" w:rsidRDefault="00DE6284" w:rsidP="00A471C6">
      <w:pPr>
        <w:spacing w:after="120" w:line="360" w:lineRule="auto"/>
        <w:ind w:firstLine="720"/>
        <w:jc w:val="both"/>
        <w:rPr>
          <w:ins w:id="981" w:author="Vihari Réka" w:date="2018-11-22T10:17:00Z"/>
          <w:rFonts w:cs="Times New Roman"/>
        </w:rPr>
      </w:pPr>
      <w:commentRangeStart w:id="982"/>
      <w:r>
        <w:rPr>
          <w:rFonts w:cs="Times New Roman"/>
        </w:rPr>
        <w:t xml:space="preserve">A választásom végül az MVC mintára esetett, mert az alkalmazásom </w:t>
      </w:r>
      <w:ins w:id="983" w:author="Vihari Réka" w:date="2018-11-22T10:18:00Z">
        <w:r w:rsidR="00465BCB">
          <w:rPr>
            <w:rFonts w:cs="Times New Roman"/>
          </w:rPr>
          <w:t xml:space="preserve">mérete nem feltétlen indokolja a VIPER használatát. </w:t>
        </w:r>
      </w:ins>
      <w:del w:id="984" w:author="Vihari Réka" w:date="2018-11-22T10:18:00Z">
        <w:r w:rsidDel="00465BCB">
          <w:rPr>
            <w:rFonts w:cs="Times New Roman"/>
          </w:rPr>
          <w:delText xml:space="preserve">specifikációja még nem kiforrott és </w:delText>
        </w:r>
        <w:r w:rsidR="00AB10CF" w:rsidDel="00465BCB">
          <w:rPr>
            <w:rFonts w:cs="Times New Roman"/>
          </w:rPr>
          <w:delText xml:space="preserve">a továbbfejlesztési lehetőségek megvalósítása után érdemes csak bonyolultabb architektúrát készíteni hozzá. </w:delText>
        </w:r>
        <w:commentRangeEnd w:id="982"/>
        <w:r w:rsidR="004B1FE8" w:rsidDel="00465BCB">
          <w:rPr>
            <w:rStyle w:val="Jegyzethivatkozs"/>
          </w:rPr>
          <w:commentReference w:id="982"/>
        </w:r>
      </w:del>
    </w:p>
    <w:p w14:paraId="5399050F" w14:textId="7449EEE8" w:rsidR="00465BCB" w:rsidRPr="001B07CF" w:rsidDel="001B07CF" w:rsidRDefault="00465BCB">
      <w:pPr>
        <w:pStyle w:val="Cmsor2"/>
        <w:ind w:left="720" w:hanging="720"/>
        <w:rPr>
          <w:del w:id="985" w:author="Vihari Réka" w:date="2018-11-22T10:19:00Z"/>
        </w:rPr>
        <w:pPrChange w:id="986" w:author="Vihari Réka" w:date="2018-11-24T13:47:00Z">
          <w:pPr>
            <w:pStyle w:val="Listaszerbekezds"/>
            <w:ind w:left="0" w:right="-11"/>
          </w:pPr>
        </w:pPrChange>
      </w:pPr>
    </w:p>
    <w:p w14:paraId="09BAE01F" w14:textId="3BD28959" w:rsidR="00A471C6" w:rsidRPr="00510AFC" w:rsidDel="00FD7292" w:rsidRDefault="00262D0E">
      <w:pPr>
        <w:spacing w:after="120" w:line="360" w:lineRule="auto"/>
        <w:ind w:firstLine="720"/>
        <w:jc w:val="both"/>
        <w:rPr>
          <w:del w:id="987" w:author="Vihari Réka" w:date="2018-11-24T14:00:00Z"/>
          <w:rFonts w:cs="Times New Roman"/>
          <w:rPrChange w:id="988" w:author="Vihari Réka" w:date="2018-11-24T14:12:00Z">
            <w:rPr>
              <w:del w:id="989" w:author="Vihari Réka" w:date="2018-11-24T14:00:00Z"/>
              <w:rFonts w:ascii="Calibri" w:hAnsi="Calibri" w:cs="Times New Roman"/>
              <w:color w:val="000000"/>
            </w:rPr>
          </w:rPrChange>
        </w:rPr>
        <w:pPrChange w:id="990" w:author="Vihari Réka" w:date="2018-11-24T14:12:00Z">
          <w:pPr>
            <w:pStyle w:val="Listaszerbekezds"/>
            <w:ind w:left="0" w:right="-11"/>
          </w:pPr>
        </w:pPrChange>
      </w:pPr>
      <w:del w:id="991" w:author="Vihari Réka" w:date="2018-11-30T21:20:00Z">
        <w:r w:rsidDel="004D20DC">
          <w:rPr>
            <w:rStyle w:val="Jegyzethivatkozs"/>
          </w:rPr>
          <w:commentReference w:id="992"/>
        </w:r>
      </w:del>
    </w:p>
    <w:p w14:paraId="6134B49D" w14:textId="3E2EFAD0" w:rsidR="00A471C6" w:rsidRDefault="00726012" w:rsidP="00A471C6">
      <w:pPr>
        <w:pStyle w:val="Listaszerbekezds"/>
        <w:ind w:left="0" w:right="-11"/>
        <w:rPr>
          <w:rFonts w:ascii="Calibri" w:hAnsi="Calibri" w:cs="Times New Roman"/>
          <w:color w:val="000000"/>
        </w:rPr>
      </w:pPr>
      <w:del w:id="993" w:author="Vihari Réka" w:date="2018-11-30T21:20:00Z">
        <w:r w:rsidDel="004D20DC">
          <w:rPr>
            <w:rStyle w:val="Jegyzethivatkozs"/>
          </w:rPr>
          <w:commentReference w:id="994"/>
        </w:r>
      </w:del>
    </w:p>
    <w:p w14:paraId="3E01E372" w14:textId="126E5262" w:rsidR="00A471C6" w:rsidRDefault="00A471C6" w:rsidP="00B51D2C">
      <w:pPr>
        <w:pStyle w:val="Cmsor1"/>
        <w:keepLines w:val="0"/>
        <w:pageBreakBefore/>
        <w:numPr>
          <w:ilvl w:val="0"/>
          <w:numId w:val="32"/>
        </w:numPr>
        <w:spacing w:before="360" w:after="480" w:line="360" w:lineRule="auto"/>
        <w:jc w:val="both"/>
        <w:rPr>
          <w:rFonts w:ascii="Times New Roman" w:eastAsia="Times New Roman" w:hAnsi="Times New Roman" w:cs="Arial"/>
          <w:color w:val="auto"/>
          <w:kern w:val="32"/>
          <w:sz w:val="36"/>
          <w:szCs w:val="32"/>
        </w:rPr>
        <w:pPrChange w:id="995" w:author="Vihari Réka" w:date="2018-11-30T21:32:00Z">
          <w:pPr>
            <w:pStyle w:val="Cmsor1"/>
            <w:keepLines w:val="0"/>
            <w:pageBreakBefore/>
            <w:numPr>
              <w:numId w:val="15"/>
            </w:numPr>
            <w:spacing w:before="360" w:after="480" w:line="360" w:lineRule="auto"/>
            <w:jc w:val="both"/>
          </w:pPr>
        </w:pPrChange>
      </w:pPr>
      <w:bookmarkStart w:id="996" w:name="_Toc531377890"/>
      <w:r w:rsidRPr="005F6762">
        <w:rPr>
          <w:rFonts w:ascii="Times New Roman" w:eastAsia="Times New Roman" w:hAnsi="Times New Roman" w:cs="Arial"/>
          <w:color w:val="auto"/>
          <w:kern w:val="32"/>
          <w:sz w:val="36"/>
          <w:szCs w:val="32"/>
        </w:rPr>
        <w:lastRenderedPageBreak/>
        <w:t>Feladat ismertetése</w:t>
      </w:r>
      <w:bookmarkEnd w:id="996"/>
    </w:p>
    <w:p w14:paraId="697F6248" w14:textId="188A4091" w:rsidR="00A471C6" w:rsidRDefault="00A471C6" w:rsidP="00B51D2C">
      <w:pPr>
        <w:pStyle w:val="Cmsor2"/>
        <w:numPr>
          <w:ilvl w:val="1"/>
          <w:numId w:val="33"/>
        </w:numPr>
        <w:pPrChange w:id="997" w:author="Vihari Réka" w:date="2018-11-30T21:33:00Z">
          <w:pPr>
            <w:pStyle w:val="Cmsor2"/>
            <w:numPr>
              <w:ilvl w:val="1"/>
              <w:numId w:val="15"/>
            </w:numPr>
            <w:ind w:left="1080" w:hanging="360"/>
          </w:pPr>
        </w:pPrChange>
      </w:pPr>
      <w:bookmarkStart w:id="998" w:name="_Toc531377891"/>
      <w:commentRangeStart w:id="999"/>
      <w:r>
        <w:t>Specifikáció</w:t>
      </w:r>
      <w:commentRangeEnd w:id="999"/>
      <w:r w:rsidR="002604BA">
        <w:rPr>
          <w:rStyle w:val="Jegyzethivatkozs"/>
          <w:rFonts w:cs="Sendnya"/>
          <w:b w:val="0"/>
          <w:bCs w:val="0"/>
          <w:iCs w:val="0"/>
        </w:rPr>
        <w:commentReference w:id="999"/>
      </w:r>
      <w:bookmarkEnd w:id="998"/>
      <w:ins w:id="1000" w:author="Vihari Réka" w:date="2018-11-22T10:20:00Z">
        <w:r w:rsidR="00A613DE">
          <w:t xml:space="preserve"> </w:t>
        </w:r>
      </w:ins>
    </w:p>
    <w:p w14:paraId="1EAD2856" w14:textId="73F12E13" w:rsidR="007D61CF" w:rsidRDefault="00BC353E" w:rsidP="007D61CF">
      <w:pPr>
        <w:pStyle w:val="Jegyzetszveg"/>
        <w:rPr>
          <w:ins w:id="1001" w:author="Vihari Réka" w:date="2018-11-24T14:25:00Z"/>
        </w:rPr>
      </w:pPr>
      <w:ins w:id="1002" w:author="Vihari Réka" w:date="2018-11-24T14:25:00Z">
        <w:r>
          <w:rPr>
            <w:rFonts w:cs="Times New Roman"/>
          </w:rPr>
          <w:t>TODO</w:t>
        </w:r>
        <w:r w:rsidR="007D61CF">
          <w:rPr>
            <w:rFonts w:cs="Times New Roman"/>
          </w:rPr>
          <w:t>:</w:t>
        </w:r>
        <w:r w:rsidR="007D61CF" w:rsidRPr="007D61CF">
          <w:t xml:space="preserve"> </w:t>
        </w:r>
        <w:r w:rsidR="007D61CF">
          <w:t xml:space="preserve">alkalmazással szemben támasztott </w:t>
        </w:r>
        <w:proofErr w:type="gramStart"/>
        <w:r w:rsidR="007D61CF">
          <w:t>követelményeket</w:t>
        </w:r>
        <w:r w:rsidR="007D61CF" w:rsidRPr="00863322" w:rsidDel="001B07CF">
          <w:rPr>
            <w:rFonts w:cs="Times New Roman"/>
          </w:rPr>
          <w:t xml:space="preserve"> </w:t>
        </w:r>
        <w:r w:rsidR="007D61CF">
          <w:rPr>
            <w:rFonts w:cs="Times New Roman"/>
          </w:rPr>
          <w:t>,</w:t>
        </w:r>
        <w:proofErr w:type="gramEnd"/>
        <w:r w:rsidR="007D61CF" w:rsidRPr="007D61CF">
          <w:t xml:space="preserve"> </w:t>
        </w:r>
        <w:r w:rsidR="007D61CF">
          <w:t xml:space="preserve">milyen funkciókat tud „majd” az alkalmazás, esetleg van-e hasonló </w:t>
        </w:r>
        <w:proofErr w:type="spellStart"/>
        <w:r w:rsidR="007D61CF">
          <w:t>app</w:t>
        </w:r>
        <w:proofErr w:type="spellEnd"/>
        <w:r w:rsidR="007D61CF">
          <w:t xml:space="preserve"> a piacon, ha van akkor azokhoz képest mivel tud többet stb.</w:t>
        </w:r>
      </w:ins>
    </w:p>
    <w:p w14:paraId="6D73B067" w14:textId="0AF590CC" w:rsidR="00CF7CD6" w:rsidRDefault="00CF7CD6" w:rsidP="005F0EDD">
      <w:pPr>
        <w:spacing w:after="120" w:line="360" w:lineRule="auto"/>
        <w:ind w:firstLine="720"/>
        <w:jc w:val="both"/>
        <w:rPr>
          <w:ins w:id="1003" w:author="Vihari Réka" w:date="2018-11-30T23:27:00Z"/>
          <w:rFonts w:cs="Times New Roman"/>
        </w:rPr>
        <w:pPrChange w:id="1004" w:author="Vihari Réka" w:date="2018-11-30T23:44:00Z">
          <w:pPr>
            <w:jc w:val="center"/>
          </w:pPr>
        </w:pPrChange>
      </w:pPr>
      <w:ins w:id="1005" w:author="Vihari Réka" w:date="2018-11-30T23:24:00Z">
        <w:r>
          <w:rPr>
            <w:rFonts w:cs="Times New Roman"/>
          </w:rPr>
          <w:t>Az alkalmazásom rendezvények lebonyolításá</w:t>
        </w:r>
      </w:ins>
      <w:ins w:id="1006" w:author="Vihari Réka" w:date="2018-11-30T23:25:00Z">
        <w:r>
          <w:rPr>
            <w:rFonts w:cs="Times New Roman"/>
          </w:rPr>
          <w:t>nak</w:t>
        </w:r>
      </w:ins>
      <w:ins w:id="1007" w:author="Vihari Réka" w:date="2018-11-30T23:24:00Z">
        <w:r>
          <w:rPr>
            <w:rFonts w:cs="Times New Roman"/>
          </w:rPr>
          <w:t xml:space="preserve"> </w:t>
        </w:r>
      </w:ins>
      <w:ins w:id="1008" w:author="Vihari Réka" w:date="2018-11-30T23:25:00Z">
        <w:r>
          <w:rPr>
            <w:rFonts w:cs="Times New Roman"/>
          </w:rPr>
          <w:t>megkönnyítésére készül</w:t>
        </w:r>
      </w:ins>
      <w:ins w:id="1009" w:author="Vihari Réka" w:date="2018-11-30T23:24:00Z">
        <w:r>
          <w:rPr>
            <w:rFonts w:cs="Times New Roman"/>
          </w:rPr>
          <w:t xml:space="preserve">. </w:t>
        </w:r>
      </w:ins>
      <w:ins w:id="1010" w:author="Vihari Réka" w:date="2018-11-30T23:26:00Z">
        <w:r>
          <w:rPr>
            <w:rFonts w:cs="Times New Roman"/>
          </w:rPr>
          <w:t>Ezen belül szükséges az alapfunkcióival több fajta rendezvénynek is megfelelnie</w:t>
        </w:r>
      </w:ins>
      <w:ins w:id="1011" w:author="Vihari Réka" w:date="2018-11-30T23:27:00Z">
        <w:r>
          <w:rPr>
            <w:rFonts w:cs="Times New Roman"/>
          </w:rPr>
          <w:t xml:space="preserve">, akár üzleti konferenciáról vagy bicikli túráról van szó. </w:t>
        </w:r>
      </w:ins>
      <w:ins w:id="1012" w:author="Vihari Réka" w:date="2018-11-30T23:32:00Z">
        <w:r w:rsidR="00ED5A41">
          <w:rPr>
            <w:rFonts w:cs="Times New Roman"/>
          </w:rPr>
          <w:t xml:space="preserve">Az alkalmazás a kliens funkciót tölti be, de szükséges hozzá készíteni egy szerver oldalt is, melyen felvihetjük a rendezvényhez tartozó adatokat. </w:t>
        </w:r>
      </w:ins>
    </w:p>
    <w:p w14:paraId="2B48287B" w14:textId="7F95E3A7" w:rsidR="00CF7CD6" w:rsidRDefault="00CF7CD6" w:rsidP="005F0EDD">
      <w:pPr>
        <w:spacing w:after="120" w:line="360" w:lineRule="auto"/>
        <w:ind w:firstLine="720"/>
        <w:jc w:val="both"/>
        <w:rPr>
          <w:ins w:id="1013" w:author="Vihari Réka" w:date="2018-11-30T23:27:00Z"/>
          <w:rFonts w:cs="Times New Roman"/>
        </w:rPr>
        <w:pPrChange w:id="1014" w:author="Vihari Réka" w:date="2018-11-30T23:44:00Z">
          <w:pPr>
            <w:jc w:val="center"/>
          </w:pPr>
        </w:pPrChange>
      </w:pPr>
      <w:ins w:id="1015" w:author="Vihari Réka" w:date="2018-11-30T23:27:00Z">
        <w:r>
          <w:rPr>
            <w:rFonts w:cs="Times New Roman"/>
          </w:rPr>
          <w:t xml:space="preserve">Az alkalmazásnak szükséges </w:t>
        </w:r>
        <w:proofErr w:type="spellStart"/>
        <w:r>
          <w:rPr>
            <w:rFonts w:cs="Times New Roman"/>
          </w:rPr>
          <w:t>authentikációt</w:t>
        </w:r>
        <w:proofErr w:type="spellEnd"/>
        <w:r>
          <w:rPr>
            <w:rFonts w:cs="Times New Roman"/>
          </w:rPr>
          <w:t xml:space="preserve"> megvalósítania, ezzel védve a felhasználók adatait. A felhasználóknak első sorban regisztrálniuk kell az applikáció felhasználói felületén, majd miután szerver oldalon engedélyezve lett regisztrációjuk, utána tudnak a bejelentkező fel</w:t>
        </w:r>
        <w:r w:rsidR="005F0EDD">
          <w:rPr>
            <w:rFonts w:cs="Times New Roman"/>
          </w:rPr>
          <w:t xml:space="preserve">ületen belépni az alkalmazásba. A regisztráció sikerességéről egy email értesítést kap a felhasználó, de ez az alkalmazástól függetlenül működik. </w:t>
        </w:r>
      </w:ins>
    </w:p>
    <w:p w14:paraId="7453FE9E" w14:textId="5A285816" w:rsidR="00CF7CD6" w:rsidRDefault="00CF7CD6" w:rsidP="005F0EDD">
      <w:pPr>
        <w:spacing w:after="120" w:line="360" w:lineRule="auto"/>
        <w:ind w:firstLine="720"/>
        <w:jc w:val="both"/>
        <w:rPr>
          <w:ins w:id="1016" w:author="Vihari Réka" w:date="2018-11-30T23:40:00Z"/>
          <w:rFonts w:cs="Times New Roman"/>
        </w:rPr>
        <w:pPrChange w:id="1017" w:author="Vihari Réka" w:date="2018-11-30T23:44:00Z">
          <w:pPr>
            <w:jc w:val="center"/>
          </w:pPr>
        </w:pPrChange>
      </w:pPr>
      <w:ins w:id="1018" w:author="Vihari Réka" w:date="2018-11-30T23:29:00Z">
        <w:r>
          <w:rPr>
            <w:rFonts w:cs="Times New Roman"/>
          </w:rPr>
          <w:t xml:space="preserve">A bejelentkezés után a felhasználókat egy kezdő képernyő fogadja, melyen az esemény ikonját és a hozzá tartozó dátumot találják. Itt felhasználói interakcióra nincs lehetőség, mindössze az alap információkat kapjuk meg az eseményről. </w:t>
        </w:r>
      </w:ins>
      <w:ins w:id="1019" w:author="Vihari Réka" w:date="2018-11-30T23:32:00Z">
        <w:r w:rsidR="00ED5A41">
          <w:rPr>
            <w:rFonts w:cs="Times New Roman"/>
          </w:rPr>
          <w:t xml:space="preserve">Így az eseményhez kapcsolódó adatok csak szerver oldalon </w:t>
        </w:r>
        <w:proofErr w:type="spellStart"/>
        <w:r w:rsidR="00ED5A41">
          <w:rPr>
            <w:rFonts w:cs="Times New Roman"/>
          </w:rPr>
          <w:t>adhatóak</w:t>
        </w:r>
        <w:proofErr w:type="spellEnd"/>
        <w:r w:rsidR="00ED5A41">
          <w:rPr>
            <w:rFonts w:cs="Times New Roman"/>
          </w:rPr>
          <w:t xml:space="preserve"> meg.</w:t>
        </w:r>
      </w:ins>
      <w:ins w:id="1020" w:author="Vihari Réka" w:date="2018-11-30T23:34:00Z">
        <w:r w:rsidR="00ED5A41">
          <w:rPr>
            <w:rFonts w:cs="Times New Roman"/>
          </w:rPr>
          <w:t xml:space="preserve"> </w:t>
        </w:r>
      </w:ins>
    </w:p>
    <w:p w14:paraId="58C83309" w14:textId="3B1C9BA7" w:rsidR="00ED5A41" w:rsidRDefault="00ED5A41" w:rsidP="005F0EDD">
      <w:pPr>
        <w:spacing w:after="120" w:line="360" w:lineRule="auto"/>
        <w:ind w:firstLine="720"/>
        <w:jc w:val="both"/>
        <w:rPr>
          <w:ins w:id="1021" w:author="Vihari Réka" w:date="2018-11-30T23:29:00Z"/>
          <w:rFonts w:cs="Times New Roman"/>
        </w:rPr>
        <w:pPrChange w:id="1022" w:author="Vihari Réka" w:date="2018-11-30T23:44:00Z">
          <w:pPr>
            <w:jc w:val="center"/>
          </w:pPr>
        </w:pPrChange>
      </w:pPr>
      <w:ins w:id="1023" w:author="Vihari Réka" w:date="2018-11-30T23:40:00Z">
        <w:r>
          <w:rPr>
            <w:rFonts w:cs="Times New Roman"/>
          </w:rPr>
          <w:t>A ke</w:t>
        </w:r>
        <w:r w:rsidR="005F0EDD">
          <w:rPr>
            <w:rFonts w:cs="Times New Roman"/>
          </w:rPr>
          <w:t xml:space="preserve">zdő </w:t>
        </w:r>
      </w:ins>
      <w:ins w:id="1024" w:author="Vihari Réka" w:date="2018-11-30T23:41:00Z">
        <w:r w:rsidR="005F0EDD">
          <w:rPr>
            <w:rFonts w:cs="Times New Roman"/>
          </w:rPr>
          <w:t xml:space="preserve">menü ponton belül átnavigálhatunk egy információ oldalra, ahol az esemény szervezőinek adatait láthatjuk. A megjelenített telefonszámukra kattintással lehetőségünk van felhívni őket. Az email címükre nyomással pedig </w:t>
        </w:r>
      </w:ins>
      <w:ins w:id="1025" w:author="Vihari Réka" w:date="2018-11-30T23:42:00Z">
        <w:r w:rsidR="005F0EDD">
          <w:rPr>
            <w:rFonts w:cs="Times New Roman"/>
          </w:rPr>
          <w:t xml:space="preserve">email-t tudunk nekik küldeni. </w:t>
        </w:r>
      </w:ins>
    </w:p>
    <w:p w14:paraId="15BF6383" w14:textId="09C0A925" w:rsidR="00CF7CD6" w:rsidRDefault="00CF7CD6" w:rsidP="005F0EDD">
      <w:pPr>
        <w:spacing w:after="120" w:line="360" w:lineRule="auto"/>
        <w:ind w:firstLine="720"/>
        <w:jc w:val="both"/>
        <w:rPr>
          <w:ins w:id="1026" w:author="Vihari Réka" w:date="2018-11-30T23:33:00Z"/>
          <w:rFonts w:cs="Times New Roman"/>
        </w:rPr>
        <w:pPrChange w:id="1027" w:author="Vihari Réka" w:date="2018-11-30T23:44:00Z">
          <w:pPr>
            <w:jc w:val="center"/>
          </w:pPr>
        </w:pPrChange>
      </w:pPr>
      <w:ins w:id="1028" w:author="Vihari Réka" w:date="2018-11-30T23:30:00Z">
        <w:r>
          <w:rPr>
            <w:rFonts w:cs="Times New Roman"/>
          </w:rPr>
          <w:t xml:space="preserve">A következő menüpontban találhatják a felhasználók az eseményhez kapcsolódó programokat. Itt a programokat napokra bontva nézhetik meg. </w:t>
        </w:r>
      </w:ins>
      <w:ins w:id="1029" w:author="Vihari Réka" w:date="2018-11-30T23:31:00Z">
        <w:r w:rsidR="00ED5A41">
          <w:rPr>
            <w:rFonts w:cs="Times New Roman"/>
          </w:rPr>
          <w:t xml:space="preserve">Láthatják időpontjukat, nevüket és leírásukat. Az alkalmazásnak ezeket az adatokat a szerverről kell letöltenie, ezáltal ezeket az adatokat a szerver oldalon kell megadnunk. </w:t>
        </w:r>
      </w:ins>
    </w:p>
    <w:p w14:paraId="3F25AB69" w14:textId="3BF0F9B2" w:rsidR="00ED5A41" w:rsidRDefault="00ED5A41" w:rsidP="005F0EDD">
      <w:pPr>
        <w:spacing w:after="120" w:line="360" w:lineRule="auto"/>
        <w:ind w:firstLine="720"/>
        <w:jc w:val="both"/>
        <w:rPr>
          <w:ins w:id="1030" w:author="Vihari Réka" w:date="2018-11-30T23:37:00Z"/>
          <w:rFonts w:cs="Times New Roman"/>
        </w:rPr>
        <w:pPrChange w:id="1031" w:author="Vihari Réka" w:date="2018-11-30T23:44:00Z">
          <w:pPr>
            <w:jc w:val="center"/>
          </w:pPr>
        </w:pPrChange>
      </w:pPr>
      <w:ins w:id="1032" w:author="Vihari Réka" w:date="2018-11-30T23:33:00Z">
        <w:r>
          <w:rPr>
            <w:rFonts w:cs="Times New Roman"/>
          </w:rPr>
          <w:t xml:space="preserve">A harmadik menüpontban találhatnak a felhasználók egy beágyazott térképet. </w:t>
        </w:r>
      </w:ins>
      <w:ins w:id="1033" w:author="Vihari Réka" w:date="2018-11-30T23:35:00Z">
        <w:r>
          <w:rPr>
            <w:rFonts w:cs="Times New Roman"/>
          </w:rPr>
          <w:t xml:space="preserve">Itt szükséges engedélyt kérnünk a helyzet megosztására. Majd miután ez megtörtént, láthatjuk saját </w:t>
        </w:r>
        <w:proofErr w:type="spellStart"/>
        <w:r>
          <w:rPr>
            <w:rFonts w:cs="Times New Roman"/>
          </w:rPr>
          <w:t>lokációnkat</w:t>
        </w:r>
        <w:proofErr w:type="spellEnd"/>
        <w:r>
          <w:rPr>
            <w:rFonts w:cs="Times New Roman"/>
          </w:rPr>
          <w:t xml:space="preserve"> és a többi felhasználó helyzetét is, ha engedélyezték a helyzet megosztást. A felhasználók tudnak egymáshoz útvonalat is tervezni </w:t>
        </w:r>
      </w:ins>
      <w:ins w:id="1034" w:author="Vihari Réka" w:date="2018-11-30T23:37:00Z">
        <w:r>
          <w:rPr>
            <w:rFonts w:cs="Times New Roman"/>
          </w:rPr>
          <w:t xml:space="preserve">a térképen. </w:t>
        </w:r>
      </w:ins>
      <w:ins w:id="1035" w:author="Vihari Réka" w:date="2018-11-30T23:40:00Z">
        <w:r>
          <w:rPr>
            <w:rFonts w:cs="Times New Roman"/>
          </w:rPr>
          <w:t xml:space="preserve">A lokációt a felhasználókhoz szerver oldalon tároljuk. </w:t>
        </w:r>
      </w:ins>
    </w:p>
    <w:p w14:paraId="2009E8CD" w14:textId="26A7E5ED" w:rsidR="00ED5A41" w:rsidRDefault="00ED5A41" w:rsidP="005F0EDD">
      <w:pPr>
        <w:spacing w:after="120" w:line="360" w:lineRule="auto"/>
        <w:ind w:firstLine="720"/>
        <w:jc w:val="both"/>
        <w:rPr>
          <w:ins w:id="1036" w:author="Vihari Réka" w:date="2018-11-30T23:40:00Z"/>
          <w:rFonts w:cs="Times New Roman"/>
        </w:rPr>
        <w:pPrChange w:id="1037" w:author="Vihari Réka" w:date="2018-11-30T23:44:00Z">
          <w:pPr>
            <w:jc w:val="center"/>
          </w:pPr>
        </w:pPrChange>
      </w:pPr>
      <w:ins w:id="1038" w:author="Vihari Réka" w:date="2018-11-30T23:37:00Z">
        <w:r>
          <w:rPr>
            <w:rFonts w:cs="Times New Roman"/>
          </w:rPr>
          <w:lastRenderedPageBreak/>
          <w:t xml:space="preserve">Az üzenet küldés egy újabb menüpontot foglal el. Bármely felhasználó </w:t>
        </w:r>
      </w:ins>
      <w:ins w:id="1039" w:author="Vihari Réka" w:date="2018-11-30T23:39:00Z">
        <w:r>
          <w:rPr>
            <w:rFonts w:cs="Times New Roman"/>
          </w:rPr>
          <w:t xml:space="preserve">tud küldeni üzenetet. Az üzenetek egy csoportos beszélget funkciót töltenek be. Így megnyitáskor az összes felhasználó üzenetét láthatjuk. Az üzeneteket a szerveren tároljuk, így onnan is kell lekérni. </w:t>
        </w:r>
      </w:ins>
    </w:p>
    <w:p w14:paraId="122C7AC9" w14:textId="3F0A6918" w:rsidR="00ED5A41" w:rsidRDefault="005F0EDD" w:rsidP="005F0EDD">
      <w:pPr>
        <w:spacing w:after="120" w:line="360" w:lineRule="auto"/>
        <w:ind w:firstLine="720"/>
        <w:jc w:val="both"/>
        <w:rPr>
          <w:ins w:id="1040" w:author="Vihari Réka" w:date="2018-11-30T23:26:00Z"/>
          <w:rFonts w:cs="Times New Roman"/>
        </w:rPr>
        <w:pPrChange w:id="1041" w:author="Vihari Réka" w:date="2018-11-30T23:44:00Z">
          <w:pPr>
            <w:jc w:val="center"/>
          </w:pPr>
        </w:pPrChange>
      </w:pPr>
      <w:ins w:id="1042" w:author="Vihari Réka" w:date="2018-11-30T23:40:00Z">
        <w:r>
          <w:rPr>
            <w:rFonts w:cs="Times New Roman"/>
          </w:rPr>
          <w:t>Az utolsó menüpont a</w:t>
        </w:r>
      </w:ins>
      <w:ins w:id="1043" w:author="Vihari Réka" w:date="2018-11-30T23:43:00Z">
        <w:r>
          <w:rPr>
            <w:rFonts w:cs="Times New Roman"/>
          </w:rPr>
          <w:t xml:space="preserve">z esemény leírására szolgál. Megadható az esemény hosszabb leírása, illetve egyéb hozzá tartozó információk. A felhasználóknak itt szintén nincs ráhatása a felületre, az adatok szerver oldalról töltődnek le. </w:t>
        </w:r>
      </w:ins>
    </w:p>
    <w:p w14:paraId="500EB452" w14:textId="5F287BCA" w:rsidR="005F0EDD" w:rsidRPr="00E217FA" w:rsidRDefault="005F0EDD" w:rsidP="00E217FA">
      <w:pPr>
        <w:pStyle w:val="Cmsor2"/>
        <w:numPr>
          <w:ilvl w:val="1"/>
          <w:numId w:val="33"/>
        </w:numPr>
        <w:rPr>
          <w:ins w:id="1044" w:author="Vihari Réka" w:date="2018-11-30T23:50:00Z"/>
        </w:rPr>
        <w:pPrChange w:id="1045" w:author="Vihari Réka" w:date="2018-12-01T00:06:00Z">
          <w:pPr>
            <w:jc w:val="center"/>
          </w:pPr>
        </w:pPrChange>
      </w:pPr>
      <w:ins w:id="1046" w:author="Vihari Réka" w:date="2018-11-30T23:50:00Z">
        <w:r w:rsidRPr="00E217FA">
          <w:t>Használati lehetőségek</w:t>
        </w:r>
      </w:ins>
    </w:p>
    <w:p w14:paraId="24317161" w14:textId="77777777" w:rsidR="005F0EDD" w:rsidRDefault="005F0EDD" w:rsidP="005F0EDD">
      <w:pPr>
        <w:rPr>
          <w:ins w:id="1047" w:author="Vihari Réka" w:date="2018-11-30T23:50:00Z"/>
          <w:rFonts w:cs="Times New Roman"/>
        </w:rPr>
        <w:pPrChange w:id="1048" w:author="Vihari Réka" w:date="2018-11-30T23:50:00Z">
          <w:pPr>
            <w:jc w:val="center"/>
          </w:pPr>
        </w:pPrChange>
      </w:pPr>
    </w:p>
    <w:p w14:paraId="50336501" w14:textId="35016042" w:rsidR="005F0EDD" w:rsidRDefault="005F0EDD" w:rsidP="00E217FA">
      <w:pPr>
        <w:spacing w:after="120" w:line="360" w:lineRule="auto"/>
        <w:ind w:firstLine="720"/>
        <w:jc w:val="both"/>
        <w:rPr>
          <w:ins w:id="1049" w:author="Vihari Réka" w:date="2018-11-30T23:51:00Z"/>
          <w:rFonts w:cs="Times New Roman"/>
        </w:rPr>
        <w:pPrChange w:id="1050" w:author="Vihari Réka" w:date="2018-12-01T00:06:00Z">
          <w:pPr>
            <w:jc w:val="center"/>
          </w:pPr>
        </w:pPrChange>
      </w:pPr>
      <w:ins w:id="1051" w:author="Vihari Réka" w:date="2018-11-30T23:50:00Z">
        <w:r>
          <w:rPr>
            <w:rFonts w:cs="Times New Roman"/>
          </w:rPr>
          <w:t xml:space="preserve">Az alkalmazás lényegében univerzálisan használható </w:t>
        </w:r>
      </w:ins>
      <w:ins w:id="1052" w:author="Vihari Réka" w:date="2018-11-30T23:52:00Z">
        <w:r w:rsidR="008B4D0E">
          <w:rPr>
            <w:rFonts w:cs="Times New Roman"/>
          </w:rPr>
          <w:t>kell</w:t>
        </w:r>
      </w:ins>
      <w:ins w:id="1053" w:author="Vihari Réka" w:date="2018-12-01T00:07:00Z">
        <w:r w:rsidR="00E217FA">
          <w:rPr>
            <w:rFonts w:cs="Times New Roman"/>
          </w:rPr>
          <w:t>,</w:t>
        </w:r>
      </w:ins>
      <w:ins w:id="1054" w:author="Vihari Réka" w:date="2018-11-30T23:52:00Z">
        <w:r w:rsidR="008B4D0E">
          <w:rPr>
            <w:rFonts w:cs="Times New Roman"/>
          </w:rPr>
          <w:t xml:space="preserve"> hogy legyen </w:t>
        </w:r>
      </w:ins>
      <w:ins w:id="1055" w:author="Vihari Réka" w:date="2018-11-30T23:50:00Z">
        <w:r>
          <w:rPr>
            <w:rFonts w:cs="Times New Roman"/>
          </w:rPr>
          <w:t xml:space="preserve">több fajta eseményhez, ehhez szeretnék példákat </w:t>
        </w:r>
      </w:ins>
      <w:ins w:id="1056" w:author="Vihari Réka" w:date="2018-11-30T23:51:00Z">
        <w:r w:rsidR="008B4D0E">
          <w:rPr>
            <w:rFonts w:cs="Times New Roman"/>
          </w:rPr>
          <w:t>ismertetni.</w:t>
        </w:r>
      </w:ins>
    </w:p>
    <w:p w14:paraId="55F9209E" w14:textId="262A7173" w:rsidR="008B4D0E" w:rsidRDefault="008B4D0E" w:rsidP="00E217FA">
      <w:pPr>
        <w:spacing w:after="120" w:line="360" w:lineRule="auto"/>
        <w:ind w:firstLine="720"/>
        <w:jc w:val="both"/>
        <w:rPr>
          <w:ins w:id="1057" w:author="Vihari Réka" w:date="2018-11-30T23:57:00Z"/>
          <w:rFonts w:cs="Times New Roman"/>
        </w:rPr>
        <w:pPrChange w:id="1058" w:author="Vihari Réka" w:date="2018-12-01T00:06:00Z">
          <w:pPr>
            <w:jc w:val="center"/>
          </w:pPr>
        </w:pPrChange>
      </w:pPr>
      <w:ins w:id="1059" w:author="Vihari Réka" w:date="2018-11-30T23:52:00Z">
        <w:r>
          <w:rPr>
            <w:rFonts w:cs="Times New Roman"/>
          </w:rPr>
          <w:t>Első sorban betöltheti egy bicikli túra szerepét, melynél nem várható el a résztvevőktől, hogy egy programfüzetben tudják követni a történéseket. Telefonjukat kitudják tenni kerékpárjuk kormányára, így az alkalmazás folyamatos működésben lehet előttük.</w:t>
        </w:r>
      </w:ins>
      <w:ins w:id="1060" w:author="Vihari Réka" w:date="2018-11-30T23:56:00Z">
        <w:r>
          <w:rPr>
            <w:rFonts w:cs="Times New Roman"/>
          </w:rPr>
          <w:t xml:space="preserve"> Nem kell telefonjukban tárolniuk a szervezők adatait, mert az alkalmazáson keresztül bármikor </w:t>
        </w:r>
      </w:ins>
      <w:ins w:id="1061" w:author="Vihari Réka" w:date="2018-11-30T23:57:00Z">
        <w:r>
          <w:rPr>
            <w:rFonts w:cs="Times New Roman"/>
          </w:rPr>
          <w:t>megtudják nézni</w:t>
        </w:r>
      </w:ins>
      <w:ins w:id="1062" w:author="Vihari Réka" w:date="2018-11-30T23:56:00Z">
        <w:r>
          <w:rPr>
            <w:rFonts w:cs="Times New Roman"/>
          </w:rPr>
          <w:t xml:space="preserve"> az </w:t>
        </w:r>
      </w:ins>
      <w:ins w:id="1063" w:author="Vihari Réka" w:date="2018-11-30T23:57:00Z">
        <w:r>
          <w:rPr>
            <w:rFonts w:cs="Times New Roman"/>
          </w:rPr>
          <w:t>elérhetőségeiket egy helyen.</w:t>
        </w:r>
      </w:ins>
      <w:ins w:id="1064" w:author="Vihari Réka" w:date="2018-11-30T23:56:00Z">
        <w:r>
          <w:rPr>
            <w:rFonts w:cs="Times New Roman"/>
          </w:rPr>
          <w:t xml:space="preserve"> </w:t>
        </w:r>
      </w:ins>
      <w:ins w:id="1065" w:author="Vihari Réka" w:date="2018-11-30T23:52:00Z">
        <w:r>
          <w:rPr>
            <w:rFonts w:cs="Times New Roman"/>
          </w:rPr>
          <w:t xml:space="preserve"> Nyomon tudják követni, hogy időre pontosan mikor kell ott lenniük az új helyszíneken és ott milyen programok várnak rájuk. Továbbá, ha eltévednek</w:t>
        </w:r>
      </w:ins>
      <w:ins w:id="1066" w:author="Vihari Réka" w:date="2018-12-01T00:07:00Z">
        <w:r w:rsidR="00E217FA">
          <w:rPr>
            <w:rFonts w:cs="Times New Roman"/>
          </w:rPr>
          <w:t xml:space="preserve"> vagy </w:t>
        </w:r>
      </w:ins>
      <w:ins w:id="1067" w:author="Vihari Réka" w:date="2018-12-01T00:08:00Z">
        <w:r w:rsidR="00E217FA">
          <w:rPr>
            <w:rFonts w:cs="Times New Roman"/>
          </w:rPr>
          <w:t>lemaradnak</w:t>
        </w:r>
      </w:ins>
      <w:ins w:id="1068" w:author="Vihari Réka" w:date="2018-11-30T23:52:00Z">
        <w:r>
          <w:rPr>
            <w:rFonts w:cs="Times New Roman"/>
          </w:rPr>
          <w:t xml:space="preserve"> megtudják nézni a többi felhasználó helyzetét az alkalmazásban és útvonalat is tervezhetnek hozzájuk. Az üzenetek funkció betölthet egy olyan szerepet, melyen a szervezők közlik velük az esetleges program változásokat. Illetve, ugyanitt tudnak üzenni a szervezőknek balesetek vagy defektek esetén. </w:t>
        </w:r>
      </w:ins>
      <w:ins w:id="1069" w:author="Vihari Réka" w:date="2018-11-30T23:57:00Z">
        <w:r>
          <w:rPr>
            <w:rFonts w:cs="Times New Roman"/>
          </w:rPr>
          <w:t>A leírásban pedig akár a biciklitúrához egy pontverseny keretében ismertethetjük a szabályokat.</w:t>
        </w:r>
      </w:ins>
    </w:p>
    <w:p w14:paraId="0594343C" w14:textId="77777777" w:rsidR="00E217FA" w:rsidRDefault="008B4D0E" w:rsidP="00E217FA">
      <w:pPr>
        <w:spacing w:after="120" w:line="360" w:lineRule="auto"/>
        <w:ind w:firstLine="720"/>
        <w:jc w:val="both"/>
        <w:rPr>
          <w:ins w:id="1070" w:author="Vihari Réka" w:date="2018-12-01T00:08:00Z"/>
          <w:rFonts w:cs="Times New Roman"/>
        </w:rPr>
        <w:pPrChange w:id="1071" w:author="Vihari Réka" w:date="2018-12-01T00:06:00Z">
          <w:pPr>
            <w:jc w:val="center"/>
          </w:pPr>
        </w:pPrChange>
      </w:pPr>
      <w:ins w:id="1072" w:author="Vihari Réka" w:date="2018-11-30T23:58:00Z">
        <w:r>
          <w:rPr>
            <w:rFonts w:cs="Times New Roman"/>
          </w:rPr>
          <w:t xml:space="preserve">Másrészt, </w:t>
        </w:r>
      </w:ins>
      <w:ins w:id="1073" w:author="Vihari Réka" w:date="2018-11-30T23:59:00Z">
        <w:r>
          <w:rPr>
            <w:rFonts w:cs="Times New Roman"/>
          </w:rPr>
          <w:t>szükséges, hogy</w:t>
        </w:r>
      </w:ins>
      <w:ins w:id="1074" w:author="Vihari Réka" w:date="2018-11-30T23:58:00Z">
        <w:r>
          <w:rPr>
            <w:rFonts w:cs="Times New Roman"/>
          </w:rPr>
          <w:t xml:space="preserve"> az applikáció az üzleti életbe is be tud</w:t>
        </w:r>
      </w:ins>
      <w:ins w:id="1075" w:author="Vihari Réka" w:date="2018-11-30T23:59:00Z">
        <w:r>
          <w:rPr>
            <w:rFonts w:cs="Times New Roman"/>
          </w:rPr>
          <w:t>jon</w:t>
        </w:r>
      </w:ins>
      <w:ins w:id="1076" w:author="Vihari Réka" w:date="2018-11-30T23:58:00Z">
        <w:r>
          <w:rPr>
            <w:rFonts w:cs="Times New Roman"/>
          </w:rPr>
          <w:t xml:space="preserve"> épülni. </w:t>
        </w:r>
      </w:ins>
      <w:ins w:id="1077" w:author="Vihari Réka" w:date="2018-11-30T23:59:00Z">
        <w:r>
          <w:rPr>
            <w:rFonts w:cs="Times New Roman"/>
          </w:rPr>
          <w:t xml:space="preserve">Akár egy üzleti konferencia is lebonyolítható legyen az alkalmazáson keresztül. A konferencia szervezőinek elérhetőségeit egyszerűen megtalálhatjuk az applikációban. </w:t>
        </w:r>
      </w:ins>
      <w:ins w:id="1078" w:author="Vihari Réka" w:date="2018-12-01T00:05:00Z">
        <w:r w:rsidR="00E217FA">
          <w:rPr>
            <w:rFonts w:cs="Times New Roman"/>
          </w:rPr>
          <w:t xml:space="preserve">A programoknál megtalálhatjuk az előadások időpontjait és térképen láthatjuk, hogy hol találhatóak. </w:t>
        </w:r>
      </w:ins>
      <w:ins w:id="1079" w:author="Vihari Réka" w:date="2018-11-30T23:59:00Z">
        <w:r>
          <w:rPr>
            <w:rFonts w:cs="Times New Roman"/>
          </w:rPr>
          <w:t>A szervezők és az előad</w:t>
        </w:r>
      </w:ins>
      <w:ins w:id="1080" w:author="Vihari Réka" w:date="2018-12-01T00:00:00Z">
        <w:r>
          <w:rPr>
            <w:rFonts w:cs="Times New Roman"/>
          </w:rPr>
          <w:t>ó</w:t>
        </w:r>
      </w:ins>
      <w:ins w:id="1081" w:author="Vihari Réka" w:date="2018-11-30T23:59:00Z">
        <w:r>
          <w:rPr>
            <w:rFonts w:cs="Times New Roman"/>
          </w:rPr>
          <w:t xml:space="preserve">k helyzetét is </w:t>
        </w:r>
      </w:ins>
      <w:ins w:id="1082" w:author="Vihari Réka" w:date="2018-12-01T00:00:00Z">
        <w:r>
          <w:rPr>
            <w:rFonts w:cs="Times New Roman"/>
          </w:rPr>
          <w:t>láthatjuk</w:t>
        </w:r>
      </w:ins>
      <w:ins w:id="1083" w:author="Vihari Réka" w:date="2018-12-01T00:05:00Z">
        <w:r w:rsidR="00E217FA">
          <w:rPr>
            <w:rFonts w:cs="Times New Roman"/>
          </w:rPr>
          <w:t xml:space="preserve"> a beépített térképen</w:t>
        </w:r>
      </w:ins>
      <w:ins w:id="1084" w:author="Vihari Réka" w:date="2018-12-01T00:00:00Z">
        <w:r>
          <w:rPr>
            <w:rFonts w:cs="Times New Roman"/>
          </w:rPr>
          <w:t xml:space="preserve">, </w:t>
        </w:r>
        <w:proofErr w:type="gramStart"/>
        <w:r>
          <w:rPr>
            <w:rFonts w:cs="Times New Roman"/>
          </w:rPr>
          <w:t>így</w:t>
        </w:r>
        <w:proofErr w:type="gramEnd"/>
        <w:r>
          <w:rPr>
            <w:rFonts w:cs="Times New Roman"/>
          </w:rPr>
          <w:t xml:space="preserve"> ha bármire szükségünk van, vagy az előad</w:t>
        </w:r>
      </w:ins>
      <w:ins w:id="1085" w:author="Vihari Réka" w:date="2018-12-01T00:01:00Z">
        <w:r>
          <w:rPr>
            <w:rFonts w:cs="Times New Roman"/>
          </w:rPr>
          <w:t>ó</w:t>
        </w:r>
      </w:ins>
      <w:ins w:id="1086" w:author="Vihari Réka" w:date="2018-12-01T00:00:00Z">
        <w:r>
          <w:rPr>
            <w:rFonts w:cs="Times New Roman"/>
          </w:rPr>
          <w:t xml:space="preserve">val szeretnénk </w:t>
        </w:r>
      </w:ins>
      <w:ins w:id="1087" w:author="Vihari Réka" w:date="2018-12-01T00:01:00Z">
        <w:r>
          <w:rPr>
            <w:rFonts w:cs="Times New Roman"/>
          </w:rPr>
          <w:t>konzultálni</w:t>
        </w:r>
      </w:ins>
      <w:ins w:id="1088" w:author="Vihari Réka" w:date="2018-12-01T00:00:00Z">
        <w:r>
          <w:rPr>
            <w:rFonts w:cs="Times New Roman"/>
          </w:rPr>
          <w:t xml:space="preserve">, akkor megtalálhatjuk őt, ha ezt </w:t>
        </w:r>
      </w:ins>
      <w:ins w:id="1089" w:author="Vihari Réka" w:date="2018-12-01T00:01:00Z">
        <w:r>
          <w:rPr>
            <w:rFonts w:cs="Times New Roman"/>
          </w:rPr>
          <w:t xml:space="preserve">előzetesen </w:t>
        </w:r>
      </w:ins>
      <w:ins w:id="1090" w:author="Vihari Réka" w:date="2018-12-01T00:00:00Z">
        <w:r>
          <w:rPr>
            <w:rFonts w:cs="Times New Roman"/>
          </w:rPr>
          <w:t xml:space="preserve">engedélyezte. </w:t>
        </w:r>
      </w:ins>
      <w:ins w:id="1091" w:author="Vihari Réka" w:date="2018-12-01T00:01:00Z">
        <w:r>
          <w:rPr>
            <w:rFonts w:cs="Times New Roman"/>
          </w:rPr>
          <w:t xml:space="preserve">Az üzenetek funkció szerepe lehet </w:t>
        </w:r>
      </w:ins>
      <w:ins w:id="1092" w:author="Vihari Réka" w:date="2018-12-01T00:02:00Z">
        <w:r w:rsidR="00E217FA">
          <w:rPr>
            <w:rFonts w:cs="Times New Roman"/>
          </w:rPr>
          <w:t xml:space="preserve">az előadóhoz az előadás közben feltett kérdések. Ezzel kikerülhetjük azt a kellemetlen helyzetet, hogy meg kell szakítani az előadást minden egyes kérdésnél. Mivel így az előadás befejeztével kitudjuk vetíteni akár egy kivetítőre a szerver oldal használatával a felhasználók kérdéseit az előadóhoz, melyet így már zavartalanul </w:t>
        </w:r>
        <w:r w:rsidR="00E217FA">
          <w:rPr>
            <w:rFonts w:cs="Times New Roman"/>
          </w:rPr>
          <w:lastRenderedPageBreak/>
          <w:t xml:space="preserve">meg tud válaszolni. Továbbá, így a </w:t>
        </w:r>
      </w:ins>
      <w:ins w:id="1093" w:author="Vihari Réka" w:date="2018-12-01T00:04:00Z">
        <w:r w:rsidR="00E217FA">
          <w:rPr>
            <w:rFonts w:cs="Times New Roman"/>
          </w:rPr>
          <w:t>vendégeknek</w:t>
        </w:r>
      </w:ins>
      <w:ins w:id="1094" w:author="Vihari Réka" w:date="2018-12-01T00:02:00Z">
        <w:r w:rsidR="00E217FA">
          <w:rPr>
            <w:rFonts w:cs="Times New Roman"/>
          </w:rPr>
          <w:t xml:space="preserve"> sem kell megjegyezniük a kérdéseiket az előadás végéig. </w:t>
        </w:r>
      </w:ins>
      <w:ins w:id="1095" w:author="Vihari Réka" w:date="2018-12-01T00:06:00Z">
        <w:r w:rsidR="00E217FA">
          <w:rPr>
            <w:rFonts w:cs="Times New Roman"/>
          </w:rPr>
          <w:t>A leírásban pedig egy átfogóbb ismertetőt adhatunk a vendégeknek az eseményről vagy esetleges jövőbeni előadásokról.</w:t>
        </w:r>
      </w:ins>
    </w:p>
    <w:p w14:paraId="28F1EE2E" w14:textId="77777777" w:rsidR="00E217FA" w:rsidRDefault="00E217FA" w:rsidP="00E217FA">
      <w:pPr>
        <w:spacing w:after="120" w:line="360" w:lineRule="auto"/>
        <w:ind w:firstLine="720"/>
        <w:jc w:val="both"/>
        <w:rPr>
          <w:ins w:id="1096" w:author="Vihari Réka" w:date="2018-12-01T00:09:00Z"/>
          <w:rFonts w:cs="Times New Roman"/>
        </w:rPr>
        <w:pPrChange w:id="1097" w:author="Vihari Réka" w:date="2018-12-01T00:06:00Z">
          <w:pPr>
            <w:jc w:val="center"/>
          </w:pPr>
        </w:pPrChange>
      </w:pPr>
      <w:ins w:id="1098" w:author="Vihari Réka" w:date="2018-12-01T00:08:00Z">
        <w:r>
          <w:rPr>
            <w:rFonts w:cs="Times New Roman"/>
          </w:rPr>
          <w:t>Ezen két szélsőséges használati lehetőséget bemutatva látható, hogy az alkalmazásnak többféle felhasználási lehetősé</w:t>
        </w:r>
      </w:ins>
      <w:ins w:id="1099" w:author="Vihari Réka" w:date="2018-12-01T00:09:00Z">
        <w:r>
          <w:rPr>
            <w:rFonts w:cs="Times New Roman"/>
          </w:rPr>
          <w:t>g</w:t>
        </w:r>
      </w:ins>
      <w:ins w:id="1100" w:author="Vihari Réka" w:date="2018-12-01T00:08:00Z">
        <w:r>
          <w:rPr>
            <w:rFonts w:cs="Times New Roman"/>
          </w:rPr>
          <w:t xml:space="preserve">hez is tudnia kell alkalmazkodni. </w:t>
        </w:r>
      </w:ins>
    </w:p>
    <w:p w14:paraId="290D4CFE" w14:textId="7E4F85CF" w:rsidR="00E217FA" w:rsidRPr="007506C1" w:rsidRDefault="00E217FA" w:rsidP="00485A64">
      <w:pPr>
        <w:pStyle w:val="Cmsor2"/>
        <w:numPr>
          <w:ilvl w:val="1"/>
          <w:numId w:val="33"/>
        </w:numPr>
        <w:rPr>
          <w:ins w:id="1101" w:author="Vihari Réka" w:date="2018-12-01T00:10:00Z"/>
        </w:rPr>
        <w:pPrChange w:id="1102" w:author="Vihari Réka" w:date="2018-12-01T00:21:00Z">
          <w:pPr>
            <w:jc w:val="center"/>
          </w:pPr>
        </w:pPrChange>
      </w:pPr>
      <w:ins w:id="1103" w:author="Vihari Réka" w:date="2018-12-01T00:09:00Z">
        <w:r w:rsidRPr="00485A64">
          <w:t xml:space="preserve">Hasonló </w:t>
        </w:r>
      </w:ins>
      <w:ins w:id="1104" w:author="Vihari Réka" w:date="2018-12-01T00:10:00Z">
        <w:r w:rsidRPr="00485A64">
          <w:t xml:space="preserve">meglévő </w:t>
        </w:r>
      </w:ins>
      <w:ins w:id="1105" w:author="Vihari Réka" w:date="2018-12-01T00:09:00Z">
        <w:r w:rsidRPr="004D1EE9">
          <w:t xml:space="preserve">alkalmazások </w:t>
        </w:r>
      </w:ins>
    </w:p>
    <w:p w14:paraId="12E2ACC9" w14:textId="77777777" w:rsidR="00485A64" w:rsidRDefault="00E217FA" w:rsidP="00485A64">
      <w:pPr>
        <w:spacing w:after="120" w:line="360" w:lineRule="auto"/>
        <w:ind w:firstLine="720"/>
        <w:jc w:val="both"/>
        <w:rPr>
          <w:ins w:id="1106" w:author="Vihari Réka" w:date="2018-12-01T00:14:00Z"/>
          <w:rFonts w:cs="Times New Roman"/>
        </w:rPr>
        <w:pPrChange w:id="1107" w:author="Vihari Réka" w:date="2018-12-01T00:21:00Z">
          <w:pPr>
            <w:jc w:val="center"/>
          </w:pPr>
        </w:pPrChange>
      </w:pPr>
      <w:ins w:id="1108" w:author="Vihari Réka" w:date="2018-12-01T00:11:00Z">
        <w:r>
          <w:rPr>
            <w:rFonts w:cs="Times New Roman"/>
          </w:rPr>
          <w:t xml:space="preserve">Az Apple </w:t>
        </w:r>
        <w:proofErr w:type="spellStart"/>
        <w:r>
          <w:rPr>
            <w:rFonts w:cs="Times New Roman"/>
          </w:rPr>
          <w:t>Store-ban</w:t>
        </w:r>
        <w:proofErr w:type="spellEnd"/>
        <w:r>
          <w:rPr>
            <w:rFonts w:cs="Times New Roman"/>
          </w:rPr>
          <w:t xml:space="preserve"> találhatóak különféle rendezvényekhez alkalmazások. Ilyen lehet</w:t>
        </w:r>
      </w:ins>
      <w:ins w:id="1109" w:author="Vihari Réka" w:date="2018-12-01T00:12:00Z">
        <w:r w:rsidR="00485A64">
          <w:rPr>
            <w:rFonts w:cs="Times New Roman"/>
          </w:rPr>
          <w:t xml:space="preserve"> esetlegesen a Strand fesztivál applikációja. Az alkalmazásban az enyémhez hasonlóan láthatjuk a koncertek programtervét, leírást a fesztiválról. Továbbá, beépített térképet az eseményhez és</w:t>
        </w:r>
      </w:ins>
      <w:ins w:id="1110" w:author="Vihari Réka" w:date="2018-12-01T00:14:00Z">
        <w:r w:rsidR="00485A64">
          <w:rPr>
            <w:rFonts w:cs="Times New Roman"/>
          </w:rPr>
          <w:t xml:space="preserve"> </w:t>
        </w:r>
      </w:ins>
      <w:ins w:id="1111" w:author="Vihari Réka" w:date="2018-12-01T00:12:00Z">
        <w:r w:rsidR="00485A64">
          <w:rPr>
            <w:rFonts w:cs="Times New Roman"/>
          </w:rPr>
          <w:t xml:space="preserve">jegyvásárlásra is funkcionál. </w:t>
        </w:r>
      </w:ins>
    </w:p>
    <w:p w14:paraId="4FF42049" w14:textId="77777777" w:rsidR="00485A64" w:rsidRDefault="00485A64" w:rsidP="00485A64">
      <w:pPr>
        <w:spacing w:after="120" w:line="360" w:lineRule="auto"/>
        <w:ind w:firstLine="720"/>
        <w:jc w:val="both"/>
        <w:rPr>
          <w:ins w:id="1112" w:author="Vihari Réka" w:date="2018-12-01T00:16:00Z"/>
          <w:rFonts w:cs="Times New Roman"/>
        </w:rPr>
        <w:pPrChange w:id="1113" w:author="Vihari Réka" w:date="2018-12-01T00:21:00Z">
          <w:pPr>
            <w:jc w:val="center"/>
          </w:pPr>
        </w:pPrChange>
      </w:pPr>
      <w:ins w:id="1114" w:author="Vihari Réka" w:date="2018-12-01T00:15:00Z">
        <w:r>
          <w:rPr>
            <w:rFonts w:cs="Times New Roman"/>
          </w:rPr>
          <w:t>Az alkalmazás egy nagy fesztiválhoz készült, az enyém viszont inkább a kisebb fős eseményeket célozza meg. Így ebben az a</w:t>
        </w:r>
      </w:ins>
      <w:ins w:id="1115" w:author="Vihari Réka" w:date="2018-12-01T00:16:00Z">
        <w:r>
          <w:rPr>
            <w:rFonts w:cs="Times New Roman"/>
          </w:rPr>
          <w:t>l</w:t>
        </w:r>
      </w:ins>
      <w:ins w:id="1116" w:author="Vihari Réka" w:date="2018-12-01T00:15:00Z">
        <w:r>
          <w:rPr>
            <w:rFonts w:cs="Times New Roman"/>
          </w:rPr>
          <w:t xml:space="preserve">kalmazásban nem is tudjuk nyomon követni a többiek helyzetét és beszélgetni sem tudunk velük. </w:t>
        </w:r>
      </w:ins>
      <w:ins w:id="1117" w:author="Vihari Réka" w:date="2018-12-01T00:16:00Z">
        <w:r>
          <w:rPr>
            <w:rFonts w:cs="Times New Roman"/>
          </w:rPr>
          <w:t xml:space="preserve">Ezek a funkciók pedig nagy előnyt jelentenek, ha megakarjuk találni barátainkat egy fesztivál alatt vagy üzenni szeretnénk nekik. </w:t>
        </w:r>
      </w:ins>
    </w:p>
    <w:p w14:paraId="7CD18F74" w14:textId="77777777" w:rsidR="00485A64" w:rsidRDefault="00485A64" w:rsidP="00485A64">
      <w:pPr>
        <w:spacing w:after="120" w:line="360" w:lineRule="auto"/>
        <w:ind w:firstLine="720"/>
        <w:jc w:val="both"/>
        <w:rPr>
          <w:ins w:id="1118" w:author="Vihari Réka" w:date="2018-12-01T00:19:00Z"/>
          <w:rFonts w:cs="Times New Roman"/>
        </w:rPr>
        <w:pPrChange w:id="1119" w:author="Vihari Réka" w:date="2018-12-01T00:21:00Z">
          <w:pPr>
            <w:jc w:val="center"/>
          </w:pPr>
        </w:pPrChange>
      </w:pPr>
      <w:ins w:id="1120" w:author="Vihari Réka" w:date="2018-12-01T00:16:00Z">
        <w:r>
          <w:rPr>
            <w:rFonts w:cs="Times New Roman"/>
          </w:rPr>
          <w:t xml:space="preserve">Az </w:t>
        </w:r>
      </w:ins>
      <w:ins w:id="1121" w:author="Vihari Réka" w:date="2018-12-01T00:17:00Z">
        <w:r>
          <w:rPr>
            <w:rFonts w:cs="Times New Roman"/>
          </w:rPr>
          <w:t xml:space="preserve">elkészítendő alkalmazásom </w:t>
        </w:r>
        <w:proofErr w:type="spellStart"/>
        <w:r>
          <w:rPr>
            <w:rFonts w:cs="Times New Roman"/>
          </w:rPr>
          <w:t>authentikáció-jának</w:t>
        </w:r>
        <w:proofErr w:type="spellEnd"/>
        <w:r>
          <w:rPr>
            <w:rFonts w:cs="Times New Roman"/>
          </w:rPr>
          <w:t xml:space="preserve"> prototípusa nem teszi lehetővé a Facebook bejelentkezés használatát. De későbbi integrációjával, akár ilyen nagy eseményekre is felhasználható lehet az alkalmazás. A</w:t>
        </w:r>
      </w:ins>
      <w:ins w:id="1122" w:author="Vihari Réka" w:date="2018-12-01T00:18:00Z">
        <w:r>
          <w:rPr>
            <w:rFonts w:cs="Times New Roman"/>
          </w:rPr>
          <w:t>z eseményre bejelentkező</w:t>
        </w:r>
      </w:ins>
      <w:ins w:id="1123" w:author="Vihari Réka" w:date="2018-12-01T00:17:00Z">
        <w:r>
          <w:rPr>
            <w:rFonts w:cs="Times New Roman"/>
          </w:rPr>
          <w:t xml:space="preserve"> Facebook barátaink</w:t>
        </w:r>
      </w:ins>
      <w:ins w:id="1124" w:author="Vihari Réka" w:date="2018-12-01T00:19:00Z">
        <w:r>
          <w:rPr>
            <w:rFonts w:cs="Times New Roman"/>
          </w:rPr>
          <w:t xml:space="preserve">at követhetnénk nyomon az alkalmazáson és küldhetnénk nekik üzenetet. </w:t>
        </w:r>
      </w:ins>
    </w:p>
    <w:p w14:paraId="56EA4423" w14:textId="55042D4D" w:rsidR="004709EC" w:rsidRPr="00E217FA" w:rsidDel="005F0EDD" w:rsidRDefault="00485A64" w:rsidP="00485A64">
      <w:pPr>
        <w:spacing w:after="120" w:line="360" w:lineRule="auto"/>
        <w:ind w:firstLine="720"/>
        <w:jc w:val="both"/>
        <w:rPr>
          <w:del w:id="1125" w:author="Vihari Réka" w:date="2018-11-30T23:50:00Z"/>
          <w:moveFrom w:id="1126" w:author="Vihari Réka" w:date="2018-11-24T13:50:00Z"/>
          <w:rFonts w:cs="Times New Roman"/>
        </w:rPr>
        <w:pPrChange w:id="1127" w:author="Vihari Réka" w:date="2018-12-01T00:21:00Z">
          <w:pPr>
            <w:spacing w:after="120" w:line="360" w:lineRule="auto"/>
            <w:ind w:firstLine="720"/>
            <w:jc w:val="both"/>
          </w:pPr>
        </w:pPrChange>
      </w:pPr>
      <w:ins w:id="1128" w:author="Vihari Réka" w:date="2018-12-01T00:19:00Z">
        <w:r>
          <w:rPr>
            <w:rFonts w:cs="Times New Roman"/>
          </w:rPr>
          <w:t xml:space="preserve">A kisebb rendezvények, melyekre az alkalmazás jelenlegi verziója funkciónál nincsenek fent az Apple </w:t>
        </w:r>
        <w:proofErr w:type="spellStart"/>
        <w:r>
          <w:rPr>
            <w:rFonts w:cs="Times New Roman"/>
          </w:rPr>
          <w:t>Store-ban</w:t>
        </w:r>
        <w:proofErr w:type="spellEnd"/>
        <w:r>
          <w:rPr>
            <w:rFonts w:cs="Times New Roman"/>
          </w:rPr>
          <w:t xml:space="preserve">, csak a résztvevők tölthetik le készülékükre egy letöltő link megnyitásával. Így ezekre példát nem találtam. De látható, hogy kisebb fejlesztésekkel az Apple </w:t>
        </w:r>
        <w:proofErr w:type="spellStart"/>
        <w:r>
          <w:rPr>
            <w:rFonts w:cs="Times New Roman"/>
          </w:rPr>
          <w:t>Store-ba</w:t>
        </w:r>
        <w:proofErr w:type="spellEnd"/>
        <w:r>
          <w:rPr>
            <w:rFonts w:cs="Times New Roman"/>
          </w:rPr>
          <w:t xml:space="preserve"> jutás is leh</w:t>
        </w:r>
      </w:ins>
      <w:ins w:id="1129" w:author="Vihari Réka" w:date="2018-12-01T00:21:00Z">
        <w:r>
          <w:rPr>
            <w:rFonts w:cs="Times New Roman"/>
          </w:rPr>
          <w:t>etséges</w:t>
        </w:r>
      </w:ins>
      <w:ins w:id="1130" w:author="Vihari Réka" w:date="2018-12-01T00:19:00Z">
        <w:r>
          <w:rPr>
            <w:rFonts w:cs="Times New Roman"/>
          </w:rPr>
          <w:t xml:space="preserve">. </w:t>
        </w:r>
      </w:ins>
      <w:moveFromRangeStart w:id="1131" w:author="Vihari Réka" w:date="2018-11-24T13:50:00Z" w:name="move530830731"/>
      <w:moveFrom w:id="1132" w:author="Vihari Réka" w:date="2018-11-24T13:50:00Z">
        <w:del w:id="1133" w:author="Vihari Réka" w:date="2018-11-30T23:50:00Z">
          <w:r w:rsidR="004709EC" w:rsidRPr="00E217FA" w:rsidDel="005F0EDD">
            <w:rPr>
              <w:rFonts w:cs="Times New Roman"/>
            </w:rPr>
            <w:delText>A dolgozatomban egy olyan alkalmazást mutatok be, mely különféle rendezvények lebonyolításához használható</w:delText>
          </w:r>
          <w:r w:rsidR="00F60A79" w:rsidRPr="00E217FA" w:rsidDel="005F0EDD">
            <w:rPr>
              <w:rFonts w:cs="Times New Roman"/>
            </w:rPr>
            <w:delText xml:space="preserve"> iOS platformon</w:delText>
          </w:r>
          <w:r w:rsidR="004709EC" w:rsidRPr="00E217FA" w:rsidDel="005F0EDD">
            <w:rPr>
              <w:rFonts w:cs="Times New Roman"/>
            </w:rPr>
            <w:delText xml:space="preserve">. </w:delText>
          </w:r>
          <w:r w:rsidR="00F60A79" w:rsidRPr="00E217FA" w:rsidDel="005F0EDD">
            <w:rPr>
              <w:rFonts w:cs="Times New Roman"/>
            </w:rPr>
            <w:delText xml:space="preserve">A backend által nyújtott testreszabhatóságnak köszönhetően, laikus szemmel is változtathatóvá válnak az alkalmazás fő adatai. </w:delText>
          </w:r>
          <w:r w:rsidR="00F60A79" w:rsidRPr="00E217FA" w:rsidDel="005F0EDD">
            <w:rPr>
              <w:rFonts w:cs="Times New Roman"/>
            </w:rPr>
            <w:br/>
            <w:delText>Az applikáció öt fő menüből áll, mely authentikáció után válik láthatóvá a felhasználó számára.</w:delText>
          </w:r>
          <w:r w:rsidR="00A4098C" w:rsidRPr="00E217FA" w:rsidDel="005F0EDD">
            <w:rPr>
              <w:rFonts w:cs="Times New Roman"/>
            </w:rPr>
            <w:delText xml:space="preserve"> </w:delText>
          </w:r>
          <w:r w:rsidR="0039020A" w:rsidRPr="00E217FA" w:rsidDel="005F0EDD">
            <w:rPr>
              <w:rFonts w:cs="Times New Roman"/>
            </w:rPr>
            <w:delText xml:space="preserve">Az alkalmazásom a kliens funkciót tölti be, de készítettem hozzá szervert is, melyet a későbbiekben mutatok be. </w:delText>
          </w:r>
          <w:r w:rsidR="00F60A79" w:rsidRPr="00E217FA" w:rsidDel="005F0EDD">
            <w:rPr>
              <w:rFonts w:cs="Times New Roman"/>
            </w:rPr>
            <w:delText xml:space="preserve"> </w:delText>
          </w:r>
        </w:del>
      </w:moveFrom>
    </w:p>
    <w:p w14:paraId="7444E6B3" w14:textId="16588A48" w:rsidR="00F60A79" w:rsidRPr="00485A64" w:rsidDel="005F0EDD" w:rsidRDefault="00F60A79" w:rsidP="00485A64">
      <w:pPr>
        <w:spacing w:after="120" w:line="360" w:lineRule="auto"/>
        <w:ind w:firstLine="720"/>
        <w:jc w:val="both"/>
        <w:rPr>
          <w:del w:id="1134" w:author="Vihari Réka" w:date="2018-11-30T23:50:00Z"/>
          <w:moveFrom w:id="1135" w:author="Vihari Réka" w:date="2018-11-24T13:50:00Z"/>
          <w:rFonts w:cs="Times New Roman"/>
        </w:rPr>
        <w:pPrChange w:id="1136" w:author="Vihari Réka" w:date="2018-12-01T00:21:00Z">
          <w:pPr/>
        </w:pPrChange>
      </w:pPr>
    </w:p>
    <w:p w14:paraId="12536820" w14:textId="5DBDA2DA" w:rsidR="00F60A79" w:rsidRPr="00485A64" w:rsidDel="005F0EDD" w:rsidRDefault="00F60A79" w:rsidP="00485A64">
      <w:pPr>
        <w:spacing w:after="120" w:line="360" w:lineRule="auto"/>
        <w:ind w:firstLine="720"/>
        <w:jc w:val="both"/>
        <w:rPr>
          <w:del w:id="1137" w:author="Vihari Réka" w:date="2018-11-30T23:50:00Z"/>
          <w:moveFrom w:id="1138" w:author="Vihari Réka" w:date="2018-11-24T13:50:00Z"/>
          <w:rFonts w:cs="Times New Roman"/>
          <w:rPrChange w:id="1139" w:author="Vihari Réka" w:date="2018-12-01T00:21:00Z">
            <w:rPr>
              <w:del w:id="1140" w:author="Vihari Réka" w:date="2018-11-30T23:50:00Z"/>
              <w:moveFrom w:id="1141" w:author="Vihari Réka" w:date="2018-11-24T13:50:00Z"/>
              <w:rFonts w:cs="Arial"/>
              <w:b/>
              <w:bCs/>
              <w:sz w:val="28"/>
              <w:szCs w:val="26"/>
            </w:rPr>
          </w:rPrChange>
        </w:rPr>
        <w:pPrChange w:id="1142" w:author="Vihari Réka" w:date="2018-12-01T00:21:00Z">
          <w:pPr/>
        </w:pPrChange>
      </w:pPr>
      <w:moveFrom w:id="1143" w:author="Vihari Réka" w:date="2018-11-24T13:50:00Z">
        <w:del w:id="1144" w:author="Vihari Réka" w:date="2018-11-30T23:50:00Z">
          <w:r w:rsidRPr="00485A64" w:rsidDel="005F0EDD">
            <w:rPr>
              <w:rFonts w:cs="Times New Roman"/>
              <w:rPrChange w:id="1145" w:author="Vihari Réka" w:date="2018-12-01T00:21:00Z">
                <w:rPr>
                  <w:rFonts w:cs="Arial"/>
                  <w:b/>
                  <w:bCs/>
                  <w:sz w:val="28"/>
                  <w:szCs w:val="26"/>
                </w:rPr>
              </w:rPrChange>
            </w:rPr>
            <w:delText xml:space="preserve">3.1.1 Alkalmazás indítása </w:delText>
          </w:r>
        </w:del>
      </w:moveFrom>
    </w:p>
    <w:p w14:paraId="24CE5A49" w14:textId="4F1D75F6" w:rsidR="00F60A79" w:rsidRPr="00485A64" w:rsidDel="005F0EDD" w:rsidRDefault="00F60A79" w:rsidP="00485A64">
      <w:pPr>
        <w:spacing w:after="120" w:line="360" w:lineRule="auto"/>
        <w:ind w:firstLine="720"/>
        <w:jc w:val="both"/>
        <w:rPr>
          <w:del w:id="1146" w:author="Vihari Réka" w:date="2018-11-30T23:50:00Z"/>
          <w:moveFrom w:id="1147" w:author="Vihari Réka" w:date="2018-11-24T13:50:00Z"/>
          <w:rFonts w:cs="Times New Roman"/>
        </w:rPr>
        <w:pPrChange w:id="1148" w:author="Vihari Réka" w:date="2018-12-01T00:21:00Z">
          <w:pPr/>
        </w:pPrChange>
      </w:pPr>
    </w:p>
    <w:p w14:paraId="1B6A6103" w14:textId="2AC270EB" w:rsidR="00F60A79" w:rsidRPr="00485A64" w:rsidDel="005F0EDD" w:rsidRDefault="00F60A79" w:rsidP="00485A64">
      <w:pPr>
        <w:spacing w:after="120" w:line="360" w:lineRule="auto"/>
        <w:ind w:firstLine="720"/>
        <w:jc w:val="both"/>
        <w:rPr>
          <w:del w:id="1149" w:author="Vihari Réka" w:date="2018-11-30T23:50:00Z"/>
          <w:moveFrom w:id="1150" w:author="Vihari Réka" w:date="2018-11-24T13:50:00Z"/>
          <w:rFonts w:cs="Times New Roman"/>
        </w:rPr>
        <w:pPrChange w:id="1151" w:author="Vihari Réka" w:date="2018-12-01T00:21:00Z">
          <w:pPr>
            <w:spacing w:after="120" w:line="360" w:lineRule="auto"/>
            <w:ind w:firstLine="720"/>
            <w:jc w:val="both"/>
          </w:pPr>
        </w:pPrChange>
      </w:pPr>
      <w:moveFrom w:id="1152" w:author="Vihari Réka" w:date="2018-11-24T13:50:00Z">
        <w:del w:id="1153" w:author="Vihari Réka" w:date="2018-11-30T23:50:00Z">
          <w:r w:rsidRPr="00485A64" w:rsidDel="005F0EDD">
            <w:rPr>
              <w:rFonts w:cs="Times New Roman"/>
            </w:rPr>
            <w:delText>Az alkalmazás kezdő oldalán</w:delText>
          </w:r>
          <w:r w:rsidR="00DF2B16" w:rsidRPr="00485A64" w:rsidDel="005F0EDD">
            <w:rPr>
              <w:rFonts w:cs="Times New Roman"/>
            </w:rPr>
            <w:delText xml:space="preserve"> </w:delText>
          </w:r>
          <w:r w:rsidRPr="00485A64" w:rsidDel="005F0EDD">
            <w:rPr>
              <w:rFonts w:cs="Times New Roman"/>
            </w:rPr>
            <w:delText>a</w:delText>
          </w:r>
          <w:r w:rsidR="00DF2B16" w:rsidRPr="00485A64" w:rsidDel="005F0EDD">
            <w:rPr>
              <w:rFonts w:cs="Times New Roman"/>
            </w:rPr>
            <w:delText>z esemény adatit láthatjuk, a szervertől kapott adatok alapján. Ille</w:delText>
          </w:r>
          <w:r w:rsidR="00DF2B16" w:rsidRPr="00485A64" w:rsidDel="00485A64">
            <w:rPr>
              <w:rFonts w:cs="Times New Roman"/>
            </w:rPr>
            <w:delText>t</w:delText>
          </w:r>
          <w:r w:rsidR="00DF2B16" w:rsidRPr="00485A64" w:rsidDel="005F0EDD">
            <w:rPr>
              <w:rFonts w:cs="Times New Roman"/>
            </w:rPr>
            <w:delText xml:space="preserve">, </w:delText>
          </w:r>
          <w:r w:rsidRPr="00485A64" w:rsidDel="005F0EDD">
            <w:rPr>
              <w:rFonts w:cs="Times New Roman"/>
            </w:rPr>
            <w:delText xml:space="preserve">két lehetőséggel találkozhatunk, mely a bejelentkezés és a regisztráció lehetőségéből áll. Ez az eseményhez tartozó adatok védelmére szolgál, hogy jogosulatlan személyek ne férhessenek hozzá az adatbázishoz. </w:delText>
          </w:r>
        </w:del>
      </w:moveFrom>
    </w:p>
    <w:p w14:paraId="5B18764C" w14:textId="15E9729E" w:rsidR="00DF2B16" w:rsidRPr="00485A64" w:rsidDel="005F0EDD" w:rsidRDefault="00DF2B16" w:rsidP="00485A64">
      <w:pPr>
        <w:spacing w:after="120" w:line="360" w:lineRule="auto"/>
        <w:ind w:firstLine="720"/>
        <w:jc w:val="both"/>
        <w:rPr>
          <w:del w:id="1154" w:author="Vihari Réka" w:date="2018-11-30T23:50:00Z"/>
          <w:moveFrom w:id="1155" w:author="Vihari Réka" w:date="2018-11-24T13:50:00Z"/>
          <w:rFonts w:cs="Times New Roman"/>
        </w:rPr>
        <w:pPrChange w:id="1156" w:author="Vihari Réka" w:date="2018-12-01T00:21:00Z">
          <w:pPr>
            <w:spacing w:after="120" w:line="360" w:lineRule="auto"/>
            <w:ind w:firstLine="720"/>
            <w:jc w:val="center"/>
          </w:pPr>
        </w:pPrChange>
      </w:pPr>
      <w:moveFrom w:id="1157" w:author="Vihari Réka" w:date="2018-11-24T13:50:00Z">
        <w:del w:id="1158" w:author="Vihari Réka" w:date="2018-11-30T23:50:00Z">
          <w:r w:rsidRPr="00485A64" w:rsidDel="005F0EDD">
            <w:rPr>
              <w:rFonts w:cs="Times New Roman"/>
              <w:rPrChange w:id="1159" w:author="Vihari Réka" w:date="2018-12-01T00:21:00Z">
                <w:rPr>
                  <w:noProof/>
                </w:rPr>
              </w:rPrChange>
            </w:rPr>
            <w:drawing>
              <wp:inline distT="0" distB="0" distL="0" distR="0" wp14:anchorId="01DF87E8" wp14:editId="776D73D8">
                <wp:extent cx="2033160" cy="3519841"/>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pernyőfotó 2018-11-13 - 23.36.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45136" cy="3540574"/>
                        </a:xfrm>
                        <a:prstGeom prst="rect">
                          <a:avLst/>
                        </a:prstGeom>
                      </pic:spPr>
                    </pic:pic>
                  </a:graphicData>
                </a:graphic>
              </wp:inline>
            </w:drawing>
          </w:r>
        </w:del>
      </w:moveFrom>
    </w:p>
    <w:p w14:paraId="547F2304" w14:textId="37DECF5F" w:rsidR="00DF2B16" w:rsidRPr="00485A64" w:rsidDel="005F0EDD" w:rsidRDefault="00DF2B16" w:rsidP="00485A64">
      <w:pPr>
        <w:spacing w:after="120" w:line="360" w:lineRule="auto"/>
        <w:ind w:firstLine="720"/>
        <w:jc w:val="both"/>
        <w:rPr>
          <w:del w:id="1160" w:author="Vihari Réka" w:date="2018-11-30T23:50:00Z"/>
          <w:moveFrom w:id="1161" w:author="Vihari Réka" w:date="2018-11-24T13:50:00Z"/>
          <w:rFonts w:cs="Times New Roman"/>
        </w:rPr>
        <w:pPrChange w:id="1162" w:author="Vihari Réka" w:date="2018-12-01T00:21:00Z">
          <w:pPr>
            <w:spacing w:after="120" w:line="360" w:lineRule="auto"/>
            <w:ind w:firstLine="720"/>
            <w:jc w:val="both"/>
          </w:pPr>
        </w:pPrChange>
      </w:pPr>
      <w:moveFrom w:id="1163" w:author="Vihari Réka" w:date="2018-11-24T13:50:00Z">
        <w:del w:id="1164" w:author="Vihari Réka" w:date="2018-11-30T23:50:00Z">
          <w:r w:rsidRPr="00485A64" w:rsidDel="005F0EDD">
            <w:rPr>
              <w:rFonts w:cs="Times New Roman"/>
            </w:rPr>
            <w:delText xml:space="preserve">A bejelentkezéshez email és jelszó megadása szükséges. Sikeres bejelentkezés esetén már regisztrált felhasználóval rendelkezünk a szerveren, ekkor az alkalmazás automatikusan tovább irányít a főoldalra. </w:delText>
          </w:r>
        </w:del>
      </w:moveFrom>
    </w:p>
    <w:p w14:paraId="2C6F2F64" w14:textId="79C63D49" w:rsidR="00DF2B16" w:rsidRPr="00485A64" w:rsidDel="005F0EDD" w:rsidRDefault="00DF2B16" w:rsidP="00485A64">
      <w:pPr>
        <w:spacing w:after="120" w:line="360" w:lineRule="auto"/>
        <w:ind w:firstLine="720"/>
        <w:jc w:val="both"/>
        <w:rPr>
          <w:del w:id="1165" w:author="Vihari Réka" w:date="2018-11-30T23:50:00Z"/>
          <w:moveFrom w:id="1166" w:author="Vihari Réka" w:date="2018-11-24T13:50:00Z"/>
          <w:rFonts w:cs="Times New Roman"/>
        </w:rPr>
        <w:pPrChange w:id="1167" w:author="Vihari Réka" w:date="2018-12-01T00:21:00Z">
          <w:pPr/>
        </w:pPrChange>
      </w:pPr>
    </w:p>
    <w:p w14:paraId="4079C820" w14:textId="452A0830" w:rsidR="00DF2B16" w:rsidRPr="00485A64" w:rsidDel="005F0EDD" w:rsidRDefault="00DF2B16" w:rsidP="00485A64">
      <w:pPr>
        <w:spacing w:after="120" w:line="360" w:lineRule="auto"/>
        <w:ind w:firstLine="720"/>
        <w:jc w:val="both"/>
        <w:rPr>
          <w:del w:id="1168" w:author="Vihari Réka" w:date="2018-11-30T23:50:00Z"/>
          <w:moveFrom w:id="1169" w:author="Vihari Réka" w:date="2018-11-24T13:50:00Z"/>
          <w:rFonts w:cs="Times New Roman"/>
        </w:rPr>
        <w:pPrChange w:id="1170" w:author="Vihari Réka" w:date="2018-12-01T00:21:00Z">
          <w:pPr>
            <w:jc w:val="center"/>
          </w:pPr>
        </w:pPrChange>
      </w:pPr>
    </w:p>
    <w:p w14:paraId="1AFF4154" w14:textId="5E185EA8" w:rsidR="00DF2B16" w:rsidRPr="00485A64" w:rsidDel="005F0EDD" w:rsidRDefault="00DF2B16" w:rsidP="00485A64">
      <w:pPr>
        <w:spacing w:after="120" w:line="360" w:lineRule="auto"/>
        <w:ind w:firstLine="720"/>
        <w:jc w:val="both"/>
        <w:rPr>
          <w:del w:id="1171" w:author="Vihari Réka" w:date="2018-11-30T23:50:00Z"/>
          <w:moveFrom w:id="1172" w:author="Vihari Réka" w:date="2018-11-24T13:50:00Z"/>
          <w:rFonts w:cs="Times New Roman"/>
        </w:rPr>
        <w:pPrChange w:id="1173" w:author="Vihari Réka" w:date="2018-12-01T00:21:00Z">
          <w:pPr>
            <w:spacing w:after="120" w:line="360" w:lineRule="auto"/>
            <w:ind w:firstLine="720"/>
            <w:jc w:val="both"/>
          </w:pPr>
        </w:pPrChange>
      </w:pPr>
      <w:moveFrom w:id="1174" w:author="Vihari Réka" w:date="2018-11-24T13:50:00Z">
        <w:del w:id="1175" w:author="Vihari Réka" w:date="2018-11-30T23:50:00Z">
          <w:r w:rsidRPr="00485A64" w:rsidDel="005F0EDD">
            <w:rPr>
              <w:rFonts w:cs="Times New Roman"/>
            </w:rPr>
            <w:delText xml:space="preserve">Regisztráció választása esetén szükséges megadnunk egy felhasználónevet, egy email címet és a használni kívánt jelszavunkat. Ez a regisztráció csak részben történik meg automatikusan, mert a backenden megjelennek a beregisztrált adatok, de aktiválás nélkül. Így a szerver adminjai ellenőrizni tudják, hogy a felhasználó jogosult-e a belépésre, és ha igen, akkor backend oldalon aktiválják a regisztrációt. </w:delText>
          </w:r>
        </w:del>
      </w:moveFrom>
    </w:p>
    <w:p w14:paraId="4D79F4DA" w14:textId="67F43197" w:rsidR="00DF2B16" w:rsidRPr="00485A64" w:rsidDel="005F0EDD" w:rsidRDefault="00DF2B16" w:rsidP="00485A64">
      <w:pPr>
        <w:spacing w:after="120" w:line="360" w:lineRule="auto"/>
        <w:ind w:firstLine="720"/>
        <w:jc w:val="both"/>
        <w:rPr>
          <w:del w:id="1176" w:author="Vihari Réka" w:date="2018-11-30T23:50:00Z"/>
          <w:moveFrom w:id="1177" w:author="Vihari Réka" w:date="2018-11-24T13:50:00Z"/>
          <w:rFonts w:cs="Times New Roman"/>
        </w:rPr>
        <w:pPrChange w:id="1178" w:author="Vihari Réka" w:date="2018-12-01T00:21:00Z">
          <w:pPr>
            <w:jc w:val="center"/>
          </w:pPr>
        </w:pPrChange>
      </w:pPr>
    </w:p>
    <w:p w14:paraId="5AB33805" w14:textId="1E1F508A" w:rsidR="00DF2B16" w:rsidRPr="00485A64" w:rsidDel="005F0EDD" w:rsidRDefault="00DF2B16" w:rsidP="00485A64">
      <w:pPr>
        <w:spacing w:after="120" w:line="360" w:lineRule="auto"/>
        <w:ind w:firstLine="720"/>
        <w:jc w:val="both"/>
        <w:rPr>
          <w:del w:id="1179" w:author="Vihari Réka" w:date="2018-11-30T23:50:00Z"/>
          <w:moveFrom w:id="1180" w:author="Vihari Réka" w:date="2018-11-24T13:50:00Z"/>
          <w:rFonts w:cs="Times New Roman"/>
        </w:rPr>
        <w:pPrChange w:id="1181" w:author="Vihari Réka" w:date="2018-12-01T00:21:00Z">
          <w:pPr/>
        </w:pPrChange>
      </w:pPr>
    </w:p>
    <w:p w14:paraId="2878F614" w14:textId="32617A14" w:rsidR="00DF2B16" w:rsidRPr="00485A64" w:rsidDel="005F0EDD" w:rsidRDefault="00DF2B16" w:rsidP="00485A64">
      <w:pPr>
        <w:spacing w:after="120" w:line="360" w:lineRule="auto"/>
        <w:ind w:firstLine="720"/>
        <w:jc w:val="both"/>
        <w:rPr>
          <w:del w:id="1182" w:author="Vihari Réka" w:date="2018-11-30T23:50:00Z"/>
          <w:moveFrom w:id="1183" w:author="Vihari Réka" w:date="2018-11-24T13:50:00Z"/>
          <w:rFonts w:cs="Times New Roman"/>
        </w:rPr>
        <w:pPrChange w:id="1184" w:author="Vihari Réka" w:date="2018-12-01T00:21:00Z">
          <w:pPr/>
        </w:pPrChange>
      </w:pPr>
    </w:p>
    <w:p w14:paraId="43852413" w14:textId="5A2C3ADA" w:rsidR="00DF2B16" w:rsidRPr="00485A64" w:rsidDel="005F0EDD" w:rsidRDefault="00DF2B16" w:rsidP="00485A64">
      <w:pPr>
        <w:spacing w:after="120" w:line="360" w:lineRule="auto"/>
        <w:ind w:firstLine="720"/>
        <w:jc w:val="both"/>
        <w:rPr>
          <w:del w:id="1185" w:author="Vihari Réka" w:date="2018-11-30T23:50:00Z"/>
          <w:moveFrom w:id="1186" w:author="Vihari Réka" w:date="2018-11-24T13:50:00Z"/>
          <w:rFonts w:cs="Times New Roman"/>
          <w:rPrChange w:id="1187" w:author="Vihari Réka" w:date="2018-12-01T00:21:00Z">
            <w:rPr>
              <w:del w:id="1188" w:author="Vihari Réka" w:date="2018-11-30T23:50:00Z"/>
              <w:moveFrom w:id="1189" w:author="Vihari Réka" w:date="2018-11-24T13:50:00Z"/>
              <w:rFonts w:cs="Arial"/>
              <w:b/>
              <w:bCs/>
              <w:sz w:val="28"/>
              <w:szCs w:val="26"/>
            </w:rPr>
          </w:rPrChange>
        </w:rPr>
        <w:pPrChange w:id="1190" w:author="Vihari Réka" w:date="2018-12-01T00:21:00Z">
          <w:pPr/>
        </w:pPrChange>
      </w:pPr>
      <w:moveFrom w:id="1191" w:author="Vihari Réka" w:date="2018-11-24T13:50:00Z">
        <w:del w:id="1192" w:author="Vihari Réka" w:date="2018-11-30T23:50:00Z">
          <w:r w:rsidRPr="00485A64" w:rsidDel="005F0EDD">
            <w:rPr>
              <w:rFonts w:cs="Times New Roman"/>
              <w:rPrChange w:id="1193" w:author="Vihari Réka" w:date="2018-12-01T00:21:00Z">
                <w:rPr>
                  <w:rFonts w:cs="Arial"/>
                  <w:b/>
                  <w:bCs/>
                  <w:sz w:val="28"/>
                  <w:szCs w:val="26"/>
                </w:rPr>
              </w:rPrChange>
            </w:rPr>
            <w:delText>3.1.2</w:delText>
          </w:r>
          <w:r w:rsidR="00F01E26" w:rsidRPr="00485A64" w:rsidDel="005F0EDD">
            <w:rPr>
              <w:rFonts w:cs="Times New Roman"/>
              <w:rPrChange w:id="1194" w:author="Vihari Réka" w:date="2018-12-01T00:21:00Z">
                <w:rPr>
                  <w:rFonts w:cs="Arial"/>
                  <w:b/>
                  <w:bCs/>
                  <w:sz w:val="28"/>
                  <w:szCs w:val="26"/>
                </w:rPr>
              </w:rPrChange>
            </w:rPr>
            <w:delText xml:space="preserve">. </w:delText>
          </w:r>
          <w:r w:rsidRPr="00485A64" w:rsidDel="005F0EDD">
            <w:rPr>
              <w:rFonts w:cs="Times New Roman"/>
              <w:rPrChange w:id="1195" w:author="Vihari Réka" w:date="2018-12-01T00:21:00Z">
                <w:rPr>
                  <w:rFonts w:cs="Arial"/>
                  <w:b/>
                  <w:bCs/>
                  <w:sz w:val="28"/>
                  <w:szCs w:val="26"/>
                </w:rPr>
              </w:rPrChange>
            </w:rPr>
            <w:delText xml:space="preserve"> </w:delText>
          </w:r>
          <w:r w:rsidR="00F01E26" w:rsidRPr="00485A64" w:rsidDel="005F0EDD">
            <w:rPr>
              <w:rFonts w:cs="Times New Roman"/>
              <w:rPrChange w:id="1196" w:author="Vihari Réka" w:date="2018-12-01T00:21:00Z">
                <w:rPr>
                  <w:rFonts w:cs="Arial"/>
                  <w:b/>
                  <w:bCs/>
                  <w:sz w:val="28"/>
                  <w:szCs w:val="26"/>
                </w:rPr>
              </w:rPrChange>
            </w:rPr>
            <w:delText>Főoldal - Menü</w:delText>
          </w:r>
        </w:del>
      </w:moveFrom>
    </w:p>
    <w:p w14:paraId="65C5B954" w14:textId="6DDAB1EE" w:rsidR="00DF2B16" w:rsidRPr="00485A64" w:rsidDel="005F0EDD" w:rsidRDefault="00DF2B16" w:rsidP="00485A64">
      <w:pPr>
        <w:spacing w:after="120" w:line="360" w:lineRule="auto"/>
        <w:ind w:firstLine="720"/>
        <w:jc w:val="both"/>
        <w:rPr>
          <w:del w:id="1197" w:author="Vihari Réka" w:date="2018-11-30T23:50:00Z"/>
          <w:moveFrom w:id="1198" w:author="Vihari Réka" w:date="2018-11-24T13:50:00Z"/>
          <w:rFonts w:cs="Times New Roman"/>
        </w:rPr>
        <w:pPrChange w:id="1199" w:author="Vihari Réka" w:date="2018-12-01T00:21:00Z">
          <w:pPr/>
        </w:pPrChange>
      </w:pPr>
    </w:p>
    <w:p w14:paraId="6D63AFD8" w14:textId="36DD210A" w:rsidR="00F01E26" w:rsidRPr="00485A64" w:rsidDel="005F0EDD" w:rsidRDefault="00DF2B16" w:rsidP="00485A64">
      <w:pPr>
        <w:spacing w:after="120" w:line="360" w:lineRule="auto"/>
        <w:ind w:firstLine="720"/>
        <w:jc w:val="both"/>
        <w:rPr>
          <w:del w:id="1200" w:author="Vihari Réka" w:date="2018-11-30T23:50:00Z"/>
          <w:moveFrom w:id="1201" w:author="Vihari Réka" w:date="2018-11-24T13:50:00Z"/>
          <w:rFonts w:cs="Times New Roman"/>
        </w:rPr>
        <w:pPrChange w:id="1202" w:author="Vihari Réka" w:date="2018-12-01T00:21:00Z">
          <w:pPr>
            <w:spacing w:after="120" w:line="360" w:lineRule="auto"/>
            <w:ind w:firstLine="720"/>
            <w:jc w:val="both"/>
          </w:pPr>
        </w:pPrChange>
      </w:pPr>
      <w:moveFrom w:id="1203" w:author="Vihari Réka" w:date="2018-11-24T13:50:00Z">
        <w:del w:id="1204" w:author="Vihari Réka" w:date="2018-11-30T23:50:00Z">
          <w:r w:rsidRPr="00485A64" w:rsidDel="005F0EDD">
            <w:rPr>
              <w:rFonts w:cs="Times New Roman"/>
            </w:rPr>
            <w:delText>A bejelentkezés követően a főoldalra érkezünk, mely magában foglalja a menüt is. Itt a szervertől kapott adatok alapján látható az esemény neve és kezdő-, illetve befejező dátuma. Továbbá, innen érjük el a kapcsolat oldalt</w:delText>
          </w:r>
          <w:r w:rsidR="00F01E26" w:rsidRPr="00485A64" w:rsidDel="005F0EDD">
            <w:rPr>
              <w:rFonts w:cs="Times New Roman"/>
            </w:rPr>
            <w:delText xml:space="preserve"> a jobb felső sarokban lévő ikon megnyomásával</w:delText>
          </w:r>
          <w:r w:rsidRPr="00485A64" w:rsidDel="005F0EDD">
            <w:rPr>
              <w:rFonts w:cs="Times New Roman"/>
            </w:rPr>
            <w:delText xml:space="preserve">, melyen a szervezők elérhetősége található. </w:delText>
          </w:r>
          <w:r w:rsidR="00F01E26" w:rsidRPr="00485A64" w:rsidDel="005F0EDD">
            <w:rPr>
              <w:rFonts w:cs="Times New Roman"/>
            </w:rPr>
            <w:delText xml:space="preserve">A bal felső sarokban pedig a Kijelentkezés gomb található, melynek megnyomásával kijelentkezhetünk az alkalmazásból és visszakerülünk a kezdő oldalra.  </w:delText>
          </w:r>
        </w:del>
      </w:moveFrom>
    </w:p>
    <w:p w14:paraId="245DD3A0" w14:textId="1AF4E90C" w:rsidR="00DF2B16" w:rsidRPr="00485A64" w:rsidDel="005F0EDD" w:rsidRDefault="00DF2B16" w:rsidP="00485A64">
      <w:pPr>
        <w:spacing w:after="120" w:line="360" w:lineRule="auto"/>
        <w:ind w:firstLine="720"/>
        <w:jc w:val="both"/>
        <w:rPr>
          <w:del w:id="1205" w:author="Vihari Réka" w:date="2018-11-30T23:50:00Z"/>
          <w:moveFrom w:id="1206" w:author="Vihari Réka" w:date="2018-11-24T13:50:00Z"/>
          <w:rFonts w:cs="Times New Roman"/>
        </w:rPr>
        <w:pPrChange w:id="1207" w:author="Vihari Réka" w:date="2018-12-01T00:21:00Z">
          <w:pPr>
            <w:spacing w:after="120" w:line="360" w:lineRule="auto"/>
            <w:ind w:firstLine="720"/>
            <w:jc w:val="both"/>
          </w:pPr>
        </w:pPrChange>
      </w:pPr>
      <w:moveFrom w:id="1208" w:author="Vihari Réka" w:date="2018-11-24T13:50:00Z">
        <w:del w:id="1209" w:author="Vihari Réka" w:date="2018-11-30T23:50:00Z">
          <w:r w:rsidRPr="00485A64" w:rsidDel="005F0EDD">
            <w:rPr>
              <w:rFonts w:cs="Times New Roman"/>
            </w:rPr>
            <w:delText xml:space="preserve">Ezen felül lehetőségünk van a menü pontjai között navigálni. A menüben öt lehetőség közül választhatunk: Kezdőlap, Programok, Helyzet, Üzenetek, Leírás. </w:delText>
          </w:r>
          <w:r w:rsidR="00F01E26" w:rsidRPr="00485A64" w:rsidDel="005F0EDD">
            <w:rPr>
              <w:rFonts w:cs="Times New Roman"/>
            </w:rPr>
            <w:delText xml:space="preserve">A főoldalra a Kezdőlap menüpont navigál. </w:delText>
          </w:r>
        </w:del>
      </w:moveFrom>
    </w:p>
    <w:p w14:paraId="3E8C792B" w14:textId="678C980F" w:rsidR="00F01E26" w:rsidRPr="00485A64" w:rsidDel="005F0EDD" w:rsidRDefault="00F01E26" w:rsidP="00485A64">
      <w:pPr>
        <w:spacing w:after="120" w:line="360" w:lineRule="auto"/>
        <w:ind w:firstLine="720"/>
        <w:jc w:val="both"/>
        <w:rPr>
          <w:del w:id="1210" w:author="Vihari Réka" w:date="2018-11-30T23:50:00Z"/>
          <w:moveFrom w:id="1211" w:author="Vihari Réka" w:date="2018-11-24T13:50:00Z"/>
          <w:rFonts w:cs="Times New Roman"/>
        </w:rPr>
        <w:pPrChange w:id="1212" w:author="Vihari Réka" w:date="2018-12-01T00:21:00Z">
          <w:pPr>
            <w:jc w:val="center"/>
          </w:pPr>
        </w:pPrChange>
      </w:pPr>
      <w:moveFrom w:id="1213" w:author="Vihari Réka" w:date="2018-11-24T13:50:00Z">
        <w:del w:id="1214" w:author="Vihari Réka" w:date="2018-11-30T23:50:00Z">
          <w:r w:rsidRPr="00485A64" w:rsidDel="005F0EDD">
            <w:rPr>
              <w:rFonts w:cs="Times New Roman"/>
              <w:rPrChange w:id="1215" w:author="Vihari Réka" w:date="2018-12-01T00:21:00Z">
                <w:rPr>
                  <w:noProof/>
                </w:rPr>
              </w:rPrChange>
            </w:rPr>
            <w:drawing>
              <wp:inline distT="0" distB="0" distL="0" distR="0" wp14:anchorId="3D0217E3" wp14:editId="145B37F5">
                <wp:extent cx="2740430" cy="4744278"/>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pernyőfotó 2018-11-13 - 23.46.3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4190" cy="4750787"/>
                        </a:xfrm>
                        <a:prstGeom prst="rect">
                          <a:avLst/>
                        </a:prstGeom>
                      </pic:spPr>
                    </pic:pic>
                  </a:graphicData>
                </a:graphic>
              </wp:inline>
            </w:drawing>
          </w:r>
        </w:del>
      </w:moveFrom>
    </w:p>
    <w:p w14:paraId="2E112A82" w14:textId="17B26572" w:rsidR="001C5774" w:rsidRPr="00485A64" w:rsidDel="005F0EDD" w:rsidRDefault="001C5774" w:rsidP="00485A64">
      <w:pPr>
        <w:spacing w:after="120" w:line="360" w:lineRule="auto"/>
        <w:ind w:firstLine="720"/>
        <w:jc w:val="both"/>
        <w:rPr>
          <w:del w:id="1216" w:author="Vihari Réka" w:date="2018-11-30T23:50:00Z"/>
          <w:moveFrom w:id="1217" w:author="Vihari Réka" w:date="2018-11-24T13:50:00Z"/>
          <w:rFonts w:cs="Times New Roman"/>
        </w:rPr>
        <w:pPrChange w:id="1218" w:author="Vihari Réka" w:date="2018-12-01T00:21:00Z">
          <w:pPr>
            <w:jc w:val="center"/>
          </w:pPr>
        </w:pPrChange>
      </w:pPr>
    </w:p>
    <w:p w14:paraId="6398866E" w14:textId="31EA92C4" w:rsidR="001C5774" w:rsidRPr="00485A64" w:rsidDel="005F0EDD" w:rsidRDefault="001C5774" w:rsidP="00485A64">
      <w:pPr>
        <w:spacing w:after="120" w:line="360" w:lineRule="auto"/>
        <w:ind w:firstLine="720"/>
        <w:jc w:val="both"/>
        <w:rPr>
          <w:del w:id="1219" w:author="Vihari Réka" w:date="2018-11-30T23:50:00Z"/>
          <w:moveFrom w:id="1220" w:author="Vihari Réka" w:date="2018-11-24T13:50:00Z"/>
          <w:rFonts w:cs="Times New Roman"/>
          <w:rPrChange w:id="1221" w:author="Vihari Réka" w:date="2018-12-01T00:21:00Z">
            <w:rPr>
              <w:del w:id="1222" w:author="Vihari Réka" w:date="2018-11-30T23:50:00Z"/>
              <w:moveFrom w:id="1223" w:author="Vihari Réka" w:date="2018-11-24T13:50:00Z"/>
              <w:rFonts w:cs="Arial"/>
              <w:b/>
              <w:bCs/>
              <w:sz w:val="28"/>
              <w:szCs w:val="26"/>
            </w:rPr>
          </w:rPrChange>
        </w:rPr>
        <w:pPrChange w:id="1224" w:author="Vihari Réka" w:date="2018-12-01T00:21:00Z">
          <w:pPr/>
        </w:pPrChange>
      </w:pPr>
      <w:moveFrom w:id="1225" w:author="Vihari Réka" w:date="2018-11-24T13:50:00Z">
        <w:del w:id="1226" w:author="Vihari Réka" w:date="2018-11-30T23:50:00Z">
          <w:r w:rsidRPr="00485A64" w:rsidDel="005F0EDD">
            <w:rPr>
              <w:rFonts w:cs="Times New Roman"/>
              <w:rPrChange w:id="1227" w:author="Vihari Réka" w:date="2018-12-01T00:21:00Z">
                <w:rPr>
                  <w:rFonts w:cs="Arial"/>
                  <w:b/>
                  <w:bCs/>
                  <w:sz w:val="28"/>
                  <w:szCs w:val="26"/>
                </w:rPr>
              </w:rPrChange>
            </w:rPr>
            <w:delText>3.1.2.1 Kapcsolat</w:delText>
          </w:r>
        </w:del>
      </w:moveFrom>
    </w:p>
    <w:p w14:paraId="6D6A158E" w14:textId="0F0D4691" w:rsidR="001C5774" w:rsidRPr="00485A64" w:rsidDel="005F0EDD" w:rsidRDefault="001C5774" w:rsidP="00485A64">
      <w:pPr>
        <w:spacing w:after="120" w:line="360" w:lineRule="auto"/>
        <w:ind w:firstLine="720"/>
        <w:jc w:val="both"/>
        <w:rPr>
          <w:del w:id="1228" w:author="Vihari Réka" w:date="2018-11-30T23:50:00Z"/>
          <w:moveFrom w:id="1229" w:author="Vihari Réka" w:date="2018-11-24T13:50:00Z"/>
          <w:rFonts w:cs="Times New Roman"/>
          <w:rPrChange w:id="1230" w:author="Vihari Réka" w:date="2018-12-01T00:21:00Z">
            <w:rPr>
              <w:del w:id="1231" w:author="Vihari Réka" w:date="2018-11-30T23:50:00Z"/>
              <w:moveFrom w:id="1232" w:author="Vihari Réka" w:date="2018-11-24T13:50:00Z"/>
              <w:rFonts w:cs="Arial"/>
              <w:b/>
              <w:bCs/>
              <w:sz w:val="28"/>
              <w:szCs w:val="26"/>
            </w:rPr>
          </w:rPrChange>
        </w:rPr>
        <w:pPrChange w:id="1233" w:author="Vihari Réka" w:date="2018-12-01T00:21:00Z">
          <w:pPr/>
        </w:pPrChange>
      </w:pPr>
    </w:p>
    <w:p w14:paraId="19C9E27F" w14:textId="0B58E898" w:rsidR="001C5774" w:rsidRPr="00485A64" w:rsidDel="005F0EDD" w:rsidRDefault="001C5774" w:rsidP="00485A64">
      <w:pPr>
        <w:spacing w:after="120" w:line="360" w:lineRule="auto"/>
        <w:ind w:firstLine="720"/>
        <w:jc w:val="both"/>
        <w:rPr>
          <w:del w:id="1234" w:author="Vihari Réka" w:date="2018-11-30T23:50:00Z"/>
          <w:moveFrom w:id="1235" w:author="Vihari Réka" w:date="2018-11-24T13:50:00Z"/>
          <w:rFonts w:cs="Times New Roman"/>
        </w:rPr>
        <w:pPrChange w:id="1236" w:author="Vihari Réka" w:date="2018-12-01T00:21:00Z">
          <w:pPr>
            <w:spacing w:after="120" w:line="360" w:lineRule="auto"/>
            <w:ind w:firstLine="720"/>
            <w:jc w:val="both"/>
          </w:pPr>
        </w:pPrChange>
      </w:pPr>
      <w:moveFrom w:id="1237" w:author="Vihari Réka" w:date="2018-11-24T13:50:00Z">
        <w:del w:id="1238" w:author="Vihari Réka" w:date="2018-11-30T23:50:00Z">
          <w:r w:rsidRPr="00485A64" w:rsidDel="005F0EDD">
            <w:rPr>
              <w:rFonts w:cs="Times New Roman"/>
            </w:rPr>
            <w:delText xml:space="preserve">A Kezdőlap oldalon a jobb felső sarokban található információ gombra kattintva a Kapcsolat oldalra érkezünk. Itt találhatjuk meg a szervezők elérhetőségeit. </w:delText>
          </w:r>
        </w:del>
      </w:moveFrom>
    </w:p>
    <w:p w14:paraId="7102E9FE" w14:textId="66890218" w:rsidR="001C5774" w:rsidRPr="00485A64" w:rsidDel="005F0EDD" w:rsidRDefault="001C5774" w:rsidP="00485A64">
      <w:pPr>
        <w:spacing w:after="120" w:line="360" w:lineRule="auto"/>
        <w:ind w:firstLine="720"/>
        <w:jc w:val="both"/>
        <w:rPr>
          <w:del w:id="1239" w:author="Vihari Réka" w:date="2018-11-30T23:50:00Z"/>
          <w:moveFrom w:id="1240" w:author="Vihari Réka" w:date="2018-11-24T13:50:00Z"/>
          <w:rFonts w:cs="Times New Roman"/>
        </w:rPr>
        <w:pPrChange w:id="1241" w:author="Vihari Réka" w:date="2018-12-01T00:21:00Z">
          <w:pPr>
            <w:spacing w:after="120" w:line="360" w:lineRule="auto"/>
            <w:ind w:firstLine="720"/>
            <w:jc w:val="both"/>
          </w:pPr>
        </w:pPrChange>
      </w:pPr>
      <w:moveFrom w:id="1242" w:author="Vihari Réka" w:date="2018-11-24T13:50:00Z">
        <w:del w:id="1243" w:author="Vihari Réka" w:date="2018-11-30T23:50:00Z">
          <w:r w:rsidRPr="00485A64" w:rsidDel="005F0EDD">
            <w:rPr>
              <w:rFonts w:cs="Times New Roman"/>
            </w:rPr>
            <w:delText xml:space="preserve">A szervezők szerepelnek név szerint az oldalon, a hozzájuk tartozó telefonszámmal és email címmel. A telefonszámra kattintva lehetőségünk van felhívni őket, illetve az email címre kattintva az alkalmazás megnyitja a készülék beépített Mail alkalmazását, mellyel üzenetet küldhetünk a megadott email címre. </w:delText>
          </w:r>
        </w:del>
      </w:moveFrom>
    </w:p>
    <w:p w14:paraId="17D79688" w14:textId="312242AA" w:rsidR="001C5774" w:rsidRPr="00485A64" w:rsidDel="005F0EDD" w:rsidRDefault="001C5774" w:rsidP="00485A64">
      <w:pPr>
        <w:spacing w:after="120" w:line="360" w:lineRule="auto"/>
        <w:ind w:firstLine="720"/>
        <w:jc w:val="both"/>
        <w:rPr>
          <w:del w:id="1244" w:author="Vihari Réka" w:date="2018-11-30T23:50:00Z"/>
          <w:moveFrom w:id="1245" w:author="Vihari Réka" w:date="2018-11-24T13:50:00Z"/>
          <w:rFonts w:cs="Times New Roman"/>
          <w:rPrChange w:id="1246" w:author="Vihari Réka" w:date="2018-12-01T00:21:00Z">
            <w:rPr>
              <w:del w:id="1247" w:author="Vihari Réka" w:date="2018-11-30T23:50:00Z"/>
              <w:moveFrom w:id="1248" w:author="Vihari Réka" w:date="2018-11-24T13:50:00Z"/>
              <w:rFonts w:cs="Arial"/>
              <w:b/>
              <w:bCs/>
              <w:sz w:val="28"/>
              <w:szCs w:val="26"/>
            </w:rPr>
          </w:rPrChange>
        </w:rPr>
        <w:pPrChange w:id="1249" w:author="Vihari Réka" w:date="2018-12-01T00:21:00Z">
          <w:pPr/>
        </w:pPrChange>
      </w:pPr>
    </w:p>
    <w:p w14:paraId="44B6B08E" w14:textId="0A643579" w:rsidR="00F01E26" w:rsidRPr="00485A64" w:rsidDel="005F0EDD" w:rsidRDefault="00F01E26" w:rsidP="00485A64">
      <w:pPr>
        <w:spacing w:after="120" w:line="360" w:lineRule="auto"/>
        <w:ind w:firstLine="720"/>
        <w:jc w:val="both"/>
        <w:rPr>
          <w:del w:id="1250" w:author="Vihari Réka" w:date="2018-11-30T23:50:00Z"/>
          <w:moveFrom w:id="1251" w:author="Vihari Réka" w:date="2018-11-24T13:50:00Z"/>
          <w:rFonts w:cs="Times New Roman"/>
          <w:rPrChange w:id="1252" w:author="Vihari Réka" w:date="2018-12-01T00:21:00Z">
            <w:rPr>
              <w:del w:id="1253" w:author="Vihari Réka" w:date="2018-11-30T23:50:00Z"/>
              <w:moveFrom w:id="1254" w:author="Vihari Réka" w:date="2018-11-24T13:50:00Z"/>
              <w:rFonts w:cs="Arial"/>
              <w:b/>
              <w:bCs/>
              <w:sz w:val="28"/>
              <w:szCs w:val="26"/>
            </w:rPr>
          </w:rPrChange>
        </w:rPr>
        <w:pPrChange w:id="1255" w:author="Vihari Réka" w:date="2018-12-01T00:21:00Z">
          <w:pPr/>
        </w:pPrChange>
      </w:pPr>
      <w:moveFrom w:id="1256" w:author="Vihari Réka" w:date="2018-11-24T13:50:00Z">
        <w:del w:id="1257" w:author="Vihari Réka" w:date="2018-11-30T23:50:00Z">
          <w:r w:rsidRPr="00485A64" w:rsidDel="005F0EDD">
            <w:rPr>
              <w:rFonts w:cs="Times New Roman"/>
              <w:rPrChange w:id="1258" w:author="Vihari Réka" w:date="2018-12-01T00:21:00Z">
                <w:rPr>
                  <w:rFonts w:cs="Arial"/>
                  <w:b/>
                  <w:bCs/>
                  <w:sz w:val="28"/>
                  <w:szCs w:val="26"/>
                </w:rPr>
              </w:rPrChange>
            </w:rPr>
            <w:delText>3.1.3 Programok</w:delText>
          </w:r>
        </w:del>
      </w:moveFrom>
    </w:p>
    <w:p w14:paraId="2FA00690" w14:textId="416421E6" w:rsidR="00F01E26" w:rsidRPr="00485A64" w:rsidDel="005F0EDD" w:rsidRDefault="00F01E26" w:rsidP="00485A64">
      <w:pPr>
        <w:spacing w:after="120" w:line="360" w:lineRule="auto"/>
        <w:ind w:firstLine="720"/>
        <w:jc w:val="both"/>
        <w:rPr>
          <w:del w:id="1259" w:author="Vihari Réka" w:date="2018-11-30T23:50:00Z"/>
          <w:moveFrom w:id="1260" w:author="Vihari Réka" w:date="2018-11-24T13:50:00Z"/>
          <w:rFonts w:cs="Times New Roman"/>
        </w:rPr>
        <w:pPrChange w:id="1261" w:author="Vihari Réka" w:date="2018-12-01T00:21:00Z">
          <w:pPr/>
        </w:pPrChange>
      </w:pPr>
    </w:p>
    <w:p w14:paraId="29288706" w14:textId="39753E36" w:rsidR="00F01E26" w:rsidRPr="00485A64" w:rsidDel="005F0EDD" w:rsidRDefault="00F01E26" w:rsidP="00485A64">
      <w:pPr>
        <w:spacing w:after="120" w:line="360" w:lineRule="auto"/>
        <w:ind w:firstLine="720"/>
        <w:jc w:val="both"/>
        <w:rPr>
          <w:del w:id="1262" w:author="Vihari Réka" w:date="2018-11-30T23:50:00Z"/>
          <w:moveFrom w:id="1263" w:author="Vihari Réka" w:date="2018-11-24T13:50:00Z"/>
          <w:rFonts w:cs="Times New Roman"/>
        </w:rPr>
        <w:pPrChange w:id="1264" w:author="Vihari Réka" w:date="2018-12-01T00:21:00Z">
          <w:pPr>
            <w:spacing w:after="120" w:line="360" w:lineRule="auto"/>
            <w:ind w:firstLine="720"/>
            <w:jc w:val="both"/>
          </w:pPr>
        </w:pPrChange>
      </w:pPr>
      <w:moveFrom w:id="1265" w:author="Vihari Réka" w:date="2018-11-24T13:50:00Z">
        <w:del w:id="1266" w:author="Vihari Réka" w:date="2018-11-30T23:50:00Z">
          <w:r w:rsidRPr="00485A64" w:rsidDel="005F0EDD">
            <w:rPr>
              <w:rFonts w:cs="Times New Roman"/>
            </w:rPr>
            <w:delText xml:space="preserve">A Programok menüpont kiválasztásával bármelyik képernyőről átnavigálhatunk a Programokra. Mint látható, a menü itt is jelen van az alkalmazásban, mely segíti a gyorsabb képernyő váltást. </w:delText>
          </w:r>
        </w:del>
      </w:moveFrom>
    </w:p>
    <w:p w14:paraId="12D0BA50" w14:textId="2B91FFC7" w:rsidR="00F01E26" w:rsidRPr="00485A64" w:rsidDel="005F0EDD" w:rsidRDefault="00863322" w:rsidP="00485A64">
      <w:pPr>
        <w:spacing w:after="120" w:line="360" w:lineRule="auto"/>
        <w:ind w:firstLine="720"/>
        <w:jc w:val="both"/>
        <w:rPr>
          <w:del w:id="1267" w:author="Vihari Réka" w:date="2018-11-30T23:50:00Z"/>
          <w:moveFrom w:id="1268" w:author="Vihari Réka" w:date="2018-11-24T13:50:00Z"/>
          <w:rFonts w:cs="Times New Roman"/>
        </w:rPr>
        <w:pPrChange w:id="1269" w:author="Vihari Réka" w:date="2018-12-01T00:21:00Z">
          <w:pPr>
            <w:spacing w:after="120" w:line="360" w:lineRule="auto"/>
            <w:ind w:firstLine="720"/>
            <w:jc w:val="both"/>
          </w:pPr>
        </w:pPrChange>
      </w:pPr>
      <w:moveFrom w:id="1270" w:author="Vihari Réka" w:date="2018-11-24T13:50:00Z">
        <w:del w:id="1271" w:author="Vihari Réka" w:date="2018-11-30T23:50:00Z">
          <w:r w:rsidRPr="00485A64" w:rsidDel="005F0EDD">
            <w:rPr>
              <w:rFonts w:cs="Times New Roman"/>
            </w:rPr>
            <w:delText xml:space="preserve">Itt az esemény programjairól kaphatunk információkat. Alapvetően a mai dátumhoz tartozó eseményeket látjuk időpont szerint, de lehetőségünk van bármely nap eseményeinek kiválasztására. </w:delText>
          </w:r>
        </w:del>
      </w:moveFrom>
    </w:p>
    <w:p w14:paraId="6C884D53" w14:textId="48940D4E" w:rsidR="000C2809" w:rsidRPr="00485A64" w:rsidDel="005F0EDD" w:rsidRDefault="00863322" w:rsidP="00485A64">
      <w:pPr>
        <w:spacing w:after="120" w:line="360" w:lineRule="auto"/>
        <w:ind w:firstLine="720"/>
        <w:jc w:val="both"/>
        <w:rPr>
          <w:del w:id="1272" w:author="Vihari Réka" w:date="2018-11-30T23:50:00Z"/>
          <w:moveFrom w:id="1273" w:author="Vihari Réka" w:date="2018-11-24T13:50:00Z"/>
          <w:rFonts w:cs="Times New Roman"/>
        </w:rPr>
        <w:pPrChange w:id="1274" w:author="Vihari Réka" w:date="2018-12-01T00:21:00Z">
          <w:pPr>
            <w:spacing w:after="120" w:line="360" w:lineRule="auto"/>
            <w:ind w:firstLine="720"/>
            <w:jc w:val="both"/>
          </w:pPr>
        </w:pPrChange>
      </w:pPr>
      <w:moveFrom w:id="1275" w:author="Vihari Réka" w:date="2018-11-24T13:50:00Z">
        <w:del w:id="1276" w:author="Vihari Réka" w:date="2018-11-30T23:50:00Z">
          <w:r w:rsidRPr="00485A64" w:rsidDel="005F0EDD">
            <w:rPr>
              <w:rFonts w:cs="Times New Roman"/>
            </w:rPr>
            <w:delText xml:space="preserve">Az eseményekhez képek, időpont, név és leírás tartozik, melyeket az alkalmazás a szerver oldalról tölt be, így ott bármikor változtathatjuk </w:delText>
          </w:r>
          <w:r w:rsidR="002275D6" w:rsidRPr="00485A64" w:rsidDel="005F0EDD">
            <w:rPr>
              <w:rFonts w:cs="Times New Roman"/>
            </w:rPr>
            <w:delText xml:space="preserve">onnan </w:delText>
          </w:r>
          <w:r w:rsidRPr="00485A64" w:rsidDel="005F0EDD">
            <w:rPr>
              <w:rFonts w:cs="Times New Roman"/>
            </w:rPr>
            <w:delText xml:space="preserve">őket.  </w:delText>
          </w:r>
          <w:r w:rsidR="000C2809" w:rsidRPr="00485A64" w:rsidDel="005F0EDD">
            <w:rPr>
              <w:rFonts w:cs="Times New Roman"/>
            </w:rPr>
            <w:delText>A lokáció ikon megnyomásával az alkalmazás megnyitja az Apple beépített térkép alkalmazását, mely megmutatja az esemény pontos címét és így lehetőségünk van útvonalat tervezni az adott programhoz.</w:delText>
          </w:r>
        </w:del>
      </w:moveFrom>
    </w:p>
    <w:p w14:paraId="440B672F" w14:textId="12A77A2A" w:rsidR="00863322" w:rsidRPr="004D1EE9" w:rsidDel="005F0EDD" w:rsidRDefault="000C2809" w:rsidP="00485A64">
      <w:pPr>
        <w:spacing w:after="120" w:line="360" w:lineRule="auto"/>
        <w:ind w:firstLine="720"/>
        <w:jc w:val="both"/>
        <w:rPr>
          <w:del w:id="1277" w:author="Vihari Réka" w:date="2018-11-30T23:50:00Z"/>
          <w:moveFrom w:id="1278" w:author="Vihari Réka" w:date="2018-11-24T13:50:00Z"/>
          <w:rFonts w:cs="Times New Roman"/>
        </w:rPr>
        <w:pPrChange w:id="1279" w:author="Vihari Réka" w:date="2018-12-01T00:21:00Z">
          <w:pPr>
            <w:spacing w:after="120" w:line="360" w:lineRule="auto"/>
            <w:ind w:firstLine="720"/>
            <w:jc w:val="both"/>
          </w:pPr>
        </w:pPrChange>
      </w:pPr>
      <w:moveFrom w:id="1280" w:author="Vihari Réka" w:date="2018-11-24T13:50:00Z">
        <w:del w:id="1281" w:author="Vihari Réka" w:date="2018-11-30T23:50:00Z">
          <w:r w:rsidRPr="00485A64" w:rsidDel="005F0EDD">
            <w:rPr>
              <w:rFonts w:cs="Times New Roman"/>
            </w:rPr>
            <w:delText>A jobb felső sarokban található Ma gombbal pedig bármikor visszaugorhatunk a mai nap programtervére.</w:delText>
          </w:r>
        </w:del>
      </w:moveFrom>
    </w:p>
    <w:p w14:paraId="04823DA2" w14:textId="12B31537" w:rsidR="00F01E26" w:rsidRPr="00485A64" w:rsidDel="005F0EDD" w:rsidRDefault="00F01E26" w:rsidP="00485A64">
      <w:pPr>
        <w:spacing w:after="120" w:line="360" w:lineRule="auto"/>
        <w:ind w:firstLine="720"/>
        <w:jc w:val="both"/>
        <w:rPr>
          <w:del w:id="1282" w:author="Vihari Réka" w:date="2018-11-30T23:50:00Z"/>
          <w:moveFrom w:id="1283" w:author="Vihari Réka" w:date="2018-11-24T13:50:00Z"/>
          <w:rFonts w:cs="Times New Roman"/>
        </w:rPr>
        <w:pPrChange w:id="1284" w:author="Vihari Réka" w:date="2018-12-01T00:21:00Z">
          <w:pPr>
            <w:jc w:val="center"/>
          </w:pPr>
        </w:pPrChange>
      </w:pPr>
      <w:moveFrom w:id="1285" w:author="Vihari Réka" w:date="2018-11-24T13:50:00Z">
        <w:del w:id="1286" w:author="Vihari Réka" w:date="2018-11-30T23:50:00Z">
          <w:r w:rsidRPr="00485A64" w:rsidDel="005F0EDD">
            <w:rPr>
              <w:rFonts w:cs="Times New Roman"/>
              <w:rPrChange w:id="1287" w:author="Vihari Réka" w:date="2018-12-01T00:21:00Z">
                <w:rPr>
                  <w:noProof/>
                </w:rPr>
              </w:rPrChange>
            </w:rPr>
            <w:drawing>
              <wp:inline distT="0" distB="0" distL="0" distR="0" wp14:anchorId="0A7E7957" wp14:editId="3101AF16">
                <wp:extent cx="2257812" cy="3908762"/>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pernyőfotó 2018-11-13 - 23.57.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61842" cy="3915738"/>
                        </a:xfrm>
                        <a:prstGeom prst="rect">
                          <a:avLst/>
                        </a:prstGeom>
                      </pic:spPr>
                    </pic:pic>
                  </a:graphicData>
                </a:graphic>
              </wp:inline>
            </w:drawing>
          </w:r>
        </w:del>
      </w:moveFrom>
    </w:p>
    <w:p w14:paraId="1383353D" w14:textId="7B41929A" w:rsidR="00F01E26" w:rsidRPr="00485A64" w:rsidDel="005F0EDD" w:rsidRDefault="00F01E26" w:rsidP="00485A64">
      <w:pPr>
        <w:spacing w:after="120" w:line="360" w:lineRule="auto"/>
        <w:ind w:firstLine="720"/>
        <w:jc w:val="both"/>
        <w:rPr>
          <w:del w:id="1288" w:author="Vihari Réka" w:date="2018-11-30T23:50:00Z"/>
          <w:moveFrom w:id="1289" w:author="Vihari Réka" w:date="2018-11-24T13:50:00Z"/>
          <w:rFonts w:cs="Times New Roman"/>
        </w:rPr>
        <w:pPrChange w:id="1290" w:author="Vihari Réka" w:date="2018-12-01T00:21:00Z">
          <w:pPr/>
        </w:pPrChange>
      </w:pPr>
      <w:moveFrom w:id="1291" w:author="Vihari Réka" w:date="2018-11-24T13:50:00Z">
        <w:del w:id="1292" w:author="Vihari Réka" w:date="2018-11-30T23:50:00Z">
          <w:r w:rsidRPr="00485A64" w:rsidDel="005F0EDD">
            <w:rPr>
              <w:rFonts w:cs="Times New Roman"/>
            </w:rPr>
            <w:delText xml:space="preserve"> </w:delText>
          </w:r>
        </w:del>
      </w:moveFrom>
    </w:p>
    <w:p w14:paraId="2B9E2048" w14:textId="1DA223EB" w:rsidR="000C2809" w:rsidRPr="00485A64" w:rsidDel="005F0EDD" w:rsidRDefault="000C2809" w:rsidP="00485A64">
      <w:pPr>
        <w:spacing w:after="120" w:line="360" w:lineRule="auto"/>
        <w:ind w:firstLine="720"/>
        <w:jc w:val="both"/>
        <w:rPr>
          <w:del w:id="1293" w:author="Vihari Réka" w:date="2018-11-30T23:50:00Z"/>
          <w:moveFrom w:id="1294" w:author="Vihari Réka" w:date="2018-11-24T13:50:00Z"/>
          <w:rFonts w:cs="Times New Roman"/>
          <w:rPrChange w:id="1295" w:author="Vihari Réka" w:date="2018-12-01T00:21:00Z">
            <w:rPr>
              <w:del w:id="1296" w:author="Vihari Réka" w:date="2018-11-30T23:50:00Z"/>
              <w:moveFrom w:id="1297" w:author="Vihari Réka" w:date="2018-11-24T13:50:00Z"/>
              <w:rFonts w:cs="Arial"/>
              <w:b/>
              <w:bCs/>
              <w:sz w:val="28"/>
              <w:szCs w:val="26"/>
            </w:rPr>
          </w:rPrChange>
        </w:rPr>
        <w:pPrChange w:id="1298" w:author="Vihari Réka" w:date="2018-12-01T00:21:00Z">
          <w:pPr/>
        </w:pPrChange>
      </w:pPr>
      <w:moveFrom w:id="1299" w:author="Vihari Réka" w:date="2018-11-24T13:50:00Z">
        <w:del w:id="1300" w:author="Vihari Réka" w:date="2018-11-30T23:50:00Z">
          <w:r w:rsidRPr="00485A64" w:rsidDel="005F0EDD">
            <w:rPr>
              <w:rFonts w:cs="Times New Roman"/>
              <w:rPrChange w:id="1301" w:author="Vihari Réka" w:date="2018-12-01T00:21:00Z">
                <w:rPr>
                  <w:rFonts w:cs="Arial"/>
                  <w:b/>
                  <w:bCs/>
                  <w:sz w:val="28"/>
                  <w:szCs w:val="26"/>
                </w:rPr>
              </w:rPrChange>
            </w:rPr>
            <w:delText>3.1.4. Helyzet</w:delText>
          </w:r>
        </w:del>
      </w:moveFrom>
    </w:p>
    <w:p w14:paraId="6C4929B1" w14:textId="7048BF84" w:rsidR="000C2809" w:rsidRPr="00485A64" w:rsidDel="005F0EDD" w:rsidRDefault="000C2809" w:rsidP="00485A64">
      <w:pPr>
        <w:spacing w:after="120" w:line="360" w:lineRule="auto"/>
        <w:ind w:firstLine="720"/>
        <w:jc w:val="both"/>
        <w:rPr>
          <w:del w:id="1302" w:author="Vihari Réka" w:date="2018-11-30T23:50:00Z"/>
          <w:moveFrom w:id="1303" w:author="Vihari Réka" w:date="2018-11-24T13:50:00Z"/>
          <w:rFonts w:cs="Times New Roman"/>
        </w:rPr>
        <w:pPrChange w:id="1304" w:author="Vihari Réka" w:date="2018-12-01T00:21:00Z">
          <w:pPr/>
        </w:pPrChange>
      </w:pPr>
    </w:p>
    <w:p w14:paraId="4DD16CB4" w14:textId="1985F237" w:rsidR="002F2749" w:rsidRPr="00485A64" w:rsidDel="005F0EDD" w:rsidRDefault="000C2809" w:rsidP="00485A64">
      <w:pPr>
        <w:spacing w:after="120" w:line="360" w:lineRule="auto"/>
        <w:ind w:firstLine="720"/>
        <w:jc w:val="both"/>
        <w:rPr>
          <w:del w:id="1305" w:author="Vihari Réka" w:date="2018-11-30T23:50:00Z"/>
          <w:moveFrom w:id="1306" w:author="Vihari Réka" w:date="2018-11-24T13:50:00Z"/>
          <w:rFonts w:cs="Times New Roman"/>
        </w:rPr>
        <w:pPrChange w:id="1307" w:author="Vihari Réka" w:date="2018-12-01T00:21:00Z">
          <w:pPr>
            <w:spacing w:after="120" w:line="360" w:lineRule="auto"/>
            <w:ind w:firstLine="720"/>
            <w:jc w:val="both"/>
          </w:pPr>
        </w:pPrChange>
      </w:pPr>
      <w:moveFrom w:id="1308" w:author="Vihari Réka" w:date="2018-11-24T13:50:00Z">
        <w:del w:id="1309" w:author="Vihari Réka" w:date="2018-11-30T23:50:00Z">
          <w:r w:rsidRPr="00485A64" w:rsidDel="005F0EDD">
            <w:rPr>
              <w:rFonts w:cs="Times New Roman"/>
            </w:rPr>
            <w:delText xml:space="preserve">A </w:delText>
          </w:r>
          <w:r w:rsidR="001C5774" w:rsidRPr="00485A64" w:rsidDel="005F0EDD">
            <w:rPr>
              <w:rFonts w:cs="Times New Roman"/>
            </w:rPr>
            <w:delText>H</w:delText>
          </w:r>
          <w:r w:rsidRPr="00485A64" w:rsidDel="005F0EDD">
            <w:rPr>
              <w:rFonts w:cs="Times New Roman"/>
            </w:rPr>
            <w:delText xml:space="preserve">elyzet menüpontban láthatjuk a többi felhasználó, illetve saját helyzetünket. Itt csak azokat a felhasználókat láthatjuk, akik elfogadták lokációjuk megosztását az applikáció számára. </w:delText>
          </w:r>
          <w:r w:rsidR="002F2749" w:rsidRPr="00485A64" w:rsidDel="005F0EDD">
            <w:rPr>
              <w:rFonts w:cs="Times New Roman"/>
            </w:rPr>
            <w:delText xml:space="preserve">A felugró ablakban három lehetőség közül választhatnak, ami szerint megjelenik helyzetük. Az ,,Only While Using The App” opcióval csak akkor jelenik meg az alkalmazásban a lokációjuk, ha megvan nyitva készülékükön. Az ,,Always Allow” választással az applikáció számára mindig elérhető helyzetük. A ,,Don’t Allow” opcióval pedig egyáltalán nem jelennek meg az applikációban. </w:delText>
          </w:r>
        </w:del>
      </w:moveFrom>
    </w:p>
    <w:p w14:paraId="7644038A" w14:textId="307464C7" w:rsidR="002F2749" w:rsidRPr="00485A64" w:rsidDel="005F0EDD" w:rsidRDefault="002F2749" w:rsidP="00485A64">
      <w:pPr>
        <w:spacing w:after="120" w:line="360" w:lineRule="auto"/>
        <w:ind w:firstLine="720"/>
        <w:jc w:val="both"/>
        <w:rPr>
          <w:del w:id="1310" w:author="Vihari Réka" w:date="2018-11-30T23:50:00Z"/>
          <w:moveFrom w:id="1311" w:author="Vihari Réka" w:date="2018-11-24T13:50:00Z"/>
          <w:rFonts w:cs="Times New Roman"/>
        </w:rPr>
        <w:pPrChange w:id="1312" w:author="Vihari Réka" w:date="2018-12-01T00:21:00Z">
          <w:pPr>
            <w:spacing w:after="120" w:line="360" w:lineRule="auto"/>
            <w:ind w:firstLine="720"/>
            <w:jc w:val="both"/>
          </w:pPr>
        </w:pPrChange>
      </w:pPr>
      <w:moveFrom w:id="1313" w:author="Vihari Réka" w:date="2018-11-24T13:50:00Z">
        <w:del w:id="1314" w:author="Vihari Réka" w:date="2018-11-30T23:50:00Z">
          <w:r w:rsidRPr="00485A64" w:rsidDel="005F0EDD">
            <w:rPr>
              <w:rFonts w:cs="Times New Roman"/>
            </w:rPr>
            <w:delText>A felhasználók ikonjára kattintással részletesebb információt kaphatunk helyzetükről, illetve az infó gomb megnyomásával útvonalat tervezhetünk hozzájuk. Útvonalat egyszerre több felhasználóhoz is tervezhetünk, így az első célpont mindig az lesz akit elsőnek választottunk, majd új választásánál az alkalmazás az első célpont helyzetétől tervezi meg a következő célpontot. Ha az alkalmazásban nem osztjuk meg a helyzetünket, akkor útvonal tervezésére sincs lehetőség, mert a kiinduló pontnak mindig a saját lokációnknak kell lennie. Ezt a beállítást később a készülékünk Beállítások alkalmazásában bármikor módosíthatjuk.</w:delText>
          </w:r>
        </w:del>
      </w:moveFrom>
    </w:p>
    <w:p w14:paraId="2A48B048" w14:textId="7C4AE574" w:rsidR="002F2749" w:rsidRPr="00485A64" w:rsidDel="005F0EDD" w:rsidRDefault="002F2749" w:rsidP="00485A64">
      <w:pPr>
        <w:spacing w:after="120" w:line="360" w:lineRule="auto"/>
        <w:ind w:firstLine="720"/>
        <w:jc w:val="both"/>
        <w:rPr>
          <w:del w:id="1315" w:author="Vihari Réka" w:date="2018-11-30T23:50:00Z"/>
          <w:moveFrom w:id="1316" w:author="Vihari Réka" w:date="2018-11-24T13:50:00Z"/>
          <w:rFonts w:cs="Times New Roman"/>
        </w:rPr>
        <w:pPrChange w:id="1317" w:author="Vihari Réka" w:date="2018-12-01T00:21:00Z">
          <w:pPr>
            <w:spacing w:after="120" w:line="360" w:lineRule="auto"/>
            <w:ind w:firstLine="720"/>
            <w:jc w:val="both"/>
          </w:pPr>
        </w:pPrChange>
      </w:pPr>
      <w:moveFrom w:id="1318" w:author="Vihari Réka" w:date="2018-11-24T13:50:00Z">
        <w:del w:id="1319" w:author="Vihari Réka" w:date="2018-11-30T23:50:00Z">
          <w:r w:rsidRPr="00485A64" w:rsidDel="005F0EDD">
            <w:rPr>
              <w:rFonts w:cs="Times New Roman"/>
            </w:rPr>
            <w:delText>A jobb felső sarokban található Új gomb megnyomásával pedig törölhetjük az eddig kirajzolt útvonalakat.</w:delText>
          </w:r>
        </w:del>
      </w:moveFrom>
    </w:p>
    <w:p w14:paraId="419F8A68" w14:textId="79AB03D1" w:rsidR="000C2809" w:rsidRPr="00485A64" w:rsidDel="005F0EDD" w:rsidRDefault="000C2809" w:rsidP="00485A64">
      <w:pPr>
        <w:spacing w:after="120" w:line="360" w:lineRule="auto"/>
        <w:ind w:firstLine="720"/>
        <w:jc w:val="both"/>
        <w:rPr>
          <w:del w:id="1320" w:author="Vihari Réka" w:date="2018-11-30T23:50:00Z"/>
          <w:moveFrom w:id="1321" w:author="Vihari Réka" w:date="2018-11-24T13:50:00Z"/>
          <w:rFonts w:cs="Times New Roman"/>
        </w:rPr>
        <w:pPrChange w:id="1322" w:author="Vihari Réka" w:date="2018-12-01T00:21:00Z">
          <w:pPr/>
        </w:pPrChange>
      </w:pPr>
      <w:moveFrom w:id="1323" w:author="Vihari Réka" w:date="2018-11-24T13:50:00Z">
        <w:del w:id="1324" w:author="Vihari Réka" w:date="2018-11-30T23:50:00Z">
          <w:r w:rsidRPr="00485A64" w:rsidDel="005F0EDD">
            <w:rPr>
              <w:rFonts w:cs="Times New Roman"/>
              <w:rPrChange w:id="1325" w:author="Vihari Réka" w:date="2018-12-01T00:21:00Z">
                <w:rPr>
                  <w:noProof/>
                </w:rPr>
              </w:rPrChange>
            </w:rPr>
            <w:drawing>
              <wp:inline distT="0" distB="0" distL="0" distR="0" wp14:anchorId="28A6A67A" wp14:editId="1C4D54BD">
                <wp:extent cx="2832288" cy="4903304"/>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pernyőfotó 2018-11-14 - 9.30.5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2305" cy="4920646"/>
                        </a:xfrm>
                        <a:prstGeom prst="rect">
                          <a:avLst/>
                        </a:prstGeom>
                      </pic:spPr>
                    </pic:pic>
                  </a:graphicData>
                </a:graphic>
              </wp:inline>
            </w:drawing>
          </w:r>
          <w:r w:rsidRPr="00485A64" w:rsidDel="005F0EDD">
            <w:rPr>
              <w:rFonts w:cs="Times New Roman"/>
              <w:rPrChange w:id="1326" w:author="Vihari Réka" w:date="2018-12-01T00:21:00Z">
                <w:rPr>
                  <w:noProof/>
                </w:rPr>
              </w:rPrChange>
            </w:rPr>
            <w:drawing>
              <wp:inline distT="0" distB="0" distL="0" distR="0" wp14:anchorId="5DB895E6" wp14:editId="0D5B7E16">
                <wp:extent cx="2832288" cy="490330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épernyőfotó 2018-11-14 - 9.28.2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40529" cy="4917571"/>
                        </a:xfrm>
                        <a:prstGeom prst="rect">
                          <a:avLst/>
                        </a:prstGeom>
                      </pic:spPr>
                    </pic:pic>
                  </a:graphicData>
                </a:graphic>
              </wp:inline>
            </w:drawing>
          </w:r>
        </w:del>
      </w:moveFrom>
    </w:p>
    <w:p w14:paraId="208D7FDD" w14:textId="30BE6CE0" w:rsidR="001C5774" w:rsidRPr="00485A64" w:rsidDel="005F0EDD" w:rsidRDefault="001C5774" w:rsidP="00485A64">
      <w:pPr>
        <w:spacing w:after="120" w:line="360" w:lineRule="auto"/>
        <w:ind w:firstLine="720"/>
        <w:jc w:val="both"/>
        <w:rPr>
          <w:del w:id="1327" w:author="Vihari Réka" w:date="2018-11-30T23:50:00Z"/>
          <w:moveFrom w:id="1328" w:author="Vihari Réka" w:date="2018-11-24T13:50:00Z"/>
          <w:rFonts w:cs="Times New Roman"/>
        </w:rPr>
        <w:pPrChange w:id="1329" w:author="Vihari Réka" w:date="2018-12-01T00:21:00Z">
          <w:pPr/>
        </w:pPrChange>
      </w:pPr>
    </w:p>
    <w:p w14:paraId="6F6F1115" w14:textId="51682546" w:rsidR="001C5774" w:rsidRPr="00485A64" w:rsidDel="005F0EDD" w:rsidRDefault="001C5774" w:rsidP="00485A64">
      <w:pPr>
        <w:spacing w:after="120" w:line="360" w:lineRule="auto"/>
        <w:ind w:firstLine="720"/>
        <w:jc w:val="both"/>
        <w:rPr>
          <w:del w:id="1330" w:author="Vihari Réka" w:date="2018-11-30T23:50:00Z"/>
          <w:moveFrom w:id="1331" w:author="Vihari Réka" w:date="2018-11-24T13:50:00Z"/>
          <w:rFonts w:cs="Times New Roman"/>
          <w:rPrChange w:id="1332" w:author="Vihari Réka" w:date="2018-12-01T00:21:00Z">
            <w:rPr>
              <w:del w:id="1333" w:author="Vihari Réka" w:date="2018-11-30T23:50:00Z"/>
              <w:moveFrom w:id="1334" w:author="Vihari Réka" w:date="2018-11-24T13:50:00Z"/>
              <w:rFonts w:cs="Arial"/>
              <w:b/>
              <w:bCs/>
              <w:sz w:val="28"/>
              <w:szCs w:val="26"/>
            </w:rPr>
          </w:rPrChange>
        </w:rPr>
        <w:pPrChange w:id="1335" w:author="Vihari Réka" w:date="2018-12-01T00:21:00Z">
          <w:pPr/>
        </w:pPrChange>
      </w:pPr>
      <w:moveFrom w:id="1336" w:author="Vihari Réka" w:date="2018-11-24T13:50:00Z">
        <w:del w:id="1337" w:author="Vihari Réka" w:date="2018-11-30T23:50:00Z">
          <w:r w:rsidRPr="00485A64" w:rsidDel="005F0EDD">
            <w:rPr>
              <w:rFonts w:cs="Times New Roman"/>
              <w:rPrChange w:id="1338" w:author="Vihari Réka" w:date="2018-12-01T00:21:00Z">
                <w:rPr>
                  <w:rFonts w:cs="Arial"/>
                  <w:b/>
                  <w:bCs/>
                  <w:sz w:val="28"/>
                  <w:szCs w:val="26"/>
                </w:rPr>
              </w:rPrChange>
            </w:rPr>
            <w:delText xml:space="preserve">3.1.5 </w:delText>
          </w:r>
          <w:commentRangeStart w:id="1339"/>
          <w:r w:rsidRPr="00485A64" w:rsidDel="005F0EDD">
            <w:rPr>
              <w:rFonts w:cs="Times New Roman"/>
              <w:rPrChange w:id="1340" w:author="Vihari Réka" w:date="2018-12-01T00:21:00Z">
                <w:rPr>
                  <w:rFonts w:cs="Arial"/>
                  <w:b/>
                  <w:bCs/>
                  <w:sz w:val="28"/>
                  <w:szCs w:val="26"/>
                </w:rPr>
              </w:rPrChange>
            </w:rPr>
            <w:delText>Üzenetek</w:delText>
          </w:r>
          <w:commentRangeEnd w:id="1339"/>
          <w:r w:rsidR="006945D2" w:rsidRPr="00485A64" w:rsidDel="005F0EDD">
            <w:rPr>
              <w:rFonts w:cs="Times New Roman"/>
              <w:rPrChange w:id="1341" w:author="Vihari Réka" w:date="2018-12-01T00:21:00Z">
                <w:rPr>
                  <w:rStyle w:val="Jegyzethivatkozs"/>
                </w:rPr>
              </w:rPrChange>
            </w:rPr>
            <w:commentReference w:id="1339"/>
          </w:r>
        </w:del>
      </w:moveFrom>
    </w:p>
    <w:p w14:paraId="12EF3DA1" w14:textId="236ACA4B" w:rsidR="001C5774" w:rsidRPr="00485A64" w:rsidDel="005F0EDD" w:rsidRDefault="001C5774" w:rsidP="00485A64">
      <w:pPr>
        <w:spacing w:after="120" w:line="360" w:lineRule="auto"/>
        <w:ind w:firstLine="720"/>
        <w:jc w:val="both"/>
        <w:rPr>
          <w:del w:id="1342" w:author="Vihari Réka" w:date="2018-11-30T23:50:00Z"/>
          <w:moveFrom w:id="1343" w:author="Vihari Réka" w:date="2018-11-24T13:50:00Z"/>
          <w:rFonts w:cs="Times New Roman"/>
        </w:rPr>
        <w:pPrChange w:id="1344" w:author="Vihari Réka" w:date="2018-12-01T00:21:00Z">
          <w:pPr/>
        </w:pPrChange>
      </w:pPr>
    </w:p>
    <w:p w14:paraId="7F1C0BA5" w14:textId="606EE719" w:rsidR="001C5774" w:rsidRPr="00485A64" w:rsidDel="005F0EDD" w:rsidRDefault="001C5774" w:rsidP="00485A64">
      <w:pPr>
        <w:spacing w:after="120" w:line="360" w:lineRule="auto"/>
        <w:ind w:firstLine="720"/>
        <w:jc w:val="both"/>
        <w:rPr>
          <w:del w:id="1345" w:author="Vihari Réka" w:date="2018-11-30T23:50:00Z"/>
          <w:moveFrom w:id="1346" w:author="Vihari Réka" w:date="2018-11-24T13:50:00Z"/>
          <w:rFonts w:cs="Times New Roman"/>
        </w:rPr>
        <w:pPrChange w:id="1347" w:author="Vihari Réka" w:date="2018-12-01T00:21:00Z">
          <w:pPr>
            <w:spacing w:after="120" w:line="360" w:lineRule="auto"/>
            <w:ind w:firstLine="720"/>
            <w:jc w:val="both"/>
          </w:pPr>
        </w:pPrChange>
      </w:pPr>
      <w:moveFrom w:id="1348" w:author="Vihari Réka" w:date="2018-11-24T13:50:00Z">
        <w:del w:id="1349" w:author="Vihari Réka" w:date="2018-11-30T23:50:00Z">
          <w:r w:rsidRPr="00485A64" w:rsidDel="005F0EDD">
            <w:rPr>
              <w:rFonts w:cs="Times New Roman"/>
            </w:rPr>
            <w:delText xml:space="preserve">Az Üzenetek menüpont egy csoportos beszélgetést tartalmaz, melynek résztvevői a felhasználók. Ide küldhetnek a szervezők esetleges értesítéseket programváltozásokról, vagy kérdéseinkkel elérhetjük az összes résztvevőt. </w:delText>
          </w:r>
        </w:del>
      </w:moveFrom>
    </w:p>
    <w:p w14:paraId="71F7C80D" w14:textId="572C48FE" w:rsidR="001C5774" w:rsidRPr="00485A64" w:rsidDel="005F0EDD" w:rsidRDefault="001C5774" w:rsidP="00485A64">
      <w:pPr>
        <w:spacing w:after="120" w:line="360" w:lineRule="auto"/>
        <w:ind w:firstLine="720"/>
        <w:jc w:val="both"/>
        <w:rPr>
          <w:del w:id="1350" w:author="Vihari Réka" w:date="2018-11-30T23:50:00Z"/>
          <w:moveFrom w:id="1351" w:author="Vihari Réka" w:date="2018-11-24T13:50:00Z"/>
          <w:rFonts w:cs="Times New Roman"/>
        </w:rPr>
        <w:pPrChange w:id="1352" w:author="Vihari Réka" w:date="2018-12-01T00:21:00Z">
          <w:pPr>
            <w:spacing w:after="120" w:line="360" w:lineRule="auto"/>
            <w:ind w:firstLine="720"/>
            <w:jc w:val="both"/>
          </w:pPr>
        </w:pPrChange>
      </w:pPr>
      <w:moveFrom w:id="1353" w:author="Vihari Réka" w:date="2018-11-24T13:50:00Z">
        <w:del w:id="1354" w:author="Vihari Réka" w:date="2018-11-30T23:50:00Z">
          <w:r w:rsidRPr="00485A64" w:rsidDel="005F0EDD">
            <w:rPr>
              <w:rFonts w:cs="Times New Roman"/>
            </w:rPr>
            <w:delText xml:space="preserve">Az elküldött üzenet tartalmazza a feladó nevét, illetve a küldés idejét. A képernyő lefele húzásával van lehetőségünk ráfrissíteni az érkezett üzenetekre. </w:delText>
          </w:r>
        </w:del>
      </w:moveFrom>
    </w:p>
    <w:p w14:paraId="49C29887" w14:textId="6701EB27" w:rsidR="001C5774" w:rsidRPr="00485A64" w:rsidDel="005F0EDD" w:rsidRDefault="001C5774" w:rsidP="00485A64">
      <w:pPr>
        <w:spacing w:after="120" w:line="360" w:lineRule="auto"/>
        <w:ind w:firstLine="720"/>
        <w:jc w:val="both"/>
        <w:rPr>
          <w:del w:id="1355" w:author="Vihari Réka" w:date="2018-11-30T23:50:00Z"/>
          <w:moveFrom w:id="1356" w:author="Vihari Réka" w:date="2018-11-24T13:50:00Z"/>
          <w:rFonts w:cs="Times New Roman"/>
        </w:rPr>
        <w:pPrChange w:id="1357" w:author="Vihari Réka" w:date="2018-12-01T00:21:00Z">
          <w:pPr>
            <w:jc w:val="center"/>
          </w:pPr>
        </w:pPrChange>
      </w:pPr>
      <w:moveFrom w:id="1358" w:author="Vihari Réka" w:date="2018-11-24T13:50:00Z">
        <w:del w:id="1359" w:author="Vihari Réka" w:date="2018-11-30T23:50:00Z">
          <w:r w:rsidRPr="00485A64" w:rsidDel="005F0EDD">
            <w:rPr>
              <w:rFonts w:cs="Times New Roman"/>
              <w:rPrChange w:id="1360" w:author="Vihari Réka" w:date="2018-12-01T00:21:00Z">
                <w:rPr>
                  <w:noProof/>
                </w:rPr>
              </w:rPrChange>
            </w:rPr>
            <w:drawing>
              <wp:inline distT="0" distB="0" distL="0" distR="0" wp14:anchorId="0A00CA31" wp14:editId="5B59761E">
                <wp:extent cx="2557669" cy="442788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épernyőfotó 2018-11-14 - 9.47.2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5409" cy="4441279"/>
                        </a:xfrm>
                        <a:prstGeom prst="rect">
                          <a:avLst/>
                        </a:prstGeom>
                      </pic:spPr>
                    </pic:pic>
                  </a:graphicData>
                </a:graphic>
              </wp:inline>
            </w:drawing>
          </w:r>
        </w:del>
      </w:moveFrom>
    </w:p>
    <w:p w14:paraId="49624BFC" w14:textId="4FA722FD" w:rsidR="001C5774" w:rsidRPr="00485A64" w:rsidDel="005F0EDD" w:rsidRDefault="001C5774" w:rsidP="00485A64">
      <w:pPr>
        <w:spacing w:after="120" w:line="360" w:lineRule="auto"/>
        <w:ind w:firstLine="720"/>
        <w:jc w:val="both"/>
        <w:rPr>
          <w:del w:id="1361" w:author="Vihari Réka" w:date="2018-11-30T23:50:00Z"/>
          <w:moveFrom w:id="1362" w:author="Vihari Réka" w:date="2018-11-24T13:50:00Z"/>
          <w:rFonts w:cs="Times New Roman"/>
        </w:rPr>
        <w:pPrChange w:id="1363" w:author="Vihari Réka" w:date="2018-12-01T00:21:00Z">
          <w:pPr/>
        </w:pPrChange>
      </w:pPr>
    </w:p>
    <w:p w14:paraId="5B09CD53" w14:textId="59F62C5C" w:rsidR="001C5774" w:rsidRPr="00485A64" w:rsidDel="005F0EDD" w:rsidRDefault="001C5774" w:rsidP="00485A64">
      <w:pPr>
        <w:spacing w:after="120" w:line="360" w:lineRule="auto"/>
        <w:ind w:firstLine="720"/>
        <w:jc w:val="both"/>
        <w:rPr>
          <w:del w:id="1364" w:author="Vihari Réka" w:date="2018-11-30T23:50:00Z"/>
          <w:moveFrom w:id="1365" w:author="Vihari Réka" w:date="2018-11-24T13:50:00Z"/>
          <w:rFonts w:cs="Times New Roman"/>
          <w:rPrChange w:id="1366" w:author="Vihari Réka" w:date="2018-12-01T00:21:00Z">
            <w:rPr>
              <w:del w:id="1367" w:author="Vihari Réka" w:date="2018-11-30T23:50:00Z"/>
              <w:moveFrom w:id="1368" w:author="Vihari Réka" w:date="2018-11-24T13:50:00Z"/>
              <w:rFonts w:cs="Arial"/>
              <w:b/>
              <w:bCs/>
              <w:sz w:val="28"/>
              <w:szCs w:val="26"/>
            </w:rPr>
          </w:rPrChange>
        </w:rPr>
        <w:pPrChange w:id="1369" w:author="Vihari Réka" w:date="2018-12-01T00:21:00Z">
          <w:pPr/>
        </w:pPrChange>
      </w:pPr>
      <w:moveFrom w:id="1370" w:author="Vihari Réka" w:date="2018-11-24T13:50:00Z">
        <w:del w:id="1371" w:author="Vihari Réka" w:date="2018-11-30T23:50:00Z">
          <w:r w:rsidRPr="00485A64" w:rsidDel="005F0EDD">
            <w:rPr>
              <w:rFonts w:cs="Times New Roman"/>
              <w:rPrChange w:id="1372" w:author="Vihari Réka" w:date="2018-12-01T00:21:00Z">
                <w:rPr>
                  <w:rFonts w:cs="Arial"/>
                  <w:b/>
                  <w:bCs/>
                  <w:sz w:val="28"/>
                  <w:szCs w:val="26"/>
                </w:rPr>
              </w:rPrChange>
            </w:rPr>
            <w:delText>3.1.6 Leírás</w:delText>
          </w:r>
        </w:del>
      </w:moveFrom>
    </w:p>
    <w:p w14:paraId="2216CDA2" w14:textId="5410A734" w:rsidR="001C5774" w:rsidRPr="00485A64" w:rsidDel="005F0EDD" w:rsidRDefault="001C5774" w:rsidP="00485A64">
      <w:pPr>
        <w:spacing w:after="120" w:line="360" w:lineRule="auto"/>
        <w:ind w:firstLine="720"/>
        <w:jc w:val="both"/>
        <w:rPr>
          <w:del w:id="1373" w:author="Vihari Réka" w:date="2018-11-30T23:50:00Z"/>
          <w:moveFrom w:id="1374" w:author="Vihari Réka" w:date="2018-11-24T13:50:00Z"/>
          <w:rFonts w:cs="Times New Roman"/>
        </w:rPr>
        <w:pPrChange w:id="1375" w:author="Vihari Réka" w:date="2018-12-01T00:21:00Z">
          <w:pPr/>
        </w:pPrChange>
      </w:pPr>
    </w:p>
    <w:p w14:paraId="5FDB8994" w14:textId="679AE7E3" w:rsidR="001C5774" w:rsidRPr="00485A64" w:rsidDel="005F0EDD" w:rsidRDefault="001C5774" w:rsidP="00485A64">
      <w:pPr>
        <w:spacing w:after="120" w:line="360" w:lineRule="auto"/>
        <w:ind w:firstLine="720"/>
        <w:jc w:val="both"/>
        <w:rPr>
          <w:del w:id="1376" w:author="Vihari Réka" w:date="2018-11-30T23:50:00Z"/>
          <w:moveFrom w:id="1377" w:author="Vihari Réka" w:date="2018-11-24T13:50:00Z"/>
          <w:rFonts w:cs="Times New Roman"/>
        </w:rPr>
        <w:pPrChange w:id="1378" w:author="Vihari Réka" w:date="2018-12-01T00:21:00Z">
          <w:pPr>
            <w:spacing w:after="120" w:line="360" w:lineRule="auto"/>
            <w:ind w:firstLine="720"/>
            <w:jc w:val="both"/>
          </w:pPr>
        </w:pPrChange>
      </w:pPr>
      <w:moveFrom w:id="1379" w:author="Vihari Réka" w:date="2018-11-24T13:50:00Z">
        <w:del w:id="1380" w:author="Vihari Réka" w:date="2018-11-30T23:50:00Z">
          <w:r w:rsidRPr="00485A64" w:rsidDel="005F0EDD">
            <w:rPr>
              <w:rFonts w:cs="Times New Roman"/>
            </w:rPr>
            <w:delText xml:space="preserve">Az utolsó Leírás menüpontban az eseményhez kapcsolódó további információkat érhetünk el. Itt találhatjuk meg az esemény leírását, vagy az eseményhez kapcsolódó egyéb tevékenységeket. Ilyen lehet például egy bicikli túrán a pontverseny. </w:delText>
          </w:r>
        </w:del>
      </w:moveFrom>
    </w:p>
    <w:p w14:paraId="0439E8C8" w14:textId="3CBEE567" w:rsidR="001C5774" w:rsidRPr="00485A64" w:rsidDel="005F0EDD" w:rsidRDefault="001C5774" w:rsidP="00485A64">
      <w:pPr>
        <w:spacing w:after="120" w:line="360" w:lineRule="auto"/>
        <w:ind w:firstLine="720"/>
        <w:jc w:val="both"/>
        <w:rPr>
          <w:del w:id="1381" w:author="Vihari Réka" w:date="2018-11-30T23:50:00Z"/>
          <w:moveFrom w:id="1382" w:author="Vihari Réka" w:date="2018-11-24T13:50:00Z"/>
          <w:rFonts w:cs="Times New Roman"/>
        </w:rPr>
        <w:pPrChange w:id="1383" w:author="Vihari Réka" w:date="2018-12-01T00:21:00Z">
          <w:pPr>
            <w:spacing w:after="120" w:line="360" w:lineRule="auto"/>
            <w:ind w:firstLine="720"/>
            <w:jc w:val="both"/>
          </w:pPr>
        </w:pPrChange>
      </w:pPr>
      <w:moveFrom w:id="1384" w:author="Vihari Réka" w:date="2018-11-24T13:50:00Z">
        <w:del w:id="1385" w:author="Vihari Réka" w:date="2018-11-30T23:50:00Z">
          <w:r w:rsidRPr="00485A64" w:rsidDel="005F0EDD">
            <w:rPr>
              <w:rFonts w:cs="Times New Roman"/>
            </w:rPr>
            <w:delText xml:space="preserve">Itt felhasználói interakcióra nincs lehetőségünk, csak részletesebb információkat kaphatunk a programról. </w:delText>
          </w:r>
        </w:del>
      </w:moveFrom>
    </w:p>
    <w:moveFromRangeEnd w:id="1131"/>
    <w:p w14:paraId="3CA3F75B" w14:textId="5AFFD17A" w:rsidR="001C5774" w:rsidRPr="00485A64" w:rsidRDefault="001C5774" w:rsidP="00485A64">
      <w:pPr>
        <w:spacing w:after="120" w:line="360" w:lineRule="auto"/>
        <w:ind w:firstLine="720"/>
        <w:jc w:val="both"/>
        <w:rPr>
          <w:rFonts w:cs="Times New Roman"/>
        </w:rPr>
        <w:pPrChange w:id="1386" w:author="Vihari Réka" w:date="2018-12-01T00:21:00Z">
          <w:pPr>
            <w:jc w:val="center"/>
          </w:pPr>
        </w:pPrChange>
      </w:pPr>
      <w:del w:id="1387" w:author="Vihari Réka" w:date="2018-11-24T13:54:00Z">
        <w:r w:rsidRPr="00485A64" w:rsidDel="001B07CF">
          <w:rPr>
            <w:rFonts w:cs="Times New Roman"/>
            <w:rPrChange w:id="1388" w:author="Vihari Réka" w:date="2018-12-01T00:21:00Z">
              <w:rPr>
                <w:noProof/>
              </w:rPr>
            </w:rPrChange>
          </w:rPr>
          <w:drawing>
            <wp:inline distT="0" distB="0" distL="0" distR="0" wp14:anchorId="12153F35" wp14:editId="23142D0F">
              <wp:extent cx="2385391" cy="412963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pernyőfotó 2018-11-14 - 9.49.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7260" cy="4150177"/>
                      </a:xfrm>
                      <a:prstGeom prst="rect">
                        <a:avLst/>
                      </a:prstGeom>
                    </pic:spPr>
                  </pic:pic>
                </a:graphicData>
              </a:graphic>
            </wp:inline>
          </w:drawing>
        </w:r>
      </w:del>
    </w:p>
    <w:p w14:paraId="79552876" w14:textId="21DE1527" w:rsidR="00A471C6" w:rsidRDefault="00A471C6" w:rsidP="00B51D2C">
      <w:pPr>
        <w:pStyle w:val="Cmsor1"/>
        <w:keepLines w:val="0"/>
        <w:pageBreakBefore/>
        <w:numPr>
          <w:ilvl w:val="0"/>
          <w:numId w:val="33"/>
        </w:numPr>
        <w:spacing w:before="360" w:after="480" w:line="360" w:lineRule="auto"/>
        <w:jc w:val="both"/>
        <w:rPr>
          <w:ins w:id="1389" w:author="Vihari Réka" w:date="2018-11-30T21:20:00Z"/>
          <w:rFonts w:ascii="Times New Roman" w:eastAsia="Times New Roman" w:hAnsi="Times New Roman" w:cs="Arial"/>
          <w:color w:val="auto"/>
          <w:kern w:val="32"/>
          <w:sz w:val="36"/>
          <w:szCs w:val="32"/>
        </w:rPr>
        <w:pPrChange w:id="1390" w:author="Vihari Réka" w:date="2018-11-30T21:32:00Z">
          <w:pPr>
            <w:pStyle w:val="Cmsor1"/>
            <w:keepLines w:val="0"/>
            <w:pageBreakBefore/>
            <w:numPr>
              <w:numId w:val="15"/>
            </w:numPr>
            <w:spacing w:before="360" w:after="480" w:line="360" w:lineRule="auto"/>
            <w:jc w:val="both"/>
          </w:pPr>
        </w:pPrChange>
      </w:pPr>
      <w:bookmarkStart w:id="1391" w:name="_Toc531377892"/>
      <w:r w:rsidRPr="005F6762">
        <w:rPr>
          <w:rFonts w:ascii="Times New Roman" w:eastAsia="Times New Roman" w:hAnsi="Times New Roman" w:cs="Arial"/>
          <w:color w:val="auto"/>
          <w:kern w:val="32"/>
          <w:sz w:val="36"/>
          <w:szCs w:val="32"/>
        </w:rPr>
        <w:lastRenderedPageBreak/>
        <w:t>Technológiák ismertetése</w:t>
      </w:r>
      <w:bookmarkEnd w:id="1391"/>
    </w:p>
    <w:p w14:paraId="0A88B961" w14:textId="22DDED93" w:rsidR="004D20DC" w:rsidRDefault="00B51D2C" w:rsidP="00B51D2C">
      <w:pPr>
        <w:pStyle w:val="Cmsor2"/>
        <w:rPr>
          <w:ins w:id="1392" w:author="Vihari Réka" w:date="2018-11-30T21:20:00Z"/>
        </w:rPr>
        <w:pPrChange w:id="1393" w:author="Vihari Réka" w:date="2018-11-30T21:33:00Z">
          <w:pPr>
            <w:pStyle w:val="Cmsor1"/>
            <w:keepLines w:val="0"/>
            <w:pageBreakBefore/>
            <w:numPr>
              <w:numId w:val="15"/>
            </w:numPr>
            <w:spacing w:before="360" w:after="480" w:line="360" w:lineRule="auto"/>
            <w:jc w:val="both"/>
          </w:pPr>
        </w:pPrChange>
      </w:pPr>
      <w:bookmarkStart w:id="1394" w:name="_Toc531377893"/>
      <w:ins w:id="1395" w:author="Vihari Réka" w:date="2018-11-30T21:31:00Z">
        <w:r>
          <w:t xml:space="preserve">4.1 </w:t>
        </w:r>
      </w:ins>
      <w:ins w:id="1396" w:author="Vihari Réka" w:date="2018-11-30T21:20:00Z">
        <w:r w:rsidR="004D20DC">
          <w:t>Verziókezelés</w:t>
        </w:r>
        <w:bookmarkEnd w:id="1394"/>
      </w:ins>
    </w:p>
    <w:p w14:paraId="21EE889E" w14:textId="56FBD696" w:rsidR="004D20DC" w:rsidRDefault="004D20DC" w:rsidP="004D20DC">
      <w:pPr>
        <w:pStyle w:val="Listaszerbekezds"/>
        <w:ind w:left="1080"/>
        <w:rPr>
          <w:ins w:id="1397" w:author="Vihari Réka" w:date="2018-11-30T21:20:00Z"/>
        </w:rPr>
        <w:pPrChange w:id="1398" w:author="Vihari Réka" w:date="2018-11-30T21:20:00Z">
          <w:pPr>
            <w:pStyle w:val="Cmsor1"/>
            <w:keepLines w:val="0"/>
            <w:pageBreakBefore/>
            <w:numPr>
              <w:numId w:val="15"/>
            </w:numPr>
            <w:spacing w:before="360" w:after="480" w:line="360" w:lineRule="auto"/>
            <w:jc w:val="both"/>
          </w:pPr>
        </w:pPrChange>
      </w:pPr>
    </w:p>
    <w:p w14:paraId="184856BE" w14:textId="77777777" w:rsidR="004D20DC" w:rsidRPr="00863703" w:rsidRDefault="004D20DC" w:rsidP="004D20DC">
      <w:pPr>
        <w:spacing w:after="120" w:line="360" w:lineRule="auto"/>
        <w:ind w:firstLine="720"/>
        <w:jc w:val="both"/>
        <w:rPr>
          <w:ins w:id="1399" w:author="Vihari Réka" w:date="2018-11-30T21:20:00Z"/>
          <w:rFonts w:cs="Times New Roman"/>
        </w:rPr>
      </w:pPr>
      <w:commentRangeStart w:id="1400"/>
      <w:ins w:id="1401" w:author="Vihari Réka" w:date="2018-11-30T21:20:00Z">
        <w:r w:rsidRPr="00863703">
          <w:rPr>
            <w:rFonts w:cs="Times New Roman"/>
          </w:rPr>
          <w:t>Fejlesztés közben nagy segítséget nyújt a verziókezelés haszn</w:t>
        </w:r>
        <w:r>
          <w:rPr>
            <w:rFonts w:cs="Times New Roman"/>
          </w:rPr>
          <w:t xml:space="preserve">álata. Ehhez segítségül a </w:t>
        </w:r>
        <w:proofErr w:type="spellStart"/>
        <w:r>
          <w:rPr>
            <w:rFonts w:cs="Times New Roman"/>
          </w:rPr>
          <w:t>Git</w:t>
        </w:r>
        <w:proofErr w:type="spellEnd"/>
        <w:r>
          <w:rPr>
            <w:rFonts w:cs="Times New Roman"/>
          </w:rPr>
          <w:t>-e</w:t>
        </w:r>
        <w:r w:rsidRPr="00B16664">
          <w:rPr>
            <w:rFonts w:cs="Times New Roman"/>
          </w:rPr>
          <w:t>t hívtam</w:t>
        </w:r>
        <w:r>
          <w:rPr>
            <w:rFonts w:cs="Times New Roman"/>
          </w:rPr>
          <w:t xml:space="preserve">. A hozzá tartozó </w:t>
        </w:r>
        <w:proofErr w:type="spellStart"/>
        <w:r>
          <w:rPr>
            <w:rFonts w:cs="Times New Roman"/>
          </w:rPr>
          <w:t>GitHub</w:t>
        </w:r>
        <w:proofErr w:type="spellEnd"/>
        <w:r w:rsidRPr="00863703">
          <w:rPr>
            <w:rFonts w:cs="Times New Roman"/>
          </w:rPr>
          <w:t xml:space="preserve"> kódok tárolására alkalmas platform. A </w:t>
        </w:r>
        <w:r w:rsidRPr="00863703">
          <w:rPr>
            <w:rFonts w:cs="Times New Roman"/>
          </w:rPr>
          <w:fldChar w:fldCharType="begin"/>
        </w:r>
        <w:r w:rsidRPr="00863703">
          <w:rPr>
            <w:rFonts w:cs="Times New Roman"/>
          </w:rPr>
          <w:instrText xml:space="preserve"> HYPERLINK "http://www.github.com-on" </w:instrText>
        </w:r>
        <w:r w:rsidRPr="00863703">
          <w:rPr>
            <w:rFonts w:cs="Times New Roman"/>
          </w:rPr>
          <w:fldChar w:fldCharType="separate"/>
        </w:r>
        <w:r w:rsidRPr="00863703">
          <w:t>www.github.com-on</w:t>
        </w:r>
        <w:r w:rsidRPr="00863703">
          <w:rPr>
            <w:rFonts w:cs="Times New Roman"/>
          </w:rPr>
          <w:fldChar w:fldCharType="end"/>
        </w:r>
        <w:r w:rsidRPr="00863703">
          <w:rPr>
            <w:rFonts w:cs="Times New Roman"/>
          </w:rPr>
          <w:t xml:space="preserve"> bejelentkezés után lehetőségünk van feltölteni alkalmazásunk forráskódját, majd </w:t>
        </w:r>
        <w:r>
          <w:rPr>
            <w:rFonts w:cs="Times New Roman"/>
          </w:rPr>
          <w:t xml:space="preserve">a </w:t>
        </w:r>
        <w:proofErr w:type="spellStart"/>
        <w:r>
          <w:rPr>
            <w:rFonts w:cs="Times New Roman"/>
          </w:rPr>
          <w:t>Git</w:t>
        </w:r>
        <w:proofErr w:type="spellEnd"/>
        <w:r>
          <w:rPr>
            <w:rFonts w:cs="Times New Roman"/>
          </w:rPr>
          <w:t xml:space="preserve"> </w:t>
        </w:r>
        <w:r w:rsidRPr="00863703">
          <w:rPr>
            <w:rFonts w:cs="Times New Roman"/>
          </w:rPr>
          <w:t xml:space="preserve">segítségével verziókezelést alkalmazni rá, illetve megosztani másokkal. </w:t>
        </w:r>
        <w:commentRangeEnd w:id="1400"/>
        <w:r>
          <w:rPr>
            <w:rStyle w:val="Jegyzethivatkozs"/>
          </w:rPr>
          <w:commentReference w:id="1400"/>
        </w:r>
        <w:r>
          <w:rPr>
            <w:rFonts w:cs="Times New Roman"/>
          </w:rPr>
          <w:t xml:space="preserve">A </w:t>
        </w:r>
        <w:proofErr w:type="spellStart"/>
        <w:r>
          <w:rPr>
            <w:rFonts w:cs="Times New Roman"/>
          </w:rPr>
          <w:t>GitHub</w:t>
        </w:r>
        <w:proofErr w:type="spellEnd"/>
        <w:r>
          <w:rPr>
            <w:rFonts w:cs="Times New Roman"/>
          </w:rPr>
          <w:t xml:space="preserve"> valójában egy távoli </w:t>
        </w:r>
        <w:proofErr w:type="spellStart"/>
        <w:r>
          <w:rPr>
            <w:rFonts w:cs="Times New Roman"/>
          </w:rPr>
          <w:t>repository</w:t>
        </w:r>
        <w:proofErr w:type="spellEnd"/>
        <w:r>
          <w:rPr>
            <w:rFonts w:cs="Times New Roman"/>
          </w:rPr>
          <w:t xml:space="preserve">, melyre feltölthetjük a lokálisan tárolt </w:t>
        </w:r>
        <w:proofErr w:type="spellStart"/>
        <w:r>
          <w:rPr>
            <w:rFonts w:cs="Times New Roman"/>
          </w:rPr>
          <w:t>repository-nkat</w:t>
        </w:r>
        <w:proofErr w:type="spellEnd"/>
        <w:r>
          <w:rPr>
            <w:rFonts w:cs="Times New Roman"/>
          </w:rPr>
          <w:t xml:space="preserve"> és a változásokat. A verziókezelés használható </w:t>
        </w:r>
        <w:proofErr w:type="spellStart"/>
        <w:r>
          <w:rPr>
            <w:rFonts w:cs="Times New Roman"/>
          </w:rPr>
          <w:t>Git</w:t>
        </w:r>
        <w:proofErr w:type="spellEnd"/>
        <w:r>
          <w:rPr>
            <w:rFonts w:cs="Times New Roman"/>
          </w:rPr>
          <w:t xml:space="preserve"> nélkül is lokálisan, de ezesetben a kódunkat csak az eszközünkön tároljuk, melynek meghibásodása esetén </w:t>
        </w:r>
        <w:proofErr w:type="spellStart"/>
        <w:r>
          <w:rPr>
            <w:rFonts w:cs="Times New Roman"/>
          </w:rPr>
          <w:t>elveszhet</w:t>
        </w:r>
        <w:proofErr w:type="spellEnd"/>
        <w:r>
          <w:rPr>
            <w:rFonts w:cs="Times New Roman"/>
          </w:rPr>
          <w:t xml:space="preserve"> munkánk. Emiatt is </w:t>
        </w:r>
        <w:proofErr w:type="gramStart"/>
        <w:r>
          <w:rPr>
            <w:rFonts w:cs="Times New Roman"/>
          </w:rPr>
          <w:t>ajánlatos  a</w:t>
        </w:r>
        <w:proofErr w:type="gramEnd"/>
        <w:r>
          <w:rPr>
            <w:rFonts w:cs="Times New Roman"/>
          </w:rPr>
          <w:t xml:space="preserve"> folyamatos feltöltés használata. </w:t>
        </w:r>
      </w:ins>
    </w:p>
    <w:p w14:paraId="2A347D15" w14:textId="77777777" w:rsidR="004D20DC" w:rsidRPr="00863703" w:rsidRDefault="004D20DC" w:rsidP="004D20DC">
      <w:pPr>
        <w:spacing w:after="120" w:line="360" w:lineRule="auto"/>
        <w:ind w:firstLine="720"/>
        <w:jc w:val="both"/>
        <w:rPr>
          <w:ins w:id="1402" w:author="Vihari Réka" w:date="2018-11-30T21:20:00Z"/>
          <w:rFonts w:cs="Times New Roman"/>
        </w:rPr>
      </w:pPr>
      <w:ins w:id="1403" w:author="Vihari Réka" w:date="2018-11-30T21:20:00Z">
        <w:r w:rsidRPr="00863703">
          <w:rPr>
            <w:rFonts w:cs="Times New Roman"/>
          </w:rPr>
          <w:t>Verziókezelés szempontjából van egy fő ág (</w:t>
        </w:r>
        <w:proofErr w:type="spellStart"/>
        <w:r w:rsidRPr="00863703">
          <w:rPr>
            <w:rFonts w:cs="Times New Roman"/>
          </w:rPr>
          <w:t>master</w:t>
        </w:r>
        <w:proofErr w:type="spellEnd"/>
        <w:r w:rsidRPr="00863703">
          <w:rPr>
            <w:rFonts w:cs="Times New Roman"/>
          </w:rPr>
          <w:t>) amelyre először feltöltjük alkalmazásunkat, majd a későbbi változtatásokat külön ágakra (</w:t>
        </w:r>
        <w:proofErr w:type="spellStart"/>
        <w:r w:rsidRPr="00863703">
          <w:rPr>
            <w:rFonts w:cs="Times New Roman"/>
          </w:rPr>
          <w:t>branch</w:t>
        </w:r>
        <w:proofErr w:type="spellEnd"/>
        <w:r w:rsidRPr="00863703">
          <w:rPr>
            <w:rFonts w:cs="Times New Roman"/>
          </w:rPr>
          <w:t xml:space="preserve">) bonthatjuk. Minden egyes külön funkcióhoz érdemes külön ágat csinálni, ezzel is könnyebben átláthatóvá téve az alkalmazást. Az ágaknál egy rész elkészülése után érdemes </w:t>
        </w:r>
        <w:proofErr w:type="spellStart"/>
        <w:r w:rsidRPr="00863703">
          <w:rPr>
            <w:rFonts w:cs="Times New Roman"/>
          </w:rPr>
          <w:t>commit-olnunk</w:t>
        </w:r>
        <w:proofErr w:type="spellEnd"/>
        <w:r w:rsidRPr="00863703">
          <w:rPr>
            <w:rFonts w:cs="Times New Roman"/>
          </w:rPr>
          <w:t xml:space="preserve">, melyben megjegyzést írhatunk a feltöltendő kódhoz. Ezt érdemes minél lényegre törőbben megfogalmazni, hogy csapat esetén a munkatársaink számára is átlátható legyen. A </w:t>
        </w:r>
        <w:proofErr w:type="spellStart"/>
        <w:r w:rsidRPr="00863703">
          <w:rPr>
            <w:rFonts w:cs="Times New Roman"/>
          </w:rPr>
          <w:t>commit</w:t>
        </w:r>
        <w:proofErr w:type="spellEnd"/>
        <w:r w:rsidRPr="00863703">
          <w:rPr>
            <w:rFonts w:cs="Times New Roman"/>
          </w:rPr>
          <w:t xml:space="preserve"> elkészülte után a </w:t>
        </w:r>
        <w:commentRangeStart w:id="1404"/>
        <w:proofErr w:type="spellStart"/>
        <w:r w:rsidRPr="00863703">
          <w:rPr>
            <w:rFonts w:cs="Times New Roman"/>
          </w:rPr>
          <w:t>push</w:t>
        </w:r>
        <w:proofErr w:type="spellEnd"/>
        <w:r w:rsidRPr="00863703">
          <w:rPr>
            <w:rFonts w:cs="Times New Roman"/>
          </w:rPr>
          <w:t xml:space="preserve"> paranccsal tölthetjük fel az águnkra a forráskódot</w:t>
        </w:r>
        <w:commentRangeEnd w:id="1404"/>
        <w:r>
          <w:rPr>
            <w:rStyle w:val="Jegyzethivatkozs"/>
          </w:rPr>
          <w:commentReference w:id="1404"/>
        </w:r>
        <w:r w:rsidRPr="00863703">
          <w:rPr>
            <w:rFonts w:cs="Times New Roman"/>
          </w:rPr>
          <w:t xml:space="preserve">. Majd egyes ágak elkészülése után </w:t>
        </w:r>
        <w:proofErr w:type="spellStart"/>
        <w:r w:rsidRPr="00863703">
          <w:rPr>
            <w:rFonts w:cs="Times New Roman"/>
          </w:rPr>
          <w:t>mergel-hetjük</w:t>
        </w:r>
        <w:proofErr w:type="spellEnd"/>
        <w:r w:rsidRPr="00863703">
          <w:rPr>
            <w:rFonts w:cs="Times New Roman"/>
          </w:rPr>
          <w:t xml:space="preserve"> a fő ággal őket, ez lényegében egy összefésülést jelent. Fontos, hogy csak működő (hiba nélküli) részeket </w:t>
        </w:r>
        <w:proofErr w:type="spellStart"/>
        <w:r w:rsidRPr="00863703">
          <w:rPr>
            <w:rFonts w:cs="Times New Roman"/>
          </w:rPr>
          <w:t>töltsünk</w:t>
        </w:r>
        <w:proofErr w:type="spellEnd"/>
        <w:r w:rsidRPr="00863703">
          <w:rPr>
            <w:rFonts w:cs="Times New Roman"/>
          </w:rPr>
          <w:t xml:space="preserve"> fel az águnkra és a fő ágra is. </w:t>
        </w:r>
      </w:ins>
    </w:p>
    <w:p w14:paraId="3AAF621A" w14:textId="77777777" w:rsidR="004D20DC" w:rsidRDefault="004D20DC" w:rsidP="004D20DC">
      <w:pPr>
        <w:spacing w:after="120" w:line="360" w:lineRule="auto"/>
        <w:ind w:firstLine="720"/>
        <w:jc w:val="both"/>
        <w:rPr>
          <w:ins w:id="1405" w:author="Vihari Réka" w:date="2018-11-30T21:20:00Z"/>
          <w:rFonts w:cs="Times New Roman"/>
        </w:rPr>
      </w:pPr>
      <w:ins w:id="1406" w:author="Vihari Réka" w:date="2018-11-30T21:20:00Z">
        <w:r w:rsidRPr="00863703">
          <w:rPr>
            <w:rFonts w:cs="Times New Roman"/>
          </w:rPr>
          <w:t xml:space="preserve">A verziókezelés használatával bármikor visszavonhatunk hibával járó tevékenységeket. Így érdemes nagyobb változtatások előtt mindig feltölteni az águnkra az eddig működő munkánkat, hogy </w:t>
        </w:r>
        <w:proofErr w:type="spellStart"/>
        <w:r w:rsidRPr="00863703">
          <w:rPr>
            <w:rFonts w:cs="Times New Roman"/>
          </w:rPr>
          <w:t>error</w:t>
        </w:r>
        <w:proofErr w:type="spellEnd"/>
        <w:r w:rsidRPr="00863703">
          <w:rPr>
            <w:rFonts w:cs="Times New Roman"/>
          </w:rPr>
          <w:t xml:space="preserve"> esetén visszatudjunk térni a jó verzióra. </w:t>
        </w:r>
      </w:ins>
    </w:p>
    <w:p w14:paraId="75534041" w14:textId="77777777" w:rsidR="004D20DC" w:rsidRPr="00863703" w:rsidRDefault="004D20DC" w:rsidP="004D20DC">
      <w:pPr>
        <w:spacing w:after="120" w:line="360" w:lineRule="auto"/>
        <w:ind w:firstLine="720"/>
        <w:jc w:val="both"/>
        <w:rPr>
          <w:ins w:id="1407" w:author="Vihari Réka" w:date="2018-11-30T21:20:00Z"/>
          <w:rFonts w:cs="Times New Roman"/>
        </w:rPr>
      </w:pPr>
      <w:ins w:id="1408" w:author="Vihari Réka" w:date="2018-11-30T21:20:00Z">
        <w:r>
          <w:rPr>
            <w:rFonts w:cs="Times New Roman"/>
          </w:rPr>
          <w:t xml:space="preserve">Ezen funkciói által a verziókezelést nem csak nagy csapatokban érdemes használni, hanem akár egyedüli fejlesztés esetén is. Így én is alkalmaztam az alkalmazásom írása közben, mert bármely hiba esetén vissza tudtam térni egy megfelelően működő állapotra. Ezáltal könnyebben mertem nagy változtatásokat elvégezni. </w:t>
        </w:r>
      </w:ins>
    </w:p>
    <w:p w14:paraId="16641362" w14:textId="77777777" w:rsidR="004D20DC" w:rsidRPr="004D20DC" w:rsidRDefault="004D20DC" w:rsidP="004D20DC">
      <w:pPr>
        <w:pStyle w:val="Listaszerbekezds"/>
        <w:ind w:left="1080"/>
        <w:rPr>
          <w:rPrChange w:id="1409" w:author="Vihari Réka" w:date="2018-11-30T21:20:00Z">
            <w:rPr>
              <w:rFonts w:ascii="Times New Roman" w:eastAsia="Times New Roman" w:hAnsi="Times New Roman" w:cs="Arial"/>
              <w:color w:val="auto"/>
              <w:kern w:val="32"/>
              <w:sz w:val="36"/>
              <w:szCs w:val="32"/>
            </w:rPr>
          </w:rPrChange>
        </w:rPr>
        <w:pPrChange w:id="1410" w:author="Vihari Réka" w:date="2018-11-30T21:20:00Z">
          <w:pPr>
            <w:pStyle w:val="Cmsor1"/>
            <w:keepLines w:val="0"/>
            <w:pageBreakBefore/>
            <w:numPr>
              <w:numId w:val="15"/>
            </w:numPr>
            <w:spacing w:before="360" w:after="480" w:line="360" w:lineRule="auto"/>
            <w:jc w:val="both"/>
          </w:pPr>
        </w:pPrChange>
      </w:pPr>
    </w:p>
    <w:p w14:paraId="52FE1EDE" w14:textId="1140DB76" w:rsidR="00A471C6" w:rsidRPr="004D20DC" w:rsidRDefault="00A471C6" w:rsidP="00B51D2C">
      <w:pPr>
        <w:pStyle w:val="Cmsor2"/>
      </w:pPr>
      <w:r w:rsidRPr="004D20DC">
        <w:lastRenderedPageBreak/>
        <w:t xml:space="preserve"> </w:t>
      </w:r>
      <w:bookmarkStart w:id="1411" w:name="_Toc531377894"/>
      <w:ins w:id="1412" w:author="Vihari Réka" w:date="2018-11-30T21:32:00Z">
        <w:r w:rsidR="00B51D2C">
          <w:t xml:space="preserve">4.2 </w:t>
        </w:r>
      </w:ins>
      <w:proofErr w:type="spellStart"/>
      <w:r w:rsidRPr="004D20DC">
        <w:t>CocoaPods</w:t>
      </w:r>
      <w:bookmarkEnd w:id="1411"/>
      <w:proofErr w:type="spellEnd"/>
    </w:p>
    <w:p w14:paraId="79F308FB" w14:textId="6100EBC2" w:rsidR="007F3E02" w:rsidRPr="00CF7797" w:rsidRDefault="007F3E02" w:rsidP="00CF7797">
      <w:pPr>
        <w:spacing w:after="120" w:line="360" w:lineRule="auto"/>
        <w:ind w:firstLine="720"/>
        <w:jc w:val="both"/>
        <w:rPr>
          <w:rFonts w:cs="Times New Roman"/>
        </w:rPr>
      </w:pPr>
      <w:r w:rsidRPr="00CF7797">
        <w:rPr>
          <w:rFonts w:cs="Times New Roman"/>
        </w:rPr>
        <w:t xml:space="preserve">A </w:t>
      </w:r>
      <w:proofErr w:type="spellStart"/>
      <w:r w:rsidRPr="00CF7797">
        <w:rPr>
          <w:rFonts w:cs="Times New Roman"/>
        </w:rPr>
        <w:t>CocoaPods</w:t>
      </w:r>
      <w:proofErr w:type="spellEnd"/>
      <w:r w:rsidRPr="00CF7797">
        <w:rPr>
          <w:rFonts w:cs="Times New Roman"/>
        </w:rPr>
        <w:t xml:space="preserve"> egy alkalmazás szintű függőségi menedzser, mely Swift</w:t>
      </w:r>
      <w:ins w:id="1413" w:author="Vihari Réka" w:date="2018-11-22T10:38:00Z">
        <w:r w:rsidR="002052A4">
          <w:rPr>
            <w:rFonts w:cs="Times New Roman"/>
          </w:rPr>
          <w:t xml:space="preserve"> és</w:t>
        </w:r>
      </w:ins>
      <w:ins w:id="1414" w:author="Illanicz Barnabás" w:date="2018-11-19T12:01:00Z">
        <w:del w:id="1415" w:author="Vihari Réka" w:date="2018-11-22T10:38:00Z">
          <w:r w:rsidR="007913B3" w:rsidDel="002052A4">
            <w:rPr>
              <w:rFonts w:cs="Times New Roman"/>
            </w:rPr>
            <w:delText>,</w:delText>
          </w:r>
        </w:del>
        <w:r w:rsidR="007913B3">
          <w:rPr>
            <w:rFonts w:cs="Times New Roman"/>
          </w:rPr>
          <w:t xml:space="preserve"> </w:t>
        </w:r>
      </w:ins>
      <w:del w:id="1416" w:author="Illanicz Barnabás" w:date="2018-11-19T12:01:00Z">
        <w:r w:rsidRPr="00CF7797" w:rsidDel="007913B3">
          <w:rPr>
            <w:rFonts w:cs="Times New Roman"/>
          </w:rPr>
          <w:delText xml:space="preserve"> és </w:delText>
        </w:r>
      </w:del>
      <w:proofErr w:type="spellStart"/>
      <w:r w:rsidRPr="00CF7797">
        <w:rPr>
          <w:rFonts w:cs="Times New Roman"/>
        </w:rPr>
        <w:t>Objective</w:t>
      </w:r>
      <w:proofErr w:type="spellEnd"/>
      <w:r w:rsidRPr="00CF7797">
        <w:rPr>
          <w:rFonts w:cs="Times New Roman"/>
        </w:rPr>
        <w:t xml:space="preserve">-C </w:t>
      </w:r>
      <w:ins w:id="1417" w:author="Vihari Réka" w:date="2018-11-22T10:38:00Z">
        <w:r w:rsidR="002052A4">
          <w:rPr>
            <w:rFonts w:cs="Times New Roman"/>
          </w:rPr>
          <w:t xml:space="preserve">nyelveken </w:t>
        </w:r>
      </w:ins>
      <w:del w:id="1418" w:author="Vihari Réka" w:date="2018-11-22T10:38:00Z">
        <w:r w:rsidRPr="00CF7797" w:rsidDel="002052A4">
          <w:rPr>
            <w:rFonts w:cs="Times New Roman"/>
          </w:rPr>
          <w:delText xml:space="preserve">és </w:delText>
        </w:r>
        <w:commentRangeStart w:id="1419"/>
        <w:r w:rsidRPr="00CF7797" w:rsidDel="002052A4">
          <w:rPr>
            <w:rFonts w:cs="Times New Roman"/>
          </w:rPr>
          <w:delText xml:space="preserve">egyéb Obejctive-C futásidejű nyelvekben </w:delText>
        </w:r>
        <w:commentRangeEnd w:id="1419"/>
        <w:r w:rsidR="004119D9" w:rsidDel="002052A4">
          <w:rPr>
            <w:rStyle w:val="Jegyzethivatkozs"/>
          </w:rPr>
          <w:commentReference w:id="1419"/>
        </w:r>
      </w:del>
      <w:r w:rsidRPr="00CF7797">
        <w:rPr>
          <w:rFonts w:cs="Times New Roman"/>
        </w:rPr>
        <w:t>írt alkalm</w:t>
      </w:r>
      <w:ins w:id="1420" w:author="Illanicz Barnabás" w:date="2018-11-19T12:00:00Z">
        <w:r w:rsidR="00B35528">
          <w:rPr>
            <w:rFonts w:cs="Times New Roman"/>
          </w:rPr>
          <w:t>az</w:t>
        </w:r>
      </w:ins>
      <w:r w:rsidRPr="00CF7797">
        <w:rPr>
          <w:rFonts w:cs="Times New Roman"/>
        </w:rPr>
        <w:t>á</w:t>
      </w:r>
      <w:del w:id="1421" w:author="Illanicz Barnabás" w:date="2018-11-19T12:00:00Z">
        <w:r w:rsidRPr="00CF7797" w:rsidDel="00B35528">
          <w:rPr>
            <w:rFonts w:cs="Times New Roman"/>
          </w:rPr>
          <w:delText>zo</w:delText>
        </w:r>
      </w:del>
      <w:r w:rsidRPr="00CF7797">
        <w:rPr>
          <w:rFonts w:cs="Times New Roman"/>
        </w:rPr>
        <w:t>s</w:t>
      </w:r>
      <w:ins w:id="1422" w:author="Illanicz Barnabás" w:date="2018-11-19T12:01:00Z">
        <w:r w:rsidR="009F4D5F">
          <w:rPr>
            <w:rFonts w:cs="Times New Roman"/>
          </w:rPr>
          <w:t>o</w:t>
        </w:r>
      </w:ins>
      <w:r w:rsidRPr="00CF7797">
        <w:rPr>
          <w:rFonts w:cs="Times New Roman"/>
        </w:rPr>
        <w:t xml:space="preserve">khoz nyújt segítséget. </w:t>
      </w:r>
    </w:p>
    <w:p w14:paraId="7BAC7952" w14:textId="660724FC" w:rsidR="007F3E02" w:rsidRPr="00CF7797" w:rsidRDefault="007F3E02" w:rsidP="00CF7797">
      <w:pPr>
        <w:spacing w:after="120" w:line="360" w:lineRule="auto"/>
        <w:ind w:firstLine="720"/>
        <w:jc w:val="both"/>
        <w:rPr>
          <w:rFonts w:cs="Times New Roman"/>
        </w:rPr>
      </w:pPr>
      <w:r w:rsidRPr="00CF7797">
        <w:rPr>
          <w:rFonts w:cs="Times New Roman"/>
        </w:rPr>
        <w:t xml:space="preserve">Lényegében külső könyvtárak beépítését teszi lehetővé alkalmazásunkba, a forrás megőrzésével. Ezáltal mások által előre elkészített </w:t>
      </w:r>
      <w:commentRangeStart w:id="1423"/>
      <w:del w:id="1424" w:author="Vihari Réka" w:date="2018-11-22T10:37:00Z">
        <w:r w:rsidRPr="00CF7797" w:rsidDel="002052A4">
          <w:rPr>
            <w:rFonts w:cs="Times New Roman"/>
          </w:rPr>
          <w:delText xml:space="preserve">részeket </w:delText>
        </w:r>
      </w:del>
      <w:commentRangeEnd w:id="1423"/>
      <w:ins w:id="1425" w:author="Vihari Réka" w:date="2018-11-22T10:37:00Z">
        <w:r w:rsidR="002052A4">
          <w:rPr>
            <w:rFonts w:cs="Times New Roman"/>
          </w:rPr>
          <w:t>könyvárakat/komponenseket</w:t>
        </w:r>
        <w:r w:rsidR="002052A4" w:rsidRPr="00CF7797">
          <w:rPr>
            <w:rFonts w:cs="Times New Roman"/>
          </w:rPr>
          <w:t xml:space="preserve"> </w:t>
        </w:r>
      </w:ins>
      <w:r w:rsidR="000F05A5">
        <w:rPr>
          <w:rStyle w:val="Jegyzethivatkozs"/>
        </w:rPr>
        <w:commentReference w:id="1423"/>
      </w:r>
      <w:r w:rsidRPr="00CF7797">
        <w:rPr>
          <w:rFonts w:cs="Times New Roman"/>
        </w:rPr>
        <w:t xml:space="preserve">integrálhatunk alkalmazásunkba. Általában olyan könyvtárak kerülnek fel ide, melyek általános megoldásokat tartalmaznak és könnyen beépíthetők bármely az előző felsorolt nyelvekben írott applikációkba. </w:t>
      </w:r>
    </w:p>
    <w:p w14:paraId="22B72D9C" w14:textId="4A158002" w:rsidR="007F3E02" w:rsidRPr="00CF7797" w:rsidRDefault="007F3E02" w:rsidP="00CF7797">
      <w:pPr>
        <w:spacing w:after="120" w:line="360" w:lineRule="auto"/>
        <w:ind w:firstLine="720"/>
        <w:jc w:val="both"/>
        <w:rPr>
          <w:rFonts w:cs="Times New Roman"/>
        </w:rPr>
      </w:pPr>
      <w:r w:rsidRPr="00CF7797">
        <w:rPr>
          <w:rFonts w:cs="Times New Roman"/>
        </w:rPr>
        <w:t xml:space="preserve">A </w:t>
      </w:r>
      <w:hyperlink r:id="rId26" w:history="1">
        <w:r w:rsidRPr="00CF7797">
          <w:rPr>
            <w:rFonts w:cs="Times New Roman"/>
          </w:rPr>
          <w:t>https://cocoapods.org/</w:t>
        </w:r>
      </w:hyperlink>
      <w:r w:rsidRPr="00CF7797">
        <w:rPr>
          <w:rFonts w:cs="Times New Roman"/>
        </w:rPr>
        <w:t xml:space="preserve"> keresőjében rákereshetünk az egyes könyvtárakra, </w:t>
      </w:r>
      <w:r w:rsidR="00CF7797" w:rsidRPr="00CF7797">
        <w:rPr>
          <w:rFonts w:cs="Times New Roman"/>
        </w:rPr>
        <w:t>például naptár, üzenetek vagy egyéb beépíthető részre. Nin</w:t>
      </w:r>
      <w:r w:rsidR="00411B12">
        <w:rPr>
          <w:rFonts w:cs="Times New Roman"/>
        </w:rPr>
        <w:t>cs szükség a könyvtárak forráskó</w:t>
      </w:r>
      <w:r w:rsidR="00CF7797" w:rsidRPr="00CF7797">
        <w:rPr>
          <w:rFonts w:cs="Times New Roman"/>
        </w:rPr>
        <w:t xml:space="preserve">djának letöltésére, mindössze egy </w:t>
      </w:r>
      <w:commentRangeStart w:id="1426"/>
      <w:proofErr w:type="spellStart"/>
      <w:r w:rsidR="00CF7797" w:rsidRPr="00CF7797">
        <w:rPr>
          <w:rFonts w:cs="Times New Roman"/>
        </w:rPr>
        <w:t>Pod</w:t>
      </w:r>
      <w:del w:id="1427" w:author="Illanicz Barnabás" w:date="2018-11-19T13:53:00Z">
        <w:r w:rsidR="00CF7797" w:rsidRPr="00CF7797" w:rsidDel="0032207A">
          <w:rPr>
            <w:rFonts w:cs="Times New Roman"/>
          </w:rPr>
          <w:delText xml:space="preserve"> </w:delText>
        </w:r>
      </w:del>
      <w:r w:rsidR="00CF7797" w:rsidRPr="00CF7797">
        <w:rPr>
          <w:rFonts w:cs="Times New Roman"/>
        </w:rPr>
        <w:t>file</w:t>
      </w:r>
      <w:commentRangeEnd w:id="1426"/>
      <w:proofErr w:type="spellEnd"/>
      <w:r w:rsidR="0032207A">
        <w:rPr>
          <w:rStyle w:val="Jegyzethivatkozs"/>
        </w:rPr>
        <w:commentReference w:id="1426"/>
      </w:r>
      <w:ins w:id="1428" w:author="Vihari Réka" w:date="2018-11-22T10:37:00Z">
        <w:r w:rsidR="002052A4">
          <w:rPr>
            <w:rFonts w:cs="Times New Roman"/>
          </w:rPr>
          <w:t>-</w:t>
        </w:r>
      </w:ins>
      <w:del w:id="1429" w:author="Vihari Réka" w:date="2018-11-22T10:20:00Z">
        <w:r w:rsidR="00CF7797" w:rsidRPr="00CF7797" w:rsidDel="00A613DE">
          <w:rPr>
            <w:rFonts w:cs="Times New Roman"/>
          </w:rPr>
          <w:delText>-</w:delText>
        </w:r>
      </w:del>
      <w:r w:rsidR="00CF7797" w:rsidRPr="00CF7797">
        <w:rPr>
          <w:rFonts w:cs="Times New Roman"/>
        </w:rPr>
        <w:t xml:space="preserve">t kell létrehoznunk projektünkben, majd itt felvenni a beépíteni kívánt </w:t>
      </w:r>
      <w:proofErr w:type="spellStart"/>
      <w:r w:rsidR="00CF7797" w:rsidRPr="00CF7797">
        <w:rPr>
          <w:rFonts w:cs="Times New Roman"/>
        </w:rPr>
        <w:t>Pod-okat</w:t>
      </w:r>
      <w:proofErr w:type="spellEnd"/>
      <w:r w:rsidR="00CF7797" w:rsidRPr="00CF7797">
        <w:rPr>
          <w:rFonts w:cs="Times New Roman"/>
        </w:rPr>
        <w:t xml:space="preserve"> (könyvtárakat). </w:t>
      </w:r>
    </w:p>
    <w:p w14:paraId="685D8606" w14:textId="4A5215A7" w:rsidR="00CF7797" w:rsidRDefault="00CF7797" w:rsidP="00CF7797">
      <w:pPr>
        <w:spacing w:after="120" w:line="360" w:lineRule="auto"/>
        <w:ind w:firstLine="720"/>
        <w:jc w:val="both"/>
        <w:rPr>
          <w:rFonts w:cs="Times New Roman"/>
        </w:rPr>
      </w:pPr>
      <w:proofErr w:type="spellStart"/>
      <w:r w:rsidRPr="00CF7797">
        <w:rPr>
          <w:rFonts w:cs="Times New Roman"/>
        </w:rPr>
        <w:t>Pod</w:t>
      </w:r>
      <w:del w:id="1430" w:author="Vihari Réka" w:date="2018-11-22T10:20:00Z">
        <w:r w:rsidRPr="00CF7797" w:rsidDel="00A613DE">
          <w:rPr>
            <w:rFonts w:cs="Times New Roman"/>
          </w:rPr>
          <w:delText>-</w:delText>
        </w:r>
      </w:del>
      <w:r w:rsidRPr="00CF7797">
        <w:rPr>
          <w:rFonts w:cs="Times New Roman"/>
        </w:rPr>
        <w:t>file</w:t>
      </w:r>
      <w:proofErr w:type="spellEnd"/>
      <w:ins w:id="1431" w:author="Vihari Réka" w:date="2018-11-22T10:37:00Z">
        <w:r w:rsidR="002052A4">
          <w:rPr>
            <w:rFonts w:cs="Times New Roman"/>
          </w:rPr>
          <w:t>-</w:t>
        </w:r>
      </w:ins>
      <w:ins w:id="1432" w:author="Illanicz Barnabás" w:date="2018-11-19T13:53:00Z">
        <w:del w:id="1433" w:author="Vihari Réka" w:date="2018-11-22T10:20:00Z">
          <w:r w:rsidR="001422CF" w:rsidDel="00A613DE">
            <w:rPr>
              <w:rFonts w:cs="Times New Roman"/>
            </w:rPr>
            <w:delText>-</w:delText>
          </w:r>
        </w:del>
        <w:r w:rsidR="001422CF">
          <w:rPr>
            <w:rFonts w:cs="Times New Roman"/>
          </w:rPr>
          <w:t>t</w:t>
        </w:r>
      </w:ins>
      <w:r w:rsidRPr="00CF7797">
        <w:rPr>
          <w:rFonts w:cs="Times New Roman"/>
        </w:rPr>
        <w:t xml:space="preserve"> létrehozni terminál ablakból tudunk, a projektünk mappájába navigálás után a ,,</w:t>
      </w:r>
      <w:proofErr w:type="spellStart"/>
      <w:r w:rsidRPr="00CF7797">
        <w:rPr>
          <w:rFonts w:cs="Times New Roman"/>
        </w:rPr>
        <w:t>pod</w:t>
      </w:r>
      <w:proofErr w:type="spellEnd"/>
      <w:r w:rsidRPr="00CF7797">
        <w:rPr>
          <w:rFonts w:cs="Times New Roman"/>
        </w:rPr>
        <w:t xml:space="preserve"> </w:t>
      </w:r>
      <w:proofErr w:type="spellStart"/>
      <w:r w:rsidRPr="00CF7797">
        <w:rPr>
          <w:rFonts w:cs="Times New Roman"/>
        </w:rPr>
        <w:t>init</w:t>
      </w:r>
      <w:proofErr w:type="spellEnd"/>
      <w:r w:rsidRPr="00CF7797">
        <w:rPr>
          <w:rFonts w:cs="Times New Roman"/>
        </w:rPr>
        <w:t xml:space="preserve">” parancs kiadásával. Ezután a mappánkba létrejött a </w:t>
      </w:r>
      <w:proofErr w:type="spellStart"/>
      <w:r w:rsidRPr="00CF7797">
        <w:rPr>
          <w:rFonts w:cs="Times New Roman"/>
        </w:rPr>
        <w:t>Pod</w:t>
      </w:r>
      <w:del w:id="1434" w:author="Vihari Réka" w:date="2018-11-22T10:37:00Z">
        <w:r w:rsidRPr="00CF7797" w:rsidDel="002052A4">
          <w:rPr>
            <w:rFonts w:cs="Times New Roman"/>
          </w:rPr>
          <w:delText xml:space="preserve"> </w:delText>
        </w:r>
      </w:del>
      <w:r w:rsidRPr="00CF7797">
        <w:rPr>
          <w:rFonts w:cs="Times New Roman"/>
        </w:rPr>
        <w:t>file</w:t>
      </w:r>
      <w:proofErr w:type="spellEnd"/>
      <w:r w:rsidRPr="00CF7797">
        <w:rPr>
          <w:rFonts w:cs="Times New Roman"/>
        </w:rPr>
        <w:t xml:space="preserve">, melyet egy szövegszerkesztővel tudunk módosítani. Ide a </w:t>
      </w:r>
      <w:proofErr w:type="spellStart"/>
      <w:r w:rsidRPr="00CF7797">
        <w:rPr>
          <w:rFonts w:cs="Times New Roman"/>
        </w:rPr>
        <w:t>pod</w:t>
      </w:r>
      <w:proofErr w:type="spellEnd"/>
      <w:r w:rsidRPr="00CF7797">
        <w:rPr>
          <w:rFonts w:cs="Times New Roman"/>
        </w:rPr>
        <w:t xml:space="preserve"> kulcsszó után írhatjuk egyes idézőjelek közé a kívánt könyvtárakat. Illetve, meghatározhatjuk a platform szó után a legalacsonyabb szintű </w:t>
      </w:r>
      <w:proofErr w:type="spellStart"/>
      <w:r w:rsidRPr="00CF7797">
        <w:rPr>
          <w:rFonts w:cs="Times New Roman"/>
        </w:rPr>
        <w:t>iOS</w:t>
      </w:r>
      <w:proofErr w:type="spellEnd"/>
      <w:r w:rsidRPr="00CF7797">
        <w:rPr>
          <w:rFonts w:cs="Times New Roman"/>
        </w:rPr>
        <w:t xml:space="preserve"> verziót, melyen az alkalmazásunk még megfelelően működik. </w:t>
      </w:r>
      <w:r w:rsidR="00D4029F">
        <w:rPr>
          <w:rFonts w:cs="Times New Roman"/>
        </w:rPr>
        <w:t xml:space="preserve">Ezután a </w:t>
      </w:r>
      <w:r w:rsidR="00411B12">
        <w:rPr>
          <w:rFonts w:cs="Times New Roman"/>
        </w:rPr>
        <w:t>,,</w:t>
      </w:r>
      <w:proofErr w:type="spellStart"/>
      <w:r w:rsidR="00D4029F">
        <w:rPr>
          <w:rFonts w:cs="Times New Roman"/>
        </w:rPr>
        <w:t>pod</w:t>
      </w:r>
      <w:proofErr w:type="spellEnd"/>
      <w:r w:rsidR="00D4029F">
        <w:rPr>
          <w:rFonts w:cs="Times New Roman"/>
        </w:rPr>
        <w:t xml:space="preserve"> </w:t>
      </w:r>
      <w:proofErr w:type="spellStart"/>
      <w:r w:rsidR="00D4029F">
        <w:rPr>
          <w:rFonts w:cs="Times New Roman"/>
        </w:rPr>
        <w:t>install</w:t>
      </w:r>
      <w:proofErr w:type="spellEnd"/>
      <w:r w:rsidR="00411B12">
        <w:rPr>
          <w:rFonts w:cs="Times New Roman"/>
        </w:rPr>
        <w:t>”</w:t>
      </w:r>
      <w:r w:rsidR="00D4029F">
        <w:rPr>
          <w:rFonts w:cs="Times New Roman"/>
        </w:rPr>
        <w:t xml:space="preserve"> parancs kiadásával </w:t>
      </w:r>
      <w:r w:rsidR="00C24C04">
        <w:rPr>
          <w:rFonts w:cs="Times New Roman"/>
        </w:rPr>
        <w:t xml:space="preserve">telepíthetjük alkalmazásunkba a megadott külső könyvtárakat. </w:t>
      </w:r>
    </w:p>
    <w:p w14:paraId="66EB718A" w14:textId="35DCAC7C" w:rsidR="00CF7797" w:rsidRPr="00CF7797" w:rsidRDefault="00A678DF" w:rsidP="00A678DF">
      <w:pPr>
        <w:spacing w:after="120" w:line="360" w:lineRule="auto"/>
        <w:ind w:firstLine="720"/>
        <w:jc w:val="both"/>
        <w:rPr>
          <w:rFonts w:cs="Times New Roman"/>
        </w:rPr>
      </w:pPr>
      <w:commentRangeStart w:id="1435"/>
      <w:r>
        <w:rPr>
          <w:rFonts w:cs="Times New Roman"/>
        </w:rPr>
        <w:t xml:space="preserve">Az alábbi képen látható az alkalmazásom </w:t>
      </w:r>
      <w:proofErr w:type="spellStart"/>
      <w:r>
        <w:rPr>
          <w:rFonts w:cs="Times New Roman"/>
        </w:rPr>
        <w:t>Pod</w:t>
      </w:r>
      <w:del w:id="1436" w:author="Vihari Réka" w:date="2018-11-22T10:37:00Z">
        <w:r w:rsidDel="002052A4">
          <w:rPr>
            <w:rFonts w:cs="Times New Roman"/>
          </w:rPr>
          <w:delText xml:space="preserve"> </w:delText>
        </w:r>
      </w:del>
      <w:r>
        <w:rPr>
          <w:rFonts w:cs="Times New Roman"/>
        </w:rPr>
        <w:t>file</w:t>
      </w:r>
      <w:proofErr w:type="spellEnd"/>
      <w:ins w:id="1437" w:author="Vihari Réka" w:date="2018-11-22T10:37:00Z">
        <w:r w:rsidR="002052A4">
          <w:rPr>
            <w:rFonts w:cs="Times New Roman"/>
          </w:rPr>
          <w:t>-</w:t>
        </w:r>
      </w:ins>
      <w:del w:id="1438" w:author="Vihari Réka" w:date="2018-11-22T10:20:00Z">
        <w:r w:rsidDel="00A613DE">
          <w:rPr>
            <w:rFonts w:cs="Times New Roman"/>
          </w:rPr>
          <w:delText>-</w:delText>
        </w:r>
      </w:del>
      <w:r>
        <w:rPr>
          <w:rFonts w:cs="Times New Roman"/>
        </w:rPr>
        <w:t>ja</w:t>
      </w:r>
      <w:commentRangeEnd w:id="1435"/>
      <w:r w:rsidR="006C504C">
        <w:rPr>
          <w:rStyle w:val="Jegyzethivatkozs"/>
        </w:rPr>
        <w:commentReference w:id="1435"/>
      </w:r>
      <w:r>
        <w:rPr>
          <w:rFonts w:cs="Times New Roman"/>
        </w:rPr>
        <w:t>. Több külső könyvtárat is felhasználtam, melyek megkönnyítették a fejlesztői munk</w:t>
      </w:r>
      <w:r w:rsidR="00411B12">
        <w:rPr>
          <w:rFonts w:cs="Times New Roman"/>
        </w:rPr>
        <w:t>át. Ilyen</w:t>
      </w:r>
      <w:del w:id="1439" w:author="Illanicz Barnabás" w:date="2018-11-19T13:55:00Z">
        <w:r w:rsidR="00411B12" w:rsidDel="007879BA">
          <w:rPr>
            <w:rFonts w:cs="Times New Roman"/>
          </w:rPr>
          <w:delText>,</w:delText>
        </w:r>
      </w:del>
      <w:r w:rsidR="00411B12">
        <w:rPr>
          <w:rFonts w:cs="Times New Roman"/>
        </w:rPr>
        <w:t xml:space="preserve"> például </w:t>
      </w:r>
      <w:del w:id="1440" w:author="Vihari Réka" w:date="2018-11-22T10:20:00Z">
        <w:r w:rsidR="00411B12" w:rsidDel="00A613DE">
          <w:rPr>
            <w:rFonts w:cs="Times New Roman"/>
          </w:rPr>
          <w:delText xml:space="preserve"> </w:delText>
        </w:r>
      </w:del>
      <w:r w:rsidR="00411B12">
        <w:rPr>
          <w:rFonts w:cs="Times New Roman"/>
        </w:rPr>
        <w:t>a Programok</w:t>
      </w:r>
      <w:r>
        <w:rPr>
          <w:rFonts w:cs="Times New Roman"/>
        </w:rPr>
        <w:t xml:space="preserve">nál található </w:t>
      </w:r>
      <w:r w:rsidR="00DD242E">
        <w:rPr>
          <w:rFonts w:cs="Times New Roman"/>
        </w:rPr>
        <w:t>naptár rész (</w:t>
      </w:r>
      <w:proofErr w:type="spellStart"/>
      <w:r w:rsidR="00DD242E">
        <w:rPr>
          <w:rFonts w:cs="Times New Roman"/>
        </w:rPr>
        <w:t>FSCalendar</w:t>
      </w:r>
      <w:proofErr w:type="spellEnd"/>
      <w:r w:rsidR="00DD242E">
        <w:rPr>
          <w:rFonts w:cs="Times New Roman"/>
        </w:rPr>
        <w:t xml:space="preserve">), melynél a napokat tudjuk kiválasztani. Illetve, fontosabb még az </w:t>
      </w:r>
      <w:proofErr w:type="spellStart"/>
      <w:r w:rsidR="00DD242E">
        <w:rPr>
          <w:rFonts w:cs="Times New Roman"/>
        </w:rPr>
        <w:t>Alamofire</w:t>
      </w:r>
      <w:proofErr w:type="spellEnd"/>
      <w:r w:rsidR="00DD242E">
        <w:rPr>
          <w:rFonts w:cs="Times New Roman"/>
        </w:rPr>
        <w:t xml:space="preserve">, mely a szerverrel történő kommunikációban volt segítségemre. </w:t>
      </w:r>
    </w:p>
    <w:p w14:paraId="4103A656"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41" w:author="Vihari Réka" w:date="2018-11-23T20:43:00Z"/>
          <w:rFonts w:ascii="Menlo" w:hAnsi="Menlo" w:cs="Menlo"/>
          <w:color w:val="333333"/>
          <w:sz w:val="20"/>
          <w:szCs w:val="20"/>
          <w:lang w:eastAsia="hu-HU"/>
          <w:rPrChange w:id="1442" w:author="Illanicz Barnabás" w:date="2018-11-26T13:21:00Z">
            <w:rPr>
              <w:ins w:id="1443" w:author="Vihari Réka" w:date="2018-11-23T20:43:00Z"/>
              <w:rFonts w:ascii="Menlo" w:hAnsi="Menlo" w:cs="Menlo"/>
              <w:color w:val="333333"/>
              <w:sz w:val="18"/>
              <w:szCs w:val="18"/>
              <w:lang w:eastAsia="hu-HU"/>
            </w:rPr>
          </w:rPrChange>
        </w:rPr>
        <w:pPrChange w:id="1444" w:author="Illanicz Barnabás" w:date="2018-11-26T13:21:00Z">
          <w:pPr>
            <w:shd w:val="clear" w:color="auto" w:fill="F5F5F5"/>
            <w:spacing w:line="270" w:lineRule="atLeast"/>
          </w:pPr>
        </w:pPrChange>
      </w:pPr>
      <w:ins w:id="1445" w:author="Vihari Réka" w:date="2018-11-23T20:43:00Z">
        <w:r w:rsidRPr="008B2652">
          <w:rPr>
            <w:rFonts w:ascii="Menlo" w:hAnsi="Menlo" w:cs="Menlo"/>
            <w:i/>
            <w:iCs/>
            <w:color w:val="AAAAAA"/>
            <w:sz w:val="20"/>
            <w:szCs w:val="20"/>
            <w:lang w:eastAsia="hu-HU"/>
            <w:rPrChange w:id="1446"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447" w:author="Illanicz Barnabás" w:date="2018-11-26T13:21:00Z">
              <w:rPr>
                <w:rFonts w:ascii="Menlo" w:hAnsi="Menlo" w:cs="Menlo"/>
                <w:i/>
                <w:iCs/>
                <w:color w:val="AAAAAA"/>
                <w:sz w:val="18"/>
                <w:szCs w:val="18"/>
                <w:lang w:eastAsia="hu-HU"/>
              </w:rPr>
            </w:rPrChange>
          </w:rPr>
          <w:t>Uncomment</w:t>
        </w:r>
        <w:proofErr w:type="spellEnd"/>
        <w:r w:rsidRPr="008B2652">
          <w:rPr>
            <w:rFonts w:ascii="Menlo" w:hAnsi="Menlo" w:cs="Menlo"/>
            <w:i/>
            <w:iCs/>
            <w:color w:val="AAAAAA"/>
            <w:sz w:val="20"/>
            <w:szCs w:val="20"/>
            <w:lang w:eastAsia="hu-HU"/>
            <w:rPrChange w:id="1448"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449" w:author="Illanicz Barnabás" w:date="2018-11-26T13:21:00Z">
              <w:rPr>
                <w:rFonts w:ascii="Menlo" w:hAnsi="Menlo" w:cs="Menlo"/>
                <w:i/>
                <w:iCs/>
                <w:color w:val="AAAAAA"/>
                <w:sz w:val="18"/>
                <w:szCs w:val="18"/>
                <w:lang w:eastAsia="hu-HU"/>
              </w:rPr>
            </w:rPrChange>
          </w:rPr>
          <w:t>the</w:t>
        </w:r>
        <w:proofErr w:type="spellEnd"/>
        <w:r w:rsidRPr="008B2652">
          <w:rPr>
            <w:rFonts w:ascii="Menlo" w:hAnsi="Menlo" w:cs="Menlo"/>
            <w:i/>
            <w:iCs/>
            <w:color w:val="AAAAAA"/>
            <w:sz w:val="20"/>
            <w:szCs w:val="20"/>
            <w:lang w:eastAsia="hu-HU"/>
            <w:rPrChange w:id="1450"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451" w:author="Illanicz Barnabás" w:date="2018-11-26T13:21:00Z">
              <w:rPr>
                <w:rFonts w:ascii="Menlo" w:hAnsi="Menlo" w:cs="Menlo"/>
                <w:i/>
                <w:iCs/>
                <w:color w:val="AAAAAA"/>
                <w:sz w:val="18"/>
                <w:szCs w:val="18"/>
                <w:lang w:eastAsia="hu-HU"/>
              </w:rPr>
            </w:rPrChange>
          </w:rPr>
          <w:t>next</w:t>
        </w:r>
        <w:proofErr w:type="spellEnd"/>
        <w:r w:rsidRPr="008B2652">
          <w:rPr>
            <w:rFonts w:ascii="Menlo" w:hAnsi="Menlo" w:cs="Menlo"/>
            <w:i/>
            <w:iCs/>
            <w:color w:val="AAAAAA"/>
            <w:sz w:val="20"/>
            <w:szCs w:val="20"/>
            <w:lang w:eastAsia="hu-HU"/>
            <w:rPrChange w:id="1452" w:author="Illanicz Barnabás" w:date="2018-11-26T13:21:00Z">
              <w:rPr>
                <w:rFonts w:ascii="Menlo" w:hAnsi="Menlo" w:cs="Menlo"/>
                <w:i/>
                <w:iCs/>
                <w:color w:val="AAAAAA"/>
                <w:sz w:val="18"/>
                <w:szCs w:val="18"/>
                <w:lang w:eastAsia="hu-HU"/>
              </w:rPr>
            </w:rPrChange>
          </w:rPr>
          <w:t xml:space="preserve"> line </w:t>
        </w:r>
        <w:proofErr w:type="spellStart"/>
        <w:r w:rsidRPr="008B2652">
          <w:rPr>
            <w:rFonts w:ascii="Menlo" w:hAnsi="Menlo" w:cs="Menlo"/>
            <w:i/>
            <w:iCs/>
            <w:color w:val="AAAAAA"/>
            <w:sz w:val="20"/>
            <w:szCs w:val="20"/>
            <w:lang w:eastAsia="hu-HU"/>
            <w:rPrChange w:id="1453" w:author="Illanicz Barnabás" w:date="2018-11-26T13:21:00Z">
              <w:rPr>
                <w:rFonts w:ascii="Menlo" w:hAnsi="Menlo" w:cs="Menlo"/>
                <w:i/>
                <w:iCs/>
                <w:color w:val="AAAAAA"/>
                <w:sz w:val="18"/>
                <w:szCs w:val="18"/>
                <w:lang w:eastAsia="hu-HU"/>
              </w:rPr>
            </w:rPrChange>
          </w:rPr>
          <w:t>to</w:t>
        </w:r>
        <w:proofErr w:type="spellEnd"/>
        <w:r w:rsidRPr="008B2652">
          <w:rPr>
            <w:rFonts w:ascii="Menlo" w:hAnsi="Menlo" w:cs="Menlo"/>
            <w:i/>
            <w:iCs/>
            <w:color w:val="AAAAAA"/>
            <w:sz w:val="20"/>
            <w:szCs w:val="20"/>
            <w:lang w:eastAsia="hu-HU"/>
            <w:rPrChange w:id="1454"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455" w:author="Illanicz Barnabás" w:date="2018-11-26T13:21:00Z">
              <w:rPr>
                <w:rFonts w:ascii="Menlo" w:hAnsi="Menlo" w:cs="Menlo"/>
                <w:i/>
                <w:iCs/>
                <w:color w:val="AAAAAA"/>
                <w:sz w:val="18"/>
                <w:szCs w:val="18"/>
                <w:lang w:eastAsia="hu-HU"/>
              </w:rPr>
            </w:rPrChange>
          </w:rPr>
          <w:t>define</w:t>
        </w:r>
        <w:proofErr w:type="spellEnd"/>
        <w:r w:rsidRPr="008B2652">
          <w:rPr>
            <w:rFonts w:ascii="Menlo" w:hAnsi="Menlo" w:cs="Menlo"/>
            <w:i/>
            <w:iCs/>
            <w:color w:val="AAAAAA"/>
            <w:sz w:val="20"/>
            <w:szCs w:val="20"/>
            <w:lang w:eastAsia="hu-HU"/>
            <w:rPrChange w:id="1456" w:author="Illanicz Barnabás" w:date="2018-11-26T13:21:00Z">
              <w:rPr>
                <w:rFonts w:ascii="Menlo" w:hAnsi="Menlo" w:cs="Menlo"/>
                <w:i/>
                <w:iCs/>
                <w:color w:val="AAAAAA"/>
                <w:sz w:val="18"/>
                <w:szCs w:val="18"/>
                <w:lang w:eastAsia="hu-HU"/>
              </w:rPr>
            </w:rPrChange>
          </w:rPr>
          <w:t xml:space="preserve"> a </w:t>
        </w:r>
        <w:proofErr w:type="spellStart"/>
        <w:r w:rsidRPr="008B2652">
          <w:rPr>
            <w:rFonts w:ascii="Menlo" w:hAnsi="Menlo" w:cs="Menlo"/>
            <w:i/>
            <w:iCs/>
            <w:color w:val="AAAAAA"/>
            <w:sz w:val="20"/>
            <w:szCs w:val="20"/>
            <w:lang w:eastAsia="hu-HU"/>
            <w:rPrChange w:id="1457" w:author="Illanicz Barnabás" w:date="2018-11-26T13:21:00Z">
              <w:rPr>
                <w:rFonts w:ascii="Menlo" w:hAnsi="Menlo" w:cs="Menlo"/>
                <w:i/>
                <w:iCs/>
                <w:color w:val="AAAAAA"/>
                <w:sz w:val="18"/>
                <w:szCs w:val="18"/>
                <w:lang w:eastAsia="hu-HU"/>
              </w:rPr>
            </w:rPrChange>
          </w:rPr>
          <w:t>global</w:t>
        </w:r>
        <w:proofErr w:type="spellEnd"/>
        <w:r w:rsidRPr="008B2652">
          <w:rPr>
            <w:rFonts w:ascii="Menlo" w:hAnsi="Menlo" w:cs="Menlo"/>
            <w:i/>
            <w:iCs/>
            <w:color w:val="AAAAAA"/>
            <w:sz w:val="20"/>
            <w:szCs w:val="20"/>
            <w:lang w:eastAsia="hu-HU"/>
            <w:rPrChange w:id="1458" w:author="Illanicz Barnabás" w:date="2018-11-26T13:21:00Z">
              <w:rPr>
                <w:rFonts w:ascii="Menlo" w:hAnsi="Menlo" w:cs="Menlo"/>
                <w:i/>
                <w:iCs/>
                <w:color w:val="AAAAAA"/>
                <w:sz w:val="18"/>
                <w:szCs w:val="18"/>
                <w:lang w:eastAsia="hu-HU"/>
              </w:rPr>
            </w:rPrChange>
          </w:rPr>
          <w:t xml:space="preserve"> platform </w:t>
        </w:r>
        <w:proofErr w:type="spellStart"/>
        <w:r w:rsidRPr="008B2652">
          <w:rPr>
            <w:rFonts w:ascii="Menlo" w:hAnsi="Menlo" w:cs="Menlo"/>
            <w:i/>
            <w:iCs/>
            <w:color w:val="AAAAAA"/>
            <w:sz w:val="20"/>
            <w:szCs w:val="20"/>
            <w:lang w:eastAsia="hu-HU"/>
            <w:rPrChange w:id="1459" w:author="Illanicz Barnabás" w:date="2018-11-26T13:21:00Z">
              <w:rPr>
                <w:rFonts w:ascii="Menlo" w:hAnsi="Menlo" w:cs="Menlo"/>
                <w:i/>
                <w:iCs/>
                <w:color w:val="AAAAAA"/>
                <w:sz w:val="18"/>
                <w:szCs w:val="18"/>
                <w:lang w:eastAsia="hu-HU"/>
              </w:rPr>
            </w:rPrChange>
          </w:rPr>
          <w:t>for</w:t>
        </w:r>
        <w:proofErr w:type="spellEnd"/>
        <w:r w:rsidRPr="008B2652">
          <w:rPr>
            <w:rFonts w:ascii="Menlo" w:hAnsi="Menlo" w:cs="Menlo"/>
            <w:i/>
            <w:iCs/>
            <w:color w:val="AAAAAA"/>
            <w:sz w:val="20"/>
            <w:szCs w:val="20"/>
            <w:lang w:eastAsia="hu-HU"/>
            <w:rPrChange w:id="1460"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461" w:author="Illanicz Barnabás" w:date="2018-11-26T13:21:00Z">
              <w:rPr>
                <w:rFonts w:ascii="Menlo" w:hAnsi="Menlo" w:cs="Menlo"/>
                <w:i/>
                <w:iCs/>
                <w:color w:val="AAAAAA"/>
                <w:sz w:val="18"/>
                <w:szCs w:val="18"/>
                <w:lang w:eastAsia="hu-HU"/>
              </w:rPr>
            </w:rPrChange>
          </w:rPr>
          <w:t>your</w:t>
        </w:r>
        <w:proofErr w:type="spellEnd"/>
        <w:r w:rsidRPr="008B2652">
          <w:rPr>
            <w:rFonts w:ascii="Menlo" w:hAnsi="Menlo" w:cs="Menlo"/>
            <w:i/>
            <w:iCs/>
            <w:color w:val="AAAAAA"/>
            <w:sz w:val="20"/>
            <w:szCs w:val="20"/>
            <w:lang w:eastAsia="hu-HU"/>
            <w:rPrChange w:id="1462" w:author="Illanicz Barnabás" w:date="2018-11-26T13:21:00Z">
              <w:rPr>
                <w:rFonts w:ascii="Menlo" w:hAnsi="Menlo" w:cs="Menlo"/>
                <w:i/>
                <w:iCs/>
                <w:color w:val="AAAAAA"/>
                <w:sz w:val="18"/>
                <w:szCs w:val="18"/>
                <w:lang w:eastAsia="hu-HU"/>
              </w:rPr>
            </w:rPrChange>
          </w:rPr>
          <w:t xml:space="preserve"> project</w:t>
        </w:r>
      </w:ins>
    </w:p>
    <w:p w14:paraId="441102EA"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63" w:author="Vihari Réka" w:date="2018-11-23T20:43:00Z"/>
          <w:rFonts w:ascii="Menlo" w:hAnsi="Menlo" w:cs="Menlo"/>
          <w:color w:val="333333"/>
          <w:sz w:val="20"/>
          <w:szCs w:val="20"/>
          <w:lang w:eastAsia="hu-HU"/>
          <w:rPrChange w:id="1464" w:author="Illanicz Barnabás" w:date="2018-11-26T13:21:00Z">
            <w:rPr>
              <w:ins w:id="1465" w:author="Vihari Réka" w:date="2018-11-23T20:43:00Z"/>
              <w:rFonts w:ascii="Menlo" w:hAnsi="Menlo" w:cs="Menlo"/>
              <w:color w:val="333333"/>
              <w:sz w:val="18"/>
              <w:szCs w:val="18"/>
              <w:lang w:eastAsia="hu-HU"/>
            </w:rPr>
          </w:rPrChange>
        </w:rPr>
        <w:pPrChange w:id="1466" w:author="Illanicz Barnabás" w:date="2018-11-26T13:21:00Z">
          <w:pPr>
            <w:shd w:val="clear" w:color="auto" w:fill="F5F5F5"/>
            <w:spacing w:line="270" w:lineRule="atLeast"/>
          </w:pPr>
        </w:pPrChange>
      </w:pPr>
      <w:proofErr w:type="gramStart"/>
      <w:ins w:id="1467" w:author="Vihari Réka" w:date="2018-11-23T20:43:00Z">
        <w:r w:rsidRPr="008B2652">
          <w:rPr>
            <w:rFonts w:ascii="Menlo" w:hAnsi="Menlo" w:cs="Menlo"/>
            <w:color w:val="333333"/>
            <w:sz w:val="20"/>
            <w:szCs w:val="20"/>
            <w:lang w:eastAsia="hu-HU"/>
            <w:rPrChange w:id="1468" w:author="Illanicz Barnabás" w:date="2018-11-26T13:21:00Z">
              <w:rPr>
                <w:rFonts w:ascii="Menlo" w:hAnsi="Menlo" w:cs="Menlo"/>
                <w:color w:val="333333"/>
                <w:sz w:val="18"/>
                <w:szCs w:val="18"/>
                <w:lang w:eastAsia="hu-HU"/>
              </w:rPr>
            </w:rPrChange>
          </w:rPr>
          <w:t xml:space="preserve">platform </w:t>
        </w:r>
        <w:r w:rsidRPr="008B2652">
          <w:rPr>
            <w:rFonts w:ascii="Menlo" w:hAnsi="Menlo" w:cs="Menlo"/>
            <w:color w:val="777777"/>
            <w:sz w:val="20"/>
            <w:szCs w:val="20"/>
            <w:lang w:eastAsia="hu-HU"/>
            <w:rPrChange w:id="1469"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9C5D27"/>
            <w:sz w:val="20"/>
            <w:szCs w:val="20"/>
            <w:lang w:eastAsia="hu-HU"/>
            <w:rPrChange w:id="1470" w:author="Illanicz Barnabás" w:date="2018-11-26T13:21:00Z">
              <w:rPr>
                <w:rFonts w:ascii="Menlo" w:hAnsi="Menlo" w:cs="Menlo"/>
                <w:color w:val="9C5D27"/>
                <w:sz w:val="18"/>
                <w:szCs w:val="18"/>
                <w:lang w:eastAsia="hu-HU"/>
              </w:rPr>
            </w:rPrChange>
          </w:rPr>
          <w:t>ios</w:t>
        </w:r>
        <w:proofErr w:type="spellEnd"/>
        <w:proofErr w:type="gramEnd"/>
        <w:r w:rsidRPr="008B2652">
          <w:rPr>
            <w:rFonts w:ascii="Menlo" w:hAnsi="Menlo" w:cs="Menlo"/>
            <w:color w:val="777777"/>
            <w:sz w:val="20"/>
            <w:szCs w:val="20"/>
            <w:lang w:eastAsia="hu-HU"/>
            <w:rPrChange w:id="1471"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472"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473"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474" w:author="Illanicz Barnabás" w:date="2018-11-26T13:21:00Z">
              <w:rPr>
                <w:rFonts w:ascii="Menlo" w:hAnsi="Menlo" w:cs="Menlo"/>
                <w:color w:val="448C27"/>
                <w:sz w:val="18"/>
                <w:szCs w:val="18"/>
                <w:lang w:eastAsia="hu-HU"/>
              </w:rPr>
            </w:rPrChange>
          </w:rPr>
          <w:t>9.0</w:t>
        </w:r>
        <w:r w:rsidRPr="008B2652">
          <w:rPr>
            <w:rFonts w:ascii="Menlo" w:hAnsi="Menlo" w:cs="Menlo"/>
            <w:color w:val="777777"/>
            <w:sz w:val="20"/>
            <w:szCs w:val="20"/>
            <w:lang w:eastAsia="hu-HU"/>
            <w:rPrChange w:id="1475" w:author="Illanicz Barnabás" w:date="2018-11-26T13:21:00Z">
              <w:rPr>
                <w:rFonts w:ascii="Menlo" w:hAnsi="Menlo" w:cs="Menlo"/>
                <w:color w:val="777777"/>
                <w:sz w:val="18"/>
                <w:szCs w:val="18"/>
                <w:lang w:eastAsia="hu-HU"/>
              </w:rPr>
            </w:rPrChange>
          </w:rPr>
          <w:t>'</w:t>
        </w:r>
      </w:ins>
    </w:p>
    <w:p w14:paraId="5BA9A465"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76" w:author="Vihari Réka" w:date="2018-11-23T20:43:00Z"/>
          <w:rFonts w:ascii="Menlo" w:hAnsi="Menlo" w:cs="Menlo"/>
          <w:color w:val="333333"/>
          <w:sz w:val="20"/>
          <w:szCs w:val="20"/>
          <w:lang w:eastAsia="hu-HU"/>
          <w:rPrChange w:id="1477" w:author="Illanicz Barnabás" w:date="2018-11-26T13:21:00Z">
            <w:rPr>
              <w:ins w:id="1478" w:author="Vihari Réka" w:date="2018-11-23T20:43:00Z"/>
              <w:rFonts w:ascii="Menlo" w:hAnsi="Menlo" w:cs="Menlo"/>
              <w:color w:val="333333"/>
              <w:sz w:val="18"/>
              <w:szCs w:val="18"/>
              <w:lang w:eastAsia="hu-HU"/>
            </w:rPr>
          </w:rPrChange>
        </w:rPr>
        <w:pPrChange w:id="1479" w:author="Illanicz Barnabás" w:date="2018-11-26T13:21:00Z">
          <w:pPr>
            <w:shd w:val="clear" w:color="auto" w:fill="F5F5F5"/>
            <w:spacing w:line="270" w:lineRule="atLeast"/>
          </w:pPr>
        </w:pPrChange>
      </w:pPr>
    </w:p>
    <w:p w14:paraId="1614AB48"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80" w:author="Vihari Réka" w:date="2018-11-23T20:43:00Z"/>
          <w:rFonts w:ascii="Menlo" w:hAnsi="Menlo" w:cs="Menlo"/>
          <w:color w:val="333333"/>
          <w:sz w:val="20"/>
          <w:szCs w:val="20"/>
          <w:lang w:eastAsia="hu-HU"/>
          <w:rPrChange w:id="1481" w:author="Illanicz Barnabás" w:date="2018-11-26T13:21:00Z">
            <w:rPr>
              <w:ins w:id="1482" w:author="Vihari Réka" w:date="2018-11-23T20:43:00Z"/>
              <w:rFonts w:ascii="Menlo" w:hAnsi="Menlo" w:cs="Menlo"/>
              <w:color w:val="333333"/>
              <w:sz w:val="18"/>
              <w:szCs w:val="18"/>
              <w:lang w:eastAsia="hu-HU"/>
            </w:rPr>
          </w:rPrChange>
        </w:rPr>
        <w:pPrChange w:id="1483" w:author="Illanicz Barnabás" w:date="2018-11-26T13:21:00Z">
          <w:pPr>
            <w:shd w:val="clear" w:color="auto" w:fill="F5F5F5"/>
            <w:spacing w:line="270" w:lineRule="atLeast"/>
          </w:pPr>
        </w:pPrChange>
      </w:pPr>
      <w:proofErr w:type="spellStart"/>
      <w:ins w:id="1484" w:author="Vihari Réka" w:date="2018-11-23T20:43:00Z">
        <w:r w:rsidRPr="008B2652">
          <w:rPr>
            <w:rFonts w:ascii="Menlo" w:hAnsi="Menlo" w:cs="Menlo"/>
            <w:color w:val="333333"/>
            <w:sz w:val="20"/>
            <w:szCs w:val="20"/>
            <w:lang w:eastAsia="hu-HU"/>
            <w:rPrChange w:id="1485" w:author="Illanicz Barnabás" w:date="2018-11-26T13:21:00Z">
              <w:rPr>
                <w:rFonts w:ascii="Menlo" w:hAnsi="Menlo" w:cs="Menlo"/>
                <w:color w:val="333333"/>
                <w:sz w:val="18"/>
                <w:szCs w:val="18"/>
                <w:lang w:eastAsia="hu-HU"/>
              </w:rPr>
            </w:rPrChange>
          </w:rPr>
          <w:t>target</w:t>
        </w:r>
        <w:proofErr w:type="spellEnd"/>
        <w:r w:rsidRPr="008B2652">
          <w:rPr>
            <w:rFonts w:ascii="Menlo" w:hAnsi="Menlo" w:cs="Menlo"/>
            <w:color w:val="333333"/>
            <w:sz w:val="20"/>
            <w:szCs w:val="20"/>
            <w:lang w:eastAsia="hu-HU"/>
            <w:rPrChange w:id="1486"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487"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448C27"/>
            <w:sz w:val="20"/>
            <w:szCs w:val="20"/>
            <w:lang w:eastAsia="hu-HU"/>
            <w:rPrChange w:id="1488" w:author="Illanicz Barnabás" w:date="2018-11-26T13:21:00Z">
              <w:rPr>
                <w:rFonts w:ascii="Menlo" w:hAnsi="Menlo" w:cs="Menlo"/>
                <w:color w:val="448C27"/>
                <w:sz w:val="18"/>
                <w:szCs w:val="18"/>
                <w:lang w:eastAsia="hu-HU"/>
              </w:rPr>
            </w:rPrChange>
          </w:rPr>
          <w:t>EventApp</w:t>
        </w:r>
        <w:proofErr w:type="spellEnd"/>
        <w:r w:rsidRPr="008B2652">
          <w:rPr>
            <w:rFonts w:ascii="Menlo" w:hAnsi="Menlo" w:cs="Menlo"/>
            <w:color w:val="777777"/>
            <w:sz w:val="20"/>
            <w:szCs w:val="20"/>
            <w:lang w:eastAsia="hu-HU"/>
            <w:rPrChange w:id="1489"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490" w:author="Illanicz Barnabás" w:date="2018-11-26T13:21:00Z">
              <w:rPr>
                <w:rFonts w:ascii="Menlo" w:hAnsi="Menlo" w:cs="Menlo"/>
                <w:color w:val="333333"/>
                <w:sz w:val="18"/>
                <w:szCs w:val="18"/>
                <w:lang w:eastAsia="hu-HU"/>
              </w:rPr>
            </w:rPrChange>
          </w:rPr>
          <w:t xml:space="preserve"> </w:t>
        </w:r>
        <w:proofErr w:type="spellStart"/>
        <w:r w:rsidRPr="008B2652">
          <w:rPr>
            <w:rFonts w:ascii="Menlo" w:hAnsi="Menlo" w:cs="Menlo"/>
            <w:color w:val="4B69C6"/>
            <w:sz w:val="20"/>
            <w:szCs w:val="20"/>
            <w:lang w:eastAsia="hu-HU"/>
            <w:rPrChange w:id="1491" w:author="Illanicz Barnabás" w:date="2018-11-26T13:21:00Z">
              <w:rPr>
                <w:rFonts w:ascii="Menlo" w:hAnsi="Menlo" w:cs="Menlo"/>
                <w:color w:val="4B69C6"/>
                <w:sz w:val="18"/>
                <w:szCs w:val="18"/>
                <w:lang w:eastAsia="hu-HU"/>
              </w:rPr>
            </w:rPrChange>
          </w:rPr>
          <w:t>do</w:t>
        </w:r>
        <w:proofErr w:type="spellEnd"/>
      </w:ins>
    </w:p>
    <w:p w14:paraId="31FBB4E9"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92" w:author="Vihari Réka" w:date="2018-11-23T20:43:00Z"/>
          <w:rFonts w:ascii="Menlo" w:hAnsi="Menlo" w:cs="Menlo"/>
          <w:color w:val="333333"/>
          <w:sz w:val="20"/>
          <w:szCs w:val="20"/>
          <w:lang w:eastAsia="hu-HU"/>
          <w:rPrChange w:id="1493" w:author="Illanicz Barnabás" w:date="2018-11-26T13:21:00Z">
            <w:rPr>
              <w:ins w:id="1494" w:author="Vihari Réka" w:date="2018-11-23T20:43:00Z"/>
              <w:rFonts w:ascii="Menlo" w:hAnsi="Menlo" w:cs="Menlo"/>
              <w:color w:val="333333"/>
              <w:sz w:val="18"/>
              <w:szCs w:val="18"/>
              <w:lang w:eastAsia="hu-HU"/>
            </w:rPr>
          </w:rPrChange>
        </w:rPr>
        <w:pPrChange w:id="1495" w:author="Illanicz Barnabás" w:date="2018-11-26T13:21:00Z">
          <w:pPr>
            <w:shd w:val="clear" w:color="auto" w:fill="F5F5F5"/>
            <w:spacing w:line="270" w:lineRule="atLeast"/>
          </w:pPr>
        </w:pPrChange>
      </w:pPr>
      <w:ins w:id="1496" w:author="Vihari Réka" w:date="2018-11-23T20:43:00Z">
        <w:r w:rsidRPr="008B2652">
          <w:rPr>
            <w:rFonts w:ascii="Menlo" w:hAnsi="Menlo" w:cs="Menlo"/>
            <w:color w:val="777777"/>
            <w:sz w:val="20"/>
            <w:szCs w:val="20"/>
            <w:lang w:eastAsia="hu-HU"/>
            <w:rPrChange w:id="1497" w:author="Illanicz Barnabás" w:date="2018-11-26T13:21:00Z">
              <w:rPr>
                <w:rFonts w:ascii="Menlo" w:hAnsi="Menlo" w:cs="Menlo"/>
                <w:color w:val="777777"/>
                <w:sz w:val="18"/>
                <w:szCs w:val="18"/>
                <w:lang w:eastAsia="hu-HU"/>
              </w:rPr>
            </w:rPrChange>
          </w:rPr>
          <w:t xml:space="preserve">  </w:t>
        </w:r>
        <w:r w:rsidRPr="008B2652">
          <w:rPr>
            <w:rFonts w:ascii="Menlo" w:hAnsi="Menlo" w:cs="Menlo"/>
            <w:i/>
            <w:iCs/>
            <w:color w:val="AAAAAA"/>
            <w:sz w:val="20"/>
            <w:szCs w:val="20"/>
            <w:lang w:eastAsia="hu-HU"/>
            <w:rPrChange w:id="1498" w:author="Illanicz Barnabás" w:date="2018-11-26T13:21:00Z">
              <w:rPr>
                <w:rFonts w:ascii="Menlo" w:hAnsi="Menlo" w:cs="Menlo"/>
                <w:i/>
                <w:iCs/>
                <w:color w:val="AAAAAA"/>
                <w:sz w:val="18"/>
                <w:szCs w:val="18"/>
                <w:lang w:eastAsia="hu-HU"/>
              </w:rPr>
            </w:rPrChange>
          </w:rPr>
          <w:t xml:space="preserve"># Comment </w:t>
        </w:r>
        <w:proofErr w:type="spellStart"/>
        <w:r w:rsidRPr="008B2652">
          <w:rPr>
            <w:rFonts w:ascii="Menlo" w:hAnsi="Menlo" w:cs="Menlo"/>
            <w:i/>
            <w:iCs/>
            <w:color w:val="AAAAAA"/>
            <w:sz w:val="20"/>
            <w:szCs w:val="20"/>
            <w:lang w:eastAsia="hu-HU"/>
            <w:rPrChange w:id="1499" w:author="Illanicz Barnabás" w:date="2018-11-26T13:21:00Z">
              <w:rPr>
                <w:rFonts w:ascii="Menlo" w:hAnsi="Menlo" w:cs="Menlo"/>
                <w:i/>
                <w:iCs/>
                <w:color w:val="AAAAAA"/>
                <w:sz w:val="18"/>
                <w:szCs w:val="18"/>
                <w:lang w:eastAsia="hu-HU"/>
              </w:rPr>
            </w:rPrChange>
          </w:rPr>
          <w:t>the</w:t>
        </w:r>
        <w:proofErr w:type="spellEnd"/>
        <w:r w:rsidRPr="008B2652">
          <w:rPr>
            <w:rFonts w:ascii="Menlo" w:hAnsi="Menlo" w:cs="Menlo"/>
            <w:i/>
            <w:iCs/>
            <w:color w:val="AAAAAA"/>
            <w:sz w:val="20"/>
            <w:szCs w:val="20"/>
            <w:lang w:eastAsia="hu-HU"/>
            <w:rPrChange w:id="1500"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01" w:author="Illanicz Barnabás" w:date="2018-11-26T13:21:00Z">
              <w:rPr>
                <w:rFonts w:ascii="Menlo" w:hAnsi="Menlo" w:cs="Menlo"/>
                <w:i/>
                <w:iCs/>
                <w:color w:val="AAAAAA"/>
                <w:sz w:val="18"/>
                <w:szCs w:val="18"/>
                <w:lang w:eastAsia="hu-HU"/>
              </w:rPr>
            </w:rPrChange>
          </w:rPr>
          <w:t>next</w:t>
        </w:r>
        <w:proofErr w:type="spellEnd"/>
        <w:r w:rsidRPr="008B2652">
          <w:rPr>
            <w:rFonts w:ascii="Menlo" w:hAnsi="Menlo" w:cs="Menlo"/>
            <w:i/>
            <w:iCs/>
            <w:color w:val="AAAAAA"/>
            <w:sz w:val="20"/>
            <w:szCs w:val="20"/>
            <w:lang w:eastAsia="hu-HU"/>
            <w:rPrChange w:id="1502" w:author="Illanicz Barnabás" w:date="2018-11-26T13:21:00Z">
              <w:rPr>
                <w:rFonts w:ascii="Menlo" w:hAnsi="Menlo" w:cs="Menlo"/>
                <w:i/>
                <w:iCs/>
                <w:color w:val="AAAAAA"/>
                <w:sz w:val="18"/>
                <w:szCs w:val="18"/>
                <w:lang w:eastAsia="hu-HU"/>
              </w:rPr>
            </w:rPrChange>
          </w:rPr>
          <w:t xml:space="preserve"> line </w:t>
        </w:r>
        <w:proofErr w:type="spellStart"/>
        <w:r w:rsidRPr="008B2652">
          <w:rPr>
            <w:rFonts w:ascii="Menlo" w:hAnsi="Menlo" w:cs="Menlo"/>
            <w:i/>
            <w:iCs/>
            <w:color w:val="AAAAAA"/>
            <w:sz w:val="20"/>
            <w:szCs w:val="20"/>
            <w:lang w:eastAsia="hu-HU"/>
            <w:rPrChange w:id="1503" w:author="Illanicz Barnabás" w:date="2018-11-26T13:21:00Z">
              <w:rPr>
                <w:rFonts w:ascii="Menlo" w:hAnsi="Menlo" w:cs="Menlo"/>
                <w:i/>
                <w:iCs/>
                <w:color w:val="AAAAAA"/>
                <w:sz w:val="18"/>
                <w:szCs w:val="18"/>
                <w:lang w:eastAsia="hu-HU"/>
              </w:rPr>
            </w:rPrChange>
          </w:rPr>
          <w:t>if</w:t>
        </w:r>
        <w:proofErr w:type="spellEnd"/>
        <w:r w:rsidRPr="008B2652">
          <w:rPr>
            <w:rFonts w:ascii="Menlo" w:hAnsi="Menlo" w:cs="Menlo"/>
            <w:i/>
            <w:iCs/>
            <w:color w:val="AAAAAA"/>
            <w:sz w:val="20"/>
            <w:szCs w:val="20"/>
            <w:lang w:eastAsia="hu-HU"/>
            <w:rPrChange w:id="1504"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05" w:author="Illanicz Barnabás" w:date="2018-11-26T13:21:00Z">
              <w:rPr>
                <w:rFonts w:ascii="Menlo" w:hAnsi="Menlo" w:cs="Menlo"/>
                <w:i/>
                <w:iCs/>
                <w:color w:val="AAAAAA"/>
                <w:sz w:val="18"/>
                <w:szCs w:val="18"/>
                <w:lang w:eastAsia="hu-HU"/>
              </w:rPr>
            </w:rPrChange>
          </w:rPr>
          <w:t>you're</w:t>
        </w:r>
        <w:proofErr w:type="spellEnd"/>
        <w:r w:rsidRPr="008B2652">
          <w:rPr>
            <w:rFonts w:ascii="Menlo" w:hAnsi="Menlo" w:cs="Menlo"/>
            <w:i/>
            <w:iCs/>
            <w:color w:val="AAAAAA"/>
            <w:sz w:val="20"/>
            <w:szCs w:val="20"/>
            <w:lang w:eastAsia="hu-HU"/>
            <w:rPrChange w:id="1506"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07" w:author="Illanicz Barnabás" w:date="2018-11-26T13:21:00Z">
              <w:rPr>
                <w:rFonts w:ascii="Menlo" w:hAnsi="Menlo" w:cs="Menlo"/>
                <w:i/>
                <w:iCs/>
                <w:color w:val="AAAAAA"/>
                <w:sz w:val="18"/>
                <w:szCs w:val="18"/>
                <w:lang w:eastAsia="hu-HU"/>
              </w:rPr>
            </w:rPrChange>
          </w:rPr>
          <w:t>not</w:t>
        </w:r>
        <w:proofErr w:type="spellEnd"/>
        <w:r w:rsidRPr="008B2652">
          <w:rPr>
            <w:rFonts w:ascii="Menlo" w:hAnsi="Menlo" w:cs="Menlo"/>
            <w:i/>
            <w:iCs/>
            <w:color w:val="AAAAAA"/>
            <w:sz w:val="20"/>
            <w:szCs w:val="20"/>
            <w:lang w:eastAsia="hu-HU"/>
            <w:rPrChange w:id="1508"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09" w:author="Illanicz Barnabás" w:date="2018-11-26T13:21:00Z">
              <w:rPr>
                <w:rFonts w:ascii="Menlo" w:hAnsi="Menlo" w:cs="Menlo"/>
                <w:i/>
                <w:iCs/>
                <w:color w:val="AAAAAA"/>
                <w:sz w:val="18"/>
                <w:szCs w:val="18"/>
                <w:lang w:eastAsia="hu-HU"/>
              </w:rPr>
            </w:rPrChange>
          </w:rPr>
          <w:t>using</w:t>
        </w:r>
        <w:proofErr w:type="spellEnd"/>
        <w:r w:rsidRPr="008B2652">
          <w:rPr>
            <w:rFonts w:ascii="Menlo" w:hAnsi="Menlo" w:cs="Menlo"/>
            <w:i/>
            <w:iCs/>
            <w:color w:val="AAAAAA"/>
            <w:sz w:val="20"/>
            <w:szCs w:val="20"/>
            <w:lang w:eastAsia="hu-HU"/>
            <w:rPrChange w:id="1510" w:author="Illanicz Barnabás" w:date="2018-11-26T13:21:00Z">
              <w:rPr>
                <w:rFonts w:ascii="Menlo" w:hAnsi="Menlo" w:cs="Menlo"/>
                <w:i/>
                <w:iCs/>
                <w:color w:val="AAAAAA"/>
                <w:sz w:val="18"/>
                <w:szCs w:val="18"/>
                <w:lang w:eastAsia="hu-HU"/>
              </w:rPr>
            </w:rPrChange>
          </w:rPr>
          <w:t xml:space="preserve"> Swift and </w:t>
        </w:r>
        <w:proofErr w:type="spellStart"/>
        <w:r w:rsidRPr="008B2652">
          <w:rPr>
            <w:rFonts w:ascii="Menlo" w:hAnsi="Menlo" w:cs="Menlo"/>
            <w:i/>
            <w:iCs/>
            <w:color w:val="AAAAAA"/>
            <w:sz w:val="20"/>
            <w:szCs w:val="20"/>
            <w:lang w:eastAsia="hu-HU"/>
            <w:rPrChange w:id="1511" w:author="Illanicz Barnabás" w:date="2018-11-26T13:21:00Z">
              <w:rPr>
                <w:rFonts w:ascii="Menlo" w:hAnsi="Menlo" w:cs="Menlo"/>
                <w:i/>
                <w:iCs/>
                <w:color w:val="AAAAAA"/>
                <w:sz w:val="18"/>
                <w:szCs w:val="18"/>
                <w:lang w:eastAsia="hu-HU"/>
              </w:rPr>
            </w:rPrChange>
          </w:rPr>
          <w:t>don't</w:t>
        </w:r>
        <w:proofErr w:type="spellEnd"/>
        <w:r w:rsidRPr="008B2652">
          <w:rPr>
            <w:rFonts w:ascii="Menlo" w:hAnsi="Menlo" w:cs="Menlo"/>
            <w:i/>
            <w:iCs/>
            <w:color w:val="AAAAAA"/>
            <w:sz w:val="20"/>
            <w:szCs w:val="20"/>
            <w:lang w:eastAsia="hu-HU"/>
            <w:rPrChange w:id="1512"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13" w:author="Illanicz Barnabás" w:date="2018-11-26T13:21:00Z">
              <w:rPr>
                <w:rFonts w:ascii="Menlo" w:hAnsi="Menlo" w:cs="Menlo"/>
                <w:i/>
                <w:iCs/>
                <w:color w:val="AAAAAA"/>
                <w:sz w:val="18"/>
                <w:szCs w:val="18"/>
                <w:lang w:eastAsia="hu-HU"/>
              </w:rPr>
            </w:rPrChange>
          </w:rPr>
          <w:t>want</w:t>
        </w:r>
        <w:proofErr w:type="spellEnd"/>
        <w:r w:rsidRPr="008B2652">
          <w:rPr>
            <w:rFonts w:ascii="Menlo" w:hAnsi="Menlo" w:cs="Menlo"/>
            <w:i/>
            <w:iCs/>
            <w:color w:val="AAAAAA"/>
            <w:sz w:val="20"/>
            <w:szCs w:val="20"/>
            <w:lang w:eastAsia="hu-HU"/>
            <w:rPrChange w:id="1514"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15" w:author="Illanicz Barnabás" w:date="2018-11-26T13:21:00Z">
              <w:rPr>
                <w:rFonts w:ascii="Menlo" w:hAnsi="Menlo" w:cs="Menlo"/>
                <w:i/>
                <w:iCs/>
                <w:color w:val="AAAAAA"/>
                <w:sz w:val="18"/>
                <w:szCs w:val="18"/>
                <w:lang w:eastAsia="hu-HU"/>
              </w:rPr>
            </w:rPrChange>
          </w:rPr>
          <w:t>to</w:t>
        </w:r>
        <w:proofErr w:type="spellEnd"/>
        <w:r w:rsidRPr="008B2652">
          <w:rPr>
            <w:rFonts w:ascii="Menlo" w:hAnsi="Menlo" w:cs="Menlo"/>
            <w:i/>
            <w:iCs/>
            <w:color w:val="AAAAAA"/>
            <w:sz w:val="20"/>
            <w:szCs w:val="20"/>
            <w:lang w:eastAsia="hu-HU"/>
            <w:rPrChange w:id="1516"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17" w:author="Illanicz Barnabás" w:date="2018-11-26T13:21:00Z">
              <w:rPr>
                <w:rFonts w:ascii="Menlo" w:hAnsi="Menlo" w:cs="Menlo"/>
                <w:i/>
                <w:iCs/>
                <w:color w:val="AAAAAA"/>
                <w:sz w:val="18"/>
                <w:szCs w:val="18"/>
                <w:lang w:eastAsia="hu-HU"/>
              </w:rPr>
            </w:rPrChange>
          </w:rPr>
          <w:t>use</w:t>
        </w:r>
        <w:proofErr w:type="spellEnd"/>
        <w:r w:rsidRPr="008B2652">
          <w:rPr>
            <w:rFonts w:ascii="Menlo" w:hAnsi="Menlo" w:cs="Menlo"/>
            <w:i/>
            <w:iCs/>
            <w:color w:val="AAAAAA"/>
            <w:sz w:val="20"/>
            <w:szCs w:val="20"/>
            <w:lang w:eastAsia="hu-HU"/>
            <w:rPrChange w:id="1518"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19" w:author="Illanicz Barnabás" w:date="2018-11-26T13:21:00Z">
              <w:rPr>
                <w:rFonts w:ascii="Menlo" w:hAnsi="Menlo" w:cs="Menlo"/>
                <w:i/>
                <w:iCs/>
                <w:color w:val="AAAAAA"/>
                <w:sz w:val="18"/>
                <w:szCs w:val="18"/>
                <w:lang w:eastAsia="hu-HU"/>
              </w:rPr>
            </w:rPrChange>
          </w:rPr>
          <w:t>dynamic</w:t>
        </w:r>
        <w:proofErr w:type="spellEnd"/>
        <w:r w:rsidRPr="008B2652">
          <w:rPr>
            <w:rFonts w:ascii="Menlo" w:hAnsi="Menlo" w:cs="Menlo"/>
            <w:i/>
            <w:iCs/>
            <w:color w:val="AAAAAA"/>
            <w:sz w:val="20"/>
            <w:szCs w:val="20"/>
            <w:lang w:eastAsia="hu-HU"/>
            <w:rPrChange w:id="1520"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21" w:author="Illanicz Barnabás" w:date="2018-11-26T13:21:00Z">
              <w:rPr>
                <w:rFonts w:ascii="Menlo" w:hAnsi="Menlo" w:cs="Menlo"/>
                <w:i/>
                <w:iCs/>
                <w:color w:val="AAAAAA"/>
                <w:sz w:val="18"/>
                <w:szCs w:val="18"/>
                <w:lang w:eastAsia="hu-HU"/>
              </w:rPr>
            </w:rPrChange>
          </w:rPr>
          <w:t>frameworks</w:t>
        </w:r>
        <w:proofErr w:type="spellEnd"/>
      </w:ins>
    </w:p>
    <w:p w14:paraId="20581AA0"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22" w:author="Vihari Réka" w:date="2018-11-23T20:43:00Z"/>
          <w:rFonts w:ascii="Menlo" w:hAnsi="Menlo" w:cs="Menlo"/>
          <w:color w:val="333333"/>
          <w:sz w:val="20"/>
          <w:szCs w:val="20"/>
          <w:lang w:eastAsia="hu-HU"/>
          <w:rPrChange w:id="1523" w:author="Illanicz Barnabás" w:date="2018-11-26T13:21:00Z">
            <w:rPr>
              <w:ins w:id="1524" w:author="Vihari Réka" w:date="2018-11-23T20:43:00Z"/>
              <w:rFonts w:ascii="Menlo" w:hAnsi="Menlo" w:cs="Menlo"/>
              <w:color w:val="333333"/>
              <w:sz w:val="18"/>
              <w:szCs w:val="18"/>
              <w:lang w:eastAsia="hu-HU"/>
            </w:rPr>
          </w:rPrChange>
        </w:rPr>
        <w:pPrChange w:id="1525" w:author="Illanicz Barnabás" w:date="2018-11-26T13:21:00Z">
          <w:pPr>
            <w:shd w:val="clear" w:color="auto" w:fill="F5F5F5"/>
            <w:spacing w:line="270" w:lineRule="atLeast"/>
          </w:pPr>
        </w:pPrChange>
      </w:pPr>
      <w:ins w:id="1526" w:author="Vihari Réka" w:date="2018-11-23T20:43:00Z">
        <w:r w:rsidRPr="008B2652">
          <w:rPr>
            <w:rFonts w:ascii="Menlo" w:hAnsi="Menlo" w:cs="Menlo"/>
            <w:color w:val="333333"/>
            <w:sz w:val="20"/>
            <w:szCs w:val="20"/>
            <w:lang w:eastAsia="hu-HU"/>
            <w:rPrChange w:id="1527" w:author="Illanicz Barnabás" w:date="2018-11-26T13:21:00Z">
              <w:rPr>
                <w:rFonts w:ascii="Menlo" w:hAnsi="Menlo" w:cs="Menlo"/>
                <w:color w:val="333333"/>
                <w:sz w:val="18"/>
                <w:szCs w:val="18"/>
                <w:lang w:eastAsia="hu-HU"/>
              </w:rPr>
            </w:rPrChange>
          </w:rPr>
          <w:t xml:space="preserve">  </w:t>
        </w:r>
        <w:proofErr w:type="spellStart"/>
        <w:r w:rsidRPr="008B2652">
          <w:rPr>
            <w:rFonts w:ascii="Menlo" w:hAnsi="Menlo" w:cs="Menlo"/>
            <w:color w:val="333333"/>
            <w:sz w:val="20"/>
            <w:szCs w:val="20"/>
            <w:lang w:eastAsia="hu-HU"/>
            <w:rPrChange w:id="1528" w:author="Illanicz Barnabás" w:date="2018-11-26T13:21:00Z">
              <w:rPr>
                <w:rFonts w:ascii="Menlo" w:hAnsi="Menlo" w:cs="Menlo"/>
                <w:color w:val="333333"/>
                <w:sz w:val="18"/>
                <w:szCs w:val="18"/>
                <w:lang w:eastAsia="hu-HU"/>
              </w:rPr>
            </w:rPrChange>
          </w:rPr>
          <w:t>use_frameworks</w:t>
        </w:r>
        <w:proofErr w:type="spellEnd"/>
        <w:r w:rsidRPr="008B2652">
          <w:rPr>
            <w:rFonts w:ascii="Menlo" w:hAnsi="Menlo" w:cs="Menlo"/>
            <w:color w:val="333333"/>
            <w:sz w:val="20"/>
            <w:szCs w:val="20"/>
            <w:lang w:eastAsia="hu-HU"/>
            <w:rPrChange w:id="1529" w:author="Illanicz Barnabás" w:date="2018-11-26T13:21:00Z">
              <w:rPr>
                <w:rFonts w:ascii="Menlo" w:hAnsi="Menlo" w:cs="Menlo"/>
                <w:color w:val="333333"/>
                <w:sz w:val="18"/>
                <w:szCs w:val="18"/>
                <w:lang w:eastAsia="hu-HU"/>
              </w:rPr>
            </w:rPrChange>
          </w:rPr>
          <w:t>!</w:t>
        </w:r>
      </w:ins>
    </w:p>
    <w:p w14:paraId="6F0226A4"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30" w:author="Vihari Réka" w:date="2018-11-23T20:43:00Z"/>
          <w:rFonts w:ascii="Menlo" w:hAnsi="Menlo" w:cs="Menlo"/>
          <w:color w:val="333333"/>
          <w:sz w:val="20"/>
          <w:szCs w:val="20"/>
          <w:lang w:eastAsia="hu-HU"/>
          <w:rPrChange w:id="1531" w:author="Illanicz Barnabás" w:date="2018-11-26T13:21:00Z">
            <w:rPr>
              <w:ins w:id="1532" w:author="Vihari Réka" w:date="2018-11-23T20:43:00Z"/>
              <w:rFonts w:ascii="Menlo" w:hAnsi="Menlo" w:cs="Menlo"/>
              <w:color w:val="333333"/>
              <w:sz w:val="18"/>
              <w:szCs w:val="18"/>
              <w:lang w:eastAsia="hu-HU"/>
            </w:rPr>
          </w:rPrChange>
        </w:rPr>
        <w:pPrChange w:id="1533" w:author="Illanicz Barnabás" w:date="2018-11-26T13:21:00Z">
          <w:pPr>
            <w:shd w:val="clear" w:color="auto" w:fill="F5F5F5"/>
            <w:spacing w:line="270" w:lineRule="atLeast"/>
          </w:pPr>
        </w:pPrChange>
      </w:pPr>
    </w:p>
    <w:p w14:paraId="40915C76"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34" w:author="Vihari Réka" w:date="2018-11-23T20:43:00Z"/>
          <w:rFonts w:ascii="Menlo" w:hAnsi="Menlo" w:cs="Menlo"/>
          <w:color w:val="333333"/>
          <w:sz w:val="20"/>
          <w:szCs w:val="20"/>
          <w:lang w:eastAsia="hu-HU"/>
          <w:rPrChange w:id="1535" w:author="Illanicz Barnabás" w:date="2018-11-26T13:21:00Z">
            <w:rPr>
              <w:ins w:id="1536" w:author="Vihari Réka" w:date="2018-11-23T20:43:00Z"/>
              <w:rFonts w:ascii="Menlo" w:hAnsi="Menlo" w:cs="Menlo"/>
              <w:color w:val="333333"/>
              <w:sz w:val="18"/>
              <w:szCs w:val="18"/>
              <w:lang w:eastAsia="hu-HU"/>
            </w:rPr>
          </w:rPrChange>
        </w:rPr>
        <w:pPrChange w:id="1537" w:author="Illanicz Barnabás" w:date="2018-11-26T13:21:00Z">
          <w:pPr>
            <w:shd w:val="clear" w:color="auto" w:fill="F5F5F5"/>
            <w:spacing w:line="270" w:lineRule="atLeast"/>
          </w:pPr>
        </w:pPrChange>
      </w:pPr>
      <w:ins w:id="1538" w:author="Vihari Réka" w:date="2018-11-23T20:43:00Z">
        <w:r w:rsidRPr="008B2652">
          <w:rPr>
            <w:rFonts w:ascii="Menlo" w:hAnsi="Menlo" w:cs="Menlo"/>
            <w:color w:val="777777"/>
            <w:sz w:val="20"/>
            <w:szCs w:val="20"/>
            <w:lang w:eastAsia="hu-HU"/>
            <w:rPrChange w:id="1539" w:author="Illanicz Barnabás" w:date="2018-11-26T13:21:00Z">
              <w:rPr>
                <w:rFonts w:ascii="Menlo" w:hAnsi="Menlo" w:cs="Menlo"/>
                <w:color w:val="777777"/>
                <w:sz w:val="18"/>
                <w:szCs w:val="18"/>
                <w:lang w:eastAsia="hu-HU"/>
              </w:rPr>
            </w:rPrChange>
          </w:rPr>
          <w:t xml:space="preserve">  </w:t>
        </w:r>
        <w:r w:rsidRPr="008B2652">
          <w:rPr>
            <w:rFonts w:ascii="Menlo" w:hAnsi="Menlo" w:cs="Menlo"/>
            <w:i/>
            <w:iCs/>
            <w:color w:val="AAAAAA"/>
            <w:sz w:val="20"/>
            <w:szCs w:val="20"/>
            <w:lang w:eastAsia="hu-HU"/>
            <w:rPrChange w:id="1540"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41" w:author="Illanicz Barnabás" w:date="2018-11-26T13:21:00Z">
              <w:rPr>
                <w:rFonts w:ascii="Menlo" w:hAnsi="Menlo" w:cs="Menlo"/>
                <w:i/>
                <w:iCs/>
                <w:color w:val="AAAAAA"/>
                <w:sz w:val="18"/>
                <w:szCs w:val="18"/>
                <w:lang w:eastAsia="hu-HU"/>
              </w:rPr>
            </w:rPrChange>
          </w:rPr>
          <w:t>Pods</w:t>
        </w:r>
        <w:proofErr w:type="spellEnd"/>
        <w:r w:rsidRPr="008B2652">
          <w:rPr>
            <w:rFonts w:ascii="Menlo" w:hAnsi="Menlo" w:cs="Menlo"/>
            <w:i/>
            <w:iCs/>
            <w:color w:val="AAAAAA"/>
            <w:sz w:val="20"/>
            <w:szCs w:val="20"/>
            <w:lang w:eastAsia="hu-HU"/>
            <w:rPrChange w:id="1542"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43" w:author="Illanicz Barnabás" w:date="2018-11-26T13:21:00Z">
              <w:rPr>
                <w:rFonts w:ascii="Menlo" w:hAnsi="Menlo" w:cs="Menlo"/>
                <w:i/>
                <w:iCs/>
                <w:color w:val="AAAAAA"/>
                <w:sz w:val="18"/>
                <w:szCs w:val="18"/>
                <w:lang w:eastAsia="hu-HU"/>
              </w:rPr>
            </w:rPrChange>
          </w:rPr>
          <w:t>for</w:t>
        </w:r>
        <w:proofErr w:type="spellEnd"/>
        <w:r w:rsidRPr="008B2652">
          <w:rPr>
            <w:rFonts w:ascii="Menlo" w:hAnsi="Menlo" w:cs="Menlo"/>
            <w:i/>
            <w:iCs/>
            <w:color w:val="AAAAAA"/>
            <w:sz w:val="20"/>
            <w:szCs w:val="20"/>
            <w:lang w:eastAsia="hu-HU"/>
            <w:rPrChange w:id="1544"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45" w:author="Illanicz Barnabás" w:date="2018-11-26T13:21:00Z">
              <w:rPr>
                <w:rFonts w:ascii="Menlo" w:hAnsi="Menlo" w:cs="Menlo"/>
                <w:i/>
                <w:iCs/>
                <w:color w:val="AAAAAA"/>
                <w:sz w:val="18"/>
                <w:szCs w:val="18"/>
                <w:lang w:eastAsia="hu-HU"/>
              </w:rPr>
            </w:rPrChange>
          </w:rPr>
          <w:t>EventApp</w:t>
        </w:r>
        <w:proofErr w:type="spellEnd"/>
      </w:ins>
    </w:p>
    <w:p w14:paraId="2394F083"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46" w:author="Vihari Réka" w:date="2018-11-23T20:43:00Z"/>
          <w:rFonts w:ascii="Menlo" w:hAnsi="Menlo" w:cs="Menlo"/>
          <w:color w:val="333333"/>
          <w:sz w:val="20"/>
          <w:szCs w:val="20"/>
          <w:lang w:eastAsia="hu-HU"/>
          <w:rPrChange w:id="1547" w:author="Illanicz Barnabás" w:date="2018-11-26T13:21:00Z">
            <w:rPr>
              <w:ins w:id="1548" w:author="Vihari Réka" w:date="2018-11-23T20:43:00Z"/>
              <w:rFonts w:ascii="Menlo" w:hAnsi="Menlo" w:cs="Menlo"/>
              <w:color w:val="333333"/>
              <w:sz w:val="18"/>
              <w:szCs w:val="18"/>
              <w:lang w:eastAsia="hu-HU"/>
            </w:rPr>
          </w:rPrChange>
        </w:rPr>
        <w:pPrChange w:id="1549" w:author="Illanicz Barnabás" w:date="2018-11-26T13:21:00Z">
          <w:pPr>
            <w:shd w:val="clear" w:color="auto" w:fill="F5F5F5"/>
            <w:spacing w:line="270" w:lineRule="atLeast"/>
          </w:pPr>
        </w:pPrChange>
      </w:pPr>
      <w:ins w:id="1550" w:author="Vihari Réka" w:date="2018-11-23T20:43:00Z">
        <w:r w:rsidRPr="008B2652">
          <w:rPr>
            <w:rFonts w:ascii="Menlo" w:hAnsi="Menlo" w:cs="Menlo"/>
            <w:color w:val="777777"/>
            <w:sz w:val="20"/>
            <w:szCs w:val="20"/>
            <w:lang w:eastAsia="hu-HU"/>
            <w:rPrChange w:id="1551" w:author="Illanicz Barnabás" w:date="2018-11-26T13:21:00Z">
              <w:rPr>
                <w:rFonts w:ascii="Menlo" w:hAnsi="Menlo" w:cs="Menlo"/>
                <w:color w:val="777777"/>
                <w:sz w:val="18"/>
                <w:szCs w:val="18"/>
                <w:lang w:eastAsia="hu-HU"/>
              </w:rPr>
            </w:rPrChange>
          </w:rPr>
          <w:t xml:space="preserve">  </w:t>
        </w:r>
        <w:r w:rsidRPr="008B2652">
          <w:rPr>
            <w:rFonts w:ascii="Menlo" w:hAnsi="Menlo" w:cs="Menlo"/>
            <w:i/>
            <w:iCs/>
            <w:color w:val="AAAAAA"/>
            <w:sz w:val="20"/>
            <w:szCs w:val="20"/>
            <w:lang w:eastAsia="hu-HU"/>
            <w:rPrChange w:id="1552" w:author="Illanicz Barnabás" w:date="2018-11-26T13:21:00Z">
              <w:rPr>
                <w:rFonts w:ascii="Menlo" w:hAnsi="Menlo" w:cs="Menlo"/>
                <w:i/>
                <w:iCs/>
                <w:color w:val="AAAAAA"/>
                <w:sz w:val="18"/>
                <w:szCs w:val="18"/>
                <w:lang w:eastAsia="hu-HU"/>
              </w:rPr>
            </w:rPrChange>
          </w:rPr>
          <w:t>#</w:t>
        </w:r>
        <w:proofErr w:type="spellStart"/>
        <w:r w:rsidRPr="008B2652">
          <w:rPr>
            <w:rFonts w:ascii="Menlo" w:hAnsi="Menlo" w:cs="Menlo"/>
            <w:i/>
            <w:iCs/>
            <w:color w:val="AAAAAA"/>
            <w:sz w:val="20"/>
            <w:szCs w:val="20"/>
            <w:lang w:eastAsia="hu-HU"/>
            <w:rPrChange w:id="1553" w:author="Illanicz Barnabás" w:date="2018-11-26T13:21:00Z">
              <w:rPr>
                <w:rFonts w:ascii="Menlo" w:hAnsi="Menlo" w:cs="Menlo"/>
                <w:i/>
                <w:iCs/>
                <w:color w:val="AAAAAA"/>
                <w:sz w:val="18"/>
                <w:szCs w:val="18"/>
                <w:lang w:eastAsia="hu-HU"/>
              </w:rPr>
            </w:rPrChange>
          </w:rPr>
          <w:t>pod</w:t>
        </w:r>
        <w:proofErr w:type="spellEnd"/>
        <w:r w:rsidRPr="008B2652">
          <w:rPr>
            <w:rFonts w:ascii="Menlo" w:hAnsi="Menlo" w:cs="Menlo"/>
            <w:i/>
            <w:iCs/>
            <w:color w:val="AAAAAA"/>
            <w:sz w:val="20"/>
            <w:szCs w:val="20"/>
            <w:lang w:eastAsia="hu-HU"/>
            <w:rPrChange w:id="1554" w:author="Illanicz Barnabás" w:date="2018-11-26T13:21:00Z">
              <w:rPr>
                <w:rFonts w:ascii="Menlo" w:hAnsi="Menlo" w:cs="Menlo"/>
                <w:i/>
                <w:iCs/>
                <w:color w:val="AAAAAA"/>
                <w:sz w:val="18"/>
                <w:szCs w:val="18"/>
                <w:lang w:eastAsia="hu-HU"/>
              </w:rPr>
            </w:rPrChange>
          </w:rPr>
          <w:t xml:space="preserve"> '</w:t>
        </w:r>
        <w:proofErr w:type="spellStart"/>
        <w:r w:rsidRPr="008B2652">
          <w:rPr>
            <w:rFonts w:ascii="Menlo" w:hAnsi="Menlo" w:cs="Menlo"/>
            <w:i/>
            <w:iCs/>
            <w:color w:val="AAAAAA"/>
            <w:sz w:val="20"/>
            <w:szCs w:val="20"/>
            <w:lang w:eastAsia="hu-HU"/>
            <w:rPrChange w:id="1555" w:author="Illanicz Barnabás" w:date="2018-11-26T13:21:00Z">
              <w:rPr>
                <w:rFonts w:ascii="Menlo" w:hAnsi="Menlo" w:cs="Menlo"/>
                <w:i/>
                <w:iCs/>
                <w:color w:val="AAAAAA"/>
                <w:sz w:val="18"/>
                <w:szCs w:val="18"/>
                <w:lang w:eastAsia="hu-HU"/>
              </w:rPr>
            </w:rPrChange>
          </w:rPr>
          <w:t>SwiftLint</w:t>
        </w:r>
        <w:proofErr w:type="spellEnd"/>
        <w:r w:rsidRPr="008B2652">
          <w:rPr>
            <w:rFonts w:ascii="Menlo" w:hAnsi="Menlo" w:cs="Menlo"/>
            <w:i/>
            <w:iCs/>
            <w:color w:val="AAAAAA"/>
            <w:sz w:val="20"/>
            <w:szCs w:val="20"/>
            <w:lang w:eastAsia="hu-HU"/>
            <w:rPrChange w:id="1556" w:author="Illanicz Barnabás" w:date="2018-11-26T13:21:00Z">
              <w:rPr>
                <w:rFonts w:ascii="Menlo" w:hAnsi="Menlo" w:cs="Menlo"/>
                <w:i/>
                <w:iCs/>
                <w:color w:val="AAAAAA"/>
                <w:sz w:val="18"/>
                <w:szCs w:val="18"/>
                <w:lang w:eastAsia="hu-HU"/>
              </w:rPr>
            </w:rPrChange>
          </w:rPr>
          <w:t>'</w:t>
        </w:r>
      </w:ins>
    </w:p>
    <w:p w14:paraId="23DB9CAC"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57" w:author="Vihari Réka" w:date="2018-11-23T20:43:00Z"/>
          <w:rFonts w:ascii="Menlo" w:hAnsi="Menlo" w:cs="Menlo"/>
          <w:color w:val="333333"/>
          <w:sz w:val="20"/>
          <w:szCs w:val="20"/>
          <w:lang w:eastAsia="hu-HU"/>
          <w:rPrChange w:id="1558" w:author="Illanicz Barnabás" w:date="2018-11-26T13:21:00Z">
            <w:rPr>
              <w:ins w:id="1559" w:author="Vihari Réka" w:date="2018-11-23T20:43:00Z"/>
              <w:rFonts w:ascii="Menlo" w:hAnsi="Menlo" w:cs="Menlo"/>
              <w:color w:val="333333"/>
              <w:sz w:val="18"/>
              <w:szCs w:val="18"/>
              <w:lang w:eastAsia="hu-HU"/>
            </w:rPr>
          </w:rPrChange>
        </w:rPr>
        <w:pPrChange w:id="1560" w:author="Illanicz Barnabás" w:date="2018-11-26T13:21:00Z">
          <w:pPr>
            <w:shd w:val="clear" w:color="auto" w:fill="F5F5F5"/>
            <w:spacing w:line="270" w:lineRule="atLeast"/>
          </w:pPr>
        </w:pPrChange>
      </w:pPr>
    </w:p>
    <w:p w14:paraId="3B16261C"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61" w:author="Vihari Réka" w:date="2018-11-23T20:43:00Z"/>
          <w:rFonts w:ascii="Menlo" w:hAnsi="Menlo" w:cs="Menlo"/>
          <w:color w:val="333333"/>
          <w:sz w:val="20"/>
          <w:szCs w:val="20"/>
          <w:lang w:eastAsia="hu-HU"/>
          <w:rPrChange w:id="1562" w:author="Illanicz Barnabás" w:date="2018-11-26T13:21:00Z">
            <w:rPr>
              <w:ins w:id="1563" w:author="Vihari Réka" w:date="2018-11-23T20:43:00Z"/>
              <w:rFonts w:ascii="Menlo" w:hAnsi="Menlo" w:cs="Menlo"/>
              <w:color w:val="333333"/>
              <w:sz w:val="18"/>
              <w:szCs w:val="18"/>
              <w:lang w:eastAsia="hu-HU"/>
            </w:rPr>
          </w:rPrChange>
        </w:rPr>
        <w:pPrChange w:id="1564" w:author="Illanicz Barnabás" w:date="2018-11-26T13:21:00Z">
          <w:pPr>
            <w:shd w:val="clear" w:color="auto" w:fill="F5F5F5"/>
            <w:spacing w:line="270" w:lineRule="atLeast"/>
          </w:pPr>
        </w:pPrChange>
      </w:pPr>
      <w:ins w:id="1565" w:author="Vihari Réka" w:date="2018-11-23T20:43:00Z">
        <w:r w:rsidRPr="008B2652">
          <w:rPr>
            <w:rFonts w:ascii="Menlo" w:hAnsi="Menlo" w:cs="Menlo"/>
            <w:color w:val="333333"/>
            <w:sz w:val="20"/>
            <w:szCs w:val="20"/>
            <w:lang w:eastAsia="hu-HU"/>
            <w:rPrChange w:id="1566" w:author="Illanicz Barnabás" w:date="2018-11-26T13:21:00Z">
              <w:rPr>
                <w:rFonts w:ascii="Menlo" w:hAnsi="Menlo" w:cs="Menlo"/>
                <w:color w:val="333333"/>
                <w:sz w:val="18"/>
                <w:szCs w:val="18"/>
                <w:lang w:eastAsia="hu-HU"/>
              </w:rPr>
            </w:rPrChange>
          </w:rPr>
          <w:t xml:space="preserve">  </w:t>
        </w:r>
        <w:proofErr w:type="spellStart"/>
        <w:r w:rsidRPr="008B2652">
          <w:rPr>
            <w:rFonts w:ascii="Menlo" w:hAnsi="Menlo" w:cs="Menlo"/>
            <w:color w:val="333333"/>
            <w:sz w:val="20"/>
            <w:szCs w:val="20"/>
            <w:lang w:eastAsia="hu-HU"/>
            <w:rPrChange w:id="1567" w:author="Illanicz Barnabás" w:date="2018-11-26T13:21:00Z">
              <w:rPr>
                <w:rFonts w:ascii="Menlo" w:hAnsi="Menlo" w:cs="Menlo"/>
                <w:color w:val="333333"/>
                <w:sz w:val="18"/>
                <w:szCs w:val="18"/>
                <w:lang w:eastAsia="hu-HU"/>
              </w:rPr>
            </w:rPrChange>
          </w:rPr>
          <w:t>pod</w:t>
        </w:r>
        <w:proofErr w:type="spellEnd"/>
        <w:r w:rsidRPr="008B2652">
          <w:rPr>
            <w:rFonts w:ascii="Menlo" w:hAnsi="Menlo" w:cs="Menlo"/>
            <w:color w:val="333333"/>
            <w:sz w:val="20"/>
            <w:szCs w:val="20"/>
            <w:lang w:eastAsia="hu-HU"/>
            <w:rPrChange w:id="1568"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69"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448C27"/>
            <w:sz w:val="20"/>
            <w:szCs w:val="20"/>
            <w:lang w:eastAsia="hu-HU"/>
            <w:rPrChange w:id="1570" w:author="Illanicz Barnabás" w:date="2018-11-26T13:21:00Z">
              <w:rPr>
                <w:rFonts w:ascii="Menlo" w:hAnsi="Menlo" w:cs="Menlo"/>
                <w:color w:val="448C27"/>
                <w:sz w:val="18"/>
                <w:szCs w:val="18"/>
                <w:lang w:eastAsia="hu-HU"/>
              </w:rPr>
            </w:rPrChange>
          </w:rPr>
          <w:t>MessageKit</w:t>
        </w:r>
        <w:proofErr w:type="spellEnd"/>
        <w:r w:rsidRPr="008B2652">
          <w:rPr>
            <w:rFonts w:ascii="Menlo" w:hAnsi="Menlo" w:cs="Menlo"/>
            <w:color w:val="777777"/>
            <w:sz w:val="20"/>
            <w:szCs w:val="20"/>
            <w:lang w:eastAsia="hu-HU"/>
            <w:rPrChange w:id="1571" w:author="Illanicz Barnabás" w:date="2018-11-26T13:21:00Z">
              <w:rPr>
                <w:rFonts w:ascii="Menlo" w:hAnsi="Menlo" w:cs="Menlo"/>
                <w:color w:val="777777"/>
                <w:sz w:val="18"/>
                <w:szCs w:val="18"/>
                <w:lang w:eastAsia="hu-HU"/>
              </w:rPr>
            </w:rPrChange>
          </w:rPr>
          <w:t>'</w:t>
        </w:r>
        <w:proofErr w:type="gramStart"/>
        <w:r w:rsidRPr="008B2652">
          <w:rPr>
            <w:rFonts w:ascii="Menlo" w:hAnsi="Menlo" w:cs="Menlo"/>
            <w:color w:val="777777"/>
            <w:sz w:val="20"/>
            <w:szCs w:val="20"/>
            <w:lang w:eastAsia="hu-HU"/>
            <w:rPrChange w:id="1572"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573"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74"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9C5D27"/>
            <w:sz w:val="20"/>
            <w:szCs w:val="20"/>
            <w:lang w:eastAsia="hu-HU"/>
            <w:rPrChange w:id="1575" w:author="Illanicz Barnabás" w:date="2018-11-26T13:21:00Z">
              <w:rPr>
                <w:rFonts w:ascii="Menlo" w:hAnsi="Menlo" w:cs="Menlo"/>
                <w:color w:val="9C5D27"/>
                <w:sz w:val="18"/>
                <w:szCs w:val="18"/>
                <w:lang w:eastAsia="hu-HU"/>
              </w:rPr>
            </w:rPrChange>
          </w:rPr>
          <w:t>path</w:t>
        </w:r>
        <w:proofErr w:type="spellEnd"/>
        <w:proofErr w:type="gramEnd"/>
        <w:r w:rsidRPr="008B2652">
          <w:rPr>
            <w:rFonts w:ascii="Menlo" w:hAnsi="Menlo" w:cs="Menlo"/>
            <w:color w:val="333333"/>
            <w:sz w:val="20"/>
            <w:szCs w:val="20"/>
            <w:lang w:eastAsia="hu-HU"/>
            <w:rPrChange w:id="1576"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77" w:author="Illanicz Barnabás" w:date="2018-11-26T13:21:00Z">
              <w:rPr>
                <w:rFonts w:ascii="Menlo" w:hAnsi="Menlo" w:cs="Menlo"/>
                <w:color w:val="777777"/>
                <w:sz w:val="18"/>
                <w:szCs w:val="18"/>
                <w:lang w:eastAsia="hu-HU"/>
              </w:rPr>
            </w:rPrChange>
          </w:rPr>
          <w:t>=&gt;</w:t>
        </w:r>
        <w:r w:rsidRPr="008B2652">
          <w:rPr>
            <w:rFonts w:ascii="Menlo" w:hAnsi="Menlo" w:cs="Menlo"/>
            <w:color w:val="333333"/>
            <w:sz w:val="20"/>
            <w:szCs w:val="20"/>
            <w:lang w:eastAsia="hu-HU"/>
            <w:rPrChange w:id="1578"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79"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80" w:author="Illanicz Barnabás" w:date="2018-11-26T13:21:00Z">
              <w:rPr>
                <w:rFonts w:ascii="Menlo" w:hAnsi="Menlo" w:cs="Menlo"/>
                <w:color w:val="448C27"/>
                <w:sz w:val="18"/>
                <w:szCs w:val="18"/>
                <w:lang w:eastAsia="hu-HU"/>
              </w:rPr>
            </w:rPrChange>
          </w:rPr>
          <w:t>../</w:t>
        </w:r>
        <w:proofErr w:type="spellStart"/>
        <w:r w:rsidRPr="008B2652">
          <w:rPr>
            <w:rFonts w:ascii="Menlo" w:hAnsi="Menlo" w:cs="Menlo"/>
            <w:color w:val="448C27"/>
            <w:sz w:val="20"/>
            <w:szCs w:val="20"/>
            <w:lang w:eastAsia="hu-HU"/>
            <w:rPrChange w:id="1581" w:author="Illanicz Barnabás" w:date="2018-11-26T13:21:00Z">
              <w:rPr>
                <w:rFonts w:ascii="Menlo" w:hAnsi="Menlo" w:cs="Menlo"/>
                <w:color w:val="448C27"/>
                <w:sz w:val="18"/>
                <w:szCs w:val="18"/>
                <w:lang w:eastAsia="hu-HU"/>
              </w:rPr>
            </w:rPrChange>
          </w:rPr>
          <w:t>MessageKit</w:t>
        </w:r>
        <w:proofErr w:type="spellEnd"/>
        <w:r w:rsidRPr="008B2652">
          <w:rPr>
            <w:rFonts w:ascii="Menlo" w:hAnsi="Menlo" w:cs="Menlo"/>
            <w:color w:val="777777"/>
            <w:sz w:val="20"/>
            <w:szCs w:val="20"/>
            <w:lang w:eastAsia="hu-HU"/>
            <w:rPrChange w:id="1582" w:author="Illanicz Barnabás" w:date="2018-11-26T13:21:00Z">
              <w:rPr>
                <w:rFonts w:ascii="Menlo" w:hAnsi="Menlo" w:cs="Menlo"/>
                <w:color w:val="777777"/>
                <w:sz w:val="18"/>
                <w:szCs w:val="18"/>
                <w:lang w:eastAsia="hu-HU"/>
              </w:rPr>
            </w:rPrChange>
          </w:rPr>
          <w:t>'</w:t>
        </w:r>
      </w:ins>
    </w:p>
    <w:p w14:paraId="5BC0DFC7"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83" w:author="Vihari Réka" w:date="2018-11-23T20:43:00Z"/>
          <w:rFonts w:ascii="Menlo" w:hAnsi="Menlo" w:cs="Menlo"/>
          <w:color w:val="333333"/>
          <w:sz w:val="20"/>
          <w:szCs w:val="20"/>
          <w:lang w:eastAsia="hu-HU"/>
          <w:rPrChange w:id="1584" w:author="Illanicz Barnabás" w:date="2018-11-26T13:21:00Z">
            <w:rPr>
              <w:ins w:id="1585" w:author="Vihari Réka" w:date="2018-11-23T20:43:00Z"/>
              <w:rFonts w:ascii="Menlo" w:hAnsi="Menlo" w:cs="Menlo"/>
              <w:color w:val="333333"/>
              <w:sz w:val="18"/>
              <w:szCs w:val="18"/>
              <w:lang w:eastAsia="hu-HU"/>
            </w:rPr>
          </w:rPrChange>
        </w:rPr>
        <w:pPrChange w:id="1586" w:author="Illanicz Barnabás" w:date="2018-11-26T13:21:00Z">
          <w:pPr>
            <w:shd w:val="clear" w:color="auto" w:fill="F5F5F5"/>
            <w:spacing w:line="270" w:lineRule="atLeast"/>
          </w:pPr>
        </w:pPrChange>
      </w:pPr>
      <w:ins w:id="1587" w:author="Vihari Réka" w:date="2018-11-23T20:43:00Z">
        <w:r w:rsidRPr="008B2652">
          <w:rPr>
            <w:rFonts w:ascii="Menlo" w:hAnsi="Menlo" w:cs="Menlo"/>
            <w:color w:val="333333"/>
            <w:sz w:val="20"/>
            <w:szCs w:val="20"/>
            <w:lang w:eastAsia="hu-HU"/>
            <w:rPrChange w:id="1588" w:author="Illanicz Barnabás" w:date="2018-11-26T13:21:00Z">
              <w:rPr>
                <w:rFonts w:ascii="Menlo" w:hAnsi="Menlo" w:cs="Menlo"/>
                <w:color w:val="333333"/>
                <w:sz w:val="18"/>
                <w:szCs w:val="18"/>
                <w:lang w:eastAsia="hu-HU"/>
              </w:rPr>
            </w:rPrChange>
          </w:rPr>
          <w:t xml:space="preserve">  </w:t>
        </w:r>
        <w:proofErr w:type="spellStart"/>
        <w:r w:rsidRPr="008B2652">
          <w:rPr>
            <w:rFonts w:ascii="Menlo" w:hAnsi="Menlo" w:cs="Menlo"/>
            <w:color w:val="333333"/>
            <w:sz w:val="20"/>
            <w:szCs w:val="20"/>
            <w:lang w:eastAsia="hu-HU"/>
            <w:rPrChange w:id="1589" w:author="Illanicz Barnabás" w:date="2018-11-26T13:21:00Z">
              <w:rPr>
                <w:rFonts w:ascii="Menlo" w:hAnsi="Menlo" w:cs="Menlo"/>
                <w:color w:val="333333"/>
                <w:sz w:val="18"/>
                <w:szCs w:val="18"/>
                <w:lang w:eastAsia="hu-HU"/>
              </w:rPr>
            </w:rPrChange>
          </w:rPr>
          <w:t>pod</w:t>
        </w:r>
        <w:proofErr w:type="spellEnd"/>
        <w:r w:rsidRPr="008B2652">
          <w:rPr>
            <w:rFonts w:ascii="Menlo" w:hAnsi="Menlo" w:cs="Menlo"/>
            <w:color w:val="333333"/>
            <w:sz w:val="20"/>
            <w:szCs w:val="20"/>
            <w:lang w:eastAsia="hu-HU"/>
            <w:rPrChange w:id="1590"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91"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448C27"/>
            <w:sz w:val="20"/>
            <w:szCs w:val="20"/>
            <w:lang w:eastAsia="hu-HU"/>
            <w:rPrChange w:id="1592" w:author="Illanicz Barnabás" w:date="2018-11-26T13:21:00Z">
              <w:rPr>
                <w:rFonts w:ascii="Menlo" w:hAnsi="Menlo" w:cs="Menlo"/>
                <w:color w:val="448C27"/>
                <w:sz w:val="18"/>
                <w:szCs w:val="18"/>
                <w:lang w:eastAsia="hu-HU"/>
              </w:rPr>
            </w:rPrChange>
          </w:rPr>
          <w:t>MessageInputBar</w:t>
        </w:r>
        <w:proofErr w:type="spellEnd"/>
        <w:r w:rsidRPr="008B2652">
          <w:rPr>
            <w:rFonts w:ascii="Menlo" w:hAnsi="Menlo" w:cs="Menlo"/>
            <w:color w:val="777777"/>
            <w:sz w:val="20"/>
            <w:szCs w:val="20"/>
            <w:lang w:eastAsia="hu-HU"/>
            <w:rPrChange w:id="1593" w:author="Illanicz Barnabás" w:date="2018-11-26T13:21:00Z">
              <w:rPr>
                <w:rFonts w:ascii="Menlo" w:hAnsi="Menlo" w:cs="Menlo"/>
                <w:color w:val="777777"/>
                <w:sz w:val="18"/>
                <w:szCs w:val="18"/>
                <w:lang w:eastAsia="hu-HU"/>
              </w:rPr>
            </w:rPrChange>
          </w:rPr>
          <w:t>'</w:t>
        </w:r>
        <w:proofErr w:type="gramStart"/>
        <w:r w:rsidRPr="008B2652">
          <w:rPr>
            <w:rFonts w:ascii="Menlo" w:hAnsi="Menlo" w:cs="Menlo"/>
            <w:color w:val="777777"/>
            <w:sz w:val="20"/>
            <w:szCs w:val="20"/>
            <w:lang w:eastAsia="hu-HU"/>
            <w:rPrChange w:id="1594"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595"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96"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9C5D27"/>
            <w:sz w:val="20"/>
            <w:szCs w:val="20"/>
            <w:lang w:eastAsia="hu-HU"/>
            <w:rPrChange w:id="1597" w:author="Illanicz Barnabás" w:date="2018-11-26T13:21:00Z">
              <w:rPr>
                <w:rFonts w:ascii="Menlo" w:hAnsi="Menlo" w:cs="Menlo"/>
                <w:color w:val="9C5D27"/>
                <w:sz w:val="18"/>
                <w:szCs w:val="18"/>
                <w:lang w:eastAsia="hu-HU"/>
              </w:rPr>
            </w:rPrChange>
          </w:rPr>
          <w:t>git</w:t>
        </w:r>
        <w:proofErr w:type="spellEnd"/>
        <w:proofErr w:type="gramEnd"/>
        <w:r w:rsidRPr="008B2652">
          <w:rPr>
            <w:rFonts w:ascii="Menlo" w:hAnsi="Menlo" w:cs="Menlo"/>
            <w:color w:val="333333"/>
            <w:sz w:val="20"/>
            <w:szCs w:val="20"/>
            <w:lang w:eastAsia="hu-HU"/>
            <w:rPrChange w:id="1598"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99" w:author="Illanicz Barnabás" w:date="2018-11-26T13:21:00Z">
              <w:rPr>
                <w:rFonts w:ascii="Menlo" w:hAnsi="Menlo" w:cs="Menlo"/>
                <w:color w:val="777777"/>
                <w:sz w:val="18"/>
                <w:szCs w:val="18"/>
                <w:lang w:eastAsia="hu-HU"/>
              </w:rPr>
            </w:rPrChange>
          </w:rPr>
          <w:t>=&gt;</w:t>
        </w:r>
        <w:r w:rsidRPr="008B2652">
          <w:rPr>
            <w:rFonts w:ascii="Menlo" w:hAnsi="Menlo" w:cs="Menlo"/>
            <w:color w:val="333333"/>
            <w:sz w:val="20"/>
            <w:szCs w:val="20"/>
            <w:lang w:eastAsia="hu-HU"/>
            <w:rPrChange w:id="1600"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601"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602" w:author="Illanicz Barnabás" w:date="2018-11-26T13:21:00Z">
              <w:rPr>
                <w:rFonts w:ascii="Menlo" w:hAnsi="Menlo" w:cs="Menlo"/>
                <w:color w:val="448C27"/>
                <w:sz w:val="18"/>
                <w:szCs w:val="18"/>
                <w:lang w:eastAsia="hu-HU"/>
              </w:rPr>
            </w:rPrChange>
          </w:rPr>
          <w:t>https://github.com/</w:t>
        </w:r>
        <w:proofErr w:type="spellStart"/>
        <w:r w:rsidRPr="008B2652">
          <w:rPr>
            <w:rFonts w:ascii="Menlo" w:hAnsi="Menlo" w:cs="Menlo"/>
            <w:color w:val="448C27"/>
            <w:sz w:val="20"/>
            <w:szCs w:val="20"/>
            <w:lang w:eastAsia="hu-HU"/>
            <w:rPrChange w:id="1603" w:author="Illanicz Barnabás" w:date="2018-11-26T13:21:00Z">
              <w:rPr>
                <w:rFonts w:ascii="Menlo" w:hAnsi="Menlo" w:cs="Menlo"/>
                <w:color w:val="448C27"/>
                <w:sz w:val="18"/>
                <w:szCs w:val="18"/>
                <w:lang w:eastAsia="hu-HU"/>
              </w:rPr>
            </w:rPrChange>
          </w:rPr>
          <w:t>MessageKit</w:t>
        </w:r>
        <w:proofErr w:type="spellEnd"/>
        <w:r w:rsidRPr="008B2652">
          <w:rPr>
            <w:rFonts w:ascii="Menlo" w:hAnsi="Menlo" w:cs="Menlo"/>
            <w:color w:val="448C27"/>
            <w:sz w:val="20"/>
            <w:szCs w:val="20"/>
            <w:lang w:eastAsia="hu-HU"/>
            <w:rPrChange w:id="1604" w:author="Illanicz Barnabás" w:date="2018-11-26T13:21:00Z">
              <w:rPr>
                <w:rFonts w:ascii="Menlo" w:hAnsi="Menlo" w:cs="Menlo"/>
                <w:color w:val="448C27"/>
                <w:sz w:val="18"/>
                <w:szCs w:val="18"/>
                <w:lang w:eastAsia="hu-HU"/>
              </w:rPr>
            </w:rPrChange>
          </w:rPr>
          <w:t>/</w:t>
        </w:r>
        <w:proofErr w:type="spellStart"/>
        <w:r w:rsidRPr="008B2652">
          <w:rPr>
            <w:rFonts w:ascii="Menlo" w:hAnsi="Menlo" w:cs="Menlo"/>
            <w:color w:val="448C27"/>
            <w:sz w:val="20"/>
            <w:szCs w:val="20"/>
            <w:lang w:eastAsia="hu-HU"/>
            <w:rPrChange w:id="1605" w:author="Illanicz Barnabás" w:date="2018-11-26T13:21:00Z">
              <w:rPr>
                <w:rFonts w:ascii="Menlo" w:hAnsi="Menlo" w:cs="Menlo"/>
                <w:color w:val="448C27"/>
                <w:sz w:val="18"/>
                <w:szCs w:val="18"/>
                <w:lang w:eastAsia="hu-HU"/>
              </w:rPr>
            </w:rPrChange>
          </w:rPr>
          <w:t>MessageInputBar.git</w:t>
        </w:r>
        <w:proofErr w:type="spellEnd"/>
        <w:r w:rsidRPr="008B2652">
          <w:rPr>
            <w:rFonts w:ascii="Menlo" w:hAnsi="Menlo" w:cs="Menlo"/>
            <w:color w:val="777777"/>
            <w:sz w:val="20"/>
            <w:szCs w:val="20"/>
            <w:lang w:eastAsia="hu-HU"/>
            <w:rPrChange w:id="1606"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607"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608"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9C5D27"/>
            <w:sz w:val="20"/>
            <w:szCs w:val="20"/>
            <w:lang w:eastAsia="hu-HU"/>
            <w:rPrChange w:id="1609" w:author="Illanicz Barnabás" w:date="2018-11-26T13:21:00Z">
              <w:rPr>
                <w:rFonts w:ascii="Menlo" w:hAnsi="Menlo" w:cs="Menlo"/>
                <w:color w:val="9C5D27"/>
                <w:sz w:val="18"/>
                <w:szCs w:val="18"/>
                <w:lang w:eastAsia="hu-HU"/>
              </w:rPr>
            </w:rPrChange>
          </w:rPr>
          <w:t>branch</w:t>
        </w:r>
        <w:proofErr w:type="spellEnd"/>
        <w:r w:rsidRPr="008B2652">
          <w:rPr>
            <w:rFonts w:ascii="Menlo" w:hAnsi="Menlo" w:cs="Menlo"/>
            <w:color w:val="333333"/>
            <w:sz w:val="20"/>
            <w:szCs w:val="20"/>
            <w:lang w:eastAsia="hu-HU"/>
            <w:rPrChange w:id="1610"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611" w:author="Illanicz Barnabás" w:date="2018-11-26T13:21:00Z">
              <w:rPr>
                <w:rFonts w:ascii="Menlo" w:hAnsi="Menlo" w:cs="Menlo"/>
                <w:color w:val="777777"/>
                <w:sz w:val="18"/>
                <w:szCs w:val="18"/>
                <w:lang w:eastAsia="hu-HU"/>
              </w:rPr>
            </w:rPrChange>
          </w:rPr>
          <w:t>=&gt;</w:t>
        </w:r>
        <w:r w:rsidRPr="008B2652">
          <w:rPr>
            <w:rFonts w:ascii="Menlo" w:hAnsi="Menlo" w:cs="Menlo"/>
            <w:color w:val="333333"/>
            <w:sz w:val="20"/>
            <w:szCs w:val="20"/>
            <w:lang w:eastAsia="hu-HU"/>
            <w:rPrChange w:id="1612"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613"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448C27"/>
            <w:sz w:val="20"/>
            <w:szCs w:val="20"/>
            <w:lang w:eastAsia="hu-HU"/>
            <w:rPrChange w:id="1614" w:author="Illanicz Barnabás" w:date="2018-11-26T13:21:00Z">
              <w:rPr>
                <w:rFonts w:ascii="Menlo" w:hAnsi="Menlo" w:cs="Menlo"/>
                <w:color w:val="448C27"/>
                <w:sz w:val="18"/>
                <w:szCs w:val="18"/>
                <w:lang w:eastAsia="hu-HU"/>
              </w:rPr>
            </w:rPrChange>
          </w:rPr>
          <w:t>master</w:t>
        </w:r>
        <w:proofErr w:type="spellEnd"/>
        <w:r w:rsidRPr="008B2652">
          <w:rPr>
            <w:rFonts w:ascii="Menlo" w:hAnsi="Menlo" w:cs="Menlo"/>
            <w:color w:val="777777"/>
            <w:sz w:val="20"/>
            <w:szCs w:val="20"/>
            <w:lang w:eastAsia="hu-HU"/>
            <w:rPrChange w:id="1615" w:author="Illanicz Barnabás" w:date="2018-11-26T13:21:00Z">
              <w:rPr>
                <w:rFonts w:ascii="Menlo" w:hAnsi="Menlo" w:cs="Menlo"/>
                <w:color w:val="777777"/>
                <w:sz w:val="18"/>
                <w:szCs w:val="18"/>
                <w:lang w:eastAsia="hu-HU"/>
              </w:rPr>
            </w:rPrChange>
          </w:rPr>
          <w:t>'</w:t>
        </w:r>
      </w:ins>
    </w:p>
    <w:p w14:paraId="1155CCCF"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616" w:author="Vihari Réka" w:date="2018-11-23T20:43:00Z"/>
          <w:rFonts w:ascii="Menlo" w:hAnsi="Menlo" w:cs="Menlo"/>
          <w:color w:val="333333"/>
          <w:sz w:val="20"/>
          <w:szCs w:val="20"/>
          <w:lang w:eastAsia="hu-HU"/>
          <w:rPrChange w:id="1617" w:author="Illanicz Barnabás" w:date="2018-11-26T13:21:00Z">
            <w:rPr>
              <w:ins w:id="1618" w:author="Vihari Réka" w:date="2018-11-23T20:43:00Z"/>
              <w:rFonts w:ascii="Menlo" w:hAnsi="Menlo" w:cs="Menlo"/>
              <w:color w:val="333333"/>
              <w:sz w:val="18"/>
              <w:szCs w:val="18"/>
              <w:lang w:eastAsia="hu-HU"/>
            </w:rPr>
          </w:rPrChange>
        </w:rPr>
        <w:pPrChange w:id="1619" w:author="Illanicz Barnabás" w:date="2018-11-26T13:21:00Z">
          <w:pPr>
            <w:shd w:val="clear" w:color="auto" w:fill="F5F5F5"/>
            <w:spacing w:line="270" w:lineRule="atLeast"/>
          </w:pPr>
        </w:pPrChange>
      </w:pPr>
      <w:ins w:id="1620" w:author="Vihari Réka" w:date="2018-11-23T20:43:00Z">
        <w:r w:rsidRPr="008B2652">
          <w:rPr>
            <w:rFonts w:ascii="Menlo" w:hAnsi="Menlo" w:cs="Menlo"/>
            <w:color w:val="333333"/>
            <w:sz w:val="20"/>
            <w:szCs w:val="20"/>
            <w:lang w:eastAsia="hu-HU"/>
            <w:rPrChange w:id="1621" w:author="Illanicz Barnabás" w:date="2018-11-26T13:21:00Z">
              <w:rPr>
                <w:rFonts w:ascii="Menlo" w:hAnsi="Menlo" w:cs="Menlo"/>
                <w:color w:val="333333"/>
                <w:sz w:val="18"/>
                <w:szCs w:val="18"/>
                <w:lang w:eastAsia="hu-HU"/>
              </w:rPr>
            </w:rPrChange>
          </w:rPr>
          <w:t xml:space="preserve">  </w:t>
        </w:r>
        <w:proofErr w:type="spellStart"/>
        <w:r w:rsidRPr="008B2652">
          <w:rPr>
            <w:rFonts w:ascii="Menlo" w:hAnsi="Menlo" w:cs="Menlo"/>
            <w:color w:val="333333"/>
            <w:sz w:val="20"/>
            <w:szCs w:val="20"/>
            <w:lang w:eastAsia="hu-HU"/>
            <w:rPrChange w:id="1622" w:author="Illanicz Barnabás" w:date="2018-11-26T13:21:00Z">
              <w:rPr>
                <w:rFonts w:ascii="Menlo" w:hAnsi="Menlo" w:cs="Menlo"/>
                <w:color w:val="333333"/>
                <w:sz w:val="18"/>
                <w:szCs w:val="18"/>
                <w:lang w:eastAsia="hu-HU"/>
              </w:rPr>
            </w:rPrChange>
          </w:rPr>
          <w:t>pod</w:t>
        </w:r>
        <w:proofErr w:type="spellEnd"/>
        <w:r w:rsidRPr="008B2652">
          <w:rPr>
            <w:rFonts w:ascii="Menlo" w:hAnsi="Menlo" w:cs="Menlo"/>
            <w:color w:val="333333"/>
            <w:sz w:val="20"/>
            <w:szCs w:val="20"/>
            <w:lang w:eastAsia="hu-HU"/>
            <w:rPrChange w:id="1623"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624"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448C27"/>
            <w:sz w:val="20"/>
            <w:szCs w:val="20"/>
            <w:lang w:eastAsia="hu-HU"/>
            <w:rPrChange w:id="1625" w:author="Illanicz Barnabás" w:date="2018-11-26T13:21:00Z">
              <w:rPr>
                <w:rFonts w:ascii="Menlo" w:hAnsi="Menlo" w:cs="Menlo"/>
                <w:color w:val="448C27"/>
                <w:sz w:val="18"/>
                <w:szCs w:val="18"/>
                <w:lang w:eastAsia="hu-HU"/>
              </w:rPr>
            </w:rPrChange>
          </w:rPr>
          <w:t>FSCalendar</w:t>
        </w:r>
        <w:proofErr w:type="spellEnd"/>
        <w:r w:rsidRPr="008B2652">
          <w:rPr>
            <w:rFonts w:ascii="Menlo" w:hAnsi="Menlo" w:cs="Menlo"/>
            <w:color w:val="777777"/>
            <w:sz w:val="20"/>
            <w:szCs w:val="20"/>
            <w:lang w:eastAsia="hu-HU"/>
            <w:rPrChange w:id="1626" w:author="Illanicz Barnabás" w:date="2018-11-26T13:21:00Z">
              <w:rPr>
                <w:rFonts w:ascii="Menlo" w:hAnsi="Menlo" w:cs="Menlo"/>
                <w:color w:val="777777"/>
                <w:sz w:val="18"/>
                <w:szCs w:val="18"/>
                <w:lang w:eastAsia="hu-HU"/>
              </w:rPr>
            </w:rPrChange>
          </w:rPr>
          <w:t>'</w:t>
        </w:r>
      </w:ins>
    </w:p>
    <w:p w14:paraId="239EC9D0"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627" w:author="Vihari Réka" w:date="2018-11-23T20:43:00Z"/>
          <w:rFonts w:ascii="Menlo" w:hAnsi="Menlo" w:cs="Menlo"/>
          <w:color w:val="333333"/>
          <w:sz w:val="20"/>
          <w:szCs w:val="20"/>
          <w:lang w:eastAsia="hu-HU"/>
          <w:rPrChange w:id="1628" w:author="Illanicz Barnabás" w:date="2018-11-26T13:21:00Z">
            <w:rPr>
              <w:ins w:id="1629" w:author="Vihari Réka" w:date="2018-11-23T20:43:00Z"/>
              <w:rFonts w:ascii="Menlo" w:hAnsi="Menlo" w:cs="Menlo"/>
              <w:color w:val="333333"/>
              <w:sz w:val="18"/>
              <w:szCs w:val="18"/>
              <w:lang w:eastAsia="hu-HU"/>
            </w:rPr>
          </w:rPrChange>
        </w:rPr>
        <w:pPrChange w:id="1630" w:author="Illanicz Barnabás" w:date="2018-11-26T13:21:00Z">
          <w:pPr>
            <w:shd w:val="clear" w:color="auto" w:fill="F5F5F5"/>
            <w:spacing w:line="270" w:lineRule="atLeast"/>
          </w:pPr>
        </w:pPrChange>
      </w:pPr>
      <w:ins w:id="1631" w:author="Vihari Réka" w:date="2018-11-23T20:43:00Z">
        <w:r w:rsidRPr="008B2652">
          <w:rPr>
            <w:rFonts w:ascii="Menlo" w:hAnsi="Menlo" w:cs="Menlo"/>
            <w:color w:val="333333"/>
            <w:sz w:val="20"/>
            <w:szCs w:val="20"/>
            <w:lang w:eastAsia="hu-HU"/>
            <w:rPrChange w:id="1632" w:author="Illanicz Barnabás" w:date="2018-11-26T13:21:00Z">
              <w:rPr>
                <w:rFonts w:ascii="Menlo" w:hAnsi="Menlo" w:cs="Menlo"/>
                <w:color w:val="333333"/>
                <w:sz w:val="18"/>
                <w:szCs w:val="18"/>
                <w:lang w:eastAsia="hu-HU"/>
              </w:rPr>
            </w:rPrChange>
          </w:rPr>
          <w:lastRenderedPageBreak/>
          <w:t xml:space="preserve">  </w:t>
        </w:r>
        <w:proofErr w:type="spellStart"/>
        <w:r w:rsidRPr="008B2652">
          <w:rPr>
            <w:rFonts w:ascii="Menlo" w:hAnsi="Menlo" w:cs="Menlo"/>
            <w:color w:val="333333"/>
            <w:sz w:val="20"/>
            <w:szCs w:val="20"/>
            <w:lang w:eastAsia="hu-HU"/>
            <w:rPrChange w:id="1633" w:author="Illanicz Barnabás" w:date="2018-11-26T13:21:00Z">
              <w:rPr>
                <w:rFonts w:ascii="Menlo" w:hAnsi="Menlo" w:cs="Menlo"/>
                <w:color w:val="333333"/>
                <w:sz w:val="18"/>
                <w:szCs w:val="18"/>
                <w:lang w:eastAsia="hu-HU"/>
              </w:rPr>
            </w:rPrChange>
          </w:rPr>
          <w:t>pod</w:t>
        </w:r>
        <w:proofErr w:type="spellEnd"/>
        <w:r w:rsidRPr="008B2652">
          <w:rPr>
            <w:rFonts w:ascii="Menlo" w:hAnsi="Menlo" w:cs="Menlo"/>
            <w:color w:val="333333"/>
            <w:sz w:val="20"/>
            <w:szCs w:val="20"/>
            <w:lang w:eastAsia="hu-HU"/>
            <w:rPrChange w:id="1634"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635"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448C27"/>
            <w:sz w:val="20"/>
            <w:szCs w:val="20"/>
            <w:lang w:eastAsia="hu-HU"/>
            <w:rPrChange w:id="1636" w:author="Illanicz Barnabás" w:date="2018-11-26T13:21:00Z">
              <w:rPr>
                <w:rFonts w:ascii="Menlo" w:hAnsi="Menlo" w:cs="Menlo"/>
                <w:color w:val="448C27"/>
                <w:sz w:val="18"/>
                <w:szCs w:val="18"/>
                <w:lang w:eastAsia="hu-HU"/>
              </w:rPr>
            </w:rPrChange>
          </w:rPr>
          <w:t>Alamofire</w:t>
        </w:r>
        <w:proofErr w:type="spellEnd"/>
        <w:r w:rsidRPr="008B2652">
          <w:rPr>
            <w:rFonts w:ascii="Menlo" w:hAnsi="Menlo" w:cs="Menlo"/>
            <w:color w:val="777777"/>
            <w:sz w:val="20"/>
            <w:szCs w:val="20"/>
            <w:lang w:eastAsia="hu-HU"/>
            <w:rPrChange w:id="1637" w:author="Illanicz Barnabás" w:date="2018-11-26T13:21:00Z">
              <w:rPr>
                <w:rFonts w:ascii="Menlo" w:hAnsi="Menlo" w:cs="Menlo"/>
                <w:color w:val="777777"/>
                <w:sz w:val="18"/>
                <w:szCs w:val="18"/>
                <w:lang w:eastAsia="hu-HU"/>
              </w:rPr>
            </w:rPrChange>
          </w:rPr>
          <w:t>'</w:t>
        </w:r>
      </w:ins>
    </w:p>
    <w:p w14:paraId="1DB0F546"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638" w:author="Vihari Réka" w:date="2018-11-23T20:43:00Z"/>
          <w:rFonts w:ascii="Menlo" w:hAnsi="Menlo" w:cs="Menlo"/>
          <w:color w:val="333333"/>
          <w:sz w:val="20"/>
          <w:szCs w:val="20"/>
          <w:lang w:eastAsia="hu-HU"/>
          <w:rPrChange w:id="1639" w:author="Illanicz Barnabás" w:date="2018-11-26T13:21:00Z">
            <w:rPr>
              <w:ins w:id="1640" w:author="Vihari Réka" w:date="2018-11-23T20:43:00Z"/>
              <w:rFonts w:ascii="Menlo" w:hAnsi="Menlo" w:cs="Menlo"/>
              <w:color w:val="333333"/>
              <w:sz w:val="18"/>
              <w:szCs w:val="18"/>
              <w:lang w:eastAsia="hu-HU"/>
            </w:rPr>
          </w:rPrChange>
        </w:rPr>
        <w:pPrChange w:id="1641" w:author="Illanicz Barnabás" w:date="2018-11-26T13:21:00Z">
          <w:pPr>
            <w:shd w:val="clear" w:color="auto" w:fill="F5F5F5"/>
            <w:spacing w:line="270" w:lineRule="atLeast"/>
          </w:pPr>
        </w:pPrChange>
      </w:pPr>
      <w:ins w:id="1642" w:author="Vihari Réka" w:date="2018-11-23T20:43:00Z">
        <w:r w:rsidRPr="008B2652">
          <w:rPr>
            <w:rFonts w:ascii="Menlo" w:hAnsi="Menlo" w:cs="Menlo"/>
            <w:color w:val="333333"/>
            <w:sz w:val="20"/>
            <w:szCs w:val="20"/>
            <w:lang w:eastAsia="hu-HU"/>
            <w:rPrChange w:id="1643" w:author="Illanicz Barnabás" w:date="2018-11-26T13:21:00Z">
              <w:rPr>
                <w:rFonts w:ascii="Menlo" w:hAnsi="Menlo" w:cs="Menlo"/>
                <w:color w:val="333333"/>
                <w:sz w:val="18"/>
                <w:szCs w:val="18"/>
                <w:lang w:eastAsia="hu-HU"/>
              </w:rPr>
            </w:rPrChange>
          </w:rPr>
          <w:t xml:space="preserve">  </w:t>
        </w:r>
        <w:proofErr w:type="spellStart"/>
        <w:r w:rsidRPr="008B2652">
          <w:rPr>
            <w:rFonts w:ascii="Menlo" w:hAnsi="Menlo" w:cs="Menlo"/>
            <w:color w:val="333333"/>
            <w:sz w:val="20"/>
            <w:szCs w:val="20"/>
            <w:lang w:eastAsia="hu-HU"/>
            <w:rPrChange w:id="1644" w:author="Illanicz Barnabás" w:date="2018-11-26T13:21:00Z">
              <w:rPr>
                <w:rFonts w:ascii="Menlo" w:hAnsi="Menlo" w:cs="Menlo"/>
                <w:color w:val="333333"/>
                <w:sz w:val="18"/>
                <w:szCs w:val="18"/>
                <w:lang w:eastAsia="hu-HU"/>
              </w:rPr>
            </w:rPrChange>
          </w:rPr>
          <w:t>pod</w:t>
        </w:r>
        <w:proofErr w:type="spellEnd"/>
        <w:r w:rsidRPr="008B2652">
          <w:rPr>
            <w:rFonts w:ascii="Menlo" w:hAnsi="Menlo" w:cs="Menlo"/>
            <w:color w:val="333333"/>
            <w:sz w:val="20"/>
            <w:szCs w:val="20"/>
            <w:lang w:eastAsia="hu-HU"/>
            <w:rPrChange w:id="1645"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646"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448C27"/>
            <w:sz w:val="20"/>
            <w:szCs w:val="20"/>
            <w:lang w:eastAsia="hu-HU"/>
            <w:rPrChange w:id="1647" w:author="Illanicz Barnabás" w:date="2018-11-26T13:21:00Z">
              <w:rPr>
                <w:rFonts w:ascii="Menlo" w:hAnsi="Menlo" w:cs="Menlo"/>
                <w:color w:val="448C27"/>
                <w:sz w:val="18"/>
                <w:szCs w:val="18"/>
                <w:lang w:eastAsia="hu-HU"/>
              </w:rPr>
            </w:rPrChange>
          </w:rPr>
          <w:t>SwiftyJSON</w:t>
        </w:r>
        <w:proofErr w:type="spellEnd"/>
        <w:r w:rsidRPr="008B2652">
          <w:rPr>
            <w:rFonts w:ascii="Menlo" w:hAnsi="Menlo" w:cs="Menlo"/>
            <w:color w:val="777777"/>
            <w:sz w:val="20"/>
            <w:szCs w:val="20"/>
            <w:lang w:eastAsia="hu-HU"/>
            <w:rPrChange w:id="1648" w:author="Illanicz Barnabás" w:date="2018-11-26T13:21:00Z">
              <w:rPr>
                <w:rFonts w:ascii="Menlo" w:hAnsi="Menlo" w:cs="Menlo"/>
                <w:color w:val="777777"/>
                <w:sz w:val="18"/>
                <w:szCs w:val="18"/>
                <w:lang w:eastAsia="hu-HU"/>
              </w:rPr>
            </w:rPrChange>
          </w:rPr>
          <w:t>'</w:t>
        </w:r>
      </w:ins>
    </w:p>
    <w:p w14:paraId="28BE4790"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649" w:author="Vihari Réka" w:date="2018-11-23T20:43:00Z"/>
          <w:rFonts w:ascii="Menlo" w:hAnsi="Menlo" w:cs="Menlo"/>
          <w:color w:val="333333"/>
          <w:sz w:val="20"/>
          <w:szCs w:val="20"/>
          <w:lang w:eastAsia="hu-HU"/>
          <w:rPrChange w:id="1650" w:author="Illanicz Barnabás" w:date="2018-11-26T13:21:00Z">
            <w:rPr>
              <w:ins w:id="1651" w:author="Vihari Réka" w:date="2018-11-23T20:43:00Z"/>
              <w:rFonts w:ascii="Menlo" w:hAnsi="Menlo" w:cs="Menlo"/>
              <w:color w:val="333333"/>
              <w:sz w:val="18"/>
              <w:szCs w:val="18"/>
              <w:lang w:eastAsia="hu-HU"/>
            </w:rPr>
          </w:rPrChange>
        </w:rPr>
        <w:pPrChange w:id="1652" w:author="Illanicz Barnabás" w:date="2018-11-26T13:21:00Z">
          <w:pPr>
            <w:shd w:val="clear" w:color="auto" w:fill="F5F5F5"/>
            <w:spacing w:line="270" w:lineRule="atLeast"/>
          </w:pPr>
        </w:pPrChange>
      </w:pPr>
      <w:ins w:id="1653" w:author="Vihari Réka" w:date="2018-11-23T20:43:00Z">
        <w:r w:rsidRPr="008B2652">
          <w:rPr>
            <w:rFonts w:ascii="Menlo" w:hAnsi="Menlo" w:cs="Menlo"/>
            <w:color w:val="333333"/>
            <w:sz w:val="20"/>
            <w:szCs w:val="20"/>
            <w:lang w:eastAsia="hu-HU"/>
            <w:rPrChange w:id="1654" w:author="Illanicz Barnabás" w:date="2018-11-26T13:21:00Z">
              <w:rPr>
                <w:rFonts w:ascii="Menlo" w:hAnsi="Menlo" w:cs="Menlo"/>
                <w:color w:val="333333"/>
                <w:sz w:val="18"/>
                <w:szCs w:val="18"/>
                <w:lang w:eastAsia="hu-HU"/>
              </w:rPr>
            </w:rPrChange>
          </w:rPr>
          <w:t xml:space="preserve">  </w:t>
        </w:r>
        <w:proofErr w:type="spellStart"/>
        <w:r w:rsidRPr="008B2652">
          <w:rPr>
            <w:rFonts w:ascii="Menlo" w:hAnsi="Menlo" w:cs="Menlo"/>
            <w:color w:val="333333"/>
            <w:sz w:val="20"/>
            <w:szCs w:val="20"/>
            <w:lang w:eastAsia="hu-HU"/>
            <w:rPrChange w:id="1655" w:author="Illanicz Barnabás" w:date="2018-11-26T13:21:00Z">
              <w:rPr>
                <w:rFonts w:ascii="Menlo" w:hAnsi="Menlo" w:cs="Menlo"/>
                <w:color w:val="333333"/>
                <w:sz w:val="18"/>
                <w:szCs w:val="18"/>
                <w:lang w:eastAsia="hu-HU"/>
              </w:rPr>
            </w:rPrChange>
          </w:rPr>
          <w:t>pod</w:t>
        </w:r>
        <w:proofErr w:type="spellEnd"/>
        <w:r w:rsidRPr="008B2652">
          <w:rPr>
            <w:rFonts w:ascii="Menlo" w:hAnsi="Menlo" w:cs="Menlo"/>
            <w:color w:val="333333"/>
            <w:sz w:val="20"/>
            <w:szCs w:val="20"/>
            <w:lang w:eastAsia="hu-HU"/>
            <w:rPrChange w:id="1656"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657"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448C27"/>
            <w:sz w:val="20"/>
            <w:szCs w:val="20"/>
            <w:lang w:eastAsia="hu-HU"/>
            <w:rPrChange w:id="1658" w:author="Illanicz Barnabás" w:date="2018-11-26T13:21:00Z">
              <w:rPr>
                <w:rFonts w:ascii="Menlo" w:hAnsi="Menlo" w:cs="Menlo"/>
                <w:color w:val="448C27"/>
                <w:sz w:val="18"/>
                <w:szCs w:val="18"/>
                <w:lang w:eastAsia="hu-HU"/>
              </w:rPr>
            </w:rPrChange>
          </w:rPr>
          <w:t>Kingfisher</w:t>
        </w:r>
        <w:proofErr w:type="spellEnd"/>
        <w:r w:rsidRPr="008B2652">
          <w:rPr>
            <w:rFonts w:ascii="Menlo" w:hAnsi="Menlo" w:cs="Menlo"/>
            <w:color w:val="777777"/>
            <w:sz w:val="20"/>
            <w:szCs w:val="20"/>
            <w:lang w:eastAsia="hu-HU"/>
            <w:rPrChange w:id="1659" w:author="Illanicz Barnabás" w:date="2018-11-26T13:21:00Z">
              <w:rPr>
                <w:rFonts w:ascii="Menlo" w:hAnsi="Menlo" w:cs="Menlo"/>
                <w:color w:val="777777"/>
                <w:sz w:val="18"/>
                <w:szCs w:val="18"/>
                <w:lang w:eastAsia="hu-HU"/>
              </w:rPr>
            </w:rPrChange>
          </w:rPr>
          <w:t>'</w:t>
        </w:r>
      </w:ins>
    </w:p>
    <w:p w14:paraId="26CC1D94"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660" w:author="Vihari Réka" w:date="2018-11-23T20:43:00Z"/>
          <w:rFonts w:ascii="Menlo" w:hAnsi="Menlo" w:cs="Menlo"/>
          <w:color w:val="333333"/>
          <w:sz w:val="20"/>
          <w:szCs w:val="20"/>
          <w:lang w:eastAsia="hu-HU"/>
          <w:rPrChange w:id="1661" w:author="Illanicz Barnabás" w:date="2018-11-26T13:21:00Z">
            <w:rPr>
              <w:ins w:id="1662" w:author="Vihari Réka" w:date="2018-11-23T20:43:00Z"/>
              <w:rFonts w:ascii="Menlo" w:hAnsi="Menlo" w:cs="Menlo"/>
              <w:color w:val="333333"/>
              <w:sz w:val="18"/>
              <w:szCs w:val="18"/>
              <w:lang w:eastAsia="hu-HU"/>
            </w:rPr>
          </w:rPrChange>
        </w:rPr>
        <w:pPrChange w:id="1663" w:author="Illanicz Barnabás" w:date="2018-11-26T13:21:00Z">
          <w:pPr>
            <w:shd w:val="clear" w:color="auto" w:fill="F5F5F5"/>
            <w:spacing w:line="270" w:lineRule="atLeast"/>
          </w:pPr>
        </w:pPrChange>
      </w:pPr>
      <w:ins w:id="1664" w:author="Vihari Réka" w:date="2018-11-23T20:43:00Z">
        <w:r w:rsidRPr="008B2652">
          <w:rPr>
            <w:rFonts w:ascii="Menlo" w:hAnsi="Menlo" w:cs="Menlo"/>
            <w:color w:val="333333"/>
            <w:sz w:val="20"/>
            <w:szCs w:val="20"/>
            <w:lang w:eastAsia="hu-HU"/>
            <w:rPrChange w:id="1665" w:author="Illanicz Barnabás" w:date="2018-11-26T13:21:00Z">
              <w:rPr>
                <w:rFonts w:ascii="Menlo" w:hAnsi="Menlo" w:cs="Menlo"/>
                <w:color w:val="333333"/>
                <w:sz w:val="18"/>
                <w:szCs w:val="18"/>
                <w:lang w:eastAsia="hu-HU"/>
              </w:rPr>
            </w:rPrChange>
          </w:rPr>
          <w:t xml:space="preserve">  </w:t>
        </w:r>
        <w:proofErr w:type="spellStart"/>
        <w:r w:rsidRPr="008B2652">
          <w:rPr>
            <w:rFonts w:ascii="Menlo" w:hAnsi="Menlo" w:cs="Menlo"/>
            <w:color w:val="333333"/>
            <w:sz w:val="20"/>
            <w:szCs w:val="20"/>
            <w:lang w:eastAsia="hu-HU"/>
            <w:rPrChange w:id="1666" w:author="Illanicz Barnabás" w:date="2018-11-26T13:21:00Z">
              <w:rPr>
                <w:rFonts w:ascii="Menlo" w:hAnsi="Menlo" w:cs="Menlo"/>
                <w:color w:val="333333"/>
                <w:sz w:val="18"/>
                <w:szCs w:val="18"/>
                <w:lang w:eastAsia="hu-HU"/>
              </w:rPr>
            </w:rPrChange>
          </w:rPr>
          <w:t>pod</w:t>
        </w:r>
        <w:proofErr w:type="spellEnd"/>
        <w:r w:rsidRPr="008B2652">
          <w:rPr>
            <w:rFonts w:ascii="Menlo" w:hAnsi="Menlo" w:cs="Menlo"/>
            <w:color w:val="333333"/>
            <w:sz w:val="20"/>
            <w:szCs w:val="20"/>
            <w:lang w:eastAsia="hu-HU"/>
            <w:rPrChange w:id="1667"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668" w:author="Illanicz Barnabás" w:date="2018-11-26T13:21:00Z">
              <w:rPr>
                <w:rFonts w:ascii="Menlo" w:hAnsi="Menlo" w:cs="Menlo"/>
                <w:color w:val="777777"/>
                <w:sz w:val="18"/>
                <w:szCs w:val="18"/>
                <w:lang w:eastAsia="hu-HU"/>
              </w:rPr>
            </w:rPrChange>
          </w:rPr>
          <w:t>'</w:t>
        </w:r>
        <w:proofErr w:type="spellStart"/>
        <w:r w:rsidRPr="008B2652">
          <w:rPr>
            <w:rFonts w:ascii="Menlo" w:hAnsi="Menlo" w:cs="Menlo"/>
            <w:color w:val="448C27"/>
            <w:sz w:val="20"/>
            <w:szCs w:val="20"/>
            <w:lang w:eastAsia="hu-HU"/>
            <w:rPrChange w:id="1669" w:author="Illanicz Barnabás" w:date="2018-11-26T13:21:00Z">
              <w:rPr>
                <w:rFonts w:ascii="Menlo" w:hAnsi="Menlo" w:cs="Menlo"/>
                <w:color w:val="448C27"/>
                <w:sz w:val="18"/>
                <w:szCs w:val="18"/>
                <w:lang w:eastAsia="hu-HU"/>
              </w:rPr>
            </w:rPrChange>
          </w:rPr>
          <w:t>SwiftKeychainWrapper</w:t>
        </w:r>
        <w:proofErr w:type="spellEnd"/>
        <w:r w:rsidRPr="008B2652">
          <w:rPr>
            <w:rFonts w:ascii="Menlo" w:hAnsi="Menlo" w:cs="Menlo"/>
            <w:color w:val="777777"/>
            <w:sz w:val="20"/>
            <w:szCs w:val="20"/>
            <w:lang w:eastAsia="hu-HU"/>
            <w:rPrChange w:id="1670" w:author="Illanicz Barnabás" w:date="2018-11-26T13:21:00Z">
              <w:rPr>
                <w:rFonts w:ascii="Menlo" w:hAnsi="Menlo" w:cs="Menlo"/>
                <w:color w:val="777777"/>
                <w:sz w:val="18"/>
                <w:szCs w:val="18"/>
                <w:lang w:eastAsia="hu-HU"/>
              </w:rPr>
            </w:rPrChange>
          </w:rPr>
          <w:t>'</w:t>
        </w:r>
      </w:ins>
    </w:p>
    <w:p w14:paraId="7F978E6E"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671" w:author="Vihari Réka" w:date="2018-11-23T20:43:00Z"/>
          <w:rFonts w:ascii="Menlo" w:hAnsi="Menlo" w:cs="Menlo"/>
          <w:color w:val="333333"/>
          <w:sz w:val="20"/>
          <w:szCs w:val="20"/>
          <w:lang w:eastAsia="hu-HU"/>
          <w:rPrChange w:id="1672" w:author="Illanicz Barnabás" w:date="2018-11-26T13:21:00Z">
            <w:rPr>
              <w:ins w:id="1673" w:author="Vihari Réka" w:date="2018-11-23T20:43:00Z"/>
              <w:rFonts w:ascii="Menlo" w:hAnsi="Menlo" w:cs="Menlo"/>
              <w:color w:val="333333"/>
              <w:sz w:val="18"/>
              <w:szCs w:val="18"/>
              <w:lang w:eastAsia="hu-HU"/>
            </w:rPr>
          </w:rPrChange>
        </w:rPr>
        <w:pPrChange w:id="1674" w:author="Illanicz Barnabás" w:date="2018-11-26T13:21:00Z">
          <w:pPr>
            <w:shd w:val="clear" w:color="auto" w:fill="F5F5F5"/>
            <w:spacing w:line="270" w:lineRule="atLeast"/>
          </w:pPr>
        </w:pPrChange>
      </w:pPr>
    </w:p>
    <w:p w14:paraId="743FFFBA"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675" w:author="Vihari Réka" w:date="2018-11-23T20:43:00Z"/>
          <w:rFonts w:ascii="Menlo" w:hAnsi="Menlo" w:cs="Menlo"/>
          <w:color w:val="333333"/>
          <w:sz w:val="20"/>
          <w:szCs w:val="20"/>
          <w:lang w:eastAsia="hu-HU"/>
          <w:rPrChange w:id="1676" w:author="Illanicz Barnabás" w:date="2018-11-26T13:21:00Z">
            <w:rPr>
              <w:ins w:id="1677" w:author="Vihari Réka" w:date="2018-11-23T20:43:00Z"/>
              <w:rFonts w:ascii="Menlo" w:hAnsi="Menlo" w:cs="Menlo"/>
              <w:color w:val="333333"/>
              <w:sz w:val="18"/>
              <w:szCs w:val="18"/>
              <w:lang w:eastAsia="hu-HU"/>
            </w:rPr>
          </w:rPrChange>
        </w:rPr>
        <w:pPrChange w:id="1678" w:author="Illanicz Barnabás" w:date="2018-11-26T13:21:00Z">
          <w:pPr>
            <w:shd w:val="clear" w:color="auto" w:fill="F5F5F5"/>
            <w:spacing w:line="270" w:lineRule="atLeast"/>
          </w:pPr>
        </w:pPrChange>
      </w:pPr>
      <w:ins w:id="1679" w:author="Vihari Réka" w:date="2018-11-23T20:43:00Z">
        <w:r w:rsidRPr="008B2652">
          <w:rPr>
            <w:rFonts w:ascii="Menlo" w:hAnsi="Menlo" w:cs="Menlo"/>
            <w:color w:val="4B69C6"/>
            <w:sz w:val="20"/>
            <w:szCs w:val="20"/>
            <w:lang w:eastAsia="hu-HU"/>
            <w:rPrChange w:id="1680" w:author="Illanicz Barnabás" w:date="2018-11-26T13:21:00Z">
              <w:rPr>
                <w:rFonts w:ascii="Menlo" w:hAnsi="Menlo" w:cs="Menlo"/>
                <w:color w:val="4B69C6"/>
                <w:sz w:val="18"/>
                <w:szCs w:val="18"/>
                <w:lang w:eastAsia="hu-HU"/>
              </w:rPr>
            </w:rPrChange>
          </w:rPr>
          <w:t>end</w:t>
        </w:r>
      </w:ins>
    </w:p>
    <w:p w14:paraId="716FA168" w14:textId="564286D1" w:rsidR="00CF7797" w:rsidRDefault="00CF7797" w:rsidP="007F3E02">
      <w:del w:id="1681" w:author="Vihari Réka" w:date="2018-11-23T20:43:00Z">
        <w:r w:rsidDel="00BA753E">
          <w:rPr>
            <w:noProof/>
          </w:rPr>
          <w:drawing>
            <wp:inline distT="0" distB="0" distL="0" distR="0" wp14:anchorId="66FDCDE9" wp14:editId="513AF0B1">
              <wp:extent cx="5759450" cy="2653665"/>
              <wp:effectExtent l="0" t="0" r="6350" b="63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épernyőfotó 2018-11-14 - 10.09.10.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2653665"/>
                      </a:xfrm>
                      <a:prstGeom prst="rect">
                        <a:avLst/>
                      </a:prstGeom>
                    </pic:spPr>
                  </pic:pic>
                </a:graphicData>
              </a:graphic>
            </wp:inline>
          </w:drawing>
        </w:r>
      </w:del>
    </w:p>
    <w:p w14:paraId="629010A9" w14:textId="77777777" w:rsidR="00CF7797" w:rsidRDefault="00CF7797" w:rsidP="007F3E02"/>
    <w:p w14:paraId="4BDC033A" w14:textId="6FB8E6FA" w:rsidR="00125D28" w:rsidRPr="00B51D2C" w:rsidRDefault="00125D28" w:rsidP="00B51D2C">
      <w:pPr>
        <w:pStyle w:val="Cmsor3"/>
        <w:pPrChange w:id="1682" w:author="Vihari Réka" w:date="2018-11-30T21:34:00Z">
          <w:pPr/>
        </w:pPrChange>
      </w:pPr>
      <w:bookmarkStart w:id="1683" w:name="_Toc531377895"/>
      <w:r w:rsidRPr="00B51D2C">
        <w:t>4.</w:t>
      </w:r>
      <w:ins w:id="1684" w:author="Vihari Réka" w:date="2018-11-30T21:33:00Z">
        <w:r w:rsidR="00B51D2C" w:rsidRPr="00B51D2C">
          <w:t>2</w:t>
        </w:r>
      </w:ins>
      <w:del w:id="1685" w:author="Vihari Réka" w:date="2018-11-30T21:33:00Z">
        <w:r w:rsidRPr="00B51D2C" w:rsidDel="00B51D2C">
          <w:delText>1</w:delText>
        </w:r>
      </w:del>
      <w:r w:rsidRPr="00B51D2C">
        <w:t xml:space="preserve">.1 </w:t>
      </w:r>
      <w:proofErr w:type="spellStart"/>
      <w:r w:rsidRPr="00B51D2C">
        <w:t>FSCalendar</w:t>
      </w:r>
      <w:bookmarkEnd w:id="1683"/>
      <w:proofErr w:type="spellEnd"/>
    </w:p>
    <w:p w14:paraId="5274AE1F" w14:textId="77777777" w:rsidR="00125D28" w:rsidRPr="00125D28" w:rsidRDefault="00125D28" w:rsidP="007F3E02">
      <w:pPr>
        <w:rPr>
          <w:rFonts w:cs="Arial"/>
          <w:b/>
          <w:bCs/>
          <w:sz w:val="28"/>
          <w:szCs w:val="26"/>
        </w:rPr>
      </w:pPr>
    </w:p>
    <w:p w14:paraId="6148C43C" w14:textId="4BB4E82E" w:rsidR="00D00120" w:rsidRPr="00A4098C" w:rsidRDefault="00D00120" w:rsidP="00A4098C">
      <w:pPr>
        <w:spacing w:after="120" w:line="360" w:lineRule="auto"/>
        <w:ind w:firstLine="720"/>
        <w:jc w:val="both"/>
        <w:rPr>
          <w:rFonts w:cs="Times New Roman"/>
        </w:rPr>
      </w:pPr>
      <w:r w:rsidRPr="00A4098C">
        <w:rPr>
          <w:rFonts w:cs="Times New Roman"/>
        </w:rPr>
        <w:t xml:space="preserve">Az </w:t>
      </w:r>
      <w:proofErr w:type="spellStart"/>
      <w:r w:rsidRPr="00A4098C">
        <w:rPr>
          <w:rFonts w:cs="Times New Roman"/>
        </w:rPr>
        <w:t>FSCalendar</w:t>
      </w:r>
      <w:proofErr w:type="spellEnd"/>
      <w:r w:rsidRPr="00A4098C">
        <w:rPr>
          <w:rFonts w:cs="Times New Roman"/>
        </w:rPr>
        <w:t xml:space="preserve"> </w:t>
      </w:r>
      <w:r w:rsidR="00185622" w:rsidRPr="00A4098C">
        <w:rPr>
          <w:rFonts w:cs="Times New Roman"/>
        </w:rPr>
        <w:t xml:space="preserve">egy nyilvános könyvtár, melyet </w:t>
      </w:r>
      <w:r w:rsidR="00125D28" w:rsidRPr="00A4098C">
        <w:rPr>
          <w:rFonts w:cs="Times New Roman"/>
        </w:rPr>
        <w:t xml:space="preserve">a készítő a </w:t>
      </w:r>
      <w:proofErr w:type="spellStart"/>
      <w:r w:rsidR="00125D28" w:rsidRPr="00A4098C">
        <w:rPr>
          <w:rFonts w:cs="Times New Roman"/>
        </w:rPr>
        <w:t>cocoapods</w:t>
      </w:r>
      <w:proofErr w:type="spellEnd"/>
      <w:r w:rsidR="00125D28" w:rsidRPr="00A4098C">
        <w:rPr>
          <w:rFonts w:cs="Times New Roman"/>
        </w:rPr>
        <w:t xml:space="preserve"> oldalán szabad felhasználásra bocsátott. Az oldalon megtalálhatjuk a hozzá tartozó </w:t>
      </w:r>
      <w:proofErr w:type="spellStart"/>
      <w:r w:rsidR="00125D28" w:rsidRPr="00A4098C">
        <w:rPr>
          <w:rFonts w:cs="Times New Roman"/>
        </w:rPr>
        <w:t>github</w:t>
      </w:r>
      <w:proofErr w:type="spellEnd"/>
      <w:r w:rsidR="00125D28" w:rsidRPr="00A4098C">
        <w:rPr>
          <w:rFonts w:cs="Times New Roman"/>
        </w:rPr>
        <w:t xml:space="preserve"> </w:t>
      </w:r>
      <w:proofErr w:type="spellStart"/>
      <w:r w:rsidR="00125D28" w:rsidRPr="00A4098C">
        <w:rPr>
          <w:rFonts w:cs="Times New Roman"/>
        </w:rPr>
        <w:t>repository</w:t>
      </w:r>
      <w:proofErr w:type="spellEnd"/>
      <w:r w:rsidR="00125D28" w:rsidRPr="00A4098C">
        <w:rPr>
          <w:rFonts w:cs="Times New Roman"/>
        </w:rPr>
        <w:t>-t is, melyen elérhető a teljes forrás</w:t>
      </w:r>
      <w:del w:id="1686" w:author="Illanicz Barnabás" w:date="2018-11-19T13:55:00Z">
        <w:r w:rsidR="00125D28" w:rsidRPr="00A4098C" w:rsidDel="00F522A7">
          <w:rPr>
            <w:rFonts w:cs="Times New Roman"/>
          </w:rPr>
          <w:delText xml:space="preserve"> </w:delText>
        </w:r>
      </w:del>
      <w:r w:rsidR="00125D28" w:rsidRPr="00A4098C">
        <w:rPr>
          <w:rFonts w:cs="Times New Roman"/>
        </w:rPr>
        <w:t xml:space="preserve">kódja. Továbbá, találhatunk még itt példa projekteket is a megfelelő használathoz. A naptár </w:t>
      </w:r>
      <w:proofErr w:type="spellStart"/>
      <w:r w:rsidR="00125D28" w:rsidRPr="00A4098C">
        <w:rPr>
          <w:rFonts w:cs="Times New Roman"/>
        </w:rPr>
        <w:t>Objective</w:t>
      </w:r>
      <w:proofErr w:type="spellEnd"/>
      <w:r w:rsidR="00125D28" w:rsidRPr="00A4098C">
        <w:rPr>
          <w:rFonts w:cs="Times New Roman"/>
        </w:rPr>
        <w:t>-C-</w:t>
      </w:r>
      <w:proofErr w:type="spellStart"/>
      <w:r w:rsidR="00125D28" w:rsidRPr="00A4098C">
        <w:rPr>
          <w:rFonts w:cs="Times New Roman"/>
        </w:rPr>
        <w:t>vel</w:t>
      </w:r>
      <w:proofErr w:type="spellEnd"/>
      <w:r w:rsidR="00125D28" w:rsidRPr="00A4098C">
        <w:rPr>
          <w:rFonts w:cs="Times New Roman"/>
        </w:rPr>
        <w:t xml:space="preserve"> és Swift-tel egyaránt kompatibilis. Mindössze</w:t>
      </w:r>
      <w:del w:id="1687" w:author="Illanicz Barnabás" w:date="2018-11-19T13:55:00Z">
        <w:r w:rsidR="00125D28" w:rsidRPr="00A4098C" w:rsidDel="00380B4A">
          <w:rPr>
            <w:rFonts w:cs="Times New Roman"/>
          </w:rPr>
          <w:delText>,</w:delText>
        </w:r>
      </w:del>
      <w:r w:rsidR="00125D28" w:rsidRPr="00A4098C">
        <w:rPr>
          <w:rFonts w:cs="Times New Roman"/>
        </w:rPr>
        <w:t xml:space="preserve"> annyit kell tennünk a projektünkben, hogy felveszünk egy </w:t>
      </w:r>
      <w:proofErr w:type="spellStart"/>
      <w:r w:rsidR="00125D28" w:rsidRPr="00A4098C">
        <w:rPr>
          <w:rFonts w:cs="Times New Roman"/>
        </w:rPr>
        <w:t>View</w:t>
      </w:r>
      <w:proofErr w:type="spellEnd"/>
      <w:r w:rsidR="00125D28" w:rsidRPr="00A4098C">
        <w:rPr>
          <w:rFonts w:cs="Times New Roman"/>
        </w:rPr>
        <w:t xml:space="preserve">-t (üres nézetet) a </w:t>
      </w:r>
      <w:proofErr w:type="spellStart"/>
      <w:r w:rsidR="00125D28" w:rsidRPr="00A4098C">
        <w:rPr>
          <w:rFonts w:cs="Times New Roman"/>
        </w:rPr>
        <w:t>Stroyboard-on</w:t>
      </w:r>
      <w:proofErr w:type="spellEnd"/>
      <w:r w:rsidR="00125D28" w:rsidRPr="00A4098C">
        <w:rPr>
          <w:rFonts w:cs="Times New Roman"/>
        </w:rPr>
        <w:t xml:space="preserve"> és a hozzá tartozó </w:t>
      </w:r>
      <w:proofErr w:type="spellStart"/>
      <w:r w:rsidR="00125D28" w:rsidRPr="00A4098C">
        <w:rPr>
          <w:rFonts w:cs="Times New Roman"/>
        </w:rPr>
        <w:t>View</w:t>
      </w:r>
      <w:proofErr w:type="spellEnd"/>
      <w:r w:rsidR="00125D28" w:rsidRPr="00A4098C">
        <w:rPr>
          <w:rFonts w:cs="Times New Roman"/>
        </w:rPr>
        <w:t xml:space="preserve"> </w:t>
      </w:r>
      <w:proofErr w:type="spellStart"/>
      <w:r w:rsidR="00125D28" w:rsidRPr="00A4098C">
        <w:rPr>
          <w:rFonts w:cs="Times New Roman"/>
        </w:rPr>
        <w:t>Controller</w:t>
      </w:r>
      <w:proofErr w:type="spellEnd"/>
      <w:r w:rsidR="00125D28" w:rsidRPr="00A4098C">
        <w:rPr>
          <w:rFonts w:cs="Times New Roman"/>
        </w:rPr>
        <w:t xml:space="preserve"> forráskódjába felvesszük ezt a </w:t>
      </w:r>
      <w:proofErr w:type="spellStart"/>
      <w:r w:rsidR="00125D28" w:rsidRPr="00A4098C">
        <w:rPr>
          <w:rFonts w:cs="Times New Roman"/>
        </w:rPr>
        <w:t>View</w:t>
      </w:r>
      <w:proofErr w:type="spellEnd"/>
      <w:r w:rsidR="00125D28" w:rsidRPr="00A4098C">
        <w:rPr>
          <w:rFonts w:cs="Times New Roman"/>
        </w:rPr>
        <w:t xml:space="preserve">-t és a típusának beállítjuk az </w:t>
      </w:r>
      <w:proofErr w:type="spellStart"/>
      <w:r w:rsidR="00125D28" w:rsidRPr="00A4098C">
        <w:rPr>
          <w:rFonts w:cs="Times New Roman"/>
        </w:rPr>
        <w:t>FSCalendar</w:t>
      </w:r>
      <w:proofErr w:type="spellEnd"/>
      <w:r w:rsidR="00125D28" w:rsidRPr="00A4098C">
        <w:rPr>
          <w:rFonts w:cs="Times New Roman"/>
        </w:rPr>
        <w:t xml:space="preserve">-t. </w:t>
      </w:r>
      <w:ins w:id="1688" w:author="Vihari Réka" w:date="2018-12-01T00:24:00Z">
        <w:r w:rsidR="007506C1">
          <w:rPr>
            <w:rFonts w:cs="Times New Roman"/>
          </w:rPr>
          <w:t xml:space="preserve">A </w:t>
        </w:r>
        <w:proofErr w:type="spellStart"/>
        <w:r w:rsidR="007506C1">
          <w:rPr>
            <w:rFonts w:cs="Times New Roman"/>
          </w:rPr>
          <w:t>Sto</w:t>
        </w:r>
        <w:r w:rsidR="007506C1">
          <w:rPr>
            <w:rFonts w:cs="Times New Roman"/>
          </w:rPr>
          <w:t>ryboard-ban</w:t>
        </w:r>
        <w:proofErr w:type="spellEnd"/>
        <w:r w:rsidR="007506C1">
          <w:rPr>
            <w:rFonts w:cs="Times New Roman"/>
          </w:rPr>
          <w:t xml:space="preserve"> nem </w:t>
        </w:r>
      </w:ins>
      <w:ins w:id="1689" w:author="Vihari Réka" w:date="2018-12-01T00:25:00Z">
        <w:r w:rsidR="007506C1">
          <w:rPr>
            <w:rFonts w:cs="Times New Roman"/>
          </w:rPr>
          <w:t>jelenik meg</w:t>
        </w:r>
      </w:ins>
      <w:ins w:id="1690" w:author="Vihari Réka" w:date="2018-12-01T00:24:00Z">
        <w:r w:rsidR="007506C1">
          <w:rPr>
            <w:rFonts w:cs="Times New Roman"/>
          </w:rPr>
          <w:t xml:space="preserve"> </w:t>
        </w:r>
        <w:r w:rsidR="007506C1">
          <w:rPr>
            <w:rFonts w:cs="Times New Roman"/>
          </w:rPr>
          <w:t>a változás</w:t>
        </w:r>
        <w:r w:rsidR="007506C1">
          <w:rPr>
            <w:rFonts w:cs="Times New Roman"/>
          </w:rPr>
          <w:t xml:space="preserve">, mert kódból </w:t>
        </w:r>
        <w:proofErr w:type="spellStart"/>
        <w:r w:rsidR="007506C1">
          <w:rPr>
            <w:rFonts w:cs="Times New Roman"/>
          </w:rPr>
          <w:t>hívódik</w:t>
        </w:r>
        <w:proofErr w:type="spellEnd"/>
        <w:r w:rsidR="007506C1">
          <w:rPr>
            <w:rFonts w:cs="Times New Roman"/>
          </w:rPr>
          <w:t xml:space="preserve"> meg a UI felépítése</w:t>
        </w:r>
      </w:ins>
      <w:commentRangeStart w:id="1691"/>
      <w:del w:id="1692" w:author="Vihari Réka" w:date="2018-12-01T00:24:00Z">
        <w:r w:rsidR="00125D28" w:rsidRPr="00A4098C" w:rsidDel="007506C1">
          <w:rPr>
            <w:rFonts w:cs="Times New Roman"/>
          </w:rPr>
          <w:delText>Ezzel a Storyboard-ban nem válik láthatóvá, mert ő nem tudja automatikusan megjeleníteni a külső könyvtárakat</w:delText>
        </w:r>
        <w:commentRangeEnd w:id="1691"/>
        <w:r w:rsidR="00380B4A" w:rsidDel="007506C1">
          <w:rPr>
            <w:rStyle w:val="Jegyzethivatkozs"/>
          </w:rPr>
          <w:commentReference w:id="1691"/>
        </w:r>
      </w:del>
      <w:r w:rsidR="00125D28" w:rsidRPr="00A4098C">
        <w:rPr>
          <w:rFonts w:cs="Times New Roman"/>
        </w:rPr>
        <w:t xml:space="preserve">, de szimuláláskor már láthatjuk a </w:t>
      </w:r>
      <w:proofErr w:type="spellStart"/>
      <w:r w:rsidR="00125D28" w:rsidRPr="00A4098C">
        <w:rPr>
          <w:rFonts w:cs="Times New Roman"/>
        </w:rPr>
        <w:t>naptárat</w:t>
      </w:r>
      <w:proofErr w:type="spellEnd"/>
      <w:r w:rsidR="00125D28" w:rsidRPr="00A4098C">
        <w:rPr>
          <w:rFonts w:cs="Times New Roman"/>
        </w:rPr>
        <w:t xml:space="preserve"> és lehetőségünk van a napok között ugrálni. </w:t>
      </w:r>
    </w:p>
    <w:p w14:paraId="3F9D1DFE" w14:textId="77777777" w:rsidR="00125D28" w:rsidRDefault="00125D28" w:rsidP="007F3E02"/>
    <w:p w14:paraId="09947E35" w14:textId="2381F49E" w:rsidR="00125D28" w:rsidRPr="00B51D2C" w:rsidRDefault="00125D28" w:rsidP="00B51D2C">
      <w:pPr>
        <w:pStyle w:val="Cmsor3"/>
        <w:pPrChange w:id="1693" w:author="Vihari Réka" w:date="2018-11-30T21:35:00Z">
          <w:pPr/>
        </w:pPrChange>
      </w:pPr>
      <w:bookmarkStart w:id="1694" w:name="_Toc531377896"/>
      <w:r w:rsidRPr="00B51D2C">
        <w:t>4.</w:t>
      </w:r>
      <w:ins w:id="1695" w:author="Vihari Réka" w:date="2018-11-30T21:33:00Z">
        <w:r w:rsidR="00B51D2C" w:rsidRPr="00B51D2C">
          <w:t>2</w:t>
        </w:r>
      </w:ins>
      <w:del w:id="1696" w:author="Vihari Réka" w:date="2018-11-30T21:33:00Z">
        <w:r w:rsidRPr="00B51D2C" w:rsidDel="00B51D2C">
          <w:delText>1</w:delText>
        </w:r>
      </w:del>
      <w:r w:rsidRPr="00B51D2C">
        <w:t xml:space="preserve">.2 </w:t>
      </w:r>
      <w:proofErr w:type="spellStart"/>
      <w:r w:rsidRPr="00B51D2C">
        <w:t>Alamofire</w:t>
      </w:r>
      <w:bookmarkEnd w:id="1694"/>
      <w:proofErr w:type="spellEnd"/>
    </w:p>
    <w:p w14:paraId="20BA5E12" w14:textId="77777777" w:rsidR="00125D28" w:rsidRDefault="00125D28" w:rsidP="007F3E02">
      <w:pPr>
        <w:rPr>
          <w:rFonts w:cs="Arial"/>
          <w:b/>
          <w:bCs/>
          <w:sz w:val="28"/>
          <w:szCs w:val="26"/>
        </w:rPr>
      </w:pPr>
    </w:p>
    <w:p w14:paraId="28B78F77" w14:textId="4AF9350C" w:rsidR="00A471C6" w:rsidRDefault="00125D28" w:rsidP="00A4098C">
      <w:pPr>
        <w:spacing w:after="120" w:line="360" w:lineRule="auto"/>
        <w:ind w:firstLine="720"/>
        <w:jc w:val="both"/>
        <w:rPr>
          <w:ins w:id="1697" w:author="Vihari Réka" w:date="2018-11-23T20:45:00Z"/>
          <w:rFonts w:cs="Times New Roman"/>
        </w:rPr>
      </w:pPr>
      <w:r w:rsidRPr="00A4098C">
        <w:rPr>
          <w:rFonts w:cs="Times New Roman"/>
        </w:rPr>
        <w:t xml:space="preserve">Az </w:t>
      </w:r>
      <w:proofErr w:type="spellStart"/>
      <w:r w:rsidRPr="00A4098C">
        <w:rPr>
          <w:rFonts w:cs="Times New Roman"/>
        </w:rPr>
        <w:t>Alamofire</w:t>
      </w:r>
      <w:proofErr w:type="spellEnd"/>
      <w:r w:rsidRPr="00A4098C">
        <w:rPr>
          <w:rFonts w:cs="Times New Roman"/>
        </w:rPr>
        <w:t xml:space="preserve"> egy HTTP hálózati könyvtár Swift nyelven. </w:t>
      </w:r>
      <w:r w:rsidR="00AB67F2" w:rsidRPr="00A4098C">
        <w:rPr>
          <w:rFonts w:cs="Times New Roman"/>
        </w:rPr>
        <w:t xml:space="preserve">Az </w:t>
      </w:r>
      <w:proofErr w:type="spellStart"/>
      <w:r w:rsidR="00AB67F2" w:rsidRPr="00A4098C">
        <w:rPr>
          <w:rFonts w:cs="Times New Roman"/>
        </w:rPr>
        <w:t>Al</w:t>
      </w:r>
      <w:ins w:id="1698" w:author="Illanicz Barnabás" w:date="2018-11-19T14:12:00Z">
        <w:r w:rsidR="00557579">
          <w:rPr>
            <w:rFonts w:cs="Times New Roman"/>
          </w:rPr>
          <w:t>a</w:t>
        </w:r>
      </w:ins>
      <w:del w:id="1699" w:author="Illanicz Barnabás" w:date="2018-11-19T14:12:00Z">
        <w:r w:rsidR="00AB67F2" w:rsidRPr="00A4098C" w:rsidDel="00557579">
          <w:rPr>
            <w:rFonts w:cs="Times New Roman"/>
          </w:rPr>
          <w:delText>o</w:delText>
        </w:r>
      </w:del>
      <w:r w:rsidR="00AB67F2" w:rsidRPr="00A4098C">
        <w:rPr>
          <w:rFonts w:cs="Times New Roman"/>
        </w:rPr>
        <w:t>mofire</w:t>
      </w:r>
      <w:proofErr w:type="spellEnd"/>
      <w:r w:rsidR="00AB67F2" w:rsidRPr="00A4098C">
        <w:rPr>
          <w:rFonts w:cs="Times New Roman"/>
        </w:rPr>
        <w:t xml:space="preserve"> segítségével számos hálózati </w:t>
      </w:r>
      <w:r w:rsidR="00C7220C" w:rsidRPr="00A4098C">
        <w:rPr>
          <w:rFonts w:cs="Times New Roman"/>
        </w:rPr>
        <w:t>kérést egyszerűbben végezhetünk el.</w:t>
      </w:r>
      <w:r w:rsidR="005E5A6D" w:rsidRPr="00A4098C">
        <w:rPr>
          <w:rFonts w:cs="Times New Roman"/>
        </w:rPr>
        <w:t xml:space="preserve"> </w:t>
      </w:r>
      <w:r w:rsidR="00A4098C" w:rsidRPr="00A4098C">
        <w:rPr>
          <w:rFonts w:cs="Times New Roman"/>
        </w:rPr>
        <w:t xml:space="preserve">Főbb funkciói közé tartoznak a láncolható kérés/válasz metódusok, a JSON paraméter és válasz </w:t>
      </w:r>
      <w:proofErr w:type="spellStart"/>
      <w:r w:rsidR="00A4098C" w:rsidRPr="00A4098C">
        <w:rPr>
          <w:rFonts w:cs="Times New Roman"/>
        </w:rPr>
        <w:t>szerializáció</w:t>
      </w:r>
      <w:proofErr w:type="spellEnd"/>
      <w:r w:rsidR="00A4098C" w:rsidRPr="00A4098C">
        <w:rPr>
          <w:rFonts w:cs="Times New Roman"/>
        </w:rPr>
        <w:t xml:space="preserve"> és az </w:t>
      </w:r>
      <w:proofErr w:type="spellStart"/>
      <w:r w:rsidR="00A4098C" w:rsidRPr="00A4098C">
        <w:rPr>
          <w:rFonts w:cs="Times New Roman"/>
        </w:rPr>
        <w:t>authentikáció</w:t>
      </w:r>
      <w:proofErr w:type="spellEnd"/>
      <w:r w:rsidR="00A4098C" w:rsidRPr="00A4098C">
        <w:rPr>
          <w:rFonts w:cs="Times New Roman"/>
        </w:rPr>
        <w:t>.</w:t>
      </w:r>
      <w:r w:rsidR="00411B12">
        <w:rPr>
          <w:rFonts w:cs="Times New Roman"/>
        </w:rPr>
        <w:t xml:space="preserve"> Később a szerverrel történő kommunikáció fejezetében részletezem használatát. </w:t>
      </w:r>
    </w:p>
    <w:p w14:paraId="7E231873" w14:textId="354D6850" w:rsidR="00BA753E" w:rsidRPr="00B51D2C" w:rsidRDefault="00B51D2C" w:rsidP="00B51D2C">
      <w:pPr>
        <w:pStyle w:val="Cmsor3"/>
        <w:rPr>
          <w:ins w:id="1700" w:author="Vihari Réka" w:date="2018-11-23T20:45:00Z"/>
        </w:rPr>
        <w:pPrChange w:id="1701" w:author="Vihari Réka" w:date="2018-11-30T21:35:00Z">
          <w:pPr/>
        </w:pPrChange>
      </w:pPr>
      <w:bookmarkStart w:id="1702" w:name="_Toc531377897"/>
      <w:ins w:id="1703" w:author="Vihari Réka" w:date="2018-11-23T20:45:00Z">
        <w:r w:rsidRPr="00B51D2C">
          <w:t>4.</w:t>
        </w:r>
      </w:ins>
      <w:ins w:id="1704" w:author="Vihari Réka" w:date="2018-11-30T21:33:00Z">
        <w:r w:rsidRPr="00B51D2C">
          <w:t>2</w:t>
        </w:r>
      </w:ins>
      <w:ins w:id="1705" w:author="Vihari Réka" w:date="2018-11-23T20:45:00Z">
        <w:r w:rsidR="00BA753E" w:rsidRPr="00B51D2C">
          <w:t>.</w:t>
        </w:r>
      </w:ins>
      <w:ins w:id="1706" w:author="Vihari Réka" w:date="2018-11-23T20:46:00Z">
        <w:r w:rsidR="00BA753E" w:rsidRPr="00B51D2C">
          <w:t>3</w:t>
        </w:r>
      </w:ins>
      <w:ins w:id="1707" w:author="Vihari Réka" w:date="2018-11-23T20:45:00Z">
        <w:r w:rsidR="00BA753E" w:rsidRPr="00B51D2C">
          <w:t xml:space="preserve"> </w:t>
        </w:r>
        <w:proofErr w:type="spellStart"/>
        <w:r w:rsidR="00BA753E" w:rsidRPr="00B51D2C">
          <w:t>Kingfisher</w:t>
        </w:r>
        <w:bookmarkEnd w:id="1702"/>
        <w:proofErr w:type="spellEnd"/>
      </w:ins>
    </w:p>
    <w:p w14:paraId="5574E3AD" w14:textId="5176293F" w:rsidR="00BA753E" w:rsidRDefault="00BA753E">
      <w:pPr>
        <w:spacing w:after="120" w:line="360" w:lineRule="auto"/>
        <w:jc w:val="both"/>
        <w:rPr>
          <w:ins w:id="1708" w:author="Vihari Réka" w:date="2018-11-23T20:46:00Z"/>
          <w:rFonts w:cs="Times New Roman"/>
        </w:rPr>
        <w:pPrChange w:id="1709" w:author="Vihari Réka" w:date="2018-11-23T20:45:00Z">
          <w:pPr>
            <w:spacing w:after="120" w:line="360" w:lineRule="auto"/>
            <w:ind w:firstLine="720"/>
            <w:jc w:val="both"/>
          </w:pPr>
        </w:pPrChange>
      </w:pPr>
    </w:p>
    <w:p w14:paraId="3D193EDD" w14:textId="69F85985" w:rsidR="00BA753E" w:rsidRDefault="00BA753E">
      <w:pPr>
        <w:spacing w:after="120" w:line="360" w:lineRule="auto"/>
        <w:jc w:val="both"/>
        <w:rPr>
          <w:ins w:id="1710" w:author="Vihari Réka" w:date="2018-11-23T20:47:00Z"/>
          <w:rFonts w:cs="Times New Roman"/>
        </w:rPr>
        <w:pPrChange w:id="1711" w:author="Vihari Réka" w:date="2018-11-23T20:45:00Z">
          <w:pPr>
            <w:spacing w:after="120" w:line="360" w:lineRule="auto"/>
            <w:ind w:firstLine="720"/>
            <w:jc w:val="both"/>
          </w:pPr>
        </w:pPrChange>
      </w:pPr>
      <w:ins w:id="1712" w:author="Vihari Réka" w:date="2018-11-23T20:46:00Z">
        <w:r>
          <w:rPr>
            <w:rFonts w:cs="Times New Roman"/>
          </w:rPr>
          <w:t xml:space="preserve">A </w:t>
        </w:r>
        <w:proofErr w:type="spellStart"/>
        <w:r>
          <w:rPr>
            <w:rFonts w:cs="Times New Roman"/>
          </w:rPr>
          <w:t>Kingfisher</w:t>
        </w:r>
      </w:ins>
      <w:proofErr w:type="spellEnd"/>
      <w:ins w:id="1713" w:author="Illanicz Barnabás" w:date="2018-11-26T12:53:00Z">
        <w:r w:rsidR="00937EC9">
          <w:rPr>
            <w:rFonts w:cs="Times New Roman"/>
          </w:rPr>
          <w:t xml:space="preserve"> könyvtárat</w:t>
        </w:r>
      </w:ins>
      <w:ins w:id="1714" w:author="Vihari Réka" w:date="2018-11-23T20:46:00Z">
        <w:r>
          <w:rPr>
            <w:rFonts w:cs="Times New Roman"/>
          </w:rPr>
          <w:t xml:space="preserve"> hívtam segítségül a szervertől kapott képekhez tartozó URL-</w:t>
        </w:r>
        <w:proofErr w:type="spellStart"/>
        <w:r>
          <w:rPr>
            <w:rFonts w:cs="Times New Roman"/>
          </w:rPr>
          <w:t>ek</w:t>
        </w:r>
        <w:proofErr w:type="spellEnd"/>
        <w:r>
          <w:rPr>
            <w:rFonts w:cs="Times New Roman"/>
          </w:rPr>
          <w:t xml:space="preserve"> feloldására</w:t>
        </w:r>
      </w:ins>
      <w:ins w:id="1715" w:author="Illanicz Barnabás" w:date="2018-11-26T12:54:00Z">
        <w:r w:rsidR="00FF4E87">
          <w:rPr>
            <w:rFonts w:cs="Times New Roman"/>
          </w:rPr>
          <w:t xml:space="preserve">, vagyis az adott URL-en található </w:t>
        </w:r>
        <w:r w:rsidR="00217844">
          <w:rPr>
            <w:rFonts w:cs="Times New Roman"/>
          </w:rPr>
          <w:t>képek letöltésére</w:t>
        </w:r>
      </w:ins>
      <w:ins w:id="1716" w:author="Vihari Réka" w:date="2018-11-23T20:46:00Z">
        <w:r>
          <w:rPr>
            <w:rFonts w:cs="Times New Roman"/>
          </w:rPr>
          <w:t>.</w:t>
        </w:r>
      </w:ins>
      <w:ins w:id="1717" w:author="Illanicz Barnabás" w:date="2018-11-26T12:55:00Z">
        <w:r w:rsidR="008B70B5">
          <w:rPr>
            <w:rFonts w:cs="Times New Roman"/>
          </w:rPr>
          <w:t xml:space="preserve"> </w:t>
        </w:r>
      </w:ins>
      <w:ins w:id="1718" w:author="Vihari Réka" w:date="2018-11-23T20:46:00Z">
        <w:del w:id="1719" w:author="Illanicz Barnabás" w:date="2018-11-26T12:55:00Z">
          <w:r w:rsidDel="008B70B5">
            <w:rPr>
              <w:rFonts w:cs="Times New Roman"/>
            </w:rPr>
            <w:delText xml:space="preserve"> </w:delText>
          </w:r>
        </w:del>
      </w:ins>
      <w:ins w:id="1720" w:author="Vihari Réka" w:date="2018-11-23T20:47:00Z">
        <w:del w:id="1721" w:author="Illanicz Barnabás" w:date="2018-11-26T12:55:00Z">
          <w:r w:rsidDel="008B70B5">
            <w:rPr>
              <w:rFonts w:cs="Times New Roman"/>
            </w:rPr>
            <w:delText xml:space="preserve">Itt a tárolom </w:delText>
          </w:r>
        </w:del>
      </w:ins>
      <w:ins w:id="1722" w:author="Illanicz Barnabás" w:date="2018-11-26T12:55:00Z">
        <w:r w:rsidR="00AB6A8C">
          <w:rPr>
            <w:rFonts w:cs="Times New Roman"/>
          </w:rPr>
          <w:t>Először a</w:t>
        </w:r>
      </w:ins>
      <w:ins w:id="1723" w:author="Vihari Réka" w:date="2018-11-23T20:47:00Z">
        <w:del w:id="1724" w:author="Illanicz Barnabás" w:date="2018-11-26T12:55:00Z">
          <w:r w:rsidDel="008B70B5">
            <w:rPr>
              <w:rFonts w:cs="Times New Roman"/>
            </w:rPr>
            <w:delText>a</w:delText>
          </w:r>
        </w:del>
        <w:r>
          <w:rPr>
            <w:rFonts w:cs="Times New Roman"/>
          </w:rPr>
          <w:t xml:space="preserve"> szervertől </w:t>
        </w:r>
        <w:r w:rsidR="00925971">
          <w:rPr>
            <w:rFonts w:cs="Times New Roman"/>
          </w:rPr>
          <w:t xml:space="preserve">visszakapott </w:t>
        </w:r>
        <w:proofErr w:type="spellStart"/>
        <w:r w:rsidR="00925971">
          <w:rPr>
            <w:rFonts w:cs="Times New Roman"/>
          </w:rPr>
          <w:t>String</w:t>
        </w:r>
      </w:ins>
      <w:proofErr w:type="spellEnd"/>
      <w:ins w:id="1725" w:author="Illanicz Barnabás" w:date="2018-11-26T12:55:00Z">
        <w:r w:rsidR="008B70B5">
          <w:rPr>
            <w:rFonts w:cs="Times New Roman"/>
          </w:rPr>
          <w:t xml:space="preserve"> értéket</w:t>
        </w:r>
      </w:ins>
      <w:ins w:id="1726" w:author="Vihari Réka" w:date="2018-11-23T20:47:00Z">
        <w:r w:rsidR="00925971">
          <w:rPr>
            <w:rFonts w:cs="Times New Roman"/>
          </w:rPr>
          <w:t xml:space="preserve"> </w:t>
        </w:r>
        <w:del w:id="1727" w:author="Illanicz Barnabás" w:date="2018-11-26T12:55:00Z">
          <w:r w:rsidR="00925971" w:rsidDel="008B70B5">
            <w:rPr>
              <w:rFonts w:cs="Times New Roman"/>
            </w:rPr>
            <w:delText xml:space="preserve">értéket, majd </w:delText>
          </w:r>
        </w:del>
        <w:r w:rsidR="00925971">
          <w:rPr>
            <w:rFonts w:cs="Times New Roman"/>
          </w:rPr>
          <w:t>átalakítom URL típusúvá.</w:t>
        </w:r>
      </w:ins>
      <w:ins w:id="1728" w:author="Vihari Réka" w:date="2018-11-29T12:36:00Z">
        <w:r w:rsidR="00936CC5">
          <w:rPr>
            <w:rFonts w:cs="Times New Roman"/>
          </w:rPr>
          <w:t xml:space="preserve"> </w:t>
        </w:r>
        <w:r w:rsidR="00936CC5" w:rsidRPr="00936CC5">
          <w:rPr>
            <w:rFonts w:cs="Times New Roman"/>
          </w:rPr>
          <w:t xml:space="preserve">a </w:t>
        </w:r>
        <w:proofErr w:type="spellStart"/>
        <w:r w:rsidR="00936CC5" w:rsidRPr="00936CC5">
          <w:rPr>
            <w:rFonts w:cs="Times New Roman"/>
          </w:rPr>
          <w:t>Kingfisher</w:t>
        </w:r>
        <w:proofErr w:type="spellEnd"/>
        <w:r w:rsidR="00936CC5" w:rsidRPr="00936CC5">
          <w:rPr>
            <w:rFonts w:cs="Times New Roman"/>
          </w:rPr>
          <w:t xml:space="preserve"> kiegészíti a </w:t>
        </w:r>
        <w:proofErr w:type="spellStart"/>
        <w:r w:rsidR="00936CC5" w:rsidRPr="00936CC5">
          <w:rPr>
            <w:rFonts w:cs="Times New Roman"/>
          </w:rPr>
          <w:t>UIImageView</w:t>
        </w:r>
        <w:proofErr w:type="spellEnd"/>
        <w:r w:rsidR="00936CC5" w:rsidRPr="00936CC5">
          <w:rPr>
            <w:rFonts w:cs="Times New Roman"/>
          </w:rPr>
          <w:t>-t olyan metódusokkal</w:t>
        </w:r>
      </w:ins>
      <w:ins w:id="1729" w:author="Vihari Réka" w:date="2018-11-29T12:37:00Z">
        <w:r w:rsidR="00936CC5">
          <w:rPr>
            <w:rFonts w:cs="Times New Roman"/>
          </w:rPr>
          <w:t>,</w:t>
        </w:r>
      </w:ins>
      <w:ins w:id="1730" w:author="Vihari Réka" w:date="2018-11-29T12:36:00Z">
        <w:r w:rsidR="00936CC5" w:rsidRPr="00936CC5">
          <w:rPr>
            <w:rFonts w:cs="Times New Roman"/>
          </w:rPr>
          <w:t xml:space="preserve"> aminek a segítségével közvetlenül </w:t>
        </w:r>
        <w:proofErr w:type="gramStart"/>
        <w:r w:rsidR="00936CC5" w:rsidRPr="00936CC5">
          <w:rPr>
            <w:rFonts w:cs="Times New Roman"/>
          </w:rPr>
          <w:t>URL-el</w:t>
        </w:r>
        <w:proofErr w:type="gramEnd"/>
        <w:r w:rsidR="00936CC5" w:rsidRPr="00936CC5">
          <w:rPr>
            <w:rFonts w:cs="Times New Roman"/>
          </w:rPr>
          <w:t xml:space="preserve"> lehet megadni a megjelenítendő képet, és ezt használt</w:t>
        </w:r>
      </w:ins>
      <w:ins w:id="1731" w:author="Vihari Réka" w:date="2018-11-29T12:37:00Z">
        <w:r w:rsidR="00936CC5">
          <w:rPr>
            <w:rFonts w:cs="Times New Roman"/>
          </w:rPr>
          <w:t>am</w:t>
        </w:r>
      </w:ins>
      <w:ins w:id="1732" w:author="Vihari Réka" w:date="2018-11-29T12:36:00Z">
        <w:r w:rsidR="00936CC5" w:rsidRPr="00936CC5">
          <w:rPr>
            <w:rFonts w:cs="Times New Roman"/>
          </w:rPr>
          <w:t xml:space="preserve"> a kép megjelenítésre.</w:t>
        </w:r>
      </w:ins>
      <w:ins w:id="1733" w:author="Vihari Réka" w:date="2018-11-29T12:37:00Z">
        <w:r w:rsidR="00936CC5">
          <w:rPr>
            <w:rFonts w:cs="Times New Roman"/>
          </w:rPr>
          <w:t xml:space="preserve"> A</w:t>
        </w:r>
      </w:ins>
      <w:commentRangeStart w:id="1734"/>
      <w:ins w:id="1735" w:author="Vihari Réka" w:date="2018-11-23T20:47:00Z">
        <w:r w:rsidR="00925971">
          <w:rPr>
            <w:rFonts w:cs="Times New Roman"/>
          </w:rPr>
          <w:t xml:space="preserve"> változtatni kívánt image </w:t>
        </w:r>
      </w:ins>
      <w:ins w:id="1736" w:author="Vihari Réka" w:date="2018-11-29T12:37:00Z">
        <w:r w:rsidR="00936CC5">
          <w:rPr>
            <w:rFonts w:cs="Times New Roman"/>
          </w:rPr>
          <w:t xml:space="preserve">neve </w:t>
        </w:r>
      </w:ins>
      <w:ins w:id="1737" w:author="Vihari Réka" w:date="2018-11-23T20:47:00Z">
        <w:r w:rsidR="00925971">
          <w:rPr>
            <w:rFonts w:cs="Times New Roman"/>
          </w:rPr>
          <w:lastRenderedPageBreak/>
          <w:t xml:space="preserve">után írok </w:t>
        </w:r>
        <w:proofErr w:type="gramStart"/>
        <w:r w:rsidR="00925971">
          <w:rPr>
            <w:rFonts w:cs="Times New Roman"/>
          </w:rPr>
          <w:t>egy .</w:t>
        </w:r>
        <w:proofErr w:type="spellStart"/>
        <w:r w:rsidR="00925971">
          <w:rPr>
            <w:rFonts w:cs="Times New Roman"/>
          </w:rPr>
          <w:t>kf</w:t>
        </w:r>
        <w:proofErr w:type="spellEnd"/>
        <w:proofErr w:type="gramEnd"/>
        <w:r w:rsidR="00925971">
          <w:rPr>
            <w:rFonts w:cs="Times New Roman"/>
          </w:rPr>
          <w:t xml:space="preserve">-et, ami a </w:t>
        </w:r>
        <w:proofErr w:type="spellStart"/>
        <w:r w:rsidR="00925971">
          <w:rPr>
            <w:rFonts w:cs="Times New Roman"/>
          </w:rPr>
          <w:t>Kingfisher</w:t>
        </w:r>
        <w:proofErr w:type="spellEnd"/>
        <w:r w:rsidR="00925971">
          <w:rPr>
            <w:rFonts w:cs="Times New Roman"/>
          </w:rPr>
          <w:t xml:space="preserve">-t jelöli és ezután hívom meg a </w:t>
        </w:r>
        <w:proofErr w:type="spellStart"/>
        <w:r w:rsidR="00925971">
          <w:rPr>
            <w:rFonts w:cs="Times New Roman"/>
          </w:rPr>
          <w:t>setImage</w:t>
        </w:r>
      </w:ins>
      <w:proofErr w:type="spellEnd"/>
      <w:ins w:id="1738" w:author="Vihari Réka" w:date="2018-11-23T20:48:00Z">
        <w:r w:rsidR="00925971">
          <w:rPr>
            <w:rFonts w:cs="Times New Roman"/>
          </w:rPr>
          <w:t>(</w:t>
        </w:r>
        <w:proofErr w:type="spellStart"/>
        <w:r w:rsidR="00925971">
          <w:rPr>
            <w:rFonts w:cs="Times New Roman"/>
          </w:rPr>
          <w:t>with</w:t>
        </w:r>
        <w:proofErr w:type="spellEnd"/>
        <w:r w:rsidR="00925971">
          <w:rPr>
            <w:rFonts w:cs="Times New Roman"/>
          </w:rPr>
          <w:t xml:space="preserve">: </w:t>
        </w:r>
        <w:proofErr w:type="spellStart"/>
        <w:r w:rsidR="00925971">
          <w:rPr>
            <w:rFonts w:cs="Times New Roman"/>
          </w:rPr>
          <w:t>url</w:t>
        </w:r>
        <w:proofErr w:type="spellEnd"/>
        <w:r w:rsidR="00925971">
          <w:rPr>
            <w:rFonts w:cs="Times New Roman"/>
          </w:rPr>
          <w:t>)</w:t>
        </w:r>
      </w:ins>
      <w:ins w:id="1739" w:author="Vihari Réka" w:date="2018-11-23T20:47:00Z">
        <w:r w:rsidR="00925971">
          <w:rPr>
            <w:rFonts w:cs="Times New Roman"/>
          </w:rPr>
          <w:t xml:space="preserve"> metódust</w:t>
        </w:r>
      </w:ins>
      <w:commentRangeEnd w:id="1734"/>
      <w:r w:rsidR="00B54076">
        <w:rPr>
          <w:rStyle w:val="Jegyzethivatkozs"/>
        </w:rPr>
        <w:commentReference w:id="1734"/>
      </w:r>
      <w:ins w:id="1740" w:author="Vihari Réka" w:date="2018-11-23T20:47:00Z">
        <w:r w:rsidR="00925971">
          <w:rPr>
            <w:rFonts w:cs="Times New Roman"/>
          </w:rPr>
          <w:t xml:space="preserve">. </w:t>
        </w:r>
      </w:ins>
      <w:ins w:id="1741" w:author="Vihari Réka" w:date="2018-11-24T14:22:00Z">
        <w:r w:rsidR="00BC353E">
          <w:rPr>
            <w:rFonts w:cs="Times New Roman"/>
          </w:rPr>
          <w:t>Ennek használatával könnyen alkalmazhatunk URL-</w:t>
        </w:r>
        <w:proofErr w:type="spellStart"/>
        <w:r w:rsidR="00BC353E">
          <w:rPr>
            <w:rFonts w:cs="Times New Roman"/>
          </w:rPr>
          <w:t>eket</w:t>
        </w:r>
        <w:proofErr w:type="spellEnd"/>
        <w:r w:rsidR="00BC353E">
          <w:rPr>
            <w:rFonts w:cs="Times New Roman"/>
          </w:rPr>
          <w:t xml:space="preserve"> kép megadásához alkalmazásunkban. </w:t>
        </w:r>
      </w:ins>
    </w:p>
    <w:p w14:paraId="78D0DA6C"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1742" w:author="Vihari Réka" w:date="2018-11-23T20:47:00Z"/>
          <w:rPrChange w:id="1743" w:author="Vihari Réka" w:date="2018-11-30T20:57:00Z">
            <w:rPr>
              <w:ins w:id="1744" w:author="Vihari Réka" w:date="2018-11-23T20:47:00Z"/>
              <w:rFonts w:ascii="Helvetica" w:eastAsiaTheme="minorHAnsi" w:hAnsi="Helvetica" w:cs="Helvetica"/>
            </w:rPr>
          </w:rPrChange>
        </w:rPr>
        <w:pPrChange w:id="1745" w:author="Vihari Réka" w:date="2018-11-30T20:57:00Z">
          <w:pPr>
            <w:tabs>
              <w:tab w:val="left" w:pos="593"/>
            </w:tabs>
            <w:autoSpaceDE w:val="0"/>
            <w:autoSpaceDN w:val="0"/>
            <w:adjustRightInd w:val="0"/>
          </w:pPr>
        </w:pPrChange>
      </w:pPr>
      <w:commentRangeStart w:id="1746"/>
      <w:proofErr w:type="spellStart"/>
      <w:ins w:id="1747" w:author="Vihari Réka" w:date="2018-11-23T20:47:00Z">
        <w:r w:rsidRPr="00CC342C">
          <w:rPr>
            <w:rPrChange w:id="1748" w:author="Vihari Réka" w:date="2018-11-30T20:57:00Z">
              <w:rPr>
                <w:rFonts w:ascii="Menlo" w:eastAsiaTheme="minorHAnsi" w:hAnsi="Menlo" w:cs="Menlo"/>
                <w:b/>
                <w:bCs/>
                <w:color w:val="9B2393"/>
              </w:rPr>
            </w:rPrChange>
          </w:rPr>
          <w:t>guard</w:t>
        </w:r>
        <w:proofErr w:type="spellEnd"/>
        <w:r w:rsidRPr="00CC342C">
          <w:rPr>
            <w:rPrChange w:id="1749" w:author="Vihari Réka" w:date="2018-11-30T20:57:00Z">
              <w:rPr>
                <w:rFonts w:ascii="Menlo" w:eastAsiaTheme="minorHAnsi" w:hAnsi="Menlo" w:cs="Menlo"/>
                <w:color w:val="000000"/>
              </w:rPr>
            </w:rPrChange>
          </w:rPr>
          <w:t xml:space="preserve"> </w:t>
        </w:r>
        <w:proofErr w:type="spellStart"/>
        <w:r w:rsidRPr="00CC342C">
          <w:rPr>
            <w:rPrChange w:id="1750" w:author="Vihari Réka" w:date="2018-11-30T20:57:00Z">
              <w:rPr>
                <w:rFonts w:ascii="Menlo" w:eastAsiaTheme="minorHAnsi" w:hAnsi="Menlo" w:cs="Menlo"/>
                <w:b/>
                <w:bCs/>
                <w:color w:val="9B2393"/>
              </w:rPr>
            </w:rPrChange>
          </w:rPr>
          <w:t>let</w:t>
        </w:r>
        <w:proofErr w:type="spellEnd"/>
        <w:r w:rsidRPr="00CC342C">
          <w:rPr>
            <w:rPrChange w:id="1751" w:author="Vihari Réka" w:date="2018-11-30T20:57:00Z">
              <w:rPr>
                <w:rFonts w:ascii="Menlo" w:eastAsiaTheme="minorHAnsi" w:hAnsi="Menlo" w:cs="Menlo"/>
                <w:color w:val="000000"/>
              </w:rPr>
            </w:rPrChange>
          </w:rPr>
          <w:t xml:space="preserve"> </w:t>
        </w:r>
        <w:proofErr w:type="spellStart"/>
        <w:r w:rsidRPr="00CC342C">
          <w:rPr>
            <w:rPrChange w:id="1752" w:author="Vihari Réka" w:date="2018-11-30T20:57:00Z">
              <w:rPr>
                <w:rFonts w:ascii="Menlo" w:eastAsiaTheme="minorHAnsi" w:hAnsi="Menlo" w:cs="Menlo"/>
                <w:color w:val="000000"/>
              </w:rPr>
            </w:rPrChange>
          </w:rPr>
          <w:t>iconString</w:t>
        </w:r>
        <w:proofErr w:type="spellEnd"/>
        <w:r w:rsidRPr="00CC342C">
          <w:rPr>
            <w:rPrChange w:id="1753" w:author="Vihari Réka" w:date="2018-11-30T20:57:00Z">
              <w:rPr>
                <w:rFonts w:ascii="Menlo" w:eastAsiaTheme="minorHAnsi" w:hAnsi="Menlo" w:cs="Menlo"/>
                <w:color w:val="000000"/>
              </w:rPr>
            </w:rPrChange>
          </w:rPr>
          <w:t xml:space="preserve"> = </w:t>
        </w:r>
        <w:proofErr w:type="spellStart"/>
        <w:proofErr w:type="gramStart"/>
        <w:r w:rsidRPr="00CC342C">
          <w:rPr>
            <w:rPrChange w:id="1754" w:author="Vihari Réka" w:date="2018-11-30T20:57:00Z">
              <w:rPr>
                <w:rFonts w:ascii="Menlo" w:eastAsiaTheme="minorHAnsi" w:hAnsi="Menlo" w:cs="Menlo"/>
                <w:color w:val="326D74"/>
              </w:rPr>
            </w:rPrChange>
          </w:rPr>
          <w:t>event</w:t>
        </w:r>
        <w:proofErr w:type="spellEnd"/>
        <w:r w:rsidRPr="00CC342C">
          <w:rPr>
            <w:rPrChange w:id="1755" w:author="Vihari Réka" w:date="2018-11-30T20:57:00Z">
              <w:rPr>
                <w:rFonts w:ascii="Menlo" w:eastAsiaTheme="minorHAnsi" w:hAnsi="Menlo" w:cs="Menlo"/>
                <w:color w:val="000000"/>
              </w:rPr>
            </w:rPrChange>
          </w:rPr>
          <w:t>[</w:t>
        </w:r>
        <w:proofErr w:type="gramEnd"/>
        <w:r w:rsidRPr="00CC342C">
          <w:rPr>
            <w:rPrChange w:id="1756" w:author="Vihari Réka" w:date="2018-11-30T20:57:00Z">
              <w:rPr>
                <w:rFonts w:ascii="Menlo" w:eastAsiaTheme="minorHAnsi" w:hAnsi="Menlo" w:cs="Menlo"/>
                <w:color w:val="1C00CF"/>
              </w:rPr>
            </w:rPrChange>
          </w:rPr>
          <w:t>0</w:t>
        </w:r>
        <w:r w:rsidRPr="00CC342C">
          <w:rPr>
            <w:rPrChange w:id="1757" w:author="Vihari Réka" w:date="2018-11-30T20:57:00Z">
              <w:rPr>
                <w:rFonts w:ascii="Menlo" w:eastAsiaTheme="minorHAnsi" w:hAnsi="Menlo" w:cs="Menlo"/>
                <w:color w:val="000000"/>
              </w:rPr>
            </w:rPrChange>
          </w:rPr>
          <w:t>].</w:t>
        </w:r>
        <w:proofErr w:type="spellStart"/>
        <w:r w:rsidRPr="00CC342C">
          <w:rPr>
            <w:rPrChange w:id="1758" w:author="Vihari Réka" w:date="2018-11-30T20:57:00Z">
              <w:rPr>
                <w:rFonts w:ascii="Menlo" w:eastAsiaTheme="minorHAnsi" w:hAnsi="Menlo" w:cs="Menlo"/>
                <w:color w:val="326D74"/>
              </w:rPr>
            </w:rPrChange>
          </w:rPr>
          <w:t>iconURL</w:t>
        </w:r>
        <w:proofErr w:type="spellEnd"/>
        <w:r w:rsidRPr="00CC342C">
          <w:rPr>
            <w:rPrChange w:id="1759" w:author="Vihari Réka" w:date="2018-11-30T20:57:00Z">
              <w:rPr>
                <w:rFonts w:ascii="Menlo" w:eastAsiaTheme="minorHAnsi" w:hAnsi="Menlo" w:cs="Menlo"/>
                <w:color w:val="000000"/>
              </w:rPr>
            </w:rPrChange>
          </w:rPr>
          <w:t xml:space="preserve"> </w:t>
        </w:r>
        <w:proofErr w:type="spellStart"/>
        <w:r w:rsidRPr="00CC342C">
          <w:rPr>
            <w:rPrChange w:id="1760" w:author="Vihari Réka" w:date="2018-11-30T20:57:00Z">
              <w:rPr>
                <w:rFonts w:ascii="Menlo" w:eastAsiaTheme="minorHAnsi" w:hAnsi="Menlo" w:cs="Menlo"/>
                <w:b/>
                <w:bCs/>
                <w:color w:val="9B2393"/>
              </w:rPr>
            </w:rPrChange>
          </w:rPr>
          <w:t>else</w:t>
        </w:r>
        <w:proofErr w:type="spellEnd"/>
        <w:r w:rsidRPr="00CC342C">
          <w:rPr>
            <w:rPrChange w:id="1761" w:author="Vihari Réka" w:date="2018-11-30T20:57:00Z">
              <w:rPr>
                <w:rFonts w:ascii="Menlo" w:eastAsiaTheme="minorHAnsi" w:hAnsi="Menlo" w:cs="Menlo"/>
                <w:color w:val="000000"/>
              </w:rPr>
            </w:rPrChange>
          </w:rPr>
          <w:t xml:space="preserve"> { </w:t>
        </w:r>
        <w:proofErr w:type="spellStart"/>
        <w:r w:rsidRPr="00CC342C">
          <w:rPr>
            <w:rPrChange w:id="1762" w:author="Vihari Réka" w:date="2018-11-30T20:57:00Z">
              <w:rPr>
                <w:rFonts w:ascii="Menlo" w:eastAsiaTheme="minorHAnsi" w:hAnsi="Menlo" w:cs="Menlo"/>
                <w:b/>
                <w:bCs/>
                <w:color w:val="9B2393"/>
              </w:rPr>
            </w:rPrChange>
          </w:rPr>
          <w:t>return</w:t>
        </w:r>
        <w:proofErr w:type="spellEnd"/>
        <w:r w:rsidRPr="00CC342C">
          <w:rPr>
            <w:rPrChange w:id="1763" w:author="Vihari Réka" w:date="2018-11-30T20:57:00Z">
              <w:rPr>
                <w:rFonts w:ascii="Menlo" w:eastAsiaTheme="minorHAnsi" w:hAnsi="Menlo" w:cs="Menlo"/>
                <w:color w:val="000000"/>
              </w:rPr>
            </w:rPrChange>
          </w:rPr>
          <w:t xml:space="preserve"> }</w:t>
        </w:r>
      </w:ins>
    </w:p>
    <w:p w14:paraId="7F5858F7" w14:textId="625DC1FB"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1764" w:author="Vihari Réka" w:date="2018-11-23T20:47:00Z"/>
          <w:rPrChange w:id="1765" w:author="Vihari Réka" w:date="2018-11-30T20:57:00Z">
            <w:rPr>
              <w:ins w:id="1766" w:author="Vihari Réka" w:date="2018-11-23T20:47:00Z"/>
              <w:rFonts w:ascii="Helvetica" w:eastAsiaTheme="minorHAnsi" w:hAnsi="Helvetica" w:cs="Helvetica"/>
            </w:rPr>
          </w:rPrChange>
        </w:rPr>
        <w:pPrChange w:id="1767" w:author="Vihari Réka" w:date="2018-11-30T20:57:00Z">
          <w:pPr>
            <w:tabs>
              <w:tab w:val="left" w:pos="593"/>
            </w:tabs>
            <w:autoSpaceDE w:val="0"/>
            <w:autoSpaceDN w:val="0"/>
            <w:adjustRightInd w:val="0"/>
          </w:pPr>
        </w:pPrChange>
      </w:pPr>
      <w:ins w:id="1768" w:author="Vihari Réka" w:date="2018-11-23T20:47:00Z">
        <w:del w:id="1769" w:author="Illanicz Barnabás" w:date="2018-11-26T13:21:00Z">
          <w:r w:rsidRPr="00CC342C" w:rsidDel="008B2652">
            <w:rPr>
              <w:rPrChange w:id="1770" w:author="Vihari Réka" w:date="2018-11-30T20:57:00Z">
                <w:rPr>
                  <w:rFonts w:ascii="Menlo" w:eastAsiaTheme="minorHAnsi" w:hAnsi="Menlo" w:cs="Menlo"/>
                  <w:color w:val="000000"/>
                </w:rPr>
              </w:rPrChange>
            </w:rPr>
            <w:delText xml:space="preserve">        </w:delText>
          </w:r>
        </w:del>
        <w:proofErr w:type="spellStart"/>
        <w:r w:rsidRPr="00CC342C">
          <w:rPr>
            <w:rPrChange w:id="1771" w:author="Vihari Réka" w:date="2018-11-30T20:57:00Z">
              <w:rPr>
                <w:rFonts w:ascii="Menlo" w:eastAsiaTheme="minorHAnsi" w:hAnsi="Menlo" w:cs="Menlo"/>
                <w:b/>
                <w:bCs/>
                <w:color w:val="9B2393"/>
              </w:rPr>
            </w:rPrChange>
          </w:rPr>
          <w:t>guard</w:t>
        </w:r>
        <w:proofErr w:type="spellEnd"/>
        <w:r w:rsidRPr="00CC342C">
          <w:rPr>
            <w:rPrChange w:id="1772" w:author="Vihari Réka" w:date="2018-11-30T20:57:00Z">
              <w:rPr>
                <w:rFonts w:ascii="Menlo" w:eastAsiaTheme="minorHAnsi" w:hAnsi="Menlo" w:cs="Menlo"/>
                <w:color w:val="000000"/>
              </w:rPr>
            </w:rPrChange>
          </w:rPr>
          <w:t xml:space="preserve"> </w:t>
        </w:r>
        <w:proofErr w:type="spellStart"/>
        <w:r w:rsidRPr="00CC342C">
          <w:rPr>
            <w:rPrChange w:id="1773" w:author="Vihari Réka" w:date="2018-11-30T20:57:00Z">
              <w:rPr>
                <w:rFonts w:ascii="Menlo" w:eastAsiaTheme="minorHAnsi" w:hAnsi="Menlo" w:cs="Menlo"/>
                <w:b/>
                <w:bCs/>
                <w:color w:val="9B2393"/>
              </w:rPr>
            </w:rPrChange>
          </w:rPr>
          <w:t>let</w:t>
        </w:r>
        <w:proofErr w:type="spellEnd"/>
        <w:r w:rsidRPr="00CC342C">
          <w:rPr>
            <w:rPrChange w:id="1774" w:author="Vihari Réka" w:date="2018-11-30T20:57:00Z">
              <w:rPr>
                <w:rFonts w:ascii="Menlo" w:eastAsiaTheme="minorHAnsi" w:hAnsi="Menlo" w:cs="Menlo"/>
                <w:color w:val="000000"/>
              </w:rPr>
            </w:rPrChange>
          </w:rPr>
          <w:t xml:space="preserve"> </w:t>
        </w:r>
        <w:proofErr w:type="spellStart"/>
        <w:r w:rsidRPr="00CC342C">
          <w:rPr>
            <w:rPrChange w:id="1775" w:author="Vihari Réka" w:date="2018-11-30T20:57:00Z">
              <w:rPr>
                <w:rFonts w:ascii="Menlo" w:eastAsiaTheme="minorHAnsi" w:hAnsi="Menlo" w:cs="Menlo"/>
                <w:color w:val="000000"/>
              </w:rPr>
            </w:rPrChange>
          </w:rPr>
          <w:t>url</w:t>
        </w:r>
        <w:proofErr w:type="spellEnd"/>
        <w:r w:rsidRPr="00CC342C">
          <w:rPr>
            <w:rPrChange w:id="1776" w:author="Vihari Réka" w:date="2018-11-30T20:57:00Z">
              <w:rPr>
                <w:rFonts w:ascii="Menlo" w:eastAsiaTheme="minorHAnsi" w:hAnsi="Menlo" w:cs="Menlo"/>
                <w:color w:val="000000"/>
              </w:rPr>
            </w:rPrChange>
          </w:rPr>
          <w:t xml:space="preserve"> = </w:t>
        </w:r>
        <w:proofErr w:type="gramStart"/>
        <w:r w:rsidRPr="00CC342C">
          <w:rPr>
            <w:rPrChange w:id="1777" w:author="Vihari Réka" w:date="2018-11-30T20:57:00Z">
              <w:rPr>
                <w:rFonts w:ascii="Menlo" w:eastAsiaTheme="minorHAnsi" w:hAnsi="Menlo" w:cs="Menlo"/>
                <w:color w:val="5C2699"/>
              </w:rPr>
            </w:rPrChange>
          </w:rPr>
          <w:t>URL</w:t>
        </w:r>
        <w:r w:rsidRPr="00CC342C">
          <w:rPr>
            <w:rPrChange w:id="1778" w:author="Vihari Réka" w:date="2018-11-30T20:57:00Z">
              <w:rPr>
                <w:rFonts w:ascii="Menlo" w:eastAsiaTheme="minorHAnsi" w:hAnsi="Menlo" w:cs="Menlo"/>
                <w:color w:val="000000"/>
              </w:rPr>
            </w:rPrChange>
          </w:rPr>
          <w:t>(</w:t>
        </w:r>
        <w:proofErr w:type="spellStart"/>
        <w:proofErr w:type="gramEnd"/>
        <w:r w:rsidRPr="00CC342C">
          <w:rPr>
            <w:rPrChange w:id="1779" w:author="Vihari Réka" w:date="2018-11-30T20:57:00Z">
              <w:rPr>
                <w:rFonts w:ascii="Menlo" w:eastAsiaTheme="minorHAnsi" w:hAnsi="Menlo" w:cs="Menlo"/>
                <w:color w:val="000000"/>
              </w:rPr>
            </w:rPrChange>
          </w:rPr>
          <w:t>string</w:t>
        </w:r>
        <w:proofErr w:type="spellEnd"/>
        <w:r w:rsidRPr="00CC342C">
          <w:rPr>
            <w:rPrChange w:id="1780" w:author="Vihari Réka" w:date="2018-11-30T20:57:00Z">
              <w:rPr>
                <w:rFonts w:ascii="Menlo" w:eastAsiaTheme="minorHAnsi" w:hAnsi="Menlo" w:cs="Menlo"/>
                <w:color w:val="000000"/>
              </w:rPr>
            </w:rPrChange>
          </w:rPr>
          <w:t xml:space="preserve">: </w:t>
        </w:r>
        <w:proofErr w:type="spellStart"/>
        <w:r w:rsidRPr="00CC342C">
          <w:rPr>
            <w:rPrChange w:id="1781" w:author="Vihari Réka" w:date="2018-11-30T20:57:00Z">
              <w:rPr>
                <w:rFonts w:ascii="Menlo" w:eastAsiaTheme="minorHAnsi" w:hAnsi="Menlo" w:cs="Menlo"/>
                <w:color w:val="000000"/>
              </w:rPr>
            </w:rPrChange>
          </w:rPr>
          <w:t>iconString</w:t>
        </w:r>
        <w:proofErr w:type="spellEnd"/>
        <w:r w:rsidRPr="00CC342C">
          <w:rPr>
            <w:rPrChange w:id="1782" w:author="Vihari Réka" w:date="2018-11-30T20:57:00Z">
              <w:rPr>
                <w:rFonts w:ascii="Menlo" w:eastAsiaTheme="minorHAnsi" w:hAnsi="Menlo" w:cs="Menlo"/>
                <w:color w:val="000000"/>
              </w:rPr>
            </w:rPrChange>
          </w:rPr>
          <w:t xml:space="preserve">) </w:t>
        </w:r>
        <w:proofErr w:type="spellStart"/>
        <w:r w:rsidRPr="00CC342C">
          <w:rPr>
            <w:rPrChange w:id="1783" w:author="Vihari Réka" w:date="2018-11-30T20:57:00Z">
              <w:rPr>
                <w:rFonts w:ascii="Menlo" w:eastAsiaTheme="minorHAnsi" w:hAnsi="Menlo" w:cs="Menlo"/>
                <w:b/>
                <w:bCs/>
                <w:color w:val="9B2393"/>
              </w:rPr>
            </w:rPrChange>
          </w:rPr>
          <w:t>else</w:t>
        </w:r>
        <w:proofErr w:type="spellEnd"/>
        <w:r w:rsidRPr="00CC342C">
          <w:rPr>
            <w:rPrChange w:id="1784" w:author="Vihari Réka" w:date="2018-11-30T20:57:00Z">
              <w:rPr>
                <w:rFonts w:ascii="Menlo" w:eastAsiaTheme="minorHAnsi" w:hAnsi="Menlo" w:cs="Menlo"/>
                <w:color w:val="000000"/>
              </w:rPr>
            </w:rPrChange>
          </w:rPr>
          <w:t xml:space="preserve"> { </w:t>
        </w:r>
        <w:proofErr w:type="spellStart"/>
        <w:r w:rsidRPr="00CC342C">
          <w:rPr>
            <w:rPrChange w:id="1785" w:author="Vihari Réka" w:date="2018-11-30T20:57:00Z">
              <w:rPr>
                <w:rFonts w:ascii="Menlo" w:eastAsiaTheme="minorHAnsi" w:hAnsi="Menlo" w:cs="Menlo"/>
                <w:b/>
                <w:bCs/>
                <w:color w:val="9B2393"/>
              </w:rPr>
            </w:rPrChange>
          </w:rPr>
          <w:t>return</w:t>
        </w:r>
        <w:proofErr w:type="spellEnd"/>
        <w:r w:rsidRPr="00CC342C">
          <w:rPr>
            <w:rPrChange w:id="1786" w:author="Vihari Réka" w:date="2018-11-30T20:57:00Z">
              <w:rPr>
                <w:rFonts w:ascii="Menlo" w:eastAsiaTheme="minorHAnsi" w:hAnsi="Menlo" w:cs="Menlo"/>
                <w:color w:val="000000"/>
              </w:rPr>
            </w:rPrChange>
          </w:rPr>
          <w:t xml:space="preserve"> }</w:t>
        </w:r>
      </w:ins>
    </w:p>
    <w:p w14:paraId="7692CFD4" w14:textId="41E79898"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1787" w:author="Vihari Réka" w:date="2018-11-23T20:45:00Z"/>
        </w:rPr>
        <w:pPrChange w:id="1788" w:author="Vihari Réka" w:date="2018-11-30T20:57:00Z">
          <w:pPr>
            <w:spacing w:after="120" w:line="360" w:lineRule="auto"/>
            <w:ind w:firstLine="720"/>
            <w:jc w:val="both"/>
          </w:pPr>
        </w:pPrChange>
      </w:pPr>
      <w:ins w:id="1789" w:author="Vihari Réka" w:date="2018-11-23T20:47:00Z">
        <w:del w:id="1790" w:author="Illanicz Barnabás" w:date="2018-11-26T13:21:00Z">
          <w:r w:rsidRPr="00CC342C" w:rsidDel="008B2652">
            <w:rPr>
              <w:rPrChange w:id="1791" w:author="Vihari Réka" w:date="2018-11-30T20:57:00Z">
                <w:rPr>
                  <w:rFonts w:ascii="Menlo" w:eastAsiaTheme="minorHAnsi" w:hAnsi="Menlo" w:cs="Menlo"/>
                  <w:color w:val="000000"/>
                </w:rPr>
              </w:rPrChange>
            </w:rPr>
            <w:delText xml:space="preserve">        </w:delText>
          </w:r>
        </w:del>
        <w:proofErr w:type="spellStart"/>
        <w:proofErr w:type="gramStart"/>
        <w:r w:rsidRPr="00CC342C">
          <w:rPr>
            <w:rPrChange w:id="1792" w:author="Vihari Réka" w:date="2018-11-30T20:57:00Z">
              <w:rPr>
                <w:rFonts w:ascii="Menlo" w:eastAsiaTheme="minorHAnsi" w:hAnsi="Menlo" w:cs="Menlo"/>
                <w:color w:val="326D74"/>
              </w:rPr>
            </w:rPrChange>
          </w:rPr>
          <w:t>iconImage</w:t>
        </w:r>
        <w:r w:rsidRPr="00CC342C">
          <w:rPr>
            <w:rPrChange w:id="1793" w:author="Vihari Réka" w:date="2018-11-30T20:57:00Z">
              <w:rPr>
                <w:rFonts w:ascii="Menlo" w:eastAsiaTheme="minorHAnsi" w:hAnsi="Menlo" w:cs="Menlo"/>
                <w:color w:val="000000"/>
              </w:rPr>
            </w:rPrChange>
          </w:rPr>
          <w:t>.</w:t>
        </w:r>
        <w:r w:rsidRPr="00CC342C">
          <w:rPr>
            <w:rPrChange w:id="1794" w:author="Vihari Réka" w:date="2018-11-30T20:57:00Z">
              <w:rPr>
                <w:rFonts w:ascii="Menlo" w:eastAsiaTheme="minorHAnsi" w:hAnsi="Menlo" w:cs="Menlo"/>
                <w:color w:val="326D74"/>
              </w:rPr>
            </w:rPrChange>
          </w:rPr>
          <w:t>kf</w:t>
        </w:r>
        <w:r w:rsidRPr="00CC342C">
          <w:rPr>
            <w:rPrChange w:id="1795" w:author="Vihari Réka" w:date="2018-11-30T20:57:00Z">
              <w:rPr>
                <w:rFonts w:ascii="Menlo" w:eastAsiaTheme="minorHAnsi" w:hAnsi="Menlo" w:cs="Menlo"/>
                <w:color w:val="000000"/>
              </w:rPr>
            </w:rPrChange>
          </w:rPr>
          <w:t>.</w:t>
        </w:r>
        <w:r w:rsidRPr="00CC342C">
          <w:rPr>
            <w:rPrChange w:id="1796" w:author="Vihari Réka" w:date="2018-11-30T20:57:00Z">
              <w:rPr>
                <w:rFonts w:ascii="Menlo" w:eastAsiaTheme="minorHAnsi" w:hAnsi="Menlo" w:cs="Menlo"/>
                <w:color w:val="245256"/>
              </w:rPr>
            </w:rPrChange>
          </w:rPr>
          <w:t>setImage</w:t>
        </w:r>
        <w:proofErr w:type="spellEnd"/>
        <w:proofErr w:type="gramEnd"/>
        <w:r w:rsidRPr="00CC342C">
          <w:rPr>
            <w:rPrChange w:id="1797" w:author="Vihari Réka" w:date="2018-11-30T20:57:00Z">
              <w:rPr>
                <w:rFonts w:ascii="Menlo" w:eastAsiaTheme="minorHAnsi" w:hAnsi="Menlo" w:cs="Menlo"/>
                <w:color w:val="000000"/>
              </w:rPr>
            </w:rPrChange>
          </w:rPr>
          <w:t>(</w:t>
        </w:r>
        <w:proofErr w:type="spellStart"/>
        <w:r w:rsidRPr="00CC342C">
          <w:rPr>
            <w:rPrChange w:id="1798" w:author="Vihari Réka" w:date="2018-11-30T20:57:00Z">
              <w:rPr>
                <w:rFonts w:ascii="Menlo" w:eastAsiaTheme="minorHAnsi" w:hAnsi="Menlo" w:cs="Menlo"/>
                <w:color w:val="000000"/>
              </w:rPr>
            </w:rPrChange>
          </w:rPr>
          <w:t>with</w:t>
        </w:r>
        <w:proofErr w:type="spellEnd"/>
        <w:r w:rsidRPr="00CC342C">
          <w:rPr>
            <w:rPrChange w:id="1799" w:author="Vihari Réka" w:date="2018-11-30T20:57:00Z">
              <w:rPr>
                <w:rFonts w:ascii="Menlo" w:eastAsiaTheme="minorHAnsi" w:hAnsi="Menlo" w:cs="Menlo"/>
                <w:color w:val="000000"/>
              </w:rPr>
            </w:rPrChange>
          </w:rPr>
          <w:t xml:space="preserve">: </w:t>
        </w:r>
        <w:proofErr w:type="spellStart"/>
        <w:r w:rsidRPr="00CC342C">
          <w:rPr>
            <w:rPrChange w:id="1800" w:author="Vihari Réka" w:date="2018-11-30T20:57:00Z">
              <w:rPr>
                <w:rFonts w:ascii="Menlo" w:eastAsiaTheme="minorHAnsi" w:hAnsi="Menlo" w:cs="Menlo"/>
                <w:color w:val="000000"/>
              </w:rPr>
            </w:rPrChange>
          </w:rPr>
          <w:t>url</w:t>
        </w:r>
        <w:proofErr w:type="spellEnd"/>
        <w:r w:rsidRPr="00CC342C">
          <w:rPr>
            <w:rPrChange w:id="1801" w:author="Vihari Réka" w:date="2018-11-30T20:57:00Z">
              <w:rPr>
                <w:rFonts w:ascii="Menlo" w:eastAsiaTheme="minorHAnsi" w:hAnsi="Menlo" w:cs="Menlo"/>
                <w:color w:val="000000"/>
              </w:rPr>
            </w:rPrChange>
          </w:rPr>
          <w:t>)</w:t>
        </w:r>
      </w:ins>
      <w:commentRangeEnd w:id="1746"/>
      <w:r w:rsidR="008B726C" w:rsidRPr="00CC342C">
        <w:rPr>
          <w:rPrChange w:id="1802" w:author="Vihari Réka" w:date="2018-11-30T20:57:00Z">
            <w:rPr>
              <w:rStyle w:val="Jegyzethivatkozs"/>
            </w:rPr>
          </w:rPrChange>
        </w:rPr>
        <w:commentReference w:id="1746"/>
      </w:r>
    </w:p>
    <w:p w14:paraId="4949BB08" w14:textId="77777777" w:rsidR="00BA753E" w:rsidRPr="00A4098C" w:rsidRDefault="00BA753E" w:rsidP="00A4098C">
      <w:pPr>
        <w:spacing w:after="120" w:line="360" w:lineRule="auto"/>
        <w:ind w:firstLine="720"/>
        <w:jc w:val="both"/>
        <w:rPr>
          <w:rFonts w:cs="Times New Roman"/>
        </w:rPr>
      </w:pPr>
    </w:p>
    <w:p w14:paraId="2507812E" w14:textId="448D37E5" w:rsidR="00A471C6" w:rsidRDefault="00A471C6" w:rsidP="00B51D2C">
      <w:pPr>
        <w:pStyle w:val="Cmsor2"/>
        <w:numPr>
          <w:ilvl w:val="1"/>
          <w:numId w:val="35"/>
        </w:numPr>
        <w:ind w:left="0" w:firstLine="0"/>
        <w:pPrChange w:id="1803" w:author="Vihari Réka" w:date="2018-11-30T21:34:00Z">
          <w:pPr>
            <w:pStyle w:val="Cmsor2"/>
            <w:numPr>
              <w:ilvl w:val="1"/>
              <w:numId w:val="15"/>
            </w:numPr>
            <w:ind w:left="1080" w:hanging="360"/>
          </w:pPr>
        </w:pPrChange>
      </w:pPr>
      <w:bookmarkStart w:id="1804" w:name="_Toc531377898"/>
      <w:proofErr w:type="spellStart"/>
      <w:r>
        <w:t>JHipster</w:t>
      </w:r>
      <w:bookmarkEnd w:id="1804"/>
      <w:proofErr w:type="spellEnd"/>
    </w:p>
    <w:p w14:paraId="2BF376FD" w14:textId="77777777" w:rsidR="0039020A" w:rsidRDefault="0039020A" w:rsidP="005E2D27">
      <w:pPr>
        <w:spacing w:after="120" w:line="360" w:lineRule="auto"/>
        <w:ind w:firstLine="720"/>
        <w:jc w:val="both"/>
        <w:rPr>
          <w:rFonts w:cs="Times New Roman"/>
        </w:rPr>
      </w:pPr>
      <w:r>
        <w:rPr>
          <w:rFonts w:cs="Times New Roman"/>
        </w:rPr>
        <w:t xml:space="preserve">Az alkalmazásom a kliens funkciót tölti be, mivel a szerverrel kommunikál és a tőle kapott információkat jeleníti meg grafikus felületén. A </w:t>
      </w:r>
      <w:proofErr w:type="spellStart"/>
      <w:r>
        <w:rPr>
          <w:rFonts w:cs="Times New Roman"/>
        </w:rPr>
        <w:t>JHipster</w:t>
      </w:r>
      <w:proofErr w:type="spellEnd"/>
      <w:r>
        <w:rPr>
          <w:rFonts w:cs="Times New Roman"/>
        </w:rPr>
        <w:t xml:space="preserve"> segítségemre volt az alkalmazásomhoz tartozó szerver elkészítésében. A szerverrel történő kapcsolat felépítéséről a későbbi részekben lesz szó, ebben a fejezetben a szerver elkészítésének folyamatát mutatom be.</w:t>
      </w:r>
    </w:p>
    <w:p w14:paraId="36288102" w14:textId="01DA8A7C" w:rsidR="00AE31F6" w:rsidRPr="005E2D27" w:rsidRDefault="009F03E2" w:rsidP="005E2D27">
      <w:pPr>
        <w:spacing w:after="120" w:line="360" w:lineRule="auto"/>
        <w:ind w:firstLine="720"/>
        <w:jc w:val="both"/>
        <w:rPr>
          <w:rFonts w:cs="Times New Roman"/>
        </w:rPr>
      </w:pPr>
      <w:commentRangeStart w:id="1805"/>
      <w:r w:rsidRPr="005E2D27">
        <w:rPr>
          <w:rFonts w:cs="Times New Roman"/>
        </w:rPr>
        <w:t xml:space="preserve">A </w:t>
      </w:r>
      <w:proofErr w:type="spellStart"/>
      <w:r w:rsidRPr="005E2D27">
        <w:rPr>
          <w:rFonts w:cs="Times New Roman"/>
        </w:rPr>
        <w:t>JHipster</w:t>
      </w:r>
      <w:proofErr w:type="spellEnd"/>
      <w:r w:rsidRPr="005E2D27">
        <w:rPr>
          <w:rFonts w:cs="Times New Roman"/>
        </w:rPr>
        <w:t xml:space="preserve"> egy fejlesztői platform, mely </w:t>
      </w:r>
      <w:r w:rsidR="00AE31F6" w:rsidRPr="005E2D27">
        <w:rPr>
          <w:rFonts w:cs="Times New Roman"/>
        </w:rPr>
        <w:t xml:space="preserve">segítséget nyújt </w:t>
      </w:r>
      <w:proofErr w:type="spellStart"/>
      <w:ins w:id="1806" w:author="Vihari Réka" w:date="2018-11-22T10:22:00Z">
        <w:r w:rsidR="00A613DE">
          <w:rPr>
            <w:rFonts w:cs="Times New Roman"/>
          </w:rPr>
          <w:t>Angular</w:t>
        </w:r>
        <w:proofErr w:type="spellEnd"/>
        <w:r w:rsidR="00A613DE">
          <w:rPr>
            <w:rFonts w:cs="Times New Roman"/>
          </w:rPr>
          <w:t>/</w:t>
        </w:r>
        <w:proofErr w:type="spellStart"/>
        <w:r w:rsidR="00A613DE">
          <w:rPr>
            <w:rFonts w:cs="Times New Roman"/>
          </w:rPr>
          <w:t>R</w:t>
        </w:r>
      </w:ins>
      <w:ins w:id="1807" w:author="Illanicz Barnabás" w:date="2018-11-26T13:00:00Z">
        <w:r w:rsidR="009565E6">
          <w:rPr>
            <w:rFonts w:cs="Times New Roman"/>
          </w:rPr>
          <w:t>e</w:t>
        </w:r>
      </w:ins>
      <w:ins w:id="1808" w:author="Vihari Réka" w:date="2018-11-22T10:22:00Z">
        <w:r w:rsidR="00A613DE">
          <w:rPr>
            <w:rFonts w:cs="Times New Roman"/>
          </w:rPr>
          <w:t>act</w:t>
        </w:r>
        <w:proofErr w:type="spellEnd"/>
        <w:r w:rsidR="00A613DE">
          <w:rPr>
            <w:rFonts w:cs="Times New Roman"/>
          </w:rPr>
          <w:t xml:space="preserve"> webes alkalmazások </w:t>
        </w:r>
      </w:ins>
      <w:r w:rsidR="00AE31F6" w:rsidRPr="005E2D27">
        <w:rPr>
          <w:rFonts w:cs="Times New Roman"/>
        </w:rPr>
        <w:t>generá</w:t>
      </w:r>
      <w:ins w:id="1809" w:author="Vihari Réka" w:date="2018-11-22T10:22:00Z">
        <w:r w:rsidR="00A613DE">
          <w:rPr>
            <w:rFonts w:cs="Times New Roman"/>
          </w:rPr>
          <w:t xml:space="preserve">lásához és fejlesztéséhez. </w:t>
        </w:r>
      </w:ins>
      <w:del w:id="1810" w:author="Vihari Réka" w:date="2018-11-22T10:22:00Z">
        <w:r w:rsidR="00AE31F6" w:rsidRPr="005E2D27" w:rsidDel="00A613DE">
          <w:rPr>
            <w:rFonts w:cs="Times New Roman"/>
          </w:rPr>
          <w:delText xml:space="preserve">lni, fejleszteni és szerverre telepíteni Spring boot és Angular/React webes alkalmazásokat és Spring microsevice-eket. </w:delText>
        </w:r>
        <w:commentRangeEnd w:id="1805"/>
        <w:r w:rsidR="00F94153" w:rsidDel="00A613DE">
          <w:rPr>
            <w:rStyle w:val="Jegyzethivatkozs"/>
          </w:rPr>
          <w:commentReference w:id="1805"/>
        </w:r>
      </w:del>
    </w:p>
    <w:p w14:paraId="4AE9ECF0" w14:textId="77777777" w:rsidR="00A4098C" w:rsidRDefault="00AE31F6" w:rsidP="005E2D27">
      <w:pPr>
        <w:spacing w:after="120" w:line="360" w:lineRule="auto"/>
        <w:ind w:firstLine="720"/>
        <w:jc w:val="both"/>
        <w:rPr>
          <w:rFonts w:cs="Times New Roman"/>
        </w:rPr>
      </w:pPr>
      <w:r w:rsidRPr="005E2D27">
        <w:rPr>
          <w:rFonts w:cs="Times New Roman"/>
        </w:rPr>
        <w:t xml:space="preserve">A használatával lehetőségünk van testreszabott backend generálására </w:t>
      </w:r>
      <w:proofErr w:type="spellStart"/>
      <w:r w:rsidRPr="005E2D27">
        <w:rPr>
          <w:rFonts w:cs="Times New Roman"/>
        </w:rPr>
        <w:t>applikációnkhoz</w:t>
      </w:r>
      <w:proofErr w:type="spellEnd"/>
      <w:r w:rsidRPr="005E2D27">
        <w:rPr>
          <w:rFonts w:cs="Times New Roman"/>
        </w:rPr>
        <w:t xml:space="preserve">.  Szerver oldalon Java kóddal találkozhatunk, a frontend-en pedig választhatunk </w:t>
      </w:r>
      <w:proofErr w:type="spellStart"/>
      <w:r w:rsidRPr="005E2D27">
        <w:rPr>
          <w:rFonts w:cs="Times New Roman"/>
        </w:rPr>
        <w:t>Angular</w:t>
      </w:r>
      <w:proofErr w:type="spellEnd"/>
      <w:r w:rsidRPr="005E2D27">
        <w:rPr>
          <w:rFonts w:cs="Times New Roman"/>
        </w:rPr>
        <w:t xml:space="preserve"> vagy </w:t>
      </w:r>
      <w:proofErr w:type="spellStart"/>
      <w:r w:rsidRPr="005E2D27">
        <w:rPr>
          <w:rFonts w:cs="Times New Roman"/>
        </w:rPr>
        <w:t>React</w:t>
      </w:r>
      <w:proofErr w:type="spellEnd"/>
      <w:r w:rsidRPr="005E2D27">
        <w:rPr>
          <w:rFonts w:cs="Times New Roman"/>
        </w:rPr>
        <w:t xml:space="preserve"> webes alkalmazás platformból, melyek </w:t>
      </w:r>
      <w:proofErr w:type="spellStart"/>
      <w:r w:rsidRPr="005E2D27">
        <w:rPr>
          <w:rFonts w:cs="Times New Roman"/>
        </w:rPr>
        <w:t>Bootstrap</w:t>
      </w:r>
      <w:proofErr w:type="spellEnd"/>
      <w:r w:rsidRPr="005E2D27">
        <w:rPr>
          <w:rFonts w:cs="Times New Roman"/>
        </w:rPr>
        <w:t xml:space="preserve">-et használnak, ezzel </w:t>
      </w:r>
      <w:proofErr w:type="spellStart"/>
      <w:r w:rsidRPr="005E2D27">
        <w:rPr>
          <w:rFonts w:cs="Times New Roman"/>
        </w:rPr>
        <w:t>reszponzívvá</w:t>
      </w:r>
      <w:proofErr w:type="spellEnd"/>
      <w:r w:rsidRPr="005E2D27">
        <w:rPr>
          <w:rFonts w:cs="Times New Roman"/>
        </w:rPr>
        <w:t xml:space="preserve"> téve az alkalmazást bármely eszközre.</w:t>
      </w:r>
      <w:r w:rsidR="00A4098C">
        <w:rPr>
          <w:rFonts w:cs="Times New Roman"/>
        </w:rPr>
        <w:t xml:space="preserve"> </w:t>
      </w:r>
    </w:p>
    <w:p w14:paraId="0B338A68" w14:textId="0E570ED8" w:rsidR="00C24C04" w:rsidRPr="005E2D27" w:rsidRDefault="00C24C04" w:rsidP="005E2D27">
      <w:pPr>
        <w:spacing w:after="120" w:line="360" w:lineRule="auto"/>
        <w:ind w:firstLine="720"/>
        <w:jc w:val="both"/>
        <w:rPr>
          <w:rFonts w:cs="Times New Roman"/>
        </w:rPr>
      </w:pPr>
      <w:r w:rsidRPr="005E2D27">
        <w:rPr>
          <w:rFonts w:cs="Times New Roman"/>
        </w:rPr>
        <w:t xml:space="preserve">A backend generálásához létre kell hoznunk egy mappát, ahova szeretnénk letölteni a szükséges fájlokat. Ezután egy terminál ablakban be kell lépnünk ebbe a mappába, majd kiadni </w:t>
      </w:r>
      <w:proofErr w:type="gramStart"/>
      <w:r w:rsidRPr="005E2D27">
        <w:rPr>
          <w:rFonts w:cs="Times New Roman"/>
        </w:rPr>
        <w:t>az ,</w:t>
      </w:r>
      <w:proofErr w:type="gramEnd"/>
      <w:r w:rsidRPr="005E2D27">
        <w:rPr>
          <w:rFonts w:cs="Times New Roman"/>
        </w:rPr>
        <w:t xml:space="preserve">, </w:t>
      </w:r>
      <w:proofErr w:type="spellStart"/>
      <w:r w:rsidRPr="005E2D27">
        <w:rPr>
          <w:rFonts w:cs="Times New Roman"/>
        </w:rPr>
        <w:t>npm</w:t>
      </w:r>
      <w:proofErr w:type="spellEnd"/>
      <w:r w:rsidRPr="005E2D27">
        <w:rPr>
          <w:rFonts w:cs="Times New Roman"/>
        </w:rPr>
        <w:t xml:space="preserve"> </w:t>
      </w:r>
      <w:proofErr w:type="spellStart"/>
      <w:r w:rsidRPr="005E2D27">
        <w:rPr>
          <w:rFonts w:cs="Times New Roman"/>
        </w:rPr>
        <w:t>install</w:t>
      </w:r>
      <w:proofErr w:type="spellEnd"/>
      <w:r w:rsidRPr="005E2D27">
        <w:rPr>
          <w:rFonts w:cs="Times New Roman"/>
        </w:rPr>
        <w:t xml:space="preserve"> -g </w:t>
      </w:r>
      <w:proofErr w:type="spellStart"/>
      <w:r w:rsidRPr="005E2D27">
        <w:rPr>
          <w:rFonts w:cs="Times New Roman"/>
        </w:rPr>
        <w:t>generator-jhipster</w:t>
      </w:r>
      <w:proofErr w:type="spellEnd"/>
      <w:r w:rsidRPr="005E2D27">
        <w:rPr>
          <w:rFonts w:cs="Times New Roman"/>
        </w:rPr>
        <w:t>” parancsot, mely telepíti a fájlokat. A parancs kiadása után a ,,</w:t>
      </w:r>
      <w:proofErr w:type="spellStart"/>
      <w:r w:rsidRPr="005E2D27">
        <w:rPr>
          <w:rFonts w:cs="Times New Roman"/>
        </w:rPr>
        <w:t>jhipster</w:t>
      </w:r>
      <w:proofErr w:type="spellEnd"/>
      <w:r w:rsidRPr="005E2D27">
        <w:rPr>
          <w:rFonts w:cs="Times New Roman"/>
        </w:rPr>
        <w:t xml:space="preserve">” parancs kiadásával a terminál ablakban a </w:t>
      </w:r>
      <w:proofErr w:type="spellStart"/>
      <w:r w:rsidRPr="005E2D27">
        <w:rPr>
          <w:rFonts w:cs="Times New Roman"/>
        </w:rPr>
        <w:t>JHipster</w:t>
      </w:r>
      <w:proofErr w:type="spellEnd"/>
      <w:r w:rsidRPr="005E2D27">
        <w:rPr>
          <w:rFonts w:cs="Times New Roman"/>
        </w:rPr>
        <w:t xml:space="preserve"> feltesz kérdéseket azzal kapcsolatban, hogy milyen backend-re van szükségünk. Itt választhatjuk ki, hogy milyen típusú </w:t>
      </w:r>
      <w:proofErr w:type="spellStart"/>
      <w:r w:rsidRPr="005E2D27">
        <w:rPr>
          <w:rFonts w:cs="Times New Roman"/>
        </w:rPr>
        <w:t>authentikációt</w:t>
      </w:r>
      <w:proofErr w:type="spellEnd"/>
      <w:r w:rsidRPr="005E2D27">
        <w:rPr>
          <w:rFonts w:cs="Times New Roman"/>
        </w:rPr>
        <w:t xml:space="preserve"> szeretnénk használni. </w:t>
      </w:r>
      <w:commentRangeStart w:id="1811"/>
      <w:del w:id="1812" w:author="Vihari Réka" w:date="2018-11-22T10:24:00Z">
        <w:r w:rsidR="00D4446E" w:rsidRPr="005E2D27" w:rsidDel="00A613DE">
          <w:rPr>
            <w:rFonts w:cs="Times New Roman"/>
          </w:rPr>
          <w:delText>Négy fajta lehetőséget kínál fel, melyből</w:delText>
        </w:r>
      </w:del>
      <w:ins w:id="1813" w:author="Vihari Réka" w:date="2018-11-22T10:24:00Z">
        <w:r w:rsidR="00A613DE">
          <w:rPr>
            <w:rFonts w:cs="Times New Roman"/>
          </w:rPr>
          <w:t>A lehetőségek között szerepel</w:t>
        </w:r>
      </w:ins>
      <w:r w:rsidR="00D4446E" w:rsidRPr="005E2D27">
        <w:rPr>
          <w:rFonts w:cs="Times New Roman"/>
        </w:rPr>
        <w:t xml:space="preserve"> a JWT</w:t>
      </w:r>
      <w:ins w:id="1814" w:author="Vihari Réka" w:date="2018-11-22T10:25:00Z">
        <w:r w:rsidR="00A613DE">
          <w:rPr>
            <w:rFonts w:cs="Times New Roman"/>
          </w:rPr>
          <w:t>, ami</w:t>
        </w:r>
      </w:ins>
      <w:r w:rsidR="00D4446E" w:rsidRPr="005E2D27">
        <w:rPr>
          <w:rFonts w:cs="Times New Roman"/>
        </w:rPr>
        <w:t xml:space="preserve"> egy JSON Web </w:t>
      </w:r>
      <w:proofErr w:type="spellStart"/>
      <w:r w:rsidR="00D4446E" w:rsidRPr="005E2D27">
        <w:rPr>
          <w:rFonts w:cs="Times New Roman"/>
        </w:rPr>
        <w:t>token</w:t>
      </w:r>
      <w:proofErr w:type="spellEnd"/>
      <w:r w:rsidR="00D4446E" w:rsidRPr="005E2D27">
        <w:rPr>
          <w:rFonts w:cs="Times New Roman"/>
        </w:rPr>
        <w:t xml:space="preserve"> alapú </w:t>
      </w:r>
      <w:proofErr w:type="spellStart"/>
      <w:r w:rsidR="00D4446E" w:rsidRPr="005E2D27">
        <w:rPr>
          <w:rFonts w:cs="Times New Roman"/>
        </w:rPr>
        <w:t>authentikáció</w:t>
      </w:r>
      <w:proofErr w:type="spellEnd"/>
      <w:ins w:id="1815" w:author="Vihari Réka" w:date="2018-11-22T10:24:00Z">
        <w:r w:rsidR="00A613DE">
          <w:rPr>
            <w:rFonts w:cs="Times New Roman"/>
          </w:rPr>
          <w:t>.</w:t>
        </w:r>
      </w:ins>
      <w:del w:id="1816" w:author="Vihari Réka" w:date="2018-11-22T10:24:00Z">
        <w:r w:rsidR="00D4446E" w:rsidRPr="005E2D27" w:rsidDel="00A613DE">
          <w:rPr>
            <w:rFonts w:cs="Times New Roman"/>
          </w:rPr>
          <w:delText>,</w:delText>
        </w:r>
      </w:del>
      <w:r w:rsidR="00D4446E" w:rsidRPr="005E2D27">
        <w:rPr>
          <w:rFonts w:cs="Times New Roman"/>
        </w:rPr>
        <w:t xml:space="preserve"> </w:t>
      </w:r>
      <w:ins w:id="1817" w:author="Vihari Réka" w:date="2018-11-22T10:24:00Z">
        <w:r w:rsidR="00A613DE">
          <w:rPr>
            <w:rFonts w:cs="Times New Roman"/>
          </w:rPr>
          <w:t>Illetve, az</w:t>
        </w:r>
      </w:ins>
      <w:del w:id="1818" w:author="Vihari Réka" w:date="2018-11-22T10:24:00Z">
        <w:r w:rsidR="00D4446E" w:rsidRPr="005E2D27" w:rsidDel="00A613DE">
          <w:rPr>
            <w:rFonts w:cs="Times New Roman"/>
          </w:rPr>
          <w:delText>az</w:delText>
        </w:r>
      </w:del>
      <w:r w:rsidR="00D4446E" w:rsidRPr="005E2D27">
        <w:rPr>
          <w:rFonts w:cs="Times New Roman"/>
        </w:rPr>
        <w:t xml:space="preserve"> </w:t>
      </w:r>
      <w:proofErr w:type="spellStart"/>
      <w:r w:rsidR="00D4446E" w:rsidRPr="005E2D27">
        <w:rPr>
          <w:rFonts w:cs="Times New Roman"/>
        </w:rPr>
        <w:t>OAuth</w:t>
      </w:r>
      <w:proofErr w:type="spellEnd"/>
      <w:r w:rsidR="00D4446E" w:rsidRPr="005E2D27">
        <w:rPr>
          <w:rFonts w:cs="Times New Roman"/>
        </w:rPr>
        <w:t xml:space="preserve"> 2.0 / OIDC </w:t>
      </w:r>
      <w:proofErr w:type="spellStart"/>
      <w:r w:rsidR="00D4446E" w:rsidRPr="005E2D27">
        <w:rPr>
          <w:rFonts w:cs="Times New Roman"/>
        </w:rPr>
        <w:t>authentikáció</w:t>
      </w:r>
      <w:proofErr w:type="spellEnd"/>
      <w:r w:rsidR="00D4446E" w:rsidRPr="005E2D27">
        <w:rPr>
          <w:rFonts w:cs="Times New Roman"/>
        </w:rPr>
        <w:t xml:space="preserve">, mely az alkalmazáson kívül oldja meg az </w:t>
      </w:r>
      <w:proofErr w:type="spellStart"/>
      <w:r w:rsidR="00D4446E" w:rsidRPr="005E2D27">
        <w:rPr>
          <w:rFonts w:cs="Times New Roman"/>
        </w:rPr>
        <w:t>authentikációt</w:t>
      </w:r>
      <w:proofErr w:type="spellEnd"/>
      <w:r w:rsidR="00D4446E" w:rsidRPr="005E2D27">
        <w:rPr>
          <w:rFonts w:cs="Times New Roman"/>
        </w:rPr>
        <w:t xml:space="preserve">. </w:t>
      </w:r>
      <w:commentRangeEnd w:id="1811"/>
      <w:r w:rsidR="00D421A7">
        <w:rPr>
          <w:rStyle w:val="Jegyzethivatkozs"/>
        </w:rPr>
        <w:commentReference w:id="1811"/>
      </w:r>
      <w:r w:rsidR="00D4446E" w:rsidRPr="005E2D27">
        <w:rPr>
          <w:rFonts w:cs="Times New Roman"/>
        </w:rPr>
        <w:t xml:space="preserve">Ez </w:t>
      </w:r>
      <w:proofErr w:type="gramStart"/>
      <w:r w:rsidR="00D4446E" w:rsidRPr="005E2D27">
        <w:rPr>
          <w:rFonts w:cs="Times New Roman"/>
        </w:rPr>
        <w:t>biztonságosabb</w:t>
      </w:r>
      <w:proofErr w:type="gramEnd"/>
      <w:r w:rsidR="00D4446E" w:rsidRPr="005E2D27">
        <w:rPr>
          <w:rFonts w:cs="Times New Roman"/>
        </w:rPr>
        <w:t xml:space="preserve"> mint a JWT </w:t>
      </w:r>
      <w:proofErr w:type="spellStart"/>
      <w:r w:rsidR="00D4446E" w:rsidRPr="005E2D27">
        <w:rPr>
          <w:rFonts w:cs="Times New Roman"/>
        </w:rPr>
        <w:t>token</w:t>
      </w:r>
      <w:proofErr w:type="spellEnd"/>
      <w:r w:rsidR="00D4446E" w:rsidRPr="005E2D27">
        <w:rPr>
          <w:rFonts w:cs="Times New Roman"/>
        </w:rPr>
        <w:t xml:space="preserve"> használata, de </w:t>
      </w:r>
      <w:proofErr w:type="spellStart"/>
      <w:r w:rsidR="00D4446E" w:rsidRPr="005E2D27">
        <w:rPr>
          <w:rFonts w:cs="Times New Roman"/>
        </w:rPr>
        <w:t>OpenID</w:t>
      </w:r>
      <w:proofErr w:type="spellEnd"/>
      <w:r w:rsidR="00D4446E" w:rsidRPr="005E2D27">
        <w:rPr>
          <w:rFonts w:cs="Times New Roman"/>
        </w:rPr>
        <w:t xml:space="preserve"> </w:t>
      </w:r>
      <w:proofErr w:type="spellStart"/>
      <w:r w:rsidR="00D4446E" w:rsidRPr="005E2D27">
        <w:rPr>
          <w:rFonts w:cs="Times New Roman"/>
        </w:rPr>
        <w:t>Connect</w:t>
      </w:r>
      <w:proofErr w:type="spellEnd"/>
      <w:r w:rsidR="00D4446E" w:rsidRPr="005E2D27">
        <w:rPr>
          <w:rFonts w:cs="Times New Roman"/>
        </w:rPr>
        <w:t xml:space="preserve"> szerverre van szüksége, így bonyolultabb. Továbbá, használhatunk még HTTP Session </w:t>
      </w:r>
      <w:proofErr w:type="spellStart"/>
      <w:r w:rsidR="00D4446E" w:rsidRPr="005E2D27">
        <w:rPr>
          <w:rFonts w:cs="Times New Roman"/>
        </w:rPr>
        <w:t>authentikációt</w:t>
      </w:r>
      <w:proofErr w:type="spellEnd"/>
      <w:r w:rsidR="00D4446E" w:rsidRPr="005E2D27">
        <w:rPr>
          <w:rFonts w:cs="Times New Roman"/>
        </w:rPr>
        <w:t xml:space="preserve">, mely egy klasszikus session-alapú </w:t>
      </w:r>
      <w:proofErr w:type="spellStart"/>
      <w:r w:rsidR="00D4446E" w:rsidRPr="005E2D27">
        <w:rPr>
          <w:rFonts w:cs="Times New Roman"/>
        </w:rPr>
        <w:t>authentikáció</w:t>
      </w:r>
      <w:proofErr w:type="spellEnd"/>
      <w:r w:rsidR="00D4446E" w:rsidRPr="005E2D27">
        <w:rPr>
          <w:rFonts w:cs="Times New Roman"/>
        </w:rPr>
        <w:t xml:space="preserve">. Illetve, használhatjuk még a </w:t>
      </w:r>
      <w:proofErr w:type="spellStart"/>
      <w:r w:rsidR="00D4446E" w:rsidRPr="005E2D27">
        <w:rPr>
          <w:rFonts w:cs="Times New Roman"/>
        </w:rPr>
        <w:t>JHipster</w:t>
      </w:r>
      <w:proofErr w:type="spellEnd"/>
      <w:r w:rsidR="00D4446E" w:rsidRPr="005E2D27">
        <w:rPr>
          <w:rFonts w:cs="Times New Roman"/>
        </w:rPr>
        <w:t xml:space="preserve"> UAA szerve</w:t>
      </w:r>
      <w:ins w:id="1819" w:author="Illanicz Barnabás" w:date="2018-11-19T14:25:00Z">
        <w:r w:rsidR="007277E7">
          <w:rPr>
            <w:rFonts w:cs="Times New Roman"/>
          </w:rPr>
          <w:t>r</w:t>
        </w:r>
      </w:ins>
      <w:del w:id="1820" w:author="Illanicz Barnabás" w:date="2018-11-19T14:25:00Z">
        <w:r w:rsidR="00D4446E" w:rsidRPr="005E2D27" w:rsidDel="007277E7">
          <w:rPr>
            <w:rFonts w:cs="Times New Roman"/>
          </w:rPr>
          <w:delText>z</w:delText>
        </w:r>
      </w:del>
      <w:r w:rsidR="00D4446E" w:rsidRPr="005E2D27">
        <w:rPr>
          <w:rFonts w:cs="Times New Roman"/>
        </w:rPr>
        <w:t xml:space="preserve"> </w:t>
      </w:r>
      <w:proofErr w:type="spellStart"/>
      <w:r w:rsidR="00D4446E" w:rsidRPr="005E2D27">
        <w:rPr>
          <w:rFonts w:cs="Times New Roman"/>
        </w:rPr>
        <w:t>authentikációját</w:t>
      </w:r>
      <w:proofErr w:type="spellEnd"/>
      <w:r w:rsidR="00D4446E" w:rsidRPr="005E2D27">
        <w:rPr>
          <w:rFonts w:cs="Times New Roman"/>
        </w:rPr>
        <w:t xml:space="preserve">, de ezt külön le kell generálnunk a </w:t>
      </w:r>
      <w:proofErr w:type="spellStart"/>
      <w:r w:rsidR="00D4446E" w:rsidRPr="005E2D27">
        <w:rPr>
          <w:rFonts w:cs="Times New Roman"/>
        </w:rPr>
        <w:t>projektünkhöz</w:t>
      </w:r>
      <w:proofErr w:type="spellEnd"/>
      <w:r w:rsidR="00D4446E" w:rsidRPr="005E2D27">
        <w:rPr>
          <w:rFonts w:cs="Times New Roman"/>
        </w:rPr>
        <w:t xml:space="preserve">. A </w:t>
      </w:r>
      <w:r w:rsidR="00D4446E" w:rsidRPr="005E2D27">
        <w:rPr>
          <w:rFonts w:cs="Times New Roman"/>
        </w:rPr>
        <w:lastRenderedPageBreak/>
        <w:t xml:space="preserve">lehetőségek közül a </w:t>
      </w:r>
      <w:proofErr w:type="spellStart"/>
      <w:r w:rsidR="00D4446E" w:rsidRPr="005E2D27">
        <w:rPr>
          <w:rFonts w:cs="Times New Roman"/>
        </w:rPr>
        <w:t>default</w:t>
      </w:r>
      <w:proofErr w:type="spellEnd"/>
      <w:r w:rsidR="00D4446E" w:rsidRPr="005E2D27">
        <w:rPr>
          <w:rFonts w:cs="Times New Roman"/>
        </w:rPr>
        <w:t xml:space="preserve"> opciót választottam, ami a JWT </w:t>
      </w:r>
      <w:proofErr w:type="spellStart"/>
      <w:r w:rsidR="00D4446E" w:rsidRPr="005E2D27">
        <w:rPr>
          <w:rFonts w:cs="Times New Roman"/>
        </w:rPr>
        <w:t>token</w:t>
      </w:r>
      <w:proofErr w:type="spellEnd"/>
      <w:r w:rsidR="00D4446E" w:rsidRPr="005E2D27">
        <w:rPr>
          <w:rFonts w:cs="Times New Roman"/>
        </w:rPr>
        <w:t>, a könnyeb</w:t>
      </w:r>
      <w:ins w:id="1821" w:author="Illanicz Barnabás" w:date="2018-11-19T14:26:00Z">
        <w:r w:rsidR="008B5545">
          <w:rPr>
            <w:rFonts w:cs="Times New Roman"/>
          </w:rPr>
          <w:t>b</w:t>
        </w:r>
      </w:ins>
      <w:r w:rsidR="00D4446E" w:rsidRPr="005E2D27">
        <w:rPr>
          <w:rFonts w:cs="Times New Roman"/>
        </w:rPr>
        <w:t xml:space="preserve"> fejlesztés miatt, illetve a legtöbb felhasználó ezt használja.</w:t>
      </w:r>
    </w:p>
    <w:p w14:paraId="53517BBE" w14:textId="77777777" w:rsidR="00C24C04" w:rsidRPr="005E2D27" w:rsidRDefault="00D4446E" w:rsidP="005E2D27">
      <w:pPr>
        <w:spacing w:after="120" w:line="360" w:lineRule="auto"/>
        <w:ind w:firstLine="720"/>
        <w:jc w:val="both"/>
        <w:rPr>
          <w:rFonts w:cs="Times New Roman"/>
        </w:rPr>
      </w:pPr>
      <w:r w:rsidRPr="005E2D27">
        <w:rPr>
          <w:rFonts w:cs="Times New Roman"/>
        </w:rPr>
        <w:t xml:space="preserve">Főbb kérdésként szerepel még, hogy milyen adatbázist szeretnénk használni. Típusok közül az SQL, </w:t>
      </w:r>
      <w:proofErr w:type="spellStart"/>
      <w:r w:rsidRPr="005E2D27">
        <w:rPr>
          <w:rFonts w:cs="Times New Roman"/>
        </w:rPr>
        <w:t>MongoDB</w:t>
      </w:r>
      <w:proofErr w:type="spellEnd"/>
      <w:r w:rsidRPr="005E2D27">
        <w:rPr>
          <w:rFonts w:cs="Times New Roman"/>
        </w:rPr>
        <w:t xml:space="preserve">, Cassandra, </w:t>
      </w:r>
      <w:proofErr w:type="spellStart"/>
      <w:r w:rsidRPr="005E2D27">
        <w:rPr>
          <w:rFonts w:cs="Times New Roman"/>
        </w:rPr>
        <w:t>Couchbase</w:t>
      </w:r>
      <w:proofErr w:type="spellEnd"/>
      <w:r w:rsidRPr="005E2D27">
        <w:rPr>
          <w:rFonts w:cs="Times New Roman"/>
        </w:rPr>
        <w:t xml:space="preserve"> és adatbázis nélküli lehetőség szerepel. Itt az SQL típust választottam, mivel az volt számomra ismert egyetemi tanulmányaimnak köszönhetően. </w:t>
      </w:r>
    </w:p>
    <w:p w14:paraId="242267F6" w14:textId="77777777" w:rsidR="00A613DE" w:rsidRDefault="00D4446E" w:rsidP="005E2D27">
      <w:pPr>
        <w:spacing w:after="120" w:line="360" w:lineRule="auto"/>
        <w:ind w:firstLine="720"/>
        <w:jc w:val="both"/>
        <w:rPr>
          <w:ins w:id="1822" w:author="Vihari Réka" w:date="2018-11-22T10:25:00Z"/>
          <w:rFonts w:cs="Times New Roman"/>
        </w:rPr>
      </w:pPr>
      <w:r w:rsidRPr="005E2D27">
        <w:rPr>
          <w:rFonts w:cs="Times New Roman"/>
        </w:rPr>
        <w:t xml:space="preserve">Illetve, a fejlesztői adatbázis kiválasztásánál </w:t>
      </w:r>
      <w:r w:rsidR="00B63964" w:rsidRPr="005E2D27">
        <w:rPr>
          <w:rFonts w:cs="Times New Roman"/>
        </w:rPr>
        <w:t>a H2 adatbázis</w:t>
      </w:r>
      <w:ins w:id="1823" w:author="Illanicz Barnabás" w:date="2018-11-19T14:27:00Z">
        <w:r w:rsidR="004F4DBA">
          <w:rPr>
            <w:rFonts w:cs="Times New Roman"/>
          </w:rPr>
          <w:t>t</w:t>
        </w:r>
      </w:ins>
      <w:r w:rsidR="00B63964" w:rsidRPr="005E2D27">
        <w:rPr>
          <w:rFonts w:cs="Times New Roman"/>
        </w:rPr>
        <w:t xml:space="preserve"> választottam, melyből szintén két lehetőség közül lehet választani</w:t>
      </w:r>
      <w:commentRangeStart w:id="1824"/>
      <w:r w:rsidR="00B63964" w:rsidRPr="005E2D27">
        <w:rPr>
          <w:rFonts w:cs="Times New Roman"/>
        </w:rPr>
        <w:t xml:space="preserve">: </w:t>
      </w:r>
    </w:p>
    <w:p w14:paraId="0AC28A64" w14:textId="0348FA94" w:rsidR="00A613DE" w:rsidRDefault="00B63964">
      <w:pPr>
        <w:pStyle w:val="Listaszerbekezds"/>
        <w:numPr>
          <w:ilvl w:val="0"/>
          <w:numId w:val="19"/>
        </w:numPr>
        <w:spacing w:after="120" w:line="360" w:lineRule="auto"/>
        <w:jc w:val="both"/>
        <w:rPr>
          <w:ins w:id="1825" w:author="Vihari Réka" w:date="2018-11-22T10:25:00Z"/>
          <w:rFonts w:cs="Times New Roman"/>
        </w:rPr>
        <w:pPrChange w:id="1826" w:author="Vihari Réka" w:date="2018-11-22T10:25:00Z">
          <w:pPr>
            <w:spacing w:after="120" w:line="360" w:lineRule="auto"/>
            <w:ind w:firstLine="720"/>
            <w:jc w:val="both"/>
          </w:pPr>
        </w:pPrChange>
      </w:pPr>
      <w:proofErr w:type="spellStart"/>
      <w:r w:rsidRPr="00944FAD">
        <w:rPr>
          <w:rFonts w:cs="Times New Roman"/>
          <w:i/>
          <w:rPrChange w:id="1827" w:author="Illanicz Barnabás" w:date="2018-11-26T13:01:00Z">
            <w:rPr>
              <w:rFonts w:cs="Times New Roman"/>
            </w:rPr>
          </w:rPrChange>
        </w:rPr>
        <w:t>memory-running</w:t>
      </w:r>
      <w:proofErr w:type="spellEnd"/>
      <w:r w:rsidRPr="00A613DE">
        <w:rPr>
          <w:rFonts w:cs="Times New Roman"/>
        </w:rPr>
        <w:t xml:space="preserve">: </w:t>
      </w:r>
      <w:del w:id="1828" w:author="Illanicz Barnabás" w:date="2018-11-26T13:01:00Z">
        <w:r w:rsidRPr="00A613DE" w:rsidDel="00944FAD">
          <w:rPr>
            <w:rFonts w:cs="Times New Roman"/>
          </w:rPr>
          <w:delText xml:space="preserve">mely </w:delText>
        </w:r>
      </w:del>
      <w:r w:rsidRPr="00A613DE">
        <w:rPr>
          <w:rFonts w:cs="Times New Roman"/>
        </w:rPr>
        <w:t xml:space="preserve">a szerver </w:t>
      </w:r>
      <w:proofErr w:type="spellStart"/>
      <w:r w:rsidRPr="00A613DE">
        <w:rPr>
          <w:rFonts w:cs="Times New Roman"/>
        </w:rPr>
        <w:t>újraindításánál</w:t>
      </w:r>
      <w:proofErr w:type="spellEnd"/>
      <w:r w:rsidRPr="00A613DE">
        <w:rPr>
          <w:rFonts w:cs="Times New Roman"/>
        </w:rPr>
        <w:t xml:space="preserve"> </w:t>
      </w:r>
      <w:proofErr w:type="spellStart"/>
      <w:r w:rsidRPr="00A613DE">
        <w:rPr>
          <w:rFonts w:cs="Times New Roman"/>
        </w:rPr>
        <w:t>törli</w:t>
      </w:r>
      <w:proofErr w:type="spellEnd"/>
      <w:r w:rsidRPr="00A613DE">
        <w:rPr>
          <w:rFonts w:cs="Times New Roman"/>
        </w:rPr>
        <w:t xml:space="preserve"> az adatokat</w:t>
      </w:r>
      <w:ins w:id="1829" w:author="Vihari Réka" w:date="2018-11-22T10:26:00Z">
        <w:del w:id="1830" w:author="Illanicz Barnabás" w:date="2018-11-26T13:02:00Z">
          <w:r w:rsidR="00A613DE" w:rsidDel="00EE47FB">
            <w:rPr>
              <w:rFonts w:cs="Times New Roman"/>
            </w:rPr>
            <w:delText>,</w:delText>
          </w:r>
        </w:del>
      </w:ins>
    </w:p>
    <w:p w14:paraId="2C1657FD" w14:textId="53CD7FCD" w:rsidR="00A613DE" w:rsidRDefault="00B63964">
      <w:pPr>
        <w:pStyle w:val="Listaszerbekezds"/>
        <w:numPr>
          <w:ilvl w:val="0"/>
          <w:numId w:val="19"/>
        </w:numPr>
        <w:spacing w:after="120" w:line="360" w:lineRule="auto"/>
        <w:jc w:val="both"/>
        <w:rPr>
          <w:ins w:id="1831" w:author="Vihari Réka" w:date="2018-11-22T10:25:00Z"/>
          <w:rFonts w:cs="Times New Roman"/>
        </w:rPr>
        <w:pPrChange w:id="1832" w:author="Vihari Réka" w:date="2018-11-22T10:25:00Z">
          <w:pPr>
            <w:spacing w:after="120" w:line="360" w:lineRule="auto"/>
            <w:ind w:firstLine="720"/>
            <w:jc w:val="both"/>
          </w:pPr>
        </w:pPrChange>
      </w:pPr>
      <w:del w:id="1833" w:author="Vihari Réka" w:date="2018-11-22T10:25:00Z">
        <w:r w:rsidRPr="00A613DE" w:rsidDel="00A613DE">
          <w:rPr>
            <w:rFonts w:cs="Times New Roman"/>
          </w:rPr>
          <w:delText>, vagy</w:delText>
        </w:r>
      </w:del>
      <w:r w:rsidRPr="00A613DE">
        <w:rPr>
          <w:rFonts w:cs="Times New Roman"/>
        </w:rPr>
        <w:t xml:space="preserve"> </w:t>
      </w:r>
      <w:del w:id="1834" w:author="Illanicz Barnabás" w:date="2018-11-26T13:01:00Z">
        <w:r w:rsidRPr="00944FAD" w:rsidDel="00944FAD">
          <w:rPr>
            <w:rFonts w:cs="Times New Roman"/>
            <w:i/>
            <w:rPrChange w:id="1835" w:author="Illanicz Barnabás" w:date="2018-11-26T13:01:00Z">
              <w:rPr>
                <w:rFonts w:cs="Times New Roman"/>
              </w:rPr>
            </w:rPrChange>
          </w:rPr>
          <w:delText xml:space="preserve">a </w:delText>
        </w:r>
      </w:del>
      <w:proofErr w:type="spellStart"/>
      <w:r w:rsidRPr="00944FAD">
        <w:rPr>
          <w:rFonts w:cs="Times New Roman"/>
          <w:i/>
          <w:rPrChange w:id="1836" w:author="Illanicz Barnabás" w:date="2018-11-26T13:01:00Z">
            <w:rPr>
              <w:rFonts w:cs="Times New Roman"/>
            </w:rPr>
          </w:rPrChange>
        </w:rPr>
        <w:t>disk</w:t>
      </w:r>
      <w:proofErr w:type="spellEnd"/>
      <w:r w:rsidRPr="00944FAD">
        <w:rPr>
          <w:rFonts w:cs="Times New Roman"/>
          <w:i/>
          <w:rPrChange w:id="1837" w:author="Illanicz Barnabás" w:date="2018-11-26T13:01:00Z">
            <w:rPr>
              <w:rFonts w:cs="Times New Roman"/>
            </w:rPr>
          </w:rPrChange>
        </w:rPr>
        <w:t xml:space="preserve"> </w:t>
      </w:r>
      <w:proofErr w:type="spellStart"/>
      <w:r w:rsidRPr="00944FAD">
        <w:rPr>
          <w:rFonts w:cs="Times New Roman"/>
          <w:i/>
          <w:rPrChange w:id="1838" w:author="Illanicz Barnabás" w:date="2018-11-26T13:01:00Z">
            <w:rPr>
              <w:rFonts w:cs="Times New Roman"/>
            </w:rPr>
          </w:rPrChange>
        </w:rPr>
        <w:t>based</w:t>
      </w:r>
      <w:proofErr w:type="spellEnd"/>
      <w:ins w:id="1839" w:author="Illanicz Barnabás" w:date="2018-11-26T13:01:00Z">
        <w:r w:rsidR="00944FAD">
          <w:rPr>
            <w:rFonts w:cs="Times New Roman"/>
          </w:rPr>
          <w:t xml:space="preserve">: </w:t>
        </w:r>
      </w:ins>
      <w:del w:id="1840" w:author="Illanicz Barnabás" w:date="2018-11-26T13:01:00Z">
        <w:r w:rsidRPr="00A613DE" w:rsidDel="00944FAD">
          <w:rPr>
            <w:rFonts w:cs="Times New Roman"/>
          </w:rPr>
          <w:delText xml:space="preserve">, ami </w:delText>
        </w:r>
      </w:del>
      <w:r w:rsidRPr="00A613DE">
        <w:rPr>
          <w:rFonts w:cs="Times New Roman"/>
        </w:rPr>
        <w:t xml:space="preserve">tárolja a </w:t>
      </w:r>
      <w:proofErr w:type="spellStart"/>
      <w:r w:rsidRPr="00A613DE">
        <w:rPr>
          <w:rFonts w:cs="Times New Roman"/>
        </w:rPr>
        <w:t>disk</w:t>
      </w:r>
      <w:proofErr w:type="spellEnd"/>
      <w:r w:rsidRPr="00A613DE">
        <w:rPr>
          <w:rFonts w:cs="Times New Roman"/>
        </w:rPr>
        <w:t>-en az adatok, így újraindítás után sem vesznek el.</w:t>
      </w:r>
      <w:commentRangeEnd w:id="1824"/>
      <w:r w:rsidR="00F00C05">
        <w:rPr>
          <w:rStyle w:val="Jegyzethivatkozs"/>
        </w:rPr>
        <w:commentReference w:id="1824"/>
      </w:r>
      <w:del w:id="1841" w:author="Vihari Réka" w:date="2018-11-22T10:26:00Z">
        <w:r w:rsidRPr="00A613DE" w:rsidDel="00A613DE">
          <w:rPr>
            <w:rFonts w:cs="Times New Roman"/>
          </w:rPr>
          <w:delText xml:space="preserve"> </w:delText>
        </w:r>
      </w:del>
    </w:p>
    <w:p w14:paraId="7804F832" w14:textId="54A3D45A" w:rsidR="00D4446E" w:rsidRPr="00A613DE" w:rsidRDefault="00B63964">
      <w:pPr>
        <w:spacing w:after="120" w:line="360" w:lineRule="auto"/>
        <w:ind w:left="1080"/>
        <w:jc w:val="both"/>
        <w:rPr>
          <w:rFonts w:cs="Times New Roman"/>
        </w:rPr>
        <w:pPrChange w:id="1842" w:author="Vihari Réka" w:date="2018-11-22T10:25:00Z">
          <w:pPr>
            <w:spacing w:after="120" w:line="360" w:lineRule="auto"/>
            <w:ind w:firstLine="720"/>
            <w:jc w:val="both"/>
          </w:pPr>
        </w:pPrChange>
      </w:pPr>
      <w:r w:rsidRPr="00A613DE">
        <w:rPr>
          <w:rFonts w:cs="Times New Roman"/>
        </w:rPr>
        <w:t xml:space="preserve">Itt az utóbbit választottam. </w:t>
      </w:r>
    </w:p>
    <w:p w14:paraId="71B27DA3" w14:textId="2D8AB9AF" w:rsidR="00B63964" w:rsidRPr="005E2D27" w:rsidRDefault="00B63964" w:rsidP="005E2D27">
      <w:pPr>
        <w:spacing w:after="120" w:line="360" w:lineRule="auto"/>
        <w:ind w:firstLine="720"/>
        <w:jc w:val="both"/>
        <w:rPr>
          <w:rFonts w:cs="Times New Roman"/>
        </w:rPr>
      </w:pPr>
      <w:r w:rsidRPr="005E2D27">
        <w:rPr>
          <w:rFonts w:cs="Times New Roman"/>
        </w:rPr>
        <w:t xml:space="preserve">Keretrendszernek pedig </w:t>
      </w:r>
      <w:ins w:id="1843" w:author="Illanicz Barnabás" w:date="2018-11-26T13:02:00Z">
        <w:r w:rsidR="0010294D">
          <w:rPr>
            <w:rFonts w:cs="Times New Roman"/>
          </w:rPr>
          <w:t xml:space="preserve">az </w:t>
        </w:r>
      </w:ins>
      <w:proofErr w:type="spellStart"/>
      <w:r w:rsidRPr="005E2D27">
        <w:rPr>
          <w:rFonts w:cs="Times New Roman"/>
        </w:rPr>
        <w:t>Angular</w:t>
      </w:r>
      <w:proofErr w:type="spellEnd"/>
      <w:r w:rsidRPr="005E2D27">
        <w:rPr>
          <w:rFonts w:cs="Times New Roman"/>
        </w:rPr>
        <w:t>-t választottam, mert arc</w:t>
      </w:r>
      <w:ins w:id="1844" w:author="Illanicz Barnabás" w:date="2018-11-19T14:28:00Z">
        <w:r w:rsidR="000E232A">
          <w:rPr>
            <w:rFonts w:cs="Times New Roman"/>
          </w:rPr>
          <w:t>h</w:t>
        </w:r>
      </w:ins>
      <w:r w:rsidRPr="005E2D27">
        <w:rPr>
          <w:rFonts w:cs="Times New Roman"/>
        </w:rPr>
        <w:t xml:space="preserve">itektúrája az MVC minta szerint készült, melyet az alkalmazásom készítésénél választottam. </w:t>
      </w:r>
    </w:p>
    <w:p w14:paraId="678AD092" w14:textId="437ED369" w:rsidR="00B63964" w:rsidRPr="005E2D27" w:rsidRDefault="00B63964" w:rsidP="005E2D27">
      <w:pPr>
        <w:spacing w:after="120" w:line="360" w:lineRule="auto"/>
        <w:ind w:firstLine="720"/>
        <w:jc w:val="both"/>
        <w:rPr>
          <w:rFonts w:cs="Times New Roman"/>
        </w:rPr>
      </w:pPr>
      <w:r w:rsidRPr="005E2D27">
        <w:rPr>
          <w:rFonts w:cs="Times New Roman"/>
        </w:rPr>
        <w:t xml:space="preserve">A generálás után szükséges a </w:t>
      </w:r>
      <w:proofErr w:type="spellStart"/>
      <w:r w:rsidRPr="005E2D27">
        <w:rPr>
          <w:rFonts w:cs="Times New Roman"/>
        </w:rPr>
        <w:t>JHipster</w:t>
      </w:r>
      <w:proofErr w:type="spellEnd"/>
      <w:r w:rsidRPr="005E2D27">
        <w:rPr>
          <w:rFonts w:cs="Times New Roman"/>
        </w:rPr>
        <w:t xml:space="preserve"> oldalán elkészíteni az alkalmazásunkhoz tartozó osztálydiagramot, melynek importálás</w:t>
      </w:r>
      <w:ins w:id="1845" w:author="Illanicz Barnabás" w:date="2018-11-19T14:29:00Z">
        <w:r w:rsidR="004974EC">
          <w:rPr>
            <w:rFonts w:cs="Times New Roman"/>
          </w:rPr>
          <w:t>á</w:t>
        </w:r>
      </w:ins>
      <w:r w:rsidRPr="005E2D27">
        <w:rPr>
          <w:rFonts w:cs="Times New Roman"/>
        </w:rPr>
        <w:t xml:space="preserve">val a projektbe a </w:t>
      </w:r>
      <w:proofErr w:type="spellStart"/>
      <w:r w:rsidRPr="005E2D27">
        <w:rPr>
          <w:rFonts w:cs="Times New Roman"/>
        </w:rPr>
        <w:t>JHipster</w:t>
      </w:r>
      <w:proofErr w:type="spellEnd"/>
      <w:r w:rsidRPr="005E2D27">
        <w:rPr>
          <w:rFonts w:cs="Times New Roman"/>
        </w:rPr>
        <w:t xml:space="preserve"> le</w:t>
      </w:r>
      <w:ins w:id="1846" w:author="Illanicz Barnabás" w:date="2018-11-19T14:29:00Z">
        <w:r w:rsidR="004974EC">
          <w:rPr>
            <w:rFonts w:cs="Times New Roman"/>
          </w:rPr>
          <w:t xml:space="preserve"> </w:t>
        </w:r>
      </w:ins>
      <w:r w:rsidRPr="005E2D27">
        <w:rPr>
          <w:rFonts w:cs="Times New Roman"/>
        </w:rPr>
        <w:t xml:space="preserve">tudja generálni az egyes </w:t>
      </w:r>
      <w:commentRangeStart w:id="1847"/>
      <w:r w:rsidRPr="005E2D27">
        <w:rPr>
          <w:rFonts w:cs="Times New Roman"/>
        </w:rPr>
        <w:t>osztályokat és a hozzájuk tartozó szükséges fájlokat</w:t>
      </w:r>
      <w:commentRangeEnd w:id="1847"/>
      <w:r w:rsidR="00D23B47">
        <w:rPr>
          <w:rStyle w:val="Jegyzethivatkozs"/>
        </w:rPr>
        <w:commentReference w:id="1847"/>
      </w:r>
      <w:r w:rsidRPr="005E2D27">
        <w:rPr>
          <w:rFonts w:cs="Times New Roman"/>
        </w:rPr>
        <w:t xml:space="preserve">. </w:t>
      </w:r>
      <w:ins w:id="1848" w:author="Vihari Réka" w:date="2018-11-22T10:26:00Z">
        <w:r w:rsidR="00A613DE">
          <w:rPr>
            <w:rFonts w:cs="Times New Roman"/>
          </w:rPr>
          <w:t xml:space="preserve">Továbbá, az adatbázis táblákat (a sémát) is legenerálja. </w:t>
        </w:r>
      </w:ins>
    </w:p>
    <w:p w14:paraId="537062B4" w14:textId="77777777" w:rsidR="00B63964" w:rsidRPr="005E2D27" w:rsidRDefault="00B63964" w:rsidP="005E2D27">
      <w:pPr>
        <w:spacing w:after="120" w:line="360" w:lineRule="auto"/>
        <w:ind w:firstLine="720"/>
        <w:jc w:val="both"/>
        <w:rPr>
          <w:rFonts w:cs="Times New Roman"/>
        </w:rPr>
      </w:pPr>
      <w:r w:rsidRPr="005E2D27">
        <w:rPr>
          <w:rFonts w:cs="Times New Roman"/>
        </w:rPr>
        <w:t>Az osztálydiagramot nem nekünk kell megrajzolnunk, csak fel kell vennünk az entitásokat és a köztük lévő kapcsolatokat, melyből a modell generátor</w:t>
      </w:r>
      <w:r w:rsidR="00306290" w:rsidRPr="005E2D27">
        <w:rPr>
          <w:rFonts w:cs="Times New Roman"/>
        </w:rPr>
        <w:t xml:space="preserve"> (https://start.jhipster.tech/jdl-studio/)</w:t>
      </w:r>
      <w:r w:rsidRPr="005E2D27">
        <w:rPr>
          <w:rFonts w:cs="Times New Roman"/>
        </w:rPr>
        <w:t xml:space="preserve"> elkészíti nekünk. </w:t>
      </w:r>
    </w:p>
    <w:p w14:paraId="1987824A" w14:textId="77777777" w:rsidR="00306290" w:rsidRDefault="00306290" w:rsidP="00C24C04"/>
    <w:p w14:paraId="54F30B6E" w14:textId="77777777" w:rsidR="00B51D2C" w:rsidRDefault="00925971" w:rsidP="00B51D2C">
      <w:pPr>
        <w:keepNext/>
        <w:jc w:val="center"/>
        <w:rPr>
          <w:ins w:id="1849" w:author="Vihari Réka" w:date="2018-11-30T21:36:00Z"/>
        </w:rPr>
        <w:pPrChange w:id="1850" w:author="Vihari Réka" w:date="2018-11-30T21:42:00Z">
          <w:pPr/>
        </w:pPrChange>
      </w:pPr>
      <w:ins w:id="1851" w:author="Vihari Réka" w:date="2018-11-23T20:58:00Z">
        <w:r w:rsidRPr="00925971">
          <w:rPr>
            <w:noProof/>
          </w:rPr>
          <w:lastRenderedPageBreak/>
          <w:drawing>
            <wp:inline distT="0" distB="0" distL="0" distR="0" wp14:anchorId="4AB3B741" wp14:editId="731DA72A">
              <wp:extent cx="5759450" cy="3537585"/>
              <wp:effectExtent l="0" t="0" r="6350" b="571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537585"/>
                      </a:xfrm>
                      <a:prstGeom prst="rect">
                        <a:avLst/>
                      </a:prstGeom>
                    </pic:spPr>
                  </pic:pic>
                </a:graphicData>
              </a:graphic>
            </wp:inline>
          </w:drawing>
        </w:r>
      </w:ins>
    </w:p>
    <w:p w14:paraId="0B0A637D" w14:textId="417ED242" w:rsidR="00B51D2C" w:rsidRPr="00B51D2C" w:rsidRDefault="00B51D2C" w:rsidP="00B51D2C">
      <w:pPr>
        <w:pStyle w:val="Kpalrs"/>
        <w:spacing w:before="120" w:after="240" w:line="360" w:lineRule="auto"/>
        <w:jc w:val="center"/>
        <w:rPr>
          <w:ins w:id="1852" w:author="Vihari Réka" w:date="2018-11-30T21:36:00Z"/>
          <w:rFonts w:cs="Times New Roman"/>
          <w:b/>
          <w:bCs/>
          <w:i w:val="0"/>
          <w:iCs w:val="0"/>
          <w:color w:val="auto"/>
          <w:sz w:val="20"/>
          <w:szCs w:val="20"/>
          <w:rPrChange w:id="1853" w:author="Vihari Réka" w:date="2018-11-30T21:36:00Z">
            <w:rPr>
              <w:ins w:id="1854" w:author="Vihari Réka" w:date="2018-11-30T21:36:00Z"/>
            </w:rPr>
          </w:rPrChange>
        </w:rPr>
        <w:pPrChange w:id="1855" w:author="Vihari Réka" w:date="2018-11-30T21:36:00Z">
          <w:pPr>
            <w:pStyle w:val="Kpalrs"/>
          </w:pPr>
        </w:pPrChange>
      </w:pPr>
      <w:ins w:id="1856"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857"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58" w:author="Vihari Réka" w:date="2018-11-30T21:45:00Z">
        <w:r>
          <w:rPr>
            <w:rFonts w:cs="Times New Roman"/>
            <w:b/>
            <w:bCs/>
            <w:i w:val="0"/>
            <w:iCs w:val="0"/>
            <w:noProof/>
            <w:color w:val="auto"/>
            <w:sz w:val="20"/>
            <w:szCs w:val="20"/>
          </w:rPr>
          <w:t>1</w:t>
        </w:r>
        <w:r>
          <w:rPr>
            <w:rFonts w:cs="Times New Roman"/>
            <w:b/>
            <w:bCs/>
            <w:i w:val="0"/>
            <w:iCs w:val="0"/>
            <w:color w:val="auto"/>
            <w:sz w:val="20"/>
            <w:szCs w:val="20"/>
          </w:rPr>
          <w:fldChar w:fldCharType="end"/>
        </w:r>
      </w:ins>
      <w:ins w:id="1859" w:author="Vihari Réka" w:date="2018-11-30T21:36:00Z">
        <w:r w:rsidRPr="00B51D2C">
          <w:rPr>
            <w:rFonts w:cs="Times New Roman"/>
            <w:b/>
            <w:bCs/>
            <w:i w:val="0"/>
            <w:iCs w:val="0"/>
            <w:color w:val="auto"/>
            <w:sz w:val="20"/>
            <w:szCs w:val="20"/>
            <w:rPrChange w:id="1860" w:author="Vihari Réka" w:date="2018-11-30T21:36:00Z">
              <w:rPr/>
            </w:rPrChange>
          </w:rPr>
          <w:t xml:space="preserve">. ábra </w:t>
        </w:r>
        <w:proofErr w:type="spellStart"/>
        <w:r w:rsidRPr="00B51D2C">
          <w:rPr>
            <w:rFonts w:cs="Times New Roman"/>
            <w:b/>
            <w:bCs/>
            <w:i w:val="0"/>
            <w:iCs w:val="0"/>
            <w:color w:val="auto"/>
            <w:sz w:val="20"/>
            <w:szCs w:val="20"/>
            <w:rPrChange w:id="1861" w:author="Vihari Réka" w:date="2018-11-30T21:36:00Z">
              <w:rPr/>
            </w:rPrChange>
          </w:rPr>
          <w:t>JHipster</w:t>
        </w:r>
        <w:proofErr w:type="spellEnd"/>
        <w:r w:rsidRPr="00B51D2C">
          <w:rPr>
            <w:rFonts w:cs="Times New Roman"/>
            <w:b/>
            <w:bCs/>
            <w:i w:val="0"/>
            <w:iCs w:val="0"/>
            <w:color w:val="auto"/>
            <w:sz w:val="20"/>
            <w:szCs w:val="20"/>
            <w:rPrChange w:id="1862" w:author="Vihari Réka" w:date="2018-11-30T21:36:00Z">
              <w:rPr/>
            </w:rPrChange>
          </w:rPr>
          <w:t xml:space="preserve"> UML diagram</w:t>
        </w:r>
      </w:ins>
    </w:p>
    <w:p w14:paraId="7E9DFDC3" w14:textId="6EA1EC4C" w:rsidR="00B63964" w:rsidRDefault="00B63964" w:rsidP="00C24C04">
      <w:del w:id="1863" w:author="Vihari Réka" w:date="2018-11-23T20:58:00Z">
        <w:r w:rsidDel="00925971">
          <w:rPr>
            <w:noProof/>
          </w:rPr>
          <w:drawing>
            <wp:inline distT="0" distB="0" distL="0" distR="0" wp14:anchorId="47CB1AB2" wp14:editId="29CB241A">
              <wp:extent cx="6225441" cy="3750365"/>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épernyőfotó 2018-11-14 - 21.38.2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29706" cy="3752935"/>
                      </a:xfrm>
                      <a:prstGeom prst="rect">
                        <a:avLst/>
                      </a:prstGeom>
                    </pic:spPr>
                  </pic:pic>
                </a:graphicData>
              </a:graphic>
            </wp:inline>
          </w:drawing>
        </w:r>
      </w:del>
    </w:p>
    <w:p w14:paraId="0E1D1A7A" w14:textId="77777777" w:rsidR="00306290" w:rsidRDefault="00306290" w:rsidP="00C24C04"/>
    <w:p w14:paraId="0D8D7EE2" w14:textId="77777777" w:rsidR="00306290" w:rsidRDefault="00306290" w:rsidP="005E2D27">
      <w:pPr>
        <w:spacing w:after="120" w:line="360" w:lineRule="auto"/>
        <w:ind w:firstLine="720"/>
        <w:jc w:val="both"/>
        <w:rPr>
          <w:rFonts w:cs="Times New Roman"/>
        </w:rPr>
      </w:pPr>
      <w:proofErr w:type="spellStart"/>
      <w:r w:rsidRPr="005E2D27">
        <w:rPr>
          <w:rFonts w:cs="Times New Roman"/>
        </w:rPr>
        <w:t>Eztuán</w:t>
      </w:r>
      <w:proofErr w:type="spellEnd"/>
      <w:r w:rsidRPr="005E2D27">
        <w:rPr>
          <w:rFonts w:cs="Times New Roman"/>
        </w:rPr>
        <w:t xml:space="preserve"> egy </w:t>
      </w:r>
      <w:proofErr w:type="spellStart"/>
      <w:r w:rsidRPr="005E2D27">
        <w:rPr>
          <w:rFonts w:cs="Times New Roman"/>
        </w:rPr>
        <w:t>jdl</w:t>
      </w:r>
      <w:proofErr w:type="spellEnd"/>
      <w:r w:rsidRPr="005E2D27">
        <w:rPr>
          <w:rFonts w:cs="Times New Roman"/>
        </w:rPr>
        <w:t xml:space="preserve"> fájlban letölthetjük elkészített entitásainkat és kapcsolatainkat, majd a projektünk mappájában kiadott ,,</w:t>
      </w:r>
      <w:proofErr w:type="spellStart"/>
      <w:r w:rsidRPr="005E2D27">
        <w:rPr>
          <w:rFonts w:cs="Times New Roman"/>
        </w:rPr>
        <w:t>jhipster</w:t>
      </w:r>
      <w:proofErr w:type="spellEnd"/>
      <w:r w:rsidRPr="005E2D27">
        <w:rPr>
          <w:rFonts w:cs="Times New Roman"/>
        </w:rPr>
        <w:t xml:space="preserve"> import-</w:t>
      </w:r>
      <w:proofErr w:type="spellStart"/>
      <w:r w:rsidRPr="005E2D27">
        <w:rPr>
          <w:rFonts w:cs="Times New Roman"/>
        </w:rPr>
        <w:t>jdl</w:t>
      </w:r>
      <w:proofErr w:type="spellEnd"/>
      <w:r w:rsidRPr="005E2D27">
        <w:rPr>
          <w:rFonts w:cs="Times New Roman"/>
        </w:rPr>
        <w:t xml:space="preserve"> ~</w:t>
      </w:r>
      <w:r>
        <w:rPr>
          <w:rFonts w:cs="Times New Roman"/>
        </w:rPr>
        <w:t>/</w:t>
      </w:r>
      <w:proofErr w:type="spellStart"/>
      <w:r>
        <w:rPr>
          <w:rFonts w:cs="Times New Roman"/>
        </w:rPr>
        <w:t>Documents</w:t>
      </w:r>
      <w:proofErr w:type="spellEnd"/>
      <w:r>
        <w:rPr>
          <w:rFonts w:cs="Times New Roman"/>
        </w:rPr>
        <w:t>/</w:t>
      </w:r>
      <w:proofErr w:type="spellStart"/>
      <w:r>
        <w:rPr>
          <w:rFonts w:cs="Times New Roman"/>
        </w:rPr>
        <w:t>jhipster-</w:t>
      </w:r>
      <w:proofErr w:type="gramStart"/>
      <w:r>
        <w:rPr>
          <w:rFonts w:cs="Times New Roman"/>
        </w:rPr>
        <w:t>jdl.jh</w:t>
      </w:r>
      <w:proofErr w:type="spellEnd"/>
      <w:proofErr w:type="gramEnd"/>
      <w:r>
        <w:rPr>
          <w:rFonts w:cs="Times New Roman"/>
        </w:rPr>
        <w:t xml:space="preserve">” </w:t>
      </w:r>
      <w:r w:rsidR="005E2D27">
        <w:rPr>
          <w:rFonts w:cs="Times New Roman"/>
        </w:rPr>
        <w:t>utasítással</w:t>
      </w:r>
      <w:r>
        <w:rPr>
          <w:rFonts w:cs="Times New Roman"/>
        </w:rPr>
        <w:t xml:space="preserve"> legenerálja a fájlokat. </w:t>
      </w:r>
    </w:p>
    <w:p w14:paraId="08495F4C" w14:textId="4519A0E4" w:rsidR="005E2D27" w:rsidRDefault="00411B12" w:rsidP="005E2D27">
      <w:pPr>
        <w:spacing w:after="120" w:line="360" w:lineRule="auto"/>
        <w:ind w:firstLine="720"/>
        <w:jc w:val="both"/>
        <w:rPr>
          <w:rFonts w:cs="Times New Roman"/>
        </w:rPr>
      </w:pPr>
      <w:r>
        <w:rPr>
          <w:rFonts w:cs="Times New Roman"/>
        </w:rPr>
        <w:t>A következő lépés, hogy</w:t>
      </w:r>
      <w:r w:rsidR="005E2D27">
        <w:rPr>
          <w:rFonts w:cs="Times New Roman"/>
        </w:rPr>
        <w:t xml:space="preserve"> egy fejlesztői környezetben, melyből én az </w:t>
      </w:r>
      <w:proofErr w:type="spellStart"/>
      <w:r w:rsidR="005E2D27">
        <w:rPr>
          <w:rFonts w:cs="Times New Roman"/>
        </w:rPr>
        <w:t>IntelliJ</w:t>
      </w:r>
      <w:proofErr w:type="spellEnd"/>
      <w:r w:rsidR="005E2D27">
        <w:rPr>
          <w:rFonts w:cs="Times New Roman"/>
        </w:rPr>
        <w:t xml:space="preserve"> IDEA-t használtam, elindíthatjuk a backend-et, melyet alapvetően a </w:t>
      </w:r>
      <w:hyperlink r:id="rId30" w:history="1">
        <w:r w:rsidR="005E2D27" w:rsidRPr="00675D56">
          <w:rPr>
            <w:rStyle w:val="Hiperhivatkozs"/>
            <w:rFonts w:cs="Times New Roman"/>
          </w:rPr>
          <w:t>http://localhost:8080-on</w:t>
        </w:r>
      </w:hyperlink>
      <w:r w:rsidR="005E2D27">
        <w:rPr>
          <w:rFonts w:cs="Times New Roman"/>
        </w:rPr>
        <w:t xml:space="preserve"> érhetünk el, de ha ezt a lokális szervert már másra használjuk, akkor a projekt </w:t>
      </w:r>
      <w:proofErr w:type="spellStart"/>
      <w:r w:rsidR="005E2D27">
        <w:rPr>
          <w:rFonts w:cs="Times New Roman"/>
        </w:rPr>
        <w:t>yo-rc.json</w:t>
      </w:r>
      <w:proofErr w:type="spellEnd"/>
      <w:r w:rsidR="005E2D27">
        <w:rPr>
          <w:rFonts w:cs="Times New Roman"/>
        </w:rPr>
        <w:t xml:space="preserve"> fájl</w:t>
      </w:r>
      <w:ins w:id="1864" w:author="Illanicz Barnabás" w:date="2018-11-19T14:33:00Z">
        <w:r w:rsidR="009C1F39">
          <w:rPr>
            <w:rFonts w:cs="Times New Roman"/>
          </w:rPr>
          <w:t>j</w:t>
        </w:r>
      </w:ins>
      <w:r w:rsidR="005E2D27">
        <w:rPr>
          <w:rFonts w:cs="Times New Roman"/>
        </w:rPr>
        <w:t xml:space="preserve">ában a </w:t>
      </w:r>
      <w:proofErr w:type="spellStart"/>
      <w:r w:rsidR="005E2D27">
        <w:rPr>
          <w:rFonts w:cs="Times New Roman"/>
        </w:rPr>
        <w:t>server</w:t>
      </w:r>
      <w:r w:rsidR="00EB7B7F">
        <w:rPr>
          <w:rFonts w:cs="Times New Roman"/>
        </w:rPr>
        <w:t>P</w:t>
      </w:r>
      <w:r w:rsidR="005E2D27">
        <w:rPr>
          <w:rFonts w:cs="Times New Roman"/>
        </w:rPr>
        <w:t>ort-ot</w:t>
      </w:r>
      <w:proofErr w:type="spellEnd"/>
      <w:r w:rsidR="005E2D27">
        <w:rPr>
          <w:rFonts w:cs="Times New Roman"/>
        </w:rPr>
        <w:t xml:space="preserve"> átírva </w:t>
      </w:r>
      <w:del w:id="1865" w:author="Illanicz Barnabás" w:date="2018-11-19T14:30:00Z">
        <w:r w:rsidR="00EB7B7F" w:rsidDel="00CD3F9D">
          <w:rPr>
            <w:rFonts w:cs="Times New Roman"/>
          </w:rPr>
          <w:delText>máshova is futtathatjuk</w:delText>
        </w:r>
      </w:del>
      <w:ins w:id="1866" w:author="Illanicz Barnabás" w:date="2018-11-19T14:30:00Z">
        <w:del w:id="1867" w:author="Vihari Réka" w:date="2018-11-22T10:27:00Z">
          <w:r w:rsidR="00CD3F9D" w:rsidDel="00A613DE">
            <w:rPr>
              <w:rFonts w:cs="Times New Roman"/>
            </w:rPr>
            <w:delText>más porton is elérhetővé tehetjük</w:delText>
          </w:r>
        </w:del>
      </w:ins>
      <w:ins w:id="1868" w:author="Vihari Réka" w:date="2018-11-22T10:27:00Z">
        <w:r w:rsidR="00A613DE">
          <w:rPr>
            <w:rFonts w:cs="Times New Roman"/>
          </w:rPr>
          <w:t>máshova is futtathatjuk</w:t>
        </w:r>
      </w:ins>
      <w:r w:rsidR="00EB7B7F">
        <w:rPr>
          <w:rFonts w:cs="Times New Roman"/>
        </w:rPr>
        <w:t xml:space="preserve"> al</w:t>
      </w:r>
      <w:del w:id="1869" w:author="Illanicz Barnabás" w:date="2018-11-19T14:30:00Z">
        <w:r w:rsidR="00EB7B7F" w:rsidDel="004974EC">
          <w:rPr>
            <w:rFonts w:cs="Times New Roman"/>
          </w:rPr>
          <w:delText>a</w:delText>
        </w:r>
      </w:del>
      <w:r w:rsidR="00EB7B7F">
        <w:rPr>
          <w:rFonts w:cs="Times New Roman"/>
        </w:rPr>
        <w:t>k</w:t>
      </w:r>
      <w:ins w:id="1870" w:author="Illanicz Barnabás" w:date="2018-11-19T14:30:00Z">
        <w:r w:rsidR="004974EC">
          <w:rPr>
            <w:rFonts w:cs="Times New Roman"/>
          </w:rPr>
          <w:t>a</w:t>
        </w:r>
      </w:ins>
      <w:r w:rsidR="00EB7B7F">
        <w:rPr>
          <w:rFonts w:cs="Times New Roman"/>
        </w:rPr>
        <w:t xml:space="preserve">lmazásunkat. </w:t>
      </w:r>
    </w:p>
    <w:p w14:paraId="0FD96D7B" w14:textId="77777777" w:rsidR="00B51D2C" w:rsidRDefault="00EB7B7F" w:rsidP="00B51D2C">
      <w:pPr>
        <w:keepNext/>
        <w:spacing w:after="120" w:line="360" w:lineRule="auto"/>
        <w:ind w:firstLine="720"/>
        <w:jc w:val="center"/>
        <w:rPr>
          <w:ins w:id="1871" w:author="Vihari Réka" w:date="2018-11-30T21:37:00Z"/>
        </w:rPr>
        <w:pPrChange w:id="1872" w:author="Vihari Réka" w:date="2018-11-30T21:42:00Z">
          <w:pPr>
            <w:spacing w:after="120" w:line="360" w:lineRule="auto"/>
            <w:ind w:firstLine="720"/>
            <w:jc w:val="both"/>
          </w:pPr>
        </w:pPrChange>
      </w:pPr>
      <w:r>
        <w:rPr>
          <w:rFonts w:cs="Times New Roman"/>
          <w:noProof/>
        </w:rPr>
        <w:lastRenderedPageBreak/>
        <w:drawing>
          <wp:inline distT="0" distB="0" distL="0" distR="0" wp14:anchorId="0CB8C229" wp14:editId="26FD5239">
            <wp:extent cx="5759450" cy="2650490"/>
            <wp:effectExtent l="0" t="0" r="6350" b="381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épernyőfotó 2018-11-14 - 21.51.4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2650490"/>
                    </a:xfrm>
                    <a:prstGeom prst="rect">
                      <a:avLst/>
                    </a:prstGeom>
                  </pic:spPr>
                </pic:pic>
              </a:graphicData>
            </a:graphic>
          </wp:inline>
        </w:drawing>
      </w:r>
    </w:p>
    <w:p w14:paraId="01D9AD1F" w14:textId="3FCFB16C" w:rsidR="00EB7B7F" w:rsidRPr="00B51D2C" w:rsidRDefault="00B51D2C" w:rsidP="00B51D2C">
      <w:pPr>
        <w:pStyle w:val="Kpalrs"/>
        <w:spacing w:before="120" w:after="240" w:line="360" w:lineRule="auto"/>
        <w:jc w:val="center"/>
        <w:rPr>
          <w:rFonts w:cs="Times New Roman"/>
          <w:b/>
          <w:bCs/>
          <w:i w:val="0"/>
          <w:iCs w:val="0"/>
          <w:color w:val="auto"/>
          <w:sz w:val="20"/>
          <w:szCs w:val="20"/>
          <w:rPrChange w:id="1873" w:author="Vihari Réka" w:date="2018-11-30T21:37:00Z">
            <w:rPr>
              <w:rFonts w:cs="Times New Roman"/>
            </w:rPr>
          </w:rPrChange>
        </w:rPr>
        <w:pPrChange w:id="1874" w:author="Vihari Réka" w:date="2018-11-30T21:37:00Z">
          <w:pPr>
            <w:spacing w:after="120" w:line="360" w:lineRule="auto"/>
            <w:ind w:firstLine="720"/>
            <w:jc w:val="both"/>
          </w:pPr>
        </w:pPrChange>
      </w:pPr>
      <w:ins w:id="1875"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876"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77" w:author="Vihari Réka" w:date="2018-11-30T21:45:00Z">
        <w:r>
          <w:rPr>
            <w:rFonts w:cs="Times New Roman"/>
            <w:b/>
            <w:bCs/>
            <w:i w:val="0"/>
            <w:iCs w:val="0"/>
            <w:noProof/>
            <w:color w:val="auto"/>
            <w:sz w:val="20"/>
            <w:szCs w:val="20"/>
          </w:rPr>
          <w:t>2</w:t>
        </w:r>
        <w:r>
          <w:rPr>
            <w:rFonts w:cs="Times New Roman"/>
            <w:b/>
            <w:bCs/>
            <w:i w:val="0"/>
            <w:iCs w:val="0"/>
            <w:color w:val="auto"/>
            <w:sz w:val="20"/>
            <w:szCs w:val="20"/>
          </w:rPr>
          <w:fldChar w:fldCharType="end"/>
        </w:r>
      </w:ins>
      <w:ins w:id="1878" w:author="Vihari Réka" w:date="2018-11-30T21:37:00Z">
        <w:r w:rsidRPr="00B51D2C">
          <w:rPr>
            <w:rFonts w:cs="Times New Roman"/>
            <w:b/>
            <w:bCs/>
            <w:i w:val="0"/>
            <w:iCs w:val="0"/>
            <w:color w:val="auto"/>
            <w:sz w:val="20"/>
            <w:szCs w:val="20"/>
            <w:rPrChange w:id="1879" w:author="Vihari Réka" w:date="2018-11-30T21:37:00Z">
              <w:rPr/>
            </w:rPrChange>
          </w:rPr>
          <w:t xml:space="preserve">. ábra </w:t>
        </w:r>
        <w:proofErr w:type="spellStart"/>
        <w:r w:rsidRPr="00B51D2C">
          <w:rPr>
            <w:rFonts w:cs="Times New Roman"/>
            <w:b/>
            <w:bCs/>
            <w:i w:val="0"/>
            <w:iCs w:val="0"/>
            <w:color w:val="auto"/>
            <w:sz w:val="20"/>
            <w:szCs w:val="20"/>
            <w:rPrChange w:id="1880" w:author="Vihari Réka" w:date="2018-11-30T21:37:00Z">
              <w:rPr/>
            </w:rPrChange>
          </w:rPr>
          <w:t>JHipster</w:t>
        </w:r>
        <w:proofErr w:type="spellEnd"/>
        <w:r w:rsidRPr="00B51D2C">
          <w:rPr>
            <w:rFonts w:cs="Times New Roman"/>
            <w:b/>
            <w:bCs/>
            <w:i w:val="0"/>
            <w:iCs w:val="0"/>
            <w:color w:val="auto"/>
            <w:sz w:val="20"/>
            <w:szCs w:val="20"/>
            <w:rPrChange w:id="1881" w:author="Vihari Réka" w:date="2018-11-30T21:37:00Z">
              <w:rPr/>
            </w:rPrChange>
          </w:rPr>
          <w:t xml:space="preserve"> szerver kezdőlap</w:t>
        </w:r>
      </w:ins>
    </w:p>
    <w:p w14:paraId="16D32ED1" w14:textId="0AD5D46D" w:rsidR="00EB7B7F" w:rsidRDefault="00EB7B7F" w:rsidP="005E2D27">
      <w:pPr>
        <w:spacing w:after="120" w:line="360" w:lineRule="auto"/>
        <w:ind w:firstLine="720"/>
        <w:jc w:val="both"/>
        <w:rPr>
          <w:rFonts w:cs="Times New Roman"/>
        </w:rPr>
      </w:pPr>
      <w:r>
        <w:rPr>
          <w:rFonts w:cs="Times New Roman"/>
        </w:rPr>
        <w:t xml:space="preserve">Bejelentkezni alapvetően az </w:t>
      </w:r>
      <w:proofErr w:type="spellStart"/>
      <w:r>
        <w:rPr>
          <w:rFonts w:cs="Times New Roman"/>
        </w:rPr>
        <w:t>admin-admin</w:t>
      </w:r>
      <w:proofErr w:type="spellEnd"/>
      <w:r>
        <w:rPr>
          <w:rFonts w:cs="Times New Roman"/>
        </w:rPr>
        <w:t xml:space="preserve"> vagy </w:t>
      </w:r>
      <w:proofErr w:type="spellStart"/>
      <w:r>
        <w:rPr>
          <w:rFonts w:cs="Times New Roman"/>
        </w:rPr>
        <w:t>user-user</w:t>
      </w:r>
      <w:proofErr w:type="spellEnd"/>
      <w:r>
        <w:rPr>
          <w:rFonts w:cs="Times New Roman"/>
        </w:rPr>
        <w:t xml:space="preserve"> párossal lehet, ezt publikus szerver esetén érdemes megváltoztatni. </w:t>
      </w:r>
      <w:proofErr w:type="spellStart"/>
      <w:r>
        <w:rPr>
          <w:rFonts w:cs="Times New Roman"/>
        </w:rPr>
        <w:t>Admin</w:t>
      </w:r>
      <w:proofErr w:type="spellEnd"/>
      <w:r>
        <w:rPr>
          <w:rFonts w:cs="Times New Roman"/>
        </w:rPr>
        <w:t xml:space="preserve"> jogosultsággal kezelhetjük a felhasználókat is,</w:t>
      </w:r>
      <w:ins w:id="1882" w:author="Illanicz Barnabás" w:date="2018-11-19T14:34:00Z">
        <w:r w:rsidR="002A20D7">
          <w:rPr>
            <w:rFonts w:cs="Times New Roman"/>
          </w:rPr>
          <w:t xml:space="preserve"> </w:t>
        </w:r>
      </w:ins>
      <w:proofErr w:type="spellStart"/>
      <w:r>
        <w:rPr>
          <w:rFonts w:cs="Times New Roman"/>
        </w:rPr>
        <w:t>User</w:t>
      </w:r>
      <w:proofErr w:type="spellEnd"/>
      <w:r>
        <w:rPr>
          <w:rFonts w:cs="Times New Roman"/>
        </w:rPr>
        <w:t xml:space="preserve">-ként viszont csak az entitásokat változtathatjuk. </w:t>
      </w:r>
    </w:p>
    <w:p w14:paraId="3EB7D661" w14:textId="77777777" w:rsidR="00EB7B7F" w:rsidRPr="00A613DE" w:rsidRDefault="00EB7B7F">
      <w:pPr>
        <w:spacing w:after="120" w:line="360" w:lineRule="auto"/>
        <w:ind w:firstLine="720"/>
        <w:jc w:val="both"/>
        <w:rPr>
          <w:rFonts w:cs="Times New Roman"/>
        </w:rPr>
        <w:pPrChange w:id="1883" w:author="Vihari Réka" w:date="2018-11-22T10:27:00Z">
          <w:pPr/>
        </w:pPrChange>
      </w:pPr>
      <w:commentRangeStart w:id="1884"/>
      <w:r w:rsidRPr="00A613DE">
        <w:rPr>
          <w:rFonts w:cs="Times New Roman"/>
        </w:rPr>
        <w:t>Az entitás</w:t>
      </w:r>
      <w:r w:rsidRPr="002052A4">
        <w:rPr>
          <w:rFonts w:cs="Times New Roman"/>
        </w:rPr>
        <w:t xml:space="preserve">ok felületén programozói tudás nélkül is könnyen szerkeszthetjük a már felvett entitásokat, de újakat is adhatunk hozzájuk. </w:t>
      </w:r>
      <w:r w:rsidR="006A2BF5" w:rsidRPr="002E3512">
        <w:rPr>
          <w:rFonts w:cs="Times New Roman"/>
        </w:rPr>
        <w:t xml:space="preserve">A képen a </w:t>
      </w:r>
      <w:proofErr w:type="spellStart"/>
      <w:r w:rsidR="006A2BF5" w:rsidRPr="002E3512">
        <w:rPr>
          <w:rFonts w:cs="Times New Roman"/>
        </w:rPr>
        <w:t>Geos</w:t>
      </w:r>
      <w:proofErr w:type="spellEnd"/>
      <w:r w:rsidR="006A2BF5" w:rsidRPr="002E3512">
        <w:rPr>
          <w:rFonts w:cs="Times New Roman"/>
        </w:rPr>
        <w:t xml:space="preserve"> entitáshoz tartozó adatokat láthatjuk, ezek az ID, </w:t>
      </w:r>
      <w:proofErr w:type="spellStart"/>
      <w:r w:rsidR="006A2BF5" w:rsidRPr="002E3512">
        <w:rPr>
          <w:rFonts w:cs="Times New Roman"/>
        </w:rPr>
        <w:t>Name</w:t>
      </w:r>
      <w:proofErr w:type="spellEnd"/>
      <w:r w:rsidR="006A2BF5" w:rsidRPr="002E3512">
        <w:rPr>
          <w:rFonts w:cs="Times New Roman"/>
        </w:rPr>
        <w:t xml:space="preserve"> (név), </w:t>
      </w:r>
      <w:proofErr w:type="spellStart"/>
      <w:r w:rsidR="006A2BF5" w:rsidRPr="002E3512">
        <w:rPr>
          <w:rFonts w:cs="Times New Roman"/>
        </w:rPr>
        <w:t>Longitude</w:t>
      </w:r>
      <w:proofErr w:type="spellEnd"/>
      <w:r w:rsidR="006A2BF5" w:rsidRPr="002E3512">
        <w:rPr>
          <w:rFonts w:cs="Times New Roman"/>
        </w:rPr>
        <w:t xml:space="preserve"> (hosszúság), </w:t>
      </w:r>
      <w:proofErr w:type="spellStart"/>
      <w:r w:rsidR="006A2BF5" w:rsidRPr="002E3512">
        <w:rPr>
          <w:rFonts w:cs="Times New Roman"/>
        </w:rPr>
        <w:t>Latitude</w:t>
      </w:r>
      <w:proofErr w:type="spellEnd"/>
      <w:r w:rsidR="006A2BF5" w:rsidRPr="002E3512">
        <w:rPr>
          <w:rFonts w:cs="Times New Roman"/>
        </w:rPr>
        <w:t xml:space="preserve"> (szélesség) és az esetlegesen hozzá tartozó </w:t>
      </w:r>
      <w:proofErr w:type="spellStart"/>
      <w:r w:rsidR="006A2BF5" w:rsidRPr="002E3512">
        <w:rPr>
          <w:rFonts w:cs="Times New Roman"/>
        </w:rPr>
        <w:t>User</w:t>
      </w:r>
      <w:proofErr w:type="spellEnd"/>
      <w:r w:rsidR="006A2BF5" w:rsidRPr="002E3512">
        <w:rPr>
          <w:rFonts w:cs="Times New Roman"/>
        </w:rPr>
        <w:t xml:space="preserve"> (felhasználó). </w:t>
      </w:r>
      <w:commentRangeEnd w:id="1884"/>
      <w:r w:rsidR="002A20D7" w:rsidRPr="00A613DE">
        <w:rPr>
          <w:rFonts w:cs="Times New Roman"/>
          <w:rPrChange w:id="1885" w:author="Vihari Réka" w:date="2018-11-22T10:27:00Z">
            <w:rPr>
              <w:rStyle w:val="Jegyzethivatkozs"/>
            </w:rPr>
          </w:rPrChange>
        </w:rPr>
        <w:commentReference w:id="1884"/>
      </w:r>
    </w:p>
    <w:p w14:paraId="2DA81889" w14:textId="77777777" w:rsidR="00EB7B7F" w:rsidRDefault="00EB7B7F" w:rsidP="005E2D27">
      <w:pPr>
        <w:spacing w:after="120" w:line="360" w:lineRule="auto"/>
        <w:ind w:firstLine="720"/>
        <w:jc w:val="both"/>
        <w:rPr>
          <w:rFonts w:cs="Times New Roman"/>
        </w:rPr>
      </w:pPr>
    </w:p>
    <w:p w14:paraId="07EDDCFF" w14:textId="77777777" w:rsidR="00B51D2C" w:rsidRDefault="00EB7B7F" w:rsidP="00B51D2C">
      <w:pPr>
        <w:keepNext/>
        <w:spacing w:after="120" w:line="360" w:lineRule="auto"/>
        <w:ind w:firstLine="720"/>
        <w:jc w:val="center"/>
        <w:rPr>
          <w:ins w:id="1886" w:author="Vihari Réka" w:date="2018-11-30T21:37:00Z"/>
        </w:rPr>
        <w:pPrChange w:id="1887" w:author="Vihari Réka" w:date="2018-11-30T21:42:00Z">
          <w:pPr>
            <w:spacing w:after="120" w:line="360" w:lineRule="auto"/>
            <w:ind w:firstLine="720"/>
            <w:jc w:val="both"/>
          </w:pPr>
        </w:pPrChange>
      </w:pPr>
      <w:r>
        <w:rPr>
          <w:rFonts w:cs="Times New Roman"/>
          <w:noProof/>
        </w:rPr>
        <w:drawing>
          <wp:inline distT="0" distB="0" distL="0" distR="0" wp14:anchorId="5F481871" wp14:editId="6BDE88AE">
            <wp:extent cx="5759450" cy="1923415"/>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épernyőfotó 2018-11-14 - 21.54.4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1923415"/>
                    </a:xfrm>
                    <a:prstGeom prst="rect">
                      <a:avLst/>
                    </a:prstGeom>
                  </pic:spPr>
                </pic:pic>
              </a:graphicData>
            </a:graphic>
          </wp:inline>
        </w:drawing>
      </w:r>
    </w:p>
    <w:p w14:paraId="24C21CAF" w14:textId="62ED6E69" w:rsidR="00EB7B7F" w:rsidRPr="00B51D2C" w:rsidRDefault="00B51D2C" w:rsidP="00B51D2C">
      <w:pPr>
        <w:pStyle w:val="Kpalrs"/>
        <w:spacing w:before="120" w:after="240" w:line="360" w:lineRule="auto"/>
        <w:jc w:val="center"/>
        <w:rPr>
          <w:rFonts w:cs="Times New Roman"/>
          <w:b/>
          <w:bCs/>
          <w:i w:val="0"/>
          <w:iCs w:val="0"/>
          <w:color w:val="auto"/>
          <w:sz w:val="20"/>
          <w:szCs w:val="20"/>
          <w:rPrChange w:id="1888" w:author="Vihari Réka" w:date="2018-11-30T21:38:00Z">
            <w:rPr>
              <w:rFonts w:cs="Times New Roman"/>
            </w:rPr>
          </w:rPrChange>
        </w:rPr>
        <w:pPrChange w:id="1889" w:author="Vihari Réka" w:date="2018-11-30T21:38:00Z">
          <w:pPr>
            <w:spacing w:after="120" w:line="360" w:lineRule="auto"/>
            <w:ind w:firstLine="720"/>
            <w:jc w:val="both"/>
          </w:pPr>
        </w:pPrChange>
      </w:pPr>
      <w:ins w:id="1890"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891"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92" w:author="Vihari Réka" w:date="2018-11-30T21:45:00Z">
        <w:r>
          <w:rPr>
            <w:rFonts w:cs="Times New Roman"/>
            <w:b/>
            <w:bCs/>
            <w:i w:val="0"/>
            <w:iCs w:val="0"/>
            <w:noProof/>
            <w:color w:val="auto"/>
            <w:sz w:val="20"/>
            <w:szCs w:val="20"/>
          </w:rPr>
          <w:t>3</w:t>
        </w:r>
        <w:r>
          <w:rPr>
            <w:rFonts w:cs="Times New Roman"/>
            <w:b/>
            <w:bCs/>
            <w:i w:val="0"/>
            <w:iCs w:val="0"/>
            <w:color w:val="auto"/>
            <w:sz w:val="20"/>
            <w:szCs w:val="20"/>
          </w:rPr>
          <w:fldChar w:fldCharType="end"/>
        </w:r>
      </w:ins>
      <w:ins w:id="1893" w:author="Vihari Réka" w:date="2018-11-30T21:37:00Z">
        <w:r w:rsidRPr="00B51D2C">
          <w:rPr>
            <w:rFonts w:cs="Times New Roman"/>
            <w:b/>
            <w:bCs/>
            <w:i w:val="0"/>
            <w:iCs w:val="0"/>
            <w:color w:val="auto"/>
            <w:sz w:val="20"/>
            <w:szCs w:val="20"/>
            <w:rPrChange w:id="1894" w:author="Vihari Réka" w:date="2018-11-30T21:38:00Z">
              <w:rPr/>
            </w:rPrChange>
          </w:rPr>
          <w:t xml:space="preserve">. ábra </w:t>
        </w:r>
        <w:proofErr w:type="spellStart"/>
        <w:r w:rsidRPr="00B51D2C">
          <w:rPr>
            <w:rFonts w:cs="Times New Roman"/>
            <w:b/>
            <w:bCs/>
            <w:i w:val="0"/>
            <w:iCs w:val="0"/>
            <w:color w:val="auto"/>
            <w:sz w:val="20"/>
            <w:szCs w:val="20"/>
            <w:rPrChange w:id="1895" w:author="Vihari Réka" w:date="2018-11-30T21:38:00Z">
              <w:rPr/>
            </w:rPrChange>
          </w:rPr>
          <w:t>JHipster</w:t>
        </w:r>
        <w:proofErr w:type="spellEnd"/>
        <w:r w:rsidRPr="00B51D2C">
          <w:rPr>
            <w:rFonts w:cs="Times New Roman"/>
            <w:b/>
            <w:bCs/>
            <w:i w:val="0"/>
            <w:iCs w:val="0"/>
            <w:color w:val="auto"/>
            <w:sz w:val="20"/>
            <w:szCs w:val="20"/>
            <w:rPrChange w:id="1896" w:author="Vihari Réka" w:date="2018-11-30T21:38:00Z">
              <w:rPr/>
            </w:rPrChange>
          </w:rPr>
          <w:t xml:space="preserve"> Geo entitás példányai</w:t>
        </w:r>
      </w:ins>
    </w:p>
    <w:p w14:paraId="72137721" w14:textId="77777777" w:rsidR="00B51D2C" w:rsidRDefault="00EB7B7F" w:rsidP="00B51D2C">
      <w:pPr>
        <w:keepNext/>
        <w:spacing w:after="120" w:line="360" w:lineRule="auto"/>
        <w:ind w:firstLine="720"/>
        <w:jc w:val="center"/>
        <w:rPr>
          <w:ins w:id="1897" w:author="Vihari Réka" w:date="2018-11-30T21:38:00Z"/>
        </w:rPr>
        <w:pPrChange w:id="1898" w:author="Vihari Réka" w:date="2018-11-30T21:42:00Z">
          <w:pPr>
            <w:spacing w:after="120" w:line="360" w:lineRule="auto"/>
            <w:ind w:firstLine="720"/>
            <w:jc w:val="both"/>
          </w:pPr>
        </w:pPrChange>
      </w:pPr>
      <w:r>
        <w:rPr>
          <w:rFonts w:cs="Times New Roman"/>
          <w:noProof/>
        </w:rPr>
        <w:lastRenderedPageBreak/>
        <w:drawing>
          <wp:inline distT="0" distB="0" distL="0" distR="0" wp14:anchorId="532E6F0D" wp14:editId="376718AB">
            <wp:extent cx="5759450" cy="2868930"/>
            <wp:effectExtent l="0" t="0" r="6350" b="127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épernyőfotó 2018-11-14 - 21.54.0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868930"/>
                    </a:xfrm>
                    <a:prstGeom prst="rect">
                      <a:avLst/>
                    </a:prstGeom>
                  </pic:spPr>
                </pic:pic>
              </a:graphicData>
            </a:graphic>
          </wp:inline>
        </w:drawing>
      </w:r>
    </w:p>
    <w:p w14:paraId="45D3220B" w14:textId="796AC1BA" w:rsidR="00EB7B7F" w:rsidRPr="00B51D2C" w:rsidRDefault="00B51D2C" w:rsidP="00B51D2C">
      <w:pPr>
        <w:pStyle w:val="Kpalrs"/>
        <w:spacing w:before="120" w:after="240" w:line="360" w:lineRule="auto"/>
        <w:jc w:val="center"/>
        <w:rPr>
          <w:rFonts w:cs="Times New Roman"/>
          <w:b/>
          <w:bCs/>
          <w:i w:val="0"/>
          <w:iCs w:val="0"/>
          <w:color w:val="auto"/>
          <w:sz w:val="20"/>
          <w:szCs w:val="20"/>
          <w:rPrChange w:id="1899" w:author="Vihari Réka" w:date="2018-11-30T21:38:00Z">
            <w:rPr>
              <w:rFonts w:cs="Times New Roman"/>
            </w:rPr>
          </w:rPrChange>
        </w:rPr>
        <w:pPrChange w:id="1900" w:author="Vihari Réka" w:date="2018-11-30T21:38:00Z">
          <w:pPr>
            <w:spacing w:after="120" w:line="360" w:lineRule="auto"/>
            <w:ind w:firstLine="720"/>
            <w:jc w:val="both"/>
          </w:pPr>
        </w:pPrChange>
      </w:pPr>
      <w:ins w:id="1901"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902"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903" w:author="Vihari Réka" w:date="2018-11-30T21:45:00Z">
        <w:r>
          <w:rPr>
            <w:rFonts w:cs="Times New Roman"/>
            <w:b/>
            <w:bCs/>
            <w:i w:val="0"/>
            <w:iCs w:val="0"/>
            <w:noProof/>
            <w:color w:val="auto"/>
            <w:sz w:val="20"/>
            <w:szCs w:val="20"/>
          </w:rPr>
          <w:t>4</w:t>
        </w:r>
        <w:r>
          <w:rPr>
            <w:rFonts w:cs="Times New Roman"/>
            <w:b/>
            <w:bCs/>
            <w:i w:val="0"/>
            <w:iCs w:val="0"/>
            <w:color w:val="auto"/>
            <w:sz w:val="20"/>
            <w:szCs w:val="20"/>
          </w:rPr>
          <w:fldChar w:fldCharType="end"/>
        </w:r>
      </w:ins>
      <w:ins w:id="1904" w:author="Vihari Réka" w:date="2018-11-30T21:38:00Z">
        <w:r w:rsidRPr="00B51D2C">
          <w:rPr>
            <w:rFonts w:cs="Times New Roman"/>
            <w:b/>
            <w:bCs/>
            <w:i w:val="0"/>
            <w:iCs w:val="0"/>
            <w:color w:val="auto"/>
            <w:sz w:val="20"/>
            <w:szCs w:val="20"/>
            <w:rPrChange w:id="1905" w:author="Vihari Réka" w:date="2018-11-30T21:38:00Z">
              <w:rPr/>
            </w:rPrChange>
          </w:rPr>
          <w:t xml:space="preserve">. ábra </w:t>
        </w:r>
        <w:proofErr w:type="spellStart"/>
        <w:r w:rsidRPr="00B51D2C">
          <w:rPr>
            <w:rFonts w:cs="Times New Roman"/>
            <w:b/>
            <w:bCs/>
            <w:i w:val="0"/>
            <w:iCs w:val="0"/>
            <w:color w:val="auto"/>
            <w:sz w:val="20"/>
            <w:szCs w:val="20"/>
            <w:rPrChange w:id="1906" w:author="Vihari Réka" w:date="2018-11-30T21:38:00Z">
              <w:rPr/>
            </w:rPrChange>
          </w:rPr>
          <w:t>JHipster</w:t>
        </w:r>
        <w:proofErr w:type="spellEnd"/>
        <w:r w:rsidRPr="00B51D2C">
          <w:rPr>
            <w:rFonts w:cs="Times New Roman"/>
            <w:b/>
            <w:bCs/>
            <w:i w:val="0"/>
            <w:iCs w:val="0"/>
            <w:color w:val="auto"/>
            <w:sz w:val="20"/>
            <w:szCs w:val="20"/>
            <w:rPrChange w:id="1907" w:author="Vihari Réka" w:date="2018-11-30T21:38:00Z">
              <w:rPr/>
            </w:rPrChange>
          </w:rPr>
          <w:t xml:space="preserve"> Geo entitás létrehozása</w:t>
        </w:r>
      </w:ins>
    </w:p>
    <w:p w14:paraId="4FCDC9E0" w14:textId="77777777" w:rsidR="00EB7B7F" w:rsidRDefault="00EB7B7F" w:rsidP="005E2D27">
      <w:pPr>
        <w:spacing w:after="120" w:line="360" w:lineRule="auto"/>
        <w:ind w:firstLine="720"/>
        <w:jc w:val="both"/>
        <w:rPr>
          <w:rFonts w:cs="Times New Roman"/>
        </w:rPr>
      </w:pPr>
      <w:r>
        <w:rPr>
          <w:rFonts w:cs="Times New Roman"/>
        </w:rPr>
        <w:t xml:space="preserve">Az </w:t>
      </w:r>
      <w:proofErr w:type="spellStart"/>
      <w:r>
        <w:rPr>
          <w:rFonts w:cs="Times New Roman"/>
        </w:rPr>
        <w:t>Administration</w:t>
      </w:r>
      <w:proofErr w:type="spellEnd"/>
      <w:r>
        <w:rPr>
          <w:rFonts w:cs="Times New Roman"/>
        </w:rPr>
        <w:t xml:space="preserve"> menü lenyitásával több opció közül választhatunk. </w:t>
      </w:r>
    </w:p>
    <w:p w14:paraId="24C673F6" w14:textId="77777777" w:rsidR="00EB7B7F" w:rsidRDefault="00EB7B7F" w:rsidP="005E2D27">
      <w:pPr>
        <w:spacing w:after="120" w:line="360" w:lineRule="auto"/>
        <w:ind w:firstLine="720"/>
        <w:jc w:val="both"/>
        <w:rPr>
          <w:rFonts w:cs="Times New Roman"/>
        </w:rPr>
      </w:pPr>
      <w:r>
        <w:rPr>
          <w:rFonts w:cs="Times New Roman"/>
        </w:rPr>
        <w:t xml:space="preserve">Lehetőségünk van a </w:t>
      </w:r>
      <w:proofErr w:type="spellStart"/>
      <w:r>
        <w:rPr>
          <w:rFonts w:cs="Times New Roman"/>
        </w:rPr>
        <w:t>User-ek</w:t>
      </w:r>
      <w:proofErr w:type="spellEnd"/>
      <w:r>
        <w:rPr>
          <w:rFonts w:cs="Times New Roman"/>
        </w:rPr>
        <w:t xml:space="preserve"> kezelésére, melynél beállíthatjuk adataikat vagy akár jogosultságaikat. Itt tudjuk aktiválni az applikáció által beregisztrált felhasználókat. Aki nincs aktiválva, az nem tud bejelentkezni. </w:t>
      </w:r>
      <w:r w:rsidR="00B04F65">
        <w:rPr>
          <w:rFonts w:cs="Times New Roman"/>
        </w:rPr>
        <w:t>Akár itt is tudunk új felhasználókat beregisztrálni a ,,</w:t>
      </w:r>
      <w:proofErr w:type="spellStart"/>
      <w:r w:rsidR="00B04F65">
        <w:rPr>
          <w:rFonts w:cs="Times New Roman"/>
        </w:rPr>
        <w:t>Create</w:t>
      </w:r>
      <w:proofErr w:type="spellEnd"/>
      <w:r w:rsidR="00B04F65">
        <w:rPr>
          <w:rFonts w:cs="Times New Roman"/>
        </w:rPr>
        <w:t xml:space="preserve"> a </w:t>
      </w:r>
      <w:proofErr w:type="spellStart"/>
      <w:r w:rsidR="00B04F65">
        <w:rPr>
          <w:rFonts w:cs="Times New Roman"/>
        </w:rPr>
        <w:t>new</w:t>
      </w:r>
      <w:proofErr w:type="spellEnd"/>
      <w:r w:rsidR="00B04F65">
        <w:rPr>
          <w:rFonts w:cs="Times New Roman"/>
        </w:rPr>
        <w:t xml:space="preserve"> </w:t>
      </w:r>
      <w:proofErr w:type="spellStart"/>
      <w:r w:rsidR="00B04F65">
        <w:rPr>
          <w:rFonts w:cs="Times New Roman"/>
        </w:rPr>
        <w:t>user</w:t>
      </w:r>
      <w:proofErr w:type="spellEnd"/>
      <w:r w:rsidR="00B04F65">
        <w:rPr>
          <w:rFonts w:cs="Times New Roman"/>
        </w:rPr>
        <w:t>” gomb megnyomásával egy hasonló felületre kerülünk, mint az entitások hozzáadásánál.</w:t>
      </w:r>
    </w:p>
    <w:p w14:paraId="2E9FDBC9" w14:textId="77777777" w:rsidR="00B51D2C" w:rsidRDefault="00EB7B7F" w:rsidP="00B51D2C">
      <w:pPr>
        <w:keepNext/>
        <w:spacing w:after="120" w:line="360" w:lineRule="auto"/>
        <w:ind w:firstLine="720"/>
        <w:jc w:val="center"/>
        <w:rPr>
          <w:ins w:id="1908" w:author="Vihari Réka" w:date="2018-11-30T21:39:00Z"/>
        </w:rPr>
        <w:pPrChange w:id="1909" w:author="Vihari Réka" w:date="2018-11-30T21:42:00Z">
          <w:pPr>
            <w:spacing w:after="120" w:line="360" w:lineRule="auto"/>
            <w:ind w:firstLine="720"/>
            <w:jc w:val="both"/>
          </w:pPr>
        </w:pPrChange>
      </w:pPr>
      <w:r>
        <w:rPr>
          <w:rFonts w:cs="Times New Roman"/>
          <w:noProof/>
        </w:rPr>
        <w:drawing>
          <wp:inline distT="0" distB="0" distL="0" distR="0" wp14:anchorId="092A34E3" wp14:editId="333B96FF">
            <wp:extent cx="5759450" cy="2683510"/>
            <wp:effectExtent l="0" t="0" r="635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épernyőfotó 2018-11-14 - 21.59.3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683510"/>
                    </a:xfrm>
                    <a:prstGeom prst="rect">
                      <a:avLst/>
                    </a:prstGeom>
                  </pic:spPr>
                </pic:pic>
              </a:graphicData>
            </a:graphic>
          </wp:inline>
        </w:drawing>
      </w:r>
    </w:p>
    <w:p w14:paraId="6C5B792F" w14:textId="74902B9E" w:rsidR="00EB7B7F" w:rsidRPr="00B51D2C" w:rsidRDefault="00B51D2C" w:rsidP="00B51D2C">
      <w:pPr>
        <w:pStyle w:val="Kpalrs"/>
        <w:spacing w:before="120" w:after="240" w:line="360" w:lineRule="auto"/>
        <w:jc w:val="center"/>
        <w:rPr>
          <w:rFonts w:cs="Times New Roman"/>
          <w:b/>
          <w:bCs/>
          <w:i w:val="0"/>
          <w:iCs w:val="0"/>
          <w:color w:val="auto"/>
          <w:sz w:val="20"/>
          <w:szCs w:val="20"/>
          <w:rPrChange w:id="1910" w:author="Vihari Réka" w:date="2018-11-30T21:39:00Z">
            <w:rPr>
              <w:rFonts w:cs="Times New Roman"/>
            </w:rPr>
          </w:rPrChange>
        </w:rPr>
        <w:pPrChange w:id="1911" w:author="Vihari Réka" w:date="2018-11-30T21:39:00Z">
          <w:pPr>
            <w:spacing w:after="120" w:line="360" w:lineRule="auto"/>
            <w:ind w:firstLine="720"/>
            <w:jc w:val="both"/>
          </w:pPr>
        </w:pPrChange>
      </w:pPr>
      <w:ins w:id="1912"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913"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914" w:author="Vihari Réka" w:date="2018-11-30T21:45:00Z">
        <w:r>
          <w:rPr>
            <w:rFonts w:cs="Times New Roman"/>
            <w:b/>
            <w:bCs/>
            <w:i w:val="0"/>
            <w:iCs w:val="0"/>
            <w:noProof/>
            <w:color w:val="auto"/>
            <w:sz w:val="20"/>
            <w:szCs w:val="20"/>
          </w:rPr>
          <w:t>5</w:t>
        </w:r>
        <w:r>
          <w:rPr>
            <w:rFonts w:cs="Times New Roman"/>
            <w:b/>
            <w:bCs/>
            <w:i w:val="0"/>
            <w:iCs w:val="0"/>
            <w:color w:val="auto"/>
            <w:sz w:val="20"/>
            <w:szCs w:val="20"/>
          </w:rPr>
          <w:fldChar w:fldCharType="end"/>
        </w:r>
      </w:ins>
      <w:ins w:id="1915" w:author="Vihari Réka" w:date="2018-11-30T21:39:00Z">
        <w:r w:rsidRPr="00B51D2C">
          <w:rPr>
            <w:rFonts w:cs="Times New Roman"/>
            <w:b/>
            <w:bCs/>
            <w:i w:val="0"/>
            <w:iCs w:val="0"/>
            <w:color w:val="auto"/>
            <w:sz w:val="20"/>
            <w:szCs w:val="20"/>
            <w:rPrChange w:id="1916" w:author="Vihari Réka" w:date="2018-11-30T21:39:00Z">
              <w:rPr/>
            </w:rPrChange>
          </w:rPr>
          <w:t xml:space="preserve">. ábra </w:t>
        </w:r>
        <w:proofErr w:type="spellStart"/>
        <w:r w:rsidRPr="00B51D2C">
          <w:rPr>
            <w:rFonts w:cs="Times New Roman"/>
            <w:b/>
            <w:bCs/>
            <w:i w:val="0"/>
            <w:iCs w:val="0"/>
            <w:color w:val="auto"/>
            <w:sz w:val="20"/>
            <w:szCs w:val="20"/>
            <w:rPrChange w:id="1917" w:author="Vihari Réka" w:date="2018-11-30T21:39:00Z">
              <w:rPr/>
            </w:rPrChange>
          </w:rPr>
          <w:t>JHipster</w:t>
        </w:r>
        <w:proofErr w:type="spellEnd"/>
        <w:r w:rsidRPr="00B51D2C">
          <w:rPr>
            <w:rFonts w:cs="Times New Roman"/>
            <w:b/>
            <w:bCs/>
            <w:i w:val="0"/>
            <w:iCs w:val="0"/>
            <w:color w:val="auto"/>
            <w:sz w:val="20"/>
            <w:szCs w:val="20"/>
            <w:rPrChange w:id="1918" w:author="Vihari Réka" w:date="2018-11-30T21:39:00Z">
              <w:rPr/>
            </w:rPrChange>
          </w:rPr>
          <w:t xml:space="preserve"> </w:t>
        </w:r>
        <w:proofErr w:type="spellStart"/>
        <w:r w:rsidRPr="00B51D2C">
          <w:rPr>
            <w:rFonts w:cs="Times New Roman"/>
            <w:b/>
            <w:bCs/>
            <w:i w:val="0"/>
            <w:iCs w:val="0"/>
            <w:color w:val="auto"/>
            <w:sz w:val="20"/>
            <w:szCs w:val="20"/>
            <w:rPrChange w:id="1919" w:author="Vihari Réka" w:date="2018-11-30T21:39:00Z">
              <w:rPr/>
            </w:rPrChange>
          </w:rPr>
          <w:t>User</w:t>
        </w:r>
        <w:proofErr w:type="spellEnd"/>
        <w:r w:rsidRPr="00B51D2C">
          <w:rPr>
            <w:rFonts w:cs="Times New Roman"/>
            <w:b/>
            <w:bCs/>
            <w:i w:val="0"/>
            <w:iCs w:val="0"/>
            <w:color w:val="auto"/>
            <w:sz w:val="20"/>
            <w:szCs w:val="20"/>
            <w:rPrChange w:id="1920" w:author="Vihari Réka" w:date="2018-11-30T21:39:00Z">
              <w:rPr/>
            </w:rPrChange>
          </w:rPr>
          <w:t xml:space="preserve"> entitás felhasználói</w:t>
        </w:r>
      </w:ins>
    </w:p>
    <w:p w14:paraId="0C44F198" w14:textId="77777777" w:rsidR="00B04F65" w:rsidRDefault="00B04F65" w:rsidP="005E2D27">
      <w:pPr>
        <w:spacing w:after="120" w:line="360" w:lineRule="auto"/>
        <w:ind w:firstLine="720"/>
        <w:jc w:val="both"/>
        <w:rPr>
          <w:rFonts w:cs="Times New Roman"/>
        </w:rPr>
      </w:pPr>
    </w:p>
    <w:p w14:paraId="4BF50EE3" w14:textId="77777777" w:rsidR="00B04F65" w:rsidRDefault="00B04F65" w:rsidP="005E2D27">
      <w:pPr>
        <w:spacing w:after="120" w:line="360" w:lineRule="auto"/>
        <w:ind w:firstLine="720"/>
        <w:jc w:val="both"/>
        <w:rPr>
          <w:rFonts w:cs="Times New Roman"/>
        </w:rPr>
      </w:pPr>
      <w:r>
        <w:rPr>
          <w:rFonts w:cs="Times New Roman"/>
        </w:rPr>
        <w:lastRenderedPageBreak/>
        <w:t xml:space="preserve">A </w:t>
      </w:r>
      <w:proofErr w:type="spellStart"/>
      <w:r>
        <w:rPr>
          <w:rFonts w:cs="Times New Roman"/>
        </w:rPr>
        <w:t>Metrics</w:t>
      </w:r>
      <w:proofErr w:type="spellEnd"/>
      <w:r>
        <w:rPr>
          <w:rFonts w:cs="Times New Roman"/>
        </w:rPr>
        <w:t xml:space="preserve"> fülön láthatjuk alkalmazásunk memória használatát, a HTTP kéréseket és egyéb statisztikákat. </w:t>
      </w:r>
    </w:p>
    <w:p w14:paraId="6C2D5B55" w14:textId="77777777" w:rsidR="00B51D2C" w:rsidRDefault="00B04F65" w:rsidP="00B51D2C">
      <w:pPr>
        <w:keepNext/>
        <w:spacing w:after="120" w:line="360" w:lineRule="auto"/>
        <w:ind w:firstLine="720"/>
        <w:jc w:val="center"/>
        <w:rPr>
          <w:ins w:id="1921" w:author="Vihari Réka" w:date="2018-11-30T21:39:00Z"/>
        </w:rPr>
        <w:pPrChange w:id="1922" w:author="Vihari Réka" w:date="2018-11-30T21:42:00Z">
          <w:pPr>
            <w:spacing w:after="120" w:line="360" w:lineRule="auto"/>
            <w:ind w:firstLine="720"/>
            <w:jc w:val="both"/>
          </w:pPr>
        </w:pPrChange>
      </w:pPr>
      <w:r>
        <w:rPr>
          <w:rFonts w:cs="Times New Roman"/>
          <w:noProof/>
        </w:rPr>
        <w:drawing>
          <wp:inline distT="0" distB="0" distL="0" distR="0" wp14:anchorId="101C86C3" wp14:editId="316A9D50">
            <wp:extent cx="5759450" cy="3221990"/>
            <wp:effectExtent l="0" t="0" r="6350" b="381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pernyőfotó 2018-11-14 - 22.08.4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221990"/>
                    </a:xfrm>
                    <a:prstGeom prst="rect">
                      <a:avLst/>
                    </a:prstGeom>
                  </pic:spPr>
                </pic:pic>
              </a:graphicData>
            </a:graphic>
          </wp:inline>
        </w:drawing>
      </w:r>
    </w:p>
    <w:p w14:paraId="1348FCEC" w14:textId="004C18BB" w:rsidR="00B04F65" w:rsidRPr="00B51D2C" w:rsidRDefault="00B51D2C" w:rsidP="00B51D2C">
      <w:pPr>
        <w:pStyle w:val="Kpalrs"/>
        <w:spacing w:before="120" w:after="240" w:line="360" w:lineRule="auto"/>
        <w:jc w:val="center"/>
        <w:rPr>
          <w:rFonts w:cs="Times New Roman"/>
          <w:b/>
          <w:bCs/>
          <w:i w:val="0"/>
          <w:iCs w:val="0"/>
          <w:color w:val="auto"/>
          <w:sz w:val="20"/>
          <w:szCs w:val="20"/>
          <w:rPrChange w:id="1923" w:author="Vihari Réka" w:date="2018-11-30T21:39:00Z">
            <w:rPr>
              <w:rFonts w:cs="Times New Roman"/>
            </w:rPr>
          </w:rPrChange>
        </w:rPr>
        <w:pPrChange w:id="1924" w:author="Vihari Réka" w:date="2018-11-30T21:39:00Z">
          <w:pPr>
            <w:spacing w:after="120" w:line="360" w:lineRule="auto"/>
            <w:ind w:firstLine="720"/>
            <w:jc w:val="both"/>
          </w:pPr>
        </w:pPrChange>
      </w:pPr>
      <w:ins w:id="1925"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926"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927" w:author="Vihari Réka" w:date="2018-11-30T21:45:00Z">
        <w:r>
          <w:rPr>
            <w:rFonts w:cs="Times New Roman"/>
            <w:b/>
            <w:bCs/>
            <w:i w:val="0"/>
            <w:iCs w:val="0"/>
            <w:noProof/>
            <w:color w:val="auto"/>
            <w:sz w:val="20"/>
            <w:szCs w:val="20"/>
          </w:rPr>
          <w:t>6</w:t>
        </w:r>
        <w:r>
          <w:rPr>
            <w:rFonts w:cs="Times New Roman"/>
            <w:b/>
            <w:bCs/>
            <w:i w:val="0"/>
            <w:iCs w:val="0"/>
            <w:color w:val="auto"/>
            <w:sz w:val="20"/>
            <w:szCs w:val="20"/>
          </w:rPr>
          <w:fldChar w:fldCharType="end"/>
        </w:r>
      </w:ins>
      <w:ins w:id="1928" w:author="Vihari Réka" w:date="2018-11-30T21:39:00Z">
        <w:r w:rsidRPr="00B51D2C">
          <w:rPr>
            <w:rFonts w:cs="Times New Roman"/>
            <w:b/>
            <w:bCs/>
            <w:i w:val="0"/>
            <w:iCs w:val="0"/>
            <w:color w:val="auto"/>
            <w:sz w:val="20"/>
            <w:szCs w:val="20"/>
            <w:rPrChange w:id="1929" w:author="Vihari Réka" w:date="2018-11-30T21:39:00Z">
              <w:rPr/>
            </w:rPrChange>
          </w:rPr>
          <w:t xml:space="preserve">. ábra </w:t>
        </w:r>
        <w:proofErr w:type="spellStart"/>
        <w:r w:rsidRPr="00B51D2C">
          <w:rPr>
            <w:rFonts w:cs="Times New Roman"/>
            <w:b/>
            <w:bCs/>
            <w:i w:val="0"/>
            <w:iCs w:val="0"/>
            <w:color w:val="auto"/>
            <w:sz w:val="20"/>
            <w:szCs w:val="20"/>
            <w:rPrChange w:id="1930" w:author="Vihari Réka" w:date="2018-11-30T21:39:00Z">
              <w:rPr/>
            </w:rPrChange>
          </w:rPr>
          <w:t>JHipster</w:t>
        </w:r>
        <w:proofErr w:type="spellEnd"/>
        <w:r w:rsidRPr="00B51D2C">
          <w:rPr>
            <w:rFonts w:cs="Times New Roman"/>
            <w:b/>
            <w:bCs/>
            <w:i w:val="0"/>
            <w:iCs w:val="0"/>
            <w:color w:val="auto"/>
            <w:sz w:val="20"/>
            <w:szCs w:val="20"/>
            <w:rPrChange w:id="1931" w:author="Vihari Réka" w:date="2018-11-30T21:39:00Z">
              <w:rPr/>
            </w:rPrChange>
          </w:rPr>
          <w:t xml:space="preserve"> szerverhez kapcsolódó mérések</w:t>
        </w:r>
      </w:ins>
    </w:p>
    <w:p w14:paraId="721BB722" w14:textId="77777777" w:rsidR="00B04F65" w:rsidRDefault="00B04F65" w:rsidP="005E2D27">
      <w:pPr>
        <w:spacing w:after="120" w:line="360" w:lineRule="auto"/>
        <w:ind w:firstLine="720"/>
        <w:jc w:val="both"/>
        <w:rPr>
          <w:rFonts w:cs="Times New Roman"/>
        </w:rPr>
      </w:pPr>
    </w:p>
    <w:p w14:paraId="2C4D858B" w14:textId="77777777" w:rsidR="00B04F65" w:rsidRDefault="00B04F65" w:rsidP="005E2D27">
      <w:pPr>
        <w:spacing w:after="120" w:line="360" w:lineRule="auto"/>
        <w:ind w:firstLine="720"/>
        <w:jc w:val="both"/>
        <w:rPr>
          <w:rFonts w:cs="Times New Roman"/>
        </w:rPr>
      </w:pPr>
      <w:r>
        <w:rPr>
          <w:rFonts w:cs="Times New Roman"/>
        </w:rPr>
        <w:t>Fontosabb kiválasztható fül még az API, ahol a szerverrel történő kommunikációhoz szük</w:t>
      </w:r>
      <w:r w:rsidR="0062260C">
        <w:rPr>
          <w:rFonts w:cs="Times New Roman"/>
        </w:rPr>
        <w:t>sé</w:t>
      </w:r>
      <w:r>
        <w:rPr>
          <w:rFonts w:cs="Times New Roman"/>
        </w:rPr>
        <w:t xml:space="preserve">ges végpontokat találhatjuk. Illetve, lehetőségünk van egyes </w:t>
      </w:r>
      <w:r w:rsidR="0062260C">
        <w:rPr>
          <w:rFonts w:cs="Times New Roman"/>
        </w:rPr>
        <w:t xml:space="preserve">bemenetekre tesztelni is a szerver válaszát. Láthatjuk, hogy az egyes kéréseknél milyen paramétereket kell felküldenünk a szervernek, hogy a várt kimenetet kapjuk. Továbbá, az egyes adatlekérésekhez szükséges információkat is itt találjuk meg. </w:t>
      </w:r>
    </w:p>
    <w:p w14:paraId="0C71FD6A" w14:textId="77777777" w:rsidR="00B51D2C" w:rsidRDefault="0062260C" w:rsidP="00B51D2C">
      <w:pPr>
        <w:keepNext/>
        <w:spacing w:after="120" w:line="360" w:lineRule="auto"/>
        <w:ind w:firstLine="720"/>
        <w:jc w:val="center"/>
        <w:rPr>
          <w:ins w:id="1932" w:author="Vihari Réka" w:date="2018-11-30T21:40:00Z"/>
        </w:rPr>
        <w:pPrChange w:id="1933" w:author="Vihari Réka" w:date="2018-11-30T21:42:00Z">
          <w:pPr>
            <w:spacing w:after="120" w:line="360" w:lineRule="auto"/>
            <w:ind w:firstLine="720"/>
            <w:jc w:val="both"/>
          </w:pPr>
        </w:pPrChange>
      </w:pPr>
      <w:r>
        <w:rPr>
          <w:rFonts w:cs="Times New Roman"/>
          <w:noProof/>
        </w:rPr>
        <w:lastRenderedPageBreak/>
        <w:drawing>
          <wp:inline distT="0" distB="0" distL="0" distR="0" wp14:anchorId="6221E1EC" wp14:editId="48E50F19">
            <wp:extent cx="5759450" cy="3385185"/>
            <wp:effectExtent l="0" t="0" r="6350" b="571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pernyőfotó 2018-11-14 - 22.10.2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3385185"/>
                    </a:xfrm>
                    <a:prstGeom prst="rect">
                      <a:avLst/>
                    </a:prstGeom>
                  </pic:spPr>
                </pic:pic>
              </a:graphicData>
            </a:graphic>
          </wp:inline>
        </w:drawing>
      </w:r>
    </w:p>
    <w:p w14:paraId="3508F871" w14:textId="1E69B9D1" w:rsidR="0062260C" w:rsidRPr="00B51D2C" w:rsidRDefault="00B51D2C" w:rsidP="00B51D2C">
      <w:pPr>
        <w:pStyle w:val="Kpalrs"/>
        <w:spacing w:before="120" w:after="240" w:line="360" w:lineRule="auto"/>
        <w:jc w:val="center"/>
        <w:rPr>
          <w:rFonts w:cs="Times New Roman"/>
          <w:b/>
          <w:bCs/>
          <w:i w:val="0"/>
          <w:iCs w:val="0"/>
          <w:color w:val="auto"/>
          <w:sz w:val="20"/>
          <w:szCs w:val="20"/>
          <w:rPrChange w:id="1934" w:author="Vihari Réka" w:date="2018-11-30T21:40:00Z">
            <w:rPr>
              <w:rFonts w:cs="Times New Roman"/>
            </w:rPr>
          </w:rPrChange>
        </w:rPr>
        <w:pPrChange w:id="1935" w:author="Vihari Réka" w:date="2018-11-30T21:40:00Z">
          <w:pPr>
            <w:spacing w:after="120" w:line="360" w:lineRule="auto"/>
            <w:ind w:firstLine="720"/>
            <w:jc w:val="both"/>
          </w:pPr>
        </w:pPrChange>
      </w:pPr>
      <w:ins w:id="1936"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937"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938" w:author="Vihari Réka" w:date="2018-11-30T21:45:00Z">
        <w:r>
          <w:rPr>
            <w:rFonts w:cs="Times New Roman"/>
            <w:b/>
            <w:bCs/>
            <w:i w:val="0"/>
            <w:iCs w:val="0"/>
            <w:noProof/>
            <w:color w:val="auto"/>
            <w:sz w:val="20"/>
            <w:szCs w:val="20"/>
          </w:rPr>
          <w:t>7</w:t>
        </w:r>
        <w:r>
          <w:rPr>
            <w:rFonts w:cs="Times New Roman"/>
            <w:b/>
            <w:bCs/>
            <w:i w:val="0"/>
            <w:iCs w:val="0"/>
            <w:color w:val="auto"/>
            <w:sz w:val="20"/>
            <w:szCs w:val="20"/>
          </w:rPr>
          <w:fldChar w:fldCharType="end"/>
        </w:r>
      </w:ins>
      <w:ins w:id="1939" w:author="Vihari Réka" w:date="2018-11-30T21:40:00Z">
        <w:r w:rsidRPr="00B51D2C">
          <w:rPr>
            <w:rFonts w:cs="Times New Roman"/>
            <w:b/>
            <w:bCs/>
            <w:i w:val="0"/>
            <w:iCs w:val="0"/>
            <w:color w:val="auto"/>
            <w:sz w:val="20"/>
            <w:szCs w:val="20"/>
            <w:rPrChange w:id="1940" w:author="Vihari Réka" w:date="2018-11-30T21:40:00Z">
              <w:rPr/>
            </w:rPrChange>
          </w:rPr>
          <w:t xml:space="preserve">. ábra </w:t>
        </w:r>
        <w:proofErr w:type="spellStart"/>
        <w:r w:rsidRPr="00B51D2C">
          <w:rPr>
            <w:rFonts w:cs="Times New Roman"/>
            <w:b/>
            <w:bCs/>
            <w:i w:val="0"/>
            <w:iCs w:val="0"/>
            <w:color w:val="auto"/>
            <w:sz w:val="20"/>
            <w:szCs w:val="20"/>
            <w:rPrChange w:id="1941" w:author="Vihari Réka" w:date="2018-11-30T21:40:00Z">
              <w:rPr/>
            </w:rPrChange>
          </w:rPr>
          <w:t>JHipster</w:t>
        </w:r>
        <w:proofErr w:type="spellEnd"/>
        <w:r w:rsidRPr="00B51D2C">
          <w:rPr>
            <w:rFonts w:cs="Times New Roman"/>
            <w:b/>
            <w:bCs/>
            <w:i w:val="0"/>
            <w:iCs w:val="0"/>
            <w:color w:val="auto"/>
            <w:sz w:val="20"/>
            <w:szCs w:val="20"/>
            <w:rPrChange w:id="1942" w:author="Vihari Réka" w:date="2018-11-30T21:40:00Z">
              <w:rPr/>
            </w:rPrChange>
          </w:rPr>
          <w:t xml:space="preserve"> </w:t>
        </w:r>
        <w:r>
          <w:rPr>
            <w:rFonts w:cs="Times New Roman"/>
            <w:b/>
            <w:bCs/>
            <w:i w:val="0"/>
            <w:iCs w:val="0"/>
            <w:color w:val="auto"/>
            <w:sz w:val="20"/>
            <w:szCs w:val="20"/>
          </w:rPr>
          <w:t>szerver API dokumentáció</w:t>
        </w:r>
      </w:ins>
    </w:p>
    <w:p w14:paraId="342FE3D0" w14:textId="77777777" w:rsidR="0062260C" w:rsidRDefault="0062260C" w:rsidP="005E2D27">
      <w:pPr>
        <w:spacing w:after="120" w:line="360" w:lineRule="auto"/>
        <w:ind w:firstLine="720"/>
        <w:jc w:val="both"/>
        <w:rPr>
          <w:rFonts w:cs="Times New Roman"/>
        </w:rPr>
      </w:pPr>
      <w:r>
        <w:rPr>
          <w:rFonts w:cs="Times New Roman"/>
        </w:rPr>
        <w:t xml:space="preserve">Innen érjük el az adatbázist is, melynél, ha rákattintunk a </w:t>
      </w:r>
      <w:proofErr w:type="spellStart"/>
      <w:r>
        <w:rPr>
          <w:rFonts w:cs="Times New Roman"/>
        </w:rPr>
        <w:t>Database</w:t>
      </w:r>
      <w:proofErr w:type="spellEnd"/>
      <w:r>
        <w:rPr>
          <w:rFonts w:cs="Times New Roman"/>
        </w:rPr>
        <w:t xml:space="preserve"> fülre, akkor átkerülünk a H2 adatbázisunk bejelentkező felületére. A bejelentkezésnél csak a felhasználónév megadása szükséges, melyet automatikusan kitölt az alkalmazás. Jelszót a belépés után van lehetőségünk beállítani, ha szeretnénk. </w:t>
      </w:r>
    </w:p>
    <w:p w14:paraId="2C038B9F" w14:textId="77777777" w:rsidR="00B51D2C" w:rsidRDefault="0062260C" w:rsidP="00B51D2C">
      <w:pPr>
        <w:keepNext/>
        <w:spacing w:after="120" w:line="360" w:lineRule="auto"/>
        <w:ind w:firstLine="720"/>
        <w:jc w:val="center"/>
        <w:rPr>
          <w:ins w:id="1943" w:author="Vihari Réka" w:date="2018-11-30T21:41:00Z"/>
        </w:rPr>
        <w:pPrChange w:id="1944" w:author="Vihari Réka" w:date="2018-11-30T21:41:00Z">
          <w:pPr>
            <w:spacing w:after="120" w:line="360" w:lineRule="auto"/>
            <w:ind w:firstLine="720"/>
            <w:jc w:val="both"/>
          </w:pPr>
        </w:pPrChange>
      </w:pPr>
      <w:r>
        <w:rPr>
          <w:rFonts w:cs="Times New Roman"/>
          <w:noProof/>
        </w:rPr>
        <w:drawing>
          <wp:inline distT="0" distB="0" distL="0" distR="0" wp14:anchorId="16810F4C" wp14:editId="70348895">
            <wp:extent cx="3666435" cy="2816489"/>
            <wp:effectExtent l="0" t="0" r="4445" b="317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épernyőfotó 2018-11-14 - 22.16.24.png"/>
                    <pic:cNvPicPr/>
                  </pic:nvPicPr>
                  <pic:blipFill>
                    <a:blip r:embed="rId37">
                      <a:extLst>
                        <a:ext uri="{28A0092B-C50C-407E-A947-70E740481C1C}">
                          <a14:useLocalDpi xmlns:a14="http://schemas.microsoft.com/office/drawing/2010/main" val="0"/>
                        </a:ext>
                      </a:extLst>
                    </a:blip>
                    <a:stretch>
                      <a:fillRect/>
                    </a:stretch>
                  </pic:blipFill>
                  <pic:spPr>
                    <a:xfrm>
                      <a:off x="0" y="0"/>
                      <a:ext cx="3674805" cy="2822919"/>
                    </a:xfrm>
                    <a:prstGeom prst="rect">
                      <a:avLst/>
                    </a:prstGeom>
                  </pic:spPr>
                </pic:pic>
              </a:graphicData>
            </a:graphic>
          </wp:inline>
        </w:drawing>
      </w:r>
    </w:p>
    <w:p w14:paraId="2C437775" w14:textId="00F7A16F" w:rsidR="0062260C" w:rsidRPr="00B51D2C" w:rsidRDefault="00B51D2C" w:rsidP="00B51D2C">
      <w:pPr>
        <w:pStyle w:val="Kpalrs"/>
        <w:spacing w:before="120" w:after="240" w:line="360" w:lineRule="auto"/>
        <w:jc w:val="center"/>
        <w:rPr>
          <w:rFonts w:cs="Times New Roman"/>
          <w:b/>
          <w:bCs/>
          <w:i w:val="0"/>
          <w:iCs w:val="0"/>
          <w:color w:val="auto"/>
          <w:sz w:val="20"/>
          <w:szCs w:val="20"/>
          <w:rPrChange w:id="1945" w:author="Vihari Réka" w:date="2018-11-30T21:41:00Z">
            <w:rPr>
              <w:rFonts w:cs="Times New Roman"/>
            </w:rPr>
          </w:rPrChange>
        </w:rPr>
        <w:pPrChange w:id="1946" w:author="Vihari Réka" w:date="2018-11-30T21:41:00Z">
          <w:pPr>
            <w:spacing w:after="120" w:line="360" w:lineRule="auto"/>
            <w:ind w:firstLine="720"/>
            <w:jc w:val="both"/>
          </w:pPr>
        </w:pPrChange>
      </w:pPr>
      <w:ins w:id="1947"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948"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949" w:author="Vihari Réka" w:date="2018-11-30T21:45:00Z">
        <w:r>
          <w:rPr>
            <w:rFonts w:cs="Times New Roman"/>
            <w:b/>
            <w:bCs/>
            <w:i w:val="0"/>
            <w:iCs w:val="0"/>
            <w:noProof/>
            <w:color w:val="auto"/>
            <w:sz w:val="20"/>
            <w:szCs w:val="20"/>
          </w:rPr>
          <w:t>8</w:t>
        </w:r>
        <w:r>
          <w:rPr>
            <w:rFonts w:cs="Times New Roman"/>
            <w:b/>
            <w:bCs/>
            <w:i w:val="0"/>
            <w:iCs w:val="0"/>
            <w:color w:val="auto"/>
            <w:sz w:val="20"/>
            <w:szCs w:val="20"/>
          </w:rPr>
          <w:fldChar w:fldCharType="end"/>
        </w:r>
      </w:ins>
      <w:ins w:id="1950" w:author="Vihari Réka" w:date="2018-11-30T21:41:00Z">
        <w:r w:rsidRPr="00B51D2C">
          <w:rPr>
            <w:rFonts w:cs="Times New Roman"/>
            <w:b/>
            <w:bCs/>
            <w:i w:val="0"/>
            <w:iCs w:val="0"/>
            <w:color w:val="auto"/>
            <w:sz w:val="20"/>
            <w:szCs w:val="20"/>
            <w:rPrChange w:id="1951" w:author="Vihari Réka" w:date="2018-11-30T21:41:00Z">
              <w:rPr/>
            </w:rPrChange>
          </w:rPr>
          <w:t>. ábra A H2 adatbázis bejelentkező felülete</w:t>
        </w:r>
      </w:ins>
    </w:p>
    <w:p w14:paraId="334A95A0" w14:textId="69F8B79A" w:rsidR="0062260C" w:rsidRDefault="0062260C" w:rsidP="005E2D27">
      <w:pPr>
        <w:spacing w:after="120" w:line="360" w:lineRule="auto"/>
        <w:ind w:firstLine="720"/>
        <w:jc w:val="both"/>
        <w:rPr>
          <w:ins w:id="1952" w:author="Vihari Réka" w:date="2018-11-22T10:35:00Z"/>
          <w:rFonts w:cs="Times New Roman"/>
        </w:rPr>
      </w:pPr>
    </w:p>
    <w:p w14:paraId="2D520472" w14:textId="171E46AF" w:rsidR="002052A4" w:rsidRPr="00DE6284" w:rsidRDefault="002052A4" w:rsidP="002052A4">
      <w:pPr>
        <w:spacing w:after="120" w:line="360" w:lineRule="auto"/>
        <w:ind w:firstLine="720"/>
        <w:jc w:val="both"/>
        <w:rPr>
          <w:moveTo w:id="1953" w:author="Vihari Réka" w:date="2018-11-22T10:35:00Z"/>
          <w:rFonts w:cs="Times New Roman"/>
        </w:rPr>
      </w:pPr>
      <w:moveToRangeStart w:id="1954" w:author="Vihari Réka" w:date="2018-11-22T10:35:00Z" w:name="move530646271"/>
      <w:moveTo w:id="1955" w:author="Vihari Réka" w:date="2018-11-22T10:35:00Z">
        <w:r w:rsidRPr="00DE6284">
          <w:rPr>
            <w:rFonts w:cs="Times New Roman"/>
          </w:rPr>
          <w:lastRenderedPageBreak/>
          <w:t>Adatbázis választásánál</w:t>
        </w:r>
      </w:moveTo>
      <w:ins w:id="1956" w:author="Vihari Réka" w:date="2018-11-22T10:35:00Z">
        <w:r>
          <w:rPr>
            <w:rFonts w:cs="Times New Roman"/>
          </w:rPr>
          <w:t>, mint az előbbiekben említettem,</w:t>
        </w:r>
      </w:ins>
      <w:moveTo w:id="1957" w:author="Vihari Réka" w:date="2018-11-22T10:35:00Z">
        <w:r w:rsidRPr="00DE6284">
          <w:rPr>
            <w:rFonts w:cs="Times New Roman"/>
          </w:rPr>
          <w:t xml:space="preserve"> a </w:t>
        </w:r>
        <w:proofErr w:type="spellStart"/>
        <w:r w:rsidRPr="00DE6284">
          <w:rPr>
            <w:rFonts w:cs="Times New Roman"/>
          </w:rPr>
          <w:t>default</w:t>
        </w:r>
        <w:proofErr w:type="spellEnd"/>
        <w:r w:rsidRPr="00DE6284">
          <w:rPr>
            <w:rFonts w:cs="Times New Roman"/>
          </w:rPr>
          <w:t xml:space="preserve"> H2 adatbázist választottam, diszkre történő mentéssel. Ez azért jobb, mint a memóriában futó H2 adatbázis, mert a szerver újraindítása esetén is tárolja az adatokat, ami egy lokális szerver esetén fontos szempont. </w:t>
        </w:r>
      </w:moveTo>
    </w:p>
    <w:p w14:paraId="3E815385" w14:textId="77777777" w:rsidR="002052A4" w:rsidRPr="00DE6284" w:rsidRDefault="002052A4" w:rsidP="002052A4">
      <w:pPr>
        <w:spacing w:after="120" w:line="360" w:lineRule="auto"/>
        <w:ind w:firstLine="720"/>
        <w:jc w:val="both"/>
        <w:rPr>
          <w:moveTo w:id="1958" w:author="Vihari Réka" w:date="2018-11-22T10:35:00Z"/>
          <w:rFonts w:cs="Times New Roman"/>
        </w:rPr>
      </w:pPr>
      <w:moveTo w:id="1959" w:author="Vihari Réka" w:date="2018-11-22T10:35:00Z">
        <w:r w:rsidRPr="00DE6284">
          <w:rPr>
            <w:rFonts w:cs="Times New Roman"/>
          </w:rPr>
          <w:t>A H2 adatbázis egy nyílt forráskódú Java adatbázis. Beágyazható Java alkalmazásokba vagy kliens-szerver módban futtathatjuk. Az adatbázis motorja extrém gyorsnak számít és támogatja a standard SQL-t és a JDBC API-t is. Támogatja a csoportokba rendezést (</w:t>
        </w:r>
        <w:proofErr w:type="spellStart"/>
        <w:r w:rsidRPr="00DE6284">
          <w:rPr>
            <w:rFonts w:cs="Times New Roman"/>
          </w:rPr>
          <w:t>clustering</w:t>
        </w:r>
        <w:proofErr w:type="spellEnd"/>
        <w:r w:rsidRPr="00DE6284">
          <w:rPr>
            <w:rFonts w:cs="Times New Roman"/>
          </w:rPr>
          <w:t xml:space="preserve">) és a </w:t>
        </w:r>
        <w:proofErr w:type="gramStart"/>
        <w:r w:rsidRPr="00DE6284">
          <w:rPr>
            <w:rFonts w:cs="Times New Roman"/>
          </w:rPr>
          <w:t>multi-version</w:t>
        </w:r>
        <w:proofErr w:type="gramEnd"/>
        <w:r w:rsidRPr="00DE6284">
          <w:rPr>
            <w:rFonts w:cs="Times New Roman"/>
          </w:rPr>
          <w:t xml:space="preserve"> </w:t>
        </w:r>
        <w:proofErr w:type="spellStart"/>
        <w:r w:rsidRPr="00DE6284">
          <w:rPr>
            <w:rFonts w:cs="Times New Roman"/>
          </w:rPr>
          <w:t>concurrency</w:t>
        </w:r>
        <w:proofErr w:type="spellEnd"/>
        <w:r w:rsidRPr="00DE6284">
          <w:rPr>
            <w:rFonts w:cs="Times New Roman"/>
          </w:rPr>
          <w:t xml:space="preserve">-t. Illetve, erős biztonsági funkciókkal rendelkezik. </w:t>
        </w:r>
      </w:moveTo>
    </w:p>
    <w:p w14:paraId="026DE173" w14:textId="5D015E52" w:rsidR="002052A4" w:rsidRPr="00DE6284" w:rsidDel="002052A4" w:rsidRDefault="002052A4" w:rsidP="002052A4">
      <w:pPr>
        <w:spacing w:after="120" w:line="360" w:lineRule="auto"/>
        <w:ind w:firstLine="720"/>
        <w:jc w:val="both"/>
        <w:rPr>
          <w:del w:id="1960" w:author="Vihari Réka" w:date="2018-11-22T10:36:00Z"/>
          <w:moveTo w:id="1961" w:author="Vihari Réka" w:date="2018-11-22T10:35:00Z"/>
          <w:rFonts w:cs="Times New Roman"/>
        </w:rPr>
      </w:pPr>
      <w:commentRangeStart w:id="1962"/>
      <w:moveTo w:id="1963" w:author="Vihari Réka" w:date="2018-11-22T10:35:00Z">
        <w:del w:id="1964" w:author="Vihari Réka" w:date="2018-11-22T10:36:00Z">
          <w:r w:rsidRPr="00DE6284" w:rsidDel="002052A4">
            <w:rPr>
              <w:rFonts w:cs="Times New Roman"/>
            </w:rPr>
            <w:delText xml:space="preserve">Az adatbázisba belépésre a localhost-on futó JHipster frontend-en van lehetőség. Az Administration fülön lévő Database választásával. </w:delText>
          </w:r>
          <w:commentRangeEnd w:id="1962"/>
          <w:r w:rsidDel="002052A4">
            <w:rPr>
              <w:rStyle w:val="Jegyzethivatkozs"/>
            </w:rPr>
            <w:commentReference w:id="1962"/>
          </w:r>
        </w:del>
      </w:moveTo>
    </w:p>
    <w:p w14:paraId="4C6E9ADF" w14:textId="77777777" w:rsidR="002052A4" w:rsidRPr="00DE6284" w:rsidRDefault="002052A4" w:rsidP="002052A4">
      <w:pPr>
        <w:spacing w:after="120" w:line="360" w:lineRule="auto"/>
        <w:ind w:firstLine="720"/>
        <w:jc w:val="both"/>
        <w:rPr>
          <w:moveTo w:id="1965" w:author="Vihari Réka" w:date="2018-11-22T10:35:00Z"/>
          <w:rFonts w:cs="Times New Roman"/>
        </w:rPr>
      </w:pPr>
      <w:moveTo w:id="1966" w:author="Vihari Réka" w:date="2018-11-22T10:35:00Z">
        <w:r w:rsidRPr="00DE6284">
          <w:rPr>
            <w:rFonts w:cs="Times New Roman"/>
          </w:rPr>
          <w:t>A be</w:t>
        </w:r>
        <w:r>
          <w:rPr>
            <w:rFonts w:cs="Times New Roman"/>
          </w:rPr>
          <w:t>lépés után megjelenik az alkalmazáshoz tartozó adatbázis</w:t>
        </w:r>
        <w:r w:rsidRPr="00DE6284">
          <w:rPr>
            <w:rFonts w:cs="Times New Roman"/>
          </w:rPr>
          <w:t xml:space="preserve"> és egy SQL parancsok írására alkalmas fül, melyen a parancsok kiadásával lekérdezhetjük, módosíthatjuk vagy akár törölhetjük is adatainkat és tábláinkat. </w:t>
        </w:r>
      </w:moveTo>
    </w:p>
    <w:p w14:paraId="437A7A29" w14:textId="77777777" w:rsidR="00B51D2C" w:rsidRDefault="002052A4" w:rsidP="00B51D2C">
      <w:pPr>
        <w:keepNext/>
        <w:jc w:val="center"/>
        <w:rPr>
          <w:ins w:id="1967" w:author="Vihari Réka" w:date="2018-11-30T21:41:00Z"/>
        </w:rPr>
        <w:pPrChange w:id="1968" w:author="Vihari Réka" w:date="2018-11-30T21:42:00Z">
          <w:pPr/>
        </w:pPrChange>
      </w:pPr>
      <w:moveTo w:id="1969" w:author="Vihari Réka" w:date="2018-11-22T10:35:00Z">
        <w:r>
          <w:rPr>
            <w:noProof/>
          </w:rPr>
          <w:drawing>
            <wp:inline distT="0" distB="0" distL="0" distR="0" wp14:anchorId="406FCD0B" wp14:editId="1C19E3DC">
              <wp:extent cx="5759450" cy="3039110"/>
              <wp:effectExtent l="0" t="0" r="635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pernyőfotó 2018-11-14 - 22.38.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039110"/>
                      </a:xfrm>
                      <a:prstGeom prst="rect">
                        <a:avLst/>
                      </a:prstGeom>
                    </pic:spPr>
                  </pic:pic>
                </a:graphicData>
              </a:graphic>
            </wp:inline>
          </w:drawing>
        </w:r>
      </w:moveTo>
    </w:p>
    <w:p w14:paraId="4A38294A" w14:textId="67C52B50" w:rsidR="002052A4" w:rsidRPr="00B51D2C" w:rsidRDefault="00B51D2C" w:rsidP="00B51D2C">
      <w:pPr>
        <w:pStyle w:val="Kpalrs"/>
        <w:spacing w:before="120" w:after="240" w:line="360" w:lineRule="auto"/>
        <w:jc w:val="center"/>
        <w:rPr>
          <w:moveTo w:id="1970" w:author="Vihari Réka" w:date="2018-11-22T10:35:00Z"/>
          <w:rFonts w:cs="Times New Roman"/>
          <w:b/>
          <w:bCs/>
          <w:i w:val="0"/>
          <w:iCs w:val="0"/>
          <w:color w:val="auto"/>
          <w:sz w:val="20"/>
          <w:szCs w:val="20"/>
          <w:rPrChange w:id="1971" w:author="Vihari Réka" w:date="2018-11-30T21:41:00Z">
            <w:rPr>
              <w:moveTo w:id="1972" w:author="Vihari Réka" w:date="2018-11-22T10:35:00Z"/>
            </w:rPr>
          </w:rPrChange>
        </w:rPr>
        <w:pPrChange w:id="1973" w:author="Vihari Réka" w:date="2018-11-30T21:41:00Z">
          <w:pPr/>
        </w:pPrChange>
      </w:pPr>
      <w:ins w:id="1974"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975"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976" w:author="Vihari Réka" w:date="2018-11-30T21:45:00Z">
        <w:r>
          <w:rPr>
            <w:rFonts w:cs="Times New Roman"/>
            <w:b/>
            <w:bCs/>
            <w:i w:val="0"/>
            <w:iCs w:val="0"/>
            <w:noProof/>
            <w:color w:val="auto"/>
            <w:sz w:val="20"/>
            <w:szCs w:val="20"/>
          </w:rPr>
          <w:t>9</w:t>
        </w:r>
        <w:r>
          <w:rPr>
            <w:rFonts w:cs="Times New Roman"/>
            <w:b/>
            <w:bCs/>
            <w:i w:val="0"/>
            <w:iCs w:val="0"/>
            <w:color w:val="auto"/>
            <w:sz w:val="20"/>
            <w:szCs w:val="20"/>
          </w:rPr>
          <w:fldChar w:fldCharType="end"/>
        </w:r>
      </w:ins>
      <w:ins w:id="1977" w:author="Vihari Réka" w:date="2018-11-30T21:41:00Z">
        <w:r w:rsidRPr="00B51D2C">
          <w:rPr>
            <w:rFonts w:cs="Times New Roman"/>
            <w:b/>
            <w:bCs/>
            <w:i w:val="0"/>
            <w:iCs w:val="0"/>
            <w:color w:val="auto"/>
            <w:sz w:val="20"/>
            <w:szCs w:val="20"/>
            <w:rPrChange w:id="1978" w:author="Vihari Réka" w:date="2018-11-30T21:41:00Z">
              <w:rPr/>
            </w:rPrChange>
          </w:rPr>
          <w:t>. ábra A H2 adatbázis felhasználói felülete</w:t>
        </w:r>
      </w:ins>
    </w:p>
    <w:p w14:paraId="6794E947" w14:textId="77777777" w:rsidR="002052A4" w:rsidRDefault="002052A4" w:rsidP="002052A4">
      <w:pPr>
        <w:rPr>
          <w:moveTo w:id="1979" w:author="Vihari Réka" w:date="2018-11-22T10:35:00Z"/>
        </w:rPr>
      </w:pPr>
    </w:p>
    <w:p w14:paraId="56C62A20" w14:textId="77777777" w:rsidR="002052A4" w:rsidRPr="00DE6284" w:rsidRDefault="002052A4" w:rsidP="002052A4">
      <w:pPr>
        <w:spacing w:after="120" w:line="360" w:lineRule="auto"/>
        <w:ind w:firstLine="720"/>
        <w:jc w:val="both"/>
        <w:rPr>
          <w:moveTo w:id="1980" w:author="Vihari Réka" w:date="2018-11-22T10:35:00Z"/>
          <w:rFonts w:cs="Times New Roman"/>
        </w:rPr>
      </w:pPr>
      <w:moveTo w:id="1981" w:author="Vihari Réka" w:date="2018-11-22T10:35:00Z">
        <w:r w:rsidRPr="00DE6284">
          <w:rPr>
            <w:rFonts w:cs="Times New Roman"/>
          </w:rPr>
          <w:t xml:space="preserve">Az adatbázis oldalán találhatunk példa SQL kódokat is, melyek lefedik a legtöbbször kiadott utasításokat. </w:t>
        </w:r>
      </w:moveTo>
    </w:p>
    <w:p w14:paraId="363ADA01" w14:textId="77777777" w:rsidR="00B51D2C" w:rsidRDefault="002052A4" w:rsidP="00B51D2C">
      <w:pPr>
        <w:keepNext/>
        <w:jc w:val="center"/>
        <w:rPr>
          <w:ins w:id="1982" w:author="Vihari Réka" w:date="2018-11-30T21:42:00Z"/>
        </w:rPr>
        <w:pPrChange w:id="1983" w:author="Vihari Réka" w:date="2018-11-30T21:42:00Z">
          <w:pPr>
            <w:jc w:val="center"/>
          </w:pPr>
        </w:pPrChange>
      </w:pPr>
      <w:moveTo w:id="1984" w:author="Vihari Réka" w:date="2018-11-22T10:35:00Z">
        <w:r>
          <w:rPr>
            <w:noProof/>
          </w:rPr>
          <w:lastRenderedPageBreak/>
          <w:drawing>
            <wp:inline distT="0" distB="0" distL="0" distR="0" wp14:anchorId="28471FA1" wp14:editId="25729BB4">
              <wp:extent cx="3262796" cy="1566448"/>
              <wp:effectExtent l="0" t="0" r="127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pernyőfotó 2018-11-14 - 22.41.0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73596" cy="1571633"/>
                      </a:xfrm>
                      <a:prstGeom prst="rect">
                        <a:avLst/>
                      </a:prstGeom>
                    </pic:spPr>
                  </pic:pic>
                </a:graphicData>
              </a:graphic>
            </wp:inline>
          </w:drawing>
        </w:r>
      </w:moveTo>
    </w:p>
    <w:p w14:paraId="0B4AE598" w14:textId="78BE1D7E" w:rsidR="002052A4" w:rsidRPr="00B51D2C" w:rsidDel="004734B6" w:rsidRDefault="00B51D2C" w:rsidP="00B51D2C">
      <w:pPr>
        <w:pStyle w:val="Kpalrs"/>
        <w:spacing w:before="120" w:after="240" w:line="360" w:lineRule="auto"/>
        <w:jc w:val="center"/>
        <w:rPr>
          <w:del w:id="1985" w:author="Vihari Réka" w:date="2018-11-23T21:25:00Z"/>
          <w:moveTo w:id="1986" w:author="Vihari Réka" w:date="2018-11-22T10:35:00Z"/>
          <w:rFonts w:cs="Times New Roman"/>
          <w:b/>
          <w:bCs/>
          <w:sz w:val="20"/>
          <w:szCs w:val="20"/>
          <w:rPrChange w:id="1987" w:author="Vihari Réka" w:date="2018-11-30T21:43:00Z">
            <w:rPr>
              <w:del w:id="1988" w:author="Vihari Réka" w:date="2018-11-23T21:25:00Z"/>
              <w:moveTo w:id="1989" w:author="Vihari Réka" w:date="2018-11-22T10:35:00Z"/>
            </w:rPr>
          </w:rPrChange>
        </w:rPr>
        <w:pPrChange w:id="1990" w:author="Vihari Réka" w:date="2018-11-30T21:44:00Z">
          <w:pPr>
            <w:jc w:val="center"/>
          </w:pPr>
        </w:pPrChange>
      </w:pPr>
      <w:ins w:id="1991" w:author="Vihari Réka" w:date="2018-11-30T21:43:00Z">
        <w:r w:rsidRPr="00B51D2C">
          <w:rPr>
            <w:rFonts w:cs="Times New Roman"/>
            <w:b/>
            <w:bCs/>
            <w:sz w:val="20"/>
            <w:szCs w:val="20"/>
            <w:rPrChange w:id="1992" w:author="Vihari Réka" w:date="2018-11-30T21:43:00Z">
              <w:rPr/>
            </w:rPrChange>
          </w:rPr>
          <w:t>4</w:t>
        </w:r>
      </w:ins>
      <w:ins w:id="1993" w:author="Vihari Réka" w:date="2018-11-30T21:42:00Z">
        <w:r w:rsidRPr="00B51D2C">
          <w:rPr>
            <w:rFonts w:cs="Times New Roman"/>
            <w:b/>
            <w:bCs/>
            <w:sz w:val="20"/>
            <w:szCs w:val="20"/>
            <w:rPrChange w:id="1994" w:author="Vihari Réka" w:date="2018-11-30T21:43:00Z">
              <w:rPr/>
            </w:rPrChange>
          </w:rPr>
          <w:t>.</w:t>
        </w:r>
      </w:ins>
      <w:ins w:id="1995" w:author="Vihari Réka" w:date="2018-11-30T21:43:00Z">
        <w:r w:rsidRPr="00B51D2C">
          <w:rPr>
            <w:rFonts w:cs="Times New Roman"/>
            <w:b/>
            <w:bCs/>
            <w:sz w:val="20"/>
            <w:szCs w:val="20"/>
            <w:rPrChange w:id="1996" w:author="Vihari Réka" w:date="2018-11-30T21:43:00Z">
              <w:rPr/>
            </w:rPrChange>
          </w:rPr>
          <w:t>10.</w:t>
        </w:r>
      </w:ins>
      <w:ins w:id="1997" w:author="Vihari Réka" w:date="2018-11-30T21:42:00Z">
        <w:r w:rsidRPr="00B51D2C">
          <w:rPr>
            <w:rFonts w:cs="Times New Roman"/>
            <w:b/>
            <w:bCs/>
            <w:sz w:val="20"/>
            <w:szCs w:val="20"/>
            <w:rPrChange w:id="1998" w:author="Vihari Réka" w:date="2018-11-30T21:43:00Z">
              <w:rPr/>
            </w:rPrChange>
          </w:rPr>
          <w:t xml:space="preserve"> ábra H2 adatbázis SQL segédlet</w:t>
        </w:r>
      </w:ins>
    </w:p>
    <w:p w14:paraId="5356B522" w14:textId="77777777" w:rsidR="002052A4" w:rsidRDefault="002052A4" w:rsidP="004734B6">
      <w:pPr>
        <w:jc w:val="center"/>
        <w:rPr>
          <w:moveTo w:id="1999" w:author="Vihari Réka" w:date="2018-11-22T10:35:00Z"/>
        </w:rPr>
      </w:pPr>
    </w:p>
    <w:p w14:paraId="05A8870F" w14:textId="3B7768C8" w:rsidR="002052A4" w:rsidRPr="00306290" w:rsidDel="00EA2C24" w:rsidRDefault="002052A4" w:rsidP="00B51D2C">
      <w:pPr>
        <w:numPr>
          <w:ilvl w:val="0"/>
          <w:numId w:val="34"/>
        </w:numPr>
        <w:spacing w:after="120" w:line="360" w:lineRule="auto"/>
        <w:jc w:val="both"/>
        <w:rPr>
          <w:del w:id="2000" w:author="Illanicz Barnabás" w:date="2018-11-26T13:05:00Z"/>
          <w:rFonts w:cs="Times New Roman"/>
        </w:rPr>
        <w:pPrChange w:id="2001" w:author="Vihari Réka" w:date="2018-11-30T21:33:00Z">
          <w:pPr>
            <w:spacing w:after="120" w:line="360" w:lineRule="auto"/>
            <w:ind w:firstLine="720"/>
            <w:jc w:val="both"/>
          </w:pPr>
        </w:pPrChange>
      </w:pPr>
      <w:bookmarkStart w:id="2002" w:name="_Toc531375410"/>
      <w:bookmarkStart w:id="2003" w:name="_Toc531375563"/>
      <w:bookmarkStart w:id="2004" w:name="_Toc531375702"/>
      <w:bookmarkStart w:id="2005" w:name="_Toc531376374"/>
      <w:bookmarkStart w:id="2006" w:name="_Toc531377899"/>
      <w:bookmarkEnd w:id="2002"/>
      <w:bookmarkEnd w:id="2003"/>
      <w:bookmarkEnd w:id="2004"/>
      <w:bookmarkEnd w:id="2005"/>
      <w:bookmarkEnd w:id="2006"/>
      <w:moveToRangeEnd w:id="1954"/>
    </w:p>
    <w:p w14:paraId="4F5AF7F6" w14:textId="77777777" w:rsidR="00A471C6" w:rsidRDefault="00A471C6" w:rsidP="00B51D2C">
      <w:pPr>
        <w:pStyle w:val="Cmsor1"/>
        <w:keepLines w:val="0"/>
        <w:pageBreakBefore/>
        <w:numPr>
          <w:ilvl w:val="0"/>
          <w:numId w:val="34"/>
        </w:numPr>
        <w:spacing w:before="360" w:after="480" w:line="360" w:lineRule="auto"/>
        <w:ind w:left="0" w:firstLine="0"/>
        <w:jc w:val="both"/>
        <w:rPr>
          <w:rFonts w:ascii="Times New Roman" w:eastAsia="Times New Roman" w:hAnsi="Times New Roman" w:cs="Arial"/>
          <w:color w:val="auto"/>
          <w:kern w:val="32"/>
          <w:sz w:val="36"/>
          <w:szCs w:val="32"/>
        </w:rPr>
        <w:pPrChange w:id="2007" w:author="Vihari Réka" w:date="2018-11-30T21:33:00Z">
          <w:pPr>
            <w:pStyle w:val="Cmsor1"/>
            <w:keepLines w:val="0"/>
            <w:pageBreakBefore/>
            <w:numPr>
              <w:numId w:val="15"/>
            </w:numPr>
            <w:spacing w:before="360" w:after="480" w:line="360" w:lineRule="auto"/>
            <w:jc w:val="both"/>
          </w:pPr>
        </w:pPrChange>
      </w:pPr>
      <w:bookmarkStart w:id="2008" w:name="_Toc531377900"/>
      <w:r w:rsidRPr="005F6762">
        <w:rPr>
          <w:rFonts w:ascii="Times New Roman" w:eastAsia="Times New Roman" w:hAnsi="Times New Roman" w:cs="Arial"/>
          <w:color w:val="auto"/>
          <w:kern w:val="32"/>
          <w:sz w:val="36"/>
          <w:szCs w:val="32"/>
        </w:rPr>
        <w:lastRenderedPageBreak/>
        <w:t>Tervezés</w:t>
      </w:r>
      <w:bookmarkEnd w:id="2008"/>
    </w:p>
    <w:p w14:paraId="6FE7743A" w14:textId="47F2BD59" w:rsidR="00A471C6" w:rsidRDefault="00B51D2C" w:rsidP="00B51D2C">
      <w:pPr>
        <w:pStyle w:val="Cmsor2"/>
        <w:pPrChange w:id="2009" w:author="Vihari Réka" w:date="2018-11-30T21:33:00Z">
          <w:pPr>
            <w:pStyle w:val="Cmsor2"/>
            <w:numPr>
              <w:ilvl w:val="1"/>
              <w:numId w:val="15"/>
            </w:numPr>
            <w:ind w:left="1080" w:hanging="360"/>
          </w:pPr>
        </w:pPrChange>
      </w:pPr>
      <w:bookmarkStart w:id="2010" w:name="_Toc531377901"/>
      <w:ins w:id="2011" w:author="Vihari Réka" w:date="2018-11-30T21:44:00Z">
        <w:r>
          <w:t xml:space="preserve">5.1 </w:t>
        </w:r>
      </w:ins>
      <w:commentRangeStart w:id="2012"/>
      <w:r w:rsidR="00A471C6">
        <w:t>Adatbázis</w:t>
      </w:r>
      <w:commentRangeEnd w:id="2012"/>
      <w:r w:rsidR="00BF1F80" w:rsidRPr="00B51D2C">
        <w:rPr>
          <w:rPrChange w:id="2013" w:author="Vihari Réka" w:date="2018-11-30T21:45:00Z">
            <w:rPr>
              <w:rStyle w:val="Jegyzethivatkozs"/>
              <w:rFonts w:cs="Sendnya"/>
              <w:b w:val="0"/>
              <w:bCs w:val="0"/>
              <w:iCs w:val="0"/>
            </w:rPr>
          </w:rPrChange>
        </w:rPr>
        <w:commentReference w:id="2012"/>
      </w:r>
      <w:bookmarkEnd w:id="2010"/>
    </w:p>
    <w:p w14:paraId="52F5C332" w14:textId="394E403D" w:rsidR="00925971" w:rsidRDefault="00925971">
      <w:pPr>
        <w:pPrChange w:id="2014" w:author="Vihari Réka" w:date="2018-11-23T20:49:00Z">
          <w:pPr>
            <w:pStyle w:val="Cmsor2"/>
            <w:numPr>
              <w:ilvl w:val="1"/>
              <w:numId w:val="15"/>
            </w:numPr>
            <w:ind w:left="1080" w:hanging="360"/>
          </w:pPr>
        </w:pPrChange>
      </w:pPr>
    </w:p>
    <w:p w14:paraId="0A032D4B" w14:textId="45FF1EE7" w:rsidR="00925971" w:rsidRPr="00A25C5E" w:rsidRDefault="00925971">
      <w:pPr>
        <w:spacing w:after="120" w:line="360" w:lineRule="auto"/>
        <w:ind w:firstLine="720"/>
        <w:jc w:val="both"/>
        <w:rPr>
          <w:rFonts w:cs="Times New Roman"/>
        </w:rPr>
        <w:pPrChange w:id="2015" w:author="Vihari Réka" w:date="2018-11-23T21:03:00Z">
          <w:pPr>
            <w:pStyle w:val="Cmsor2"/>
            <w:numPr>
              <w:ilvl w:val="1"/>
              <w:numId w:val="15"/>
            </w:numPr>
            <w:ind w:left="1080" w:hanging="360"/>
          </w:pPr>
        </w:pPrChange>
      </w:pPr>
      <w:r w:rsidRPr="00DE02BF">
        <w:rPr>
          <w:rFonts w:cs="Times New Roman"/>
        </w:rPr>
        <w:t xml:space="preserve">Az adatbázisom tervezésénél az elsődleges feladat az entitások megtervezése volt. A </w:t>
      </w:r>
      <w:proofErr w:type="spellStart"/>
      <w:r w:rsidRPr="00DE02BF">
        <w:rPr>
          <w:rFonts w:cs="Times New Roman"/>
        </w:rPr>
        <w:t>JHipsterrel</w:t>
      </w:r>
      <w:proofErr w:type="spellEnd"/>
      <w:r w:rsidRPr="00DE02BF">
        <w:rPr>
          <w:rFonts w:cs="Times New Roman"/>
        </w:rPr>
        <w:t xml:space="preserve"> nehézségekbe is ütköztem, mert a </w:t>
      </w:r>
      <w:proofErr w:type="spellStart"/>
      <w:r w:rsidRPr="00DE02BF">
        <w:rPr>
          <w:rFonts w:cs="Times New Roman"/>
        </w:rPr>
        <w:t>User</w:t>
      </w:r>
      <w:proofErr w:type="spellEnd"/>
      <w:r w:rsidRPr="00DE02BF">
        <w:rPr>
          <w:rFonts w:cs="Times New Roman"/>
        </w:rPr>
        <w:t xml:space="preserve"> entitás alapértelmezetten szerepel az adatbázisban, így nem adható hozzá. Ez azt is jelentette, hogy nem </w:t>
      </w:r>
      <w:proofErr w:type="spellStart"/>
      <w:r w:rsidRPr="00DE02BF">
        <w:rPr>
          <w:rFonts w:cs="Times New Roman"/>
        </w:rPr>
        <w:t>vehetőek</w:t>
      </w:r>
      <w:proofErr w:type="spellEnd"/>
      <w:r w:rsidRPr="00DE02BF">
        <w:rPr>
          <w:rFonts w:cs="Times New Roman"/>
        </w:rPr>
        <w:t xml:space="preserve"> fel hozzá egyéni attribútumok, hanem a megadottakkal lehet csak dolgozni. Más entitás felvétele a felhasználók számára azért nem tűnt jó megoldásnak, mert </w:t>
      </w:r>
      <w:proofErr w:type="spellStart"/>
      <w:r w:rsidRPr="00DE02BF">
        <w:rPr>
          <w:rFonts w:cs="Times New Roman"/>
        </w:rPr>
        <w:t>authentikáció</w:t>
      </w:r>
      <w:proofErr w:type="spellEnd"/>
      <w:r w:rsidRPr="00DE02BF">
        <w:rPr>
          <w:rFonts w:cs="Times New Roman"/>
        </w:rPr>
        <w:t xml:space="preserve"> szempontjából csak az alapértelmezett </w:t>
      </w:r>
      <w:proofErr w:type="spellStart"/>
      <w:r w:rsidRPr="00DE02BF">
        <w:rPr>
          <w:rFonts w:cs="Times New Roman"/>
        </w:rPr>
        <w:t>User</w:t>
      </w:r>
      <w:proofErr w:type="spellEnd"/>
      <w:r w:rsidRPr="00DE02BF">
        <w:rPr>
          <w:rFonts w:cs="Times New Roman"/>
        </w:rPr>
        <w:t xml:space="preserve"> entitással lehet dolgozni. Így azt a megoldást találtam </w:t>
      </w:r>
      <w:proofErr w:type="spellStart"/>
      <w:r w:rsidRPr="00DE02BF">
        <w:rPr>
          <w:rFonts w:cs="Times New Roman"/>
        </w:rPr>
        <w:t>kézenfog</w:t>
      </w:r>
      <w:r w:rsidR="00DE02BF" w:rsidRPr="001B07CF">
        <w:rPr>
          <w:rFonts w:cs="Times New Roman"/>
        </w:rPr>
        <w:t>hatónak</w:t>
      </w:r>
      <w:proofErr w:type="spellEnd"/>
      <w:r w:rsidR="00DE02BF" w:rsidRPr="001B07CF">
        <w:rPr>
          <w:rFonts w:cs="Times New Roman"/>
        </w:rPr>
        <w:t xml:space="preserve"> és egyszerűnek, hogy </w:t>
      </w:r>
      <w:r w:rsidRPr="00A25C5E">
        <w:rPr>
          <w:rFonts w:cs="Times New Roman"/>
        </w:rPr>
        <w:t xml:space="preserve">a szükséges további attribútumokat új entitásokként kapcsolatokkal adom hozzá a meglévő entitáshoz. </w:t>
      </w:r>
    </w:p>
    <w:p w14:paraId="67516792" w14:textId="7D1E42CD" w:rsidR="00DE02BF" w:rsidRPr="00A25C5E" w:rsidRDefault="00DE02BF">
      <w:pPr>
        <w:spacing w:after="120" w:line="360" w:lineRule="auto"/>
        <w:ind w:firstLine="720"/>
        <w:jc w:val="both"/>
        <w:rPr>
          <w:rFonts w:cs="Times New Roman"/>
        </w:rPr>
        <w:pPrChange w:id="2016" w:author="Vihari Réka" w:date="2018-11-23T21:03:00Z">
          <w:pPr>
            <w:pStyle w:val="Cmsor2"/>
            <w:numPr>
              <w:ilvl w:val="1"/>
              <w:numId w:val="15"/>
            </w:numPr>
            <w:ind w:left="1080" w:hanging="360"/>
          </w:pPr>
        </w:pPrChange>
      </w:pPr>
      <w:r w:rsidRPr="00A25C5E">
        <w:rPr>
          <w:rFonts w:cs="Times New Roman"/>
        </w:rPr>
        <w:t xml:space="preserve">Így alakult ki az alábbi osztálydiagram: </w:t>
      </w:r>
    </w:p>
    <w:p w14:paraId="0CF5B227" w14:textId="77777777" w:rsidR="00DE02BF" w:rsidRDefault="00DE02BF">
      <w:pPr>
        <w:pPrChange w:id="2017" w:author="Vihari Réka" w:date="2018-11-23T20:49:00Z">
          <w:pPr>
            <w:pStyle w:val="Cmsor2"/>
            <w:numPr>
              <w:ilvl w:val="1"/>
              <w:numId w:val="15"/>
            </w:numPr>
            <w:ind w:left="1080" w:hanging="360"/>
          </w:pPr>
        </w:pPrChange>
      </w:pPr>
    </w:p>
    <w:p w14:paraId="0AB3327B" w14:textId="77777777" w:rsidR="00B51D2C" w:rsidRDefault="00DE02BF" w:rsidP="00B51D2C">
      <w:pPr>
        <w:keepNext/>
        <w:jc w:val="center"/>
        <w:rPr>
          <w:ins w:id="2018" w:author="Vihari Réka" w:date="2018-11-30T21:45:00Z"/>
        </w:rPr>
        <w:pPrChange w:id="2019" w:author="Vihari Réka" w:date="2018-11-30T21:45:00Z">
          <w:pPr>
            <w:jc w:val="center"/>
          </w:pPr>
        </w:pPrChange>
      </w:pPr>
      <w:r>
        <w:rPr>
          <w:noProof/>
        </w:rPr>
        <w:drawing>
          <wp:inline distT="0" distB="0" distL="0" distR="0" wp14:anchorId="0BA016EB" wp14:editId="372AD1CA">
            <wp:extent cx="3649284" cy="3857297"/>
            <wp:effectExtent l="0" t="0" r="0" b="381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épernyőfotó 2018-11-23 - 21.07.5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51245" cy="3859370"/>
                    </a:xfrm>
                    <a:prstGeom prst="rect">
                      <a:avLst/>
                    </a:prstGeom>
                  </pic:spPr>
                </pic:pic>
              </a:graphicData>
            </a:graphic>
          </wp:inline>
        </w:drawing>
      </w:r>
    </w:p>
    <w:p w14:paraId="6347EBB1" w14:textId="6865B520" w:rsidR="00DE02BF" w:rsidRPr="00B51D2C" w:rsidRDefault="00B51D2C" w:rsidP="00B51D2C">
      <w:pPr>
        <w:pStyle w:val="Kpalrs"/>
        <w:spacing w:before="120" w:after="240" w:line="360" w:lineRule="auto"/>
        <w:jc w:val="center"/>
        <w:rPr>
          <w:rFonts w:cs="Times New Roman"/>
          <w:b/>
          <w:bCs/>
          <w:i w:val="0"/>
          <w:iCs w:val="0"/>
          <w:color w:val="auto"/>
          <w:sz w:val="20"/>
          <w:szCs w:val="20"/>
          <w:rPrChange w:id="2020" w:author="Vihari Réka" w:date="2018-11-30T21:45:00Z">
            <w:rPr/>
          </w:rPrChange>
        </w:rPr>
        <w:pPrChange w:id="2021" w:author="Vihari Réka" w:date="2018-11-30T21:45:00Z">
          <w:pPr>
            <w:pStyle w:val="Cmsor2"/>
            <w:numPr>
              <w:ilvl w:val="1"/>
              <w:numId w:val="15"/>
            </w:numPr>
            <w:ind w:left="1080" w:hanging="360"/>
          </w:pPr>
        </w:pPrChange>
      </w:pPr>
      <w:ins w:id="2022" w:author="Vihari Réka" w:date="2018-11-30T21:45:00Z">
        <w:r w:rsidRPr="00B51D2C">
          <w:rPr>
            <w:rFonts w:cs="Times New Roman"/>
            <w:b/>
            <w:bCs/>
            <w:i w:val="0"/>
            <w:iCs w:val="0"/>
            <w:color w:val="auto"/>
            <w:sz w:val="20"/>
            <w:szCs w:val="20"/>
            <w:rPrChange w:id="2023" w:author="Vihari Réka" w:date="2018-11-30T21:45:00Z">
              <w:rPr/>
            </w:rPrChange>
          </w:rPr>
          <w:fldChar w:fldCharType="begin"/>
        </w:r>
        <w:r w:rsidRPr="00B51D2C">
          <w:rPr>
            <w:rFonts w:cs="Times New Roman"/>
            <w:b/>
            <w:bCs/>
            <w:i w:val="0"/>
            <w:iCs w:val="0"/>
            <w:color w:val="auto"/>
            <w:sz w:val="20"/>
            <w:szCs w:val="20"/>
            <w:rPrChange w:id="2024" w:author="Vihari Réka" w:date="2018-11-30T21:45:00Z">
              <w:rPr/>
            </w:rPrChange>
          </w:rPr>
          <w:instrText xml:space="preserve"> STYLEREF 1 \s </w:instrText>
        </w:r>
      </w:ins>
      <w:r w:rsidRPr="00B51D2C">
        <w:rPr>
          <w:rFonts w:cs="Times New Roman"/>
          <w:b/>
          <w:bCs/>
          <w:i w:val="0"/>
          <w:iCs w:val="0"/>
          <w:color w:val="auto"/>
          <w:sz w:val="20"/>
          <w:szCs w:val="20"/>
          <w:rPrChange w:id="2025" w:author="Vihari Réka" w:date="2018-11-30T21:45:00Z">
            <w:rPr/>
          </w:rPrChange>
        </w:rPr>
        <w:fldChar w:fldCharType="separate"/>
      </w:r>
      <w:r w:rsidRPr="00B51D2C">
        <w:rPr>
          <w:rFonts w:cs="Times New Roman"/>
          <w:b/>
          <w:bCs/>
          <w:i w:val="0"/>
          <w:iCs w:val="0"/>
          <w:color w:val="auto"/>
          <w:sz w:val="20"/>
          <w:szCs w:val="20"/>
          <w:rPrChange w:id="2026" w:author="Vihari Réka" w:date="2018-11-30T21:45:00Z">
            <w:rPr>
              <w:noProof/>
            </w:rPr>
          </w:rPrChange>
        </w:rPr>
        <w:t>5</w:t>
      </w:r>
      <w:ins w:id="2027" w:author="Vihari Réka" w:date="2018-11-30T21:45:00Z">
        <w:r w:rsidRPr="00B51D2C">
          <w:rPr>
            <w:rFonts w:cs="Times New Roman"/>
            <w:b/>
            <w:bCs/>
            <w:i w:val="0"/>
            <w:iCs w:val="0"/>
            <w:color w:val="auto"/>
            <w:sz w:val="20"/>
            <w:szCs w:val="20"/>
            <w:rPrChange w:id="2028" w:author="Vihari Réka" w:date="2018-11-30T21:45:00Z">
              <w:rPr/>
            </w:rPrChange>
          </w:rPr>
          <w:fldChar w:fldCharType="end"/>
        </w:r>
        <w:r w:rsidRPr="00B51D2C">
          <w:rPr>
            <w:rFonts w:cs="Times New Roman"/>
            <w:b/>
            <w:bCs/>
            <w:i w:val="0"/>
            <w:iCs w:val="0"/>
            <w:color w:val="auto"/>
            <w:sz w:val="20"/>
            <w:szCs w:val="20"/>
            <w:rPrChange w:id="2029" w:author="Vihari Réka" w:date="2018-11-30T21:45:00Z">
              <w:rPr/>
            </w:rPrChange>
          </w:rPr>
          <w:t>.</w:t>
        </w:r>
        <w:r w:rsidRPr="00B51D2C">
          <w:rPr>
            <w:rFonts w:cs="Times New Roman"/>
            <w:b/>
            <w:bCs/>
            <w:i w:val="0"/>
            <w:iCs w:val="0"/>
            <w:color w:val="auto"/>
            <w:sz w:val="20"/>
            <w:szCs w:val="20"/>
            <w:rPrChange w:id="2030" w:author="Vihari Réka" w:date="2018-11-30T21:45:00Z">
              <w:rPr/>
            </w:rPrChange>
          </w:rPr>
          <w:fldChar w:fldCharType="begin"/>
        </w:r>
        <w:r w:rsidRPr="00B51D2C">
          <w:rPr>
            <w:rFonts w:cs="Times New Roman"/>
            <w:b/>
            <w:bCs/>
            <w:i w:val="0"/>
            <w:iCs w:val="0"/>
            <w:color w:val="auto"/>
            <w:sz w:val="20"/>
            <w:szCs w:val="20"/>
            <w:rPrChange w:id="2031" w:author="Vihari Réka" w:date="2018-11-30T21:45:00Z">
              <w:rPr/>
            </w:rPrChange>
          </w:rPr>
          <w:instrText xml:space="preserve"> SEQ ábra \* ARABIC \s 1 </w:instrText>
        </w:r>
      </w:ins>
      <w:r w:rsidRPr="00B51D2C">
        <w:rPr>
          <w:rFonts w:cs="Times New Roman"/>
          <w:b/>
          <w:bCs/>
          <w:i w:val="0"/>
          <w:iCs w:val="0"/>
          <w:color w:val="auto"/>
          <w:sz w:val="20"/>
          <w:szCs w:val="20"/>
          <w:rPrChange w:id="2032" w:author="Vihari Réka" w:date="2018-11-30T21:45:00Z">
            <w:rPr/>
          </w:rPrChange>
        </w:rPr>
        <w:fldChar w:fldCharType="separate"/>
      </w:r>
      <w:ins w:id="2033" w:author="Vihari Réka" w:date="2018-11-30T21:45:00Z">
        <w:r w:rsidRPr="00B51D2C">
          <w:rPr>
            <w:rFonts w:cs="Times New Roman"/>
            <w:b/>
            <w:bCs/>
            <w:i w:val="0"/>
            <w:iCs w:val="0"/>
            <w:color w:val="auto"/>
            <w:sz w:val="20"/>
            <w:szCs w:val="20"/>
            <w:rPrChange w:id="2034" w:author="Vihari Réka" w:date="2018-11-30T21:45:00Z">
              <w:rPr>
                <w:noProof/>
              </w:rPr>
            </w:rPrChange>
          </w:rPr>
          <w:t>1</w:t>
        </w:r>
        <w:r w:rsidRPr="00B51D2C">
          <w:rPr>
            <w:rFonts w:cs="Times New Roman"/>
            <w:b/>
            <w:bCs/>
            <w:i w:val="0"/>
            <w:iCs w:val="0"/>
            <w:color w:val="auto"/>
            <w:sz w:val="20"/>
            <w:szCs w:val="20"/>
            <w:rPrChange w:id="2035" w:author="Vihari Réka" w:date="2018-11-30T21:45:00Z">
              <w:rPr/>
            </w:rPrChange>
          </w:rPr>
          <w:fldChar w:fldCharType="end"/>
        </w:r>
        <w:r w:rsidRPr="00B51D2C">
          <w:rPr>
            <w:rFonts w:cs="Times New Roman"/>
            <w:b/>
            <w:bCs/>
            <w:i w:val="0"/>
            <w:iCs w:val="0"/>
            <w:color w:val="auto"/>
            <w:sz w:val="20"/>
            <w:szCs w:val="20"/>
            <w:rPrChange w:id="2036" w:author="Vihari Réka" w:date="2018-11-30T21:45:00Z">
              <w:rPr/>
            </w:rPrChange>
          </w:rPr>
          <w:t>. ábra Az alkalmazáshoz készített osztálydiagram</w:t>
        </w:r>
      </w:ins>
    </w:p>
    <w:p w14:paraId="1186D9C5" w14:textId="78BC4D76" w:rsidR="004734B6" w:rsidRDefault="004734B6">
      <w:pPr>
        <w:jc w:val="center"/>
        <w:pPrChange w:id="2037" w:author="Vihari Réka" w:date="2018-11-23T21:03:00Z">
          <w:pPr>
            <w:pStyle w:val="Cmsor2"/>
            <w:numPr>
              <w:ilvl w:val="1"/>
              <w:numId w:val="15"/>
            </w:numPr>
            <w:ind w:left="1080" w:hanging="360"/>
          </w:pPr>
        </w:pPrChange>
      </w:pPr>
    </w:p>
    <w:p w14:paraId="6AF4B15C" w14:textId="56CF57AC" w:rsidR="004734B6" w:rsidRPr="00597446" w:rsidRDefault="004734B6">
      <w:pPr>
        <w:spacing w:after="120" w:line="360" w:lineRule="auto"/>
        <w:ind w:firstLine="720"/>
        <w:jc w:val="both"/>
        <w:rPr>
          <w:rFonts w:cs="Times New Roman"/>
        </w:rPr>
        <w:pPrChange w:id="2038" w:author="Vihari Réka" w:date="2018-11-24T13:56:00Z">
          <w:pPr>
            <w:pStyle w:val="Cmsor2"/>
            <w:numPr>
              <w:ilvl w:val="1"/>
              <w:numId w:val="15"/>
            </w:numPr>
            <w:ind w:left="1080" w:hanging="360"/>
          </w:pPr>
        </w:pPrChange>
      </w:pPr>
      <w:r w:rsidRPr="001B07CF">
        <w:rPr>
          <w:rFonts w:cs="Times New Roman"/>
        </w:rPr>
        <w:lastRenderedPageBreak/>
        <w:t xml:space="preserve">Szerver oldalról bármely entitást szerkeszthetünk, illetve hozzá adhatunk újat. Kliens oldalról viszont csak az alkalmazásban meghatározott entitásokat szerkeszthetjük, mely lehetőségét az entitásoknál említem. </w:t>
      </w:r>
    </w:p>
    <w:p w14:paraId="6050B422" w14:textId="1E724FC2" w:rsidR="00DE02BF" w:rsidRPr="00826B19" w:rsidDel="00FC0F8C" w:rsidRDefault="00DE02BF">
      <w:pPr>
        <w:spacing w:after="120" w:line="360" w:lineRule="auto"/>
        <w:ind w:firstLine="720"/>
        <w:jc w:val="both"/>
        <w:rPr>
          <w:del w:id="2039" w:author="Illanicz Barnabás" w:date="2018-11-26T13:10:00Z"/>
          <w:rFonts w:cs="Times New Roman"/>
        </w:rPr>
        <w:pPrChange w:id="2040" w:author="Vihari Réka" w:date="2018-11-24T13:56:00Z">
          <w:pPr>
            <w:pStyle w:val="Cmsor2"/>
            <w:numPr>
              <w:ilvl w:val="1"/>
              <w:numId w:val="15"/>
            </w:numPr>
            <w:ind w:left="1080" w:hanging="360"/>
          </w:pPr>
        </w:pPrChange>
      </w:pPr>
      <w:commentRangeStart w:id="2041"/>
      <w:proofErr w:type="spellStart"/>
      <w:r w:rsidRPr="00B037D9">
        <w:rPr>
          <w:rFonts w:cs="Times New Roman"/>
          <w:b/>
          <w:rPrChange w:id="2042" w:author="Vihari Réka" w:date="2018-11-29T22:09:00Z">
            <w:rPr>
              <w:rFonts w:cs="Times New Roman"/>
            </w:rPr>
          </w:rPrChange>
        </w:rPr>
        <w:t>E</w:t>
      </w:r>
      <w:r w:rsidR="00EF3568" w:rsidRPr="00B037D9">
        <w:rPr>
          <w:rFonts w:cs="Times New Roman"/>
          <w:b/>
          <w:rPrChange w:id="2043" w:author="Vihari Réka" w:date="2018-11-29T22:09:00Z">
            <w:rPr>
              <w:rFonts w:cs="Times New Roman"/>
            </w:rPr>
          </w:rPrChange>
        </w:rPr>
        <w:t>vent</w:t>
      </w:r>
      <w:proofErr w:type="spellEnd"/>
      <w:r w:rsidR="00EF3568" w:rsidRPr="00B037D9">
        <w:rPr>
          <w:rFonts w:cs="Times New Roman"/>
          <w:b/>
          <w:rPrChange w:id="2044" w:author="Vihari Réka" w:date="2018-11-29T22:09:00Z">
            <w:rPr>
              <w:rFonts w:cs="Times New Roman"/>
            </w:rPr>
          </w:rPrChange>
        </w:rPr>
        <w:t xml:space="preserve"> entitás:</w:t>
      </w:r>
      <w:r w:rsidR="00EF3568">
        <w:rPr>
          <w:rFonts w:cs="Times New Roman"/>
        </w:rPr>
        <w:t xml:space="preserve"> itt tár</w:t>
      </w:r>
      <w:r w:rsidRPr="00A25C5E">
        <w:rPr>
          <w:rFonts w:cs="Times New Roman"/>
        </w:rPr>
        <w:t xml:space="preserve">olom az eseményeket. A hozzá tartozó attribútumok az azonosító, név, leírás, cím, ikon, kezdeti- és befejező dátum. Ezek közül az azonosító és a név kötelezően megadandó, </w:t>
      </w:r>
      <w:r w:rsidRPr="00826B19">
        <w:rPr>
          <w:rFonts w:cs="Times New Roman"/>
        </w:rPr>
        <w:t xml:space="preserve">amikor a szerveren szeretnénk felvinni új eseményt. </w:t>
      </w:r>
    </w:p>
    <w:p w14:paraId="39BFB29D" w14:textId="0A340AF4" w:rsidR="00DE02BF" w:rsidRPr="00826B19" w:rsidRDefault="00DE02BF">
      <w:pPr>
        <w:spacing w:after="120" w:line="360" w:lineRule="auto"/>
        <w:ind w:firstLine="720"/>
        <w:jc w:val="both"/>
        <w:rPr>
          <w:rFonts w:cs="Times New Roman"/>
        </w:rPr>
        <w:pPrChange w:id="2045" w:author="Illanicz Barnabás" w:date="2018-11-26T13:10:00Z">
          <w:pPr>
            <w:pStyle w:val="Cmsor2"/>
            <w:numPr>
              <w:ilvl w:val="1"/>
              <w:numId w:val="15"/>
            </w:numPr>
            <w:ind w:left="1080" w:hanging="360"/>
          </w:pPr>
        </w:pPrChange>
      </w:pPr>
    </w:p>
    <w:p w14:paraId="0994E4EC" w14:textId="0EDEC095" w:rsidR="00DE02BF" w:rsidRPr="00826B19" w:rsidDel="00FC0F8C" w:rsidRDefault="00DE02BF">
      <w:pPr>
        <w:spacing w:after="120" w:line="360" w:lineRule="auto"/>
        <w:ind w:firstLine="720"/>
        <w:jc w:val="both"/>
        <w:rPr>
          <w:del w:id="2046" w:author="Illanicz Barnabás" w:date="2018-11-26T13:10:00Z"/>
          <w:rFonts w:cs="Times New Roman"/>
        </w:rPr>
        <w:pPrChange w:id="2047" w:author="Vihari Réka" w:date="2018-11-24T13:56:00Z">
          <w:pPr>
            <w:pStyle w:val="Cmsor2"/>
            <w:numPr>
              <w:ilvl w:val="1"/>
              <w:numId w:val="15"/>
            </w:numPr>
            <w:ind w:left="1080" w:hanging="360"/>
          </w:pPr>
        </w:pPrChange>
      </w:pPr>
      <w:proofErr w:type="spellStart"/>
      <w:r w:rsidRPr="00B037D9">
        <w:rPr>
          <w:rFonts w:cs="Times New Roman"/>
          <w:b/>
          <w:rPrChange w:id="2048" w:author="Vihari Réka" w:date="2018-11-29T22:09:00Z">
            <w:rPr>
              <w:rFonts w:cs="Times New Roman"/>
            </w:rPr>
          </w:rPrChange>
        </w:rPr>
        <w:t>Host</w:t>
      </w:r>
      <w:proofErr w:type="spellEnd"/>
      <w:r w:rsidRPr="00B037D9">
        <w:rPr>
          <w:rFonts w:cs="Times New Roman"/>
          <w:b/>
          <w:rPrChange w:id="2049" w:author="Vihari Réka" w:date="2018-11-29T22:09:00Z">
            <w:rPr>
              <w:rFonts w:cs="Times New Roman"/>
            </w:rPr>
          </w:rPrChange>
        </w:rPr>
        <w:t xml:space="preserve"> entitás:</w:t>
      </w:r>
      <w:r w:rsidRPr="00826B19">
        <w:rPr>
          <w:rFonts w:cs="Times New Roman"/>
        </w:rPr>
        <w:t xml:space="preserve"> a szervezők tárolására szolgál, melyekből egy eseményhez több is tartozhat. Nekik is van azonosítójuk, nevük és ezen felül tárolunk hozzájuk telefonszámot és email címet. Ezen attribútumok megadása nem kötelező, így előfordulhat az is, hogy az eseményhez nem tartozik szervező. </w:t>
      </w:r>
    </w:p>
    <w:p w14:paraId="146E7C42" w14:textId="6DA19A15" w:rsidR="00DE02BF" w:rsidRPr="00826B19" w:rsidRDefault="00DE02BF">
      <w:pPr>
        <w:spacing w:after="120" w:line="360" w:lineRule="auto"/>
        <w:ind w:firstLine="720"/>
        <w:jc w:val="both"/>
        <w:rPr>
          <w:rFonts w:cs="Times New Roman"/>
        </w:rPr>
        <w:pPrChange w:id="2050" w:author="Illanicz Barnabás" w:date="2018-11-26T13:10:00Z">
          <w:pPr>
            <w:pStyle w:val="Cmsor2"/>
            <w:numPr>
              <w:ilvl w:val="1"/>
              <w:numId w:val="15"/>
            </w:numPr>
            <w:ind w:left="1080" w:hanging="360"/>
          </w:pPr>
        </w:pPrChange>
      </w:pPr>
    </w:p>
    <w:p w14:paraId="6BA11AFA" w14:textId="1D2A6AE7" w:rsidR="00DE02BF" w:rsidRPr="009C0E30" w:rsidDel="00FC0F8C" w:rsidRDefault="00DE02BF">
      <w:pPr>
        <w:spacing w:after="120" w:line="360" w:lineRule="auto"/>
        <w:ind w:firstLine="720"/>
        <w:jc w:val="both"/>
        <w:rPr>
          <w:del w:id="2051" w:author="Illanicz Barnabás" w:date="2018-11-26T13:10:00Z"/>
          <w:rFonts w:cs="Times New Roman"/>
        </w:rPr>
        <w:pPrChange w:id="2052" w:author="Vihari Réka" w:date="2018-11-24T13:56:00Z">
          <w:pPr>
            <w:pStyle w:val="Cmsor2"/>
            <w:numPr>
              <w:ilvl w:val="1"/>
              <w:numId w:val="15"/>
            </w:numPr>
            <w:ind w:left="1080" w:hanging="360"/>
          </w:pPr>
        </w:pPrChange>
      </w:pPr>
      <w:r w:rsidRPr="00B037D9">
        <w:rPr>
          <w:rFonts w:cs="Times New Roman"/>
          <w:b/>
          <w:rPrChange w:id="2053" w:author="Vihari Réka" w:date="2018-11-29T22:09:00Z">
            <w:rPr>
              <w:rFonts w:cs="Times New Roman"/>
            </w:rPr>
          </w:rPrChange>
        </w:rPr>
        <w:t>Program entitás:</w:t>
      </w:r>
      <w:r w:rsidRPr="00826B19">
        <w:rPr>
          <w:rFonts w:cs="Times New Roman"/>
        </w:rPr>
        <w:t xml:space="preserve"> az eseményekhez tartozó programok </w:t>
      </w:r>
      <w:r w:rsidR="0052683C" w:rsidRPr="00826B19">
        <w:rPr>
          <w:rFonts w:cs="Times New Roman"/>
        </w:rPr>
        <w:t xml:space="preserve">szerepelnek itt. Az entitásnak van azonosítója, neve, leírása, képe, dátuma, </w:t>
      </w:r>
      <w:r w:rsidR="0052683C" w:rsidRPr="000D7012">
        <w:rPr>
          <w:rFonts w:cs="Times New Roman"/>
        </w:rPr>
        <w:t>illetve kezdeti- és befejező időpontja.</w:t>
      </w:r>
      <w:r w:rsidR="004734B6" w:rsidRPr="00A5603D">
        <w:rPr>
          <w:rFonts w:cs="Times New Roman"/>
        </w:rPr>
        <w:t xml:space="preserve"> A név attribútum megadása kötelező.</w:t>
      </w:r>
      <w:r w:rsidR="0052683C" w:rsidRPr="00A5603D">
        <w:rPr>
          <w:rFonts w:cs="Times New Roman"/>
        </w:rPr>
        <w:t xml:space="preserve"> </w:t>
      </w:r>
      <w:r w:rsidR="0052683C" w:rsidRPr="00576CA3">
        <w:rPr>
          <w:rFonts w:cs="Times New Roman"/>
        </w:rPr>
        <w:t xml:space="preserve">A </w:t>
      </w:r>
      <w:r w:rsidR="004734B6" w:rsidRPr="00644DC5">
        <w:rPr>
          <w:rFonts w:cs="Times New Roman"/>
        </w:rPr>
        <w:t>programok több-egy kapcsolatban állnak az esemény entitással</w:t>
      </w:r>
      <w:r w:rsidR="0052683C" w:rsidRPr="001143BE">
        <w:rPr>
          <w:rFonts w:cs="Times New Roman"/>
        </w:rPr>
        <w:t xml:space="preserve">. </w:t>
      </w:r>
    </w:p>
    <w:p w14:paraId="1E3DD3F8" w14:textId="44F9A623" w:rsidR="0052683C" w:rsidRPr="001B4D73" w:rsidRDefault="0052683C">
      <w:pPr>
        <w:spacing w:after="120" w:line="360" w:lineRule="auto"/>
        <w:ind w:firstLine="720"/>
        <w:jc w:val="both"/>
        <w:rPr>
          <w:rFonts w:cs="Times New Roman"/>
        </w:rPr>
        <w:pPrChange w:id="2054" w:author="Illanicz Barnabás" w:date="2018-11-26T13:10:00Z">
          <w:pPr>
            <w:pStyle w:val="Cmsor2"/>
            <w:numPr>
              <w:ilvl w:val="1"/>
              <w:numId w:val="15"/>
            </w:numPr>
            <w:ind w:left="1080" w:hanging="360"/>
          </w:pPr>
        </w:pPrChange>
      </w:pPr>
    </w:p>
    <w:p w14:paraId="323E0390" w14:textId="23B14E67" w:rsidR="0052683C" w:rsidRPr="00EA2C24" w:rsidRDefault="00B037D9">
      <w:pPr>
        <w:spacing w:after="120" w:line="360" w:lineRule="auto"/>
        <w:ind w:firstLine="720"/>
        <w:jc w:val="both"/>
        <w:rPr>
          <w:rFonts w:cs="Times New Roman"/>
        </w:rPr>
        <w:pPrChange w:id="2055" w:author="Illanicz Barnabás" w:date="2018-11-26T13:10:00Z">
          <w:pPr>
            <w:pStyle w:val="Cmsor2"/>
            <w:numPr>
              <w:ilvl w:val="1"/>
              <w:numId w:val="15"/>
            </w:numPr>
            <w:ind w:left="1080" w:hanging="360"/>
          </w:pPr>
        </w:pPrChange>
      </w:pPr>
      <w:proofErr w:type="spellStart"/>
      <w:r>
        <w:rPr>
          <w:rFonts w:cs="Times New Roman"/>
          <w:b/>
        </w:rPr>
        <w:t>Description</w:t>
      </w:r>
      <w:proofErr w:type="spellEnd"/>
      <w:r w:rsidR="0052683C" w:rsidRPr="00B037D9">
        <w:rPr>
          <w:rFonts w:cs="Times New Roman"/>
          <w:b/>
          <w:rPrChange w:id="2056" w:author="Vihari Réka" w:date="2018-11-29T22:09:00Z">
            <w:rPr>
              <w:rFonts w:cs="Times New Roman"/>
            </w:rPr>
          </w:rPrChange>
        </w:rPr>
        <w:t xml:space="preserve"> entitás:</w:t>
      </w:r>
      <w:r w:rsidR="0052683C" w:rsidRPr="009D4E4B">
        <w:rPr>
          <w:rFonts w:cs="Times New Roman"/>
        </w:rPr>
        <w:t xml:space="preserve"> a neve alapján egy részletesebb leírást is készíthetünk vele az eseményről. Van azonosítója, neve, </w:t>
      </w:r>
      <w:r w:rsidR="0052683C" w:rsidRPr="004C3635">
        <w:rPr>
          <w:rFonts w:cs="Times New Roman"/>
        </w:rPr>
        <w:t>leírá</w:t>
      </w:r>
      <w:r>
        <w:rPr>
          <w:rFonts w:cs="Times New Roman"/>
        </w:rPr>
        <w:t>sa, dátuma és szövege.</w:t>
      </w:r>
      <w:del w:id="2057" w:author="Vihari Réka" w:date="2018-11-29T22:10:00Z">
        <w:r w:rsidR="004F11B9" w:rsidDel="00B037D9">
          <w:rPr>
            <w:rStyle w:val="Jegyzethivatkozs"/>
          </w:rPr>
          <w:commentReference w:id="2058"/>
        </w:r>
      </w:del>
    </w:p>
    <w:p w14:paraId="38676CC6" w14:textId="4D1D365C" w:rsidR="0052683C" w:rsidRPr="004F11B9" w:rsidDel="00FC0F8C" w:rsidRDefault="0052683C">
      <w:pPr>
        <w:spacing w:after="120" w:line="360" w:lineRule="auto"/>
        <w:ind w:firstLine="720"/>
        <w:jc w:val="both"/>
        <w:rPr>
          <w:del w:id="2059" w:author="Illanicz Barnabás" w:date="2018-11-26T13:10:00Z"/>
          <w:rFonts w:cs="Times New Roman"/>
        </w:rPr>
        <w:pPrChange w:id="2060" w:author="Vihari Réka" w:date="2018-11-24T13:56:00Z">
          <w:pPr>
            <w:pStyle w:val="Cmsor2"/>
            <w:numPr>
              <w:ilvl w:val="1"/>
              <w:numId w:val="15"/>
            </w:numPr>
            <w:ind w:left="1080" w:hanging="360"/>
          </w:pPr>
        </w:pPrChange>
      </w:pPr>
      <w:r w:rsidRPr="00B037D9">
        <w:rPr>
          <w:rFonts w:cs="Times New Roman"/>
          <w:b/>
          <w:rPrChange w:id="2061" w:author="Vihari Réka" w:date="2018-11-29T22:12:00Z">
            <w:rPr>
              <w:rFonts w:cs="Times New Roman"/>
            </w:rPr>
          </w:rPrChange>
        </w:rPr>
        <w:t>GDPR entitás:</w:t>
      </w:r>
      <w:r w:rsidRPr="00C218CF">
        <w:rPr>
          <w:rFonts w:cs="Times New Roman"/>
        </w:rPr>
        <w:t xml:space="preserve"> az eseményhez tartozó adatvédelmi szabályzat entitása. A szerveren keresztül feltölthetjük mindig </w:t>
      </w:r>
      <w:proofErr w:type="spellStart"/>
      <w:r w:rsidRPr="00C218CF">
        <w:rPr>
          <w:rFonts w:cs="Times New Roman"/>
        </w:rPr>
        <w:t>eseményünkhöz</w:t>
      </w:r>
      <w:proofErr w:type="spellEnd"/>
      <w:r w:rsidRPr="00C218CF">
        <w:rPr>
          <w:rFonts w:cs="Times New Roman"/>
        </w:rPr>
        <w:t xml:space="preserve"> az aktuális szabályokat, ezzel </w:t>
      </w:r>
      <w:r w:rsidRPr="00FC0F8C">
        <w:rPr>
          <w:rFonts w:cs="Times New Roman"/>
        </w:rPr>
        <w:t xml:space="preserve">is eleget téve a nemrég életbe lépő adattárolás jogi szabályainak. Itt információt adhatunk a felhasználónak, hogyan kérheti adatai törlését, vagy esetlegesen, hogyan kérdezheti le a róla tárolt adatokat. </w:t>
      </w:r>
      <w:r w:rsidRPr="004F11B9">
        <w:rPr>
          <w:rFonts w:cs="Times New Roman"/>
        </w:rPr>
        <w:t xml:space="preserve">Egy eseményhez egy adatvédelmi szabályzat tartozhat. Attribútumoknak megadhatunk azonosítót, nevet és leírást. </w:t>
      </w:r>
    </w:p>
    <w:p w14:paraId="3459B823" w14:textId="70F9D401" w:rsidR="0052683C" w:rsidRPr="004F11B9" w:rsidRDefault="0052683C">
      <w:pPr>
        <w:spacing w:after="120" w:line="360" w:lineRule="auto"/>
        <w:ind w:firstLine="720"/>
        <w:jc w:val="both"/>
        <w:rPr>
          <w:rFonts w:cs="Times New Roman"/>
        </w:rPr>
        <w:pPrChange w:id="2062" w:author="Illanicz Barnabás" w:date="2018-11-26T13:10:00Z">
          <w:pPr>
            <w:pStyle w:val="Cmsor2"/>
            <w:numPr>
              <w:ilvl w:val="1"/>
              <w:numId w:val="15"/>
            </w:numPr>
            <w:ind w:left="1080" w:hanging="360"/>
          </w:pPr>
        </w:pPrChange>
      </w:pPr>
    </w:p>
    <w:p w14:paraId="03FB8E10" w14:textId="3900D856" w:rsidR="004734B6" w:rsidRPr="002A4383" w:rsidDel="00FC0F8C" w:rsidRDefault="0052683C">
      <w:pPr>
        <w:spacing w:after="120" w:line="360" w:lineRule="auto"/>
        <w:ind w:firstLine="720"/>
        <w:jc w:val="both"/>
        <w:rPr>
          <w:del w:id="2063" w:author="Illanicz Barnabás" w:date="2018-11-26T13:11:00Z"/>
          <w:rFonts w:cs="Times New Roman"/>
        </w:rPr>
        <w:pPrChange w:id="2064" w:author="Vihari Réka" w:date="2018-11-24T13:56:00Z">
          <w:pPr>
            <w:pStyle w:val="Cmsor2"/>
            <w:numPr>
              <w:ilvl w:val="1"/>
              <w:numId w:val="15"/>
            </w:numPr>
            <w:ind w:left="1080" w:hanging="360"/>
          </w:pPr>
        </w:pPrChange>
      </w:pPr>
      <w:r w:rsidRPr="00B037D9">
        <w:rPr>
          <w:rFonts w:cs="Times New Roman"/>
          <w:b/>
          <w:rPrChange w:id="2065" w:author="Vihari Réka" w:date="2018-11-29T22:12:00Z">
            <w:rPr>
              <w:rFonts w:cs="Times New Roman"/>
            </w:rPr>
          </w:rPrChange>
        </w:rPr>
        <w:t>Geo entitás:</w:t>
      </w:r>
      <w:r w:rsidRPr="00487A38">
        <w:rPr>
          <w:rFonts w:cs="Times New Roman"/>
        </w:rPr>
        <w:t xml:space="preserve"> a felhasználók, az események és a programo</w:t>
      </w:r>
      <w:r w:rsidRPr="0078281B">
        <w:rPr>
          <w:rFonts w:cs="Times New Roman"/>
        </w:rPr>
        <w:t xml:space="preserve">k lokációjának tárolására szolgáló entitás. </w:t>
      </w:r>
      <w:r w:rsidR="004734B6" w:rsidRPr="00936CC5">
        <w:rPr>
          <w:rFonts w:cs="Times New Roman"/>
        </w:rPr>
        <w:t xml:space="preserve">Az entitásokkal egy-egy kapcsolatban áll. </w:t>
      </w:r>
      <w:r w:rsidRPr="00936CC5">
        <w:rPr>
          <w:rFonts w:cs="Times New Roman"/>
        </w:rPr>
        <w:t xml:space="preserve">Az eseményekhez és a programokhoz tartozó </w:t>
      </w:r>
      <w:r w:rsidRPr="002A4383">
        <w:rPr>
          <w:rFonts w:cs="Times New Roman"/>
        </w:rPr>
        <w:t xml:space="preserve">helyek szerver oldalon </w:t>
      </w:r>
      <w:proofErr w:type="spellStart"/>
      <w:r w:rsidRPr="002A4383">
        <w:rPr>
          <w:rFonts w:cs="Times New Roman"/>
        </w:rPr>
        <w:t>adhatóak</w:t>
      </w:r>
      <w:proofErr w:type="spellEnd"/>
      <w:r w:rsidRPr="002A4383">
        <w:rPr>
          <w:rFonts w:cs="Times New Roman"/>
        </w:rPr>
        <w:t xml:space="preserve"> meg. A felhasználói helyzetek pedig az alkalmazáson keresztül jutnak fel a szerverre. Tárolok hozzá egy azonosítót, nevet és a hosszúsági</w:t>
      </w:r>
      <w:del w:id="2066" w:author="Illanicz Barnabás" w:date="2018-11-26T13:14:00Z">
        <w:r w:rsidRPr="002A4383" w:rsidDel="00D968D0">
          <w:rPr>
            <w:rFonts w:cs="Times New Roman"/>
          </w:rPr>
          <w:delText>-</w:delText>
        </w:r>
      </w:del>
      <w:r w:rsidRPr="002A4383">
        <w:rPr>
          <w:rFonts w:cs="Times New Roman"/>
        </w:rPr>
        <w:t xml:space="preserve"> és szélességi </w:t>
      </w:r>
      <w:r w:rsidR="004734B6" w:rsidRPr="002A4383">
        <w:rPr>
          <w:rFonts w:cs="Times New Roman"/>
        </w:rPr>
        <w:t xml:space="preserve">koordinátákat </w:t>
      </w:r>
    </w:p>
    <w:p w14:paraId="7680289D" w14:textId="77777777" w:rsidR="004734B6" w:rsidRPr="002A4383" w:rsidRDefault="004734B6">
      <w:pPr>
        <w:spacing w:after="120" w:line="360" w:lineRule="auto"/>
        <w:ind w:firstLine="720"/>
        <w:jc w:val="both"/>
        <w:rPr>
          <w:rFonts w:cs="Times New Roman"/>
        </w:rPr>
        <w:pPrChange w:id="2067" w:author="Illanicz Barnabás" w:date="2018-11-26T13:11:00Z">
          <w:pPr>
            <w:pStyle w:val="Cmsor2"/>
            <w:numPr>
              <w:ilvl w:val="1"/>
              <w:numId w:val="15"/>
            </w:numPr>
            <w:ind w:left="1080" w:hanging="360"/>
          </w:pPr>
        </w:pPrChange>
      </w:pPr>
    </w:p>
    <w:p w14:paraId="0BB681ED" w14:textId="41E9BFE5" w:rsidR="0052683C" w:rsidRPr="001B07CF" w:rsidRDefault="004734B6">
      <w:pPr>
        <w:spacing w:after="120" w:line="360" w:lineRule="auto"/>
        <w:ind w:firstLine="720"/>
        <w:jc w:val="both"/>
        <w:rPr>
          <w:ins w:id="2068" w:author="Vihari Réka" w:date="2018-11-23T21:10:00Z"/>
          <w:rFonts w:cs="Times New Roman"/>
        </w:rPr>
        <w:pPrChange w:id="2069" w:author="Vihari Réka" w:date="2018-11-24T13:56:00Z">
          <w:pPr>
            <w:pStyle w:val="Cmsor2"/>
            <w:numPr>
              <w:ilvl w:val="1"/>
              <w:numId w:val="15"/>
            </w:numPr>
            <w:ind w:left="1080" w:hanging="360"/>
          </w:pPr>
        </w:pPrChange>
      </w:pPr>
      <w:proofErr w:type="spellStart"/>
      <w:r w:rsidRPr="00B037D9">
        <w:rPr>
          <w:rFonts w:cs="Times New Roman"/>
          <w:b/>
          <w:rPrChange w:id="2070" w:author="Vihari Réka" w:date="2018-11-29T22:12:00Z">
            <w:rPr>
              <w:rFonts w:cs="Times New Roman"/>
            </w:rPr>
          </w:rPrChange>
        </w:rPr>
        <w:t>Message</w:t>
      </w:r>
      <w:proofErr w:type="spellEnd"/>
      <w:r w:rsidRPr="00B037D9">
        <w:rPr>
          <w:rFonts w:cs="Times New Roman"/>
          <w:b/>
          <w:rPrChange w:id="2071" w:author="Vihari Réka" w:date="2018-11-29T22:12:00Z">
            <w:rPr>
              <w:rFonts w:cs="Times New Roman"/>
            </w:rPr>
          </w:rPrChange>
        </w:rPr>
        <w:t xml:space="preserve"> entitás:</w:t>
      </w:r>
      <w:r w:rsidRPr="002A4383">
        <w:rPr>
          <w:rFonts w:cs="Times New Roman"/>
        </w:rPr>
        <w:t xml:space="preserve"> az üzenetek kezelésére szolgál.  Egy üzenet egy felhasználóval áll egy-egy kapcsolatban, illetve az eseménnyel több-egy kapcsolatban. Tartozik hozzá egy azonosító, dátum és szöveg. Üzenetek létrehozására az alkalmazáson keresztül is van lehetőség. </w:t>
      </w:r>
      <w:r w:rsidRPr="002A4383">
        <w:rPr>
          <w:rFonts w:cs="Times New Roman"/>
        </w:rPr>
        <w:lastRenderedPageBreak/>
        <w:t xml:space="preserve">Itt az Üzenetek menü alján található szövegdobozba írással, majd a Küldés gombra kattintással felküldhetjük üzenetünket a szerverre. De szerver oldalról is hozzá lehet adni új üzeneteket. </w:t>
      </w:r>
      <w:commentRangeEnd w:id="2041"/>
      <w:r w:rsidR="00C218CF">
        <w:rPr>
          <w:rStyle w:val="Jegyzethivatkozs"/>
        </w:rPr>
        <w:commentReference w:id="2041"/>
      </w:r>
    </w:p>
    <w:p w14:paraId="52BDB88C" w14:textId="77777777" w:rsidR="0052683C" w:rsidRDefault="0052683C">
      <w:pPr>
        <w:rPr>
          <w:ins w:id="2072" w:author="Vihari Réka" w:date="2018-11-23T20:49:00Z"/>
        </w:rPr>
        <w:pPrChange w:id="2073" w:author="Vihari Réka" w:date="2018-11-23T21:03:00Z">
          <w:pPr>
            <w:pStyle w:val="Cmsor2"/>
            <w:numPr>
              <w:ilvl w:val="1"/>
              <w:numId w:val="15"/>
            </w:numPr>
            <w:ind w:left="1080" w:hanging="360"/>
          </w:pPr>
        </w:pPrChange>
      </w:pPr>
    </w:p>
    <w:p w14:paraId="1C237A53" w14:textId="77777777" w:rsidR="00925971" w:rsidRPr="00925971" w:rsidRDefault="00925971">
      <w:pPr>
        <w:pPrChange w:id="2074" w:author="Vihari Réka" w:date="2018-11-23T20:49:00Z">
          <w:pPr>
            <w:pStyle w:val="Cmsor2"/>
            <w:numPr>
              <w:ilvl w:val="1"/>
              <w:numId w:val="15"/>
            </w:numPr>
            <w:ind w:left="1080" w:hanging="360"/>
          </w:pPr>
        </w:pPrChange>
      </w:pPr>
    </w:p>
    <w:p w14:paraId="1D62C970" w14:textId="704B2707" w:rsidR="00CF6166" w:rsidRPr="00A25C5E" w:rsidDel="002052A4" w:rsidRDefault="00B51D2C" w:rsidP="00B51D2C">
      <w:pPr>
        <w:pStyle w:val="Cmsor2"/>
        <w:rPr>
          <w:moveFrom w:id="2075" w:author="Vihari Réka" w:date="2018-11-22T10:35:00Z"/>
        </w:rPr>
        <w:pPrChange w:id="2076" w:author="Vihari Réka" w:date="2018-11-30T21:33:00Z">
          <w:pPr>
            <w:spacing w:after="120" w:line="360" w:lineRule="auto"/>
            <w:ind w:firstLine="720"/>
            <w:jc w:val="both"/>
          </w:pPr>
        </w:pPrChange>
      </w:pPr>
      <w:bookmarkStart w:id="2077" w:name="_Toc531377902"/>
      <w:ins w:id="2078" w:author="Vihari Réka" w:date="2018-11-30T21:45:00Z">
        <w:r>
          <w:t>5.2</w:t>
        </w:r>
        <w:bookmarkEnd w:id="2077"/>
        <w:r>
          <w:t xml:space="preserve"> </w:t>
        </w:r>
      </w:ins>
      <w:moveFromRangeStart w:id="2079" w:author="Vihari Réka" w:date="2018-11-22T10:35:00Z" w:name="move530646271"/>
      <w:moveFrom w:id="2080" w:author="Vihari Réka" w:date="2018-11-22T10:35:00Z">
        <w:r w:rsidR="00CF6166" w:rsidRPr="00A25C5E" w:rsidDel="002052A4">
          <w:t xml:space="preserve">Adatbázis választásánál a default H2 adatbázist választottam, diszkre történő mentéssel. Ez azért jobb, mint a memóriában futó H2 adatbázis, mert a szerver újraindítása esetén is tárolja az adatokat, ami egy lokális szerver esetén fontos szempont. </w:t>
        </w:r>
        <w:bookmarkStart w:id="2081" w:name="_Toc530833070"/>
        <w:bookmarkStart w:id="2082" w:name="_Toc530833399"/>
        <w:bookmarkStart w:id="2083" w:name="_Toc531375413"/>
        <w:bookmarkStart w:id="2084" w:name="_Toc531375566"/>
        <w:bookmarkStart w:id="2085" w:name="_Toc531375705"/>
        <w:bookmarkStart w:id="2086" w:name="_Toc531376377"/>
        <w:bookmarkEnd w:id="2081"/>
        <w:bookmarkEnd w:id="2082"/>
        <w:bookmarkEnd w:id="2083"/>
        <w:bookmarkEnd w:id="2084"/>
        <w:bookmarkEnd w:id="2085"/>
        <w:bookmarkEnd w:id="2086"/>
      </w:moveFrom>
    </w:p>
    <w:p w14:paraId="71D6849B" w14:textId="34B93E97" w:rsidR="00CF6166" w:rsidRPr="00A25C5E" w:rsidDel="002052A4" w:rsidRDefault="00CF6166" w:rsidP="00B51D2C">
      <w:pPr>
        <w:pStyle w:val="Cmsor2"/>
        <w:rPr>
          <w:moveFrom w:id="2087" w:author="Vihari Réka" w:date="2018-11-22T10:35:00Z"/>
        </w:rPr>
        <w:pPrChange w:id="2088" w:author="Vihari Réka" w:date="2018-11-30T21:33:00Z">
          <w:pPr>
            <w:spacing w:after="120" w:line="360" w:lineRule="auto"/>
            <w:ind w:firstLine="720"/>
            <w:jc w:val="both"/>
          </w:pPr>
        </w:pPrChange>
      </w:pPr>
      <w:moveFrom w:id="2089" w:author="Vihari Réka" w:date="2018-11-22T10:35:00Z">
        <w:r w:rsidRPr="00A25C5E" w:rsidDel="002052A4">
          <w:t xml:space="preserve">A H2 adatbázis egy nyílt forráskódú Java adatbázis. Beágyazható Java alkalmazásokba vagy kliens-szerver módban futtathatjuk. Az adatbázis motorja extrém gyorsnak számít és támogatja a standard SQL-t és a JDBC API-t is. Támogatja a csoportokba rendezést (clustering) és a </w:t>
        </w:r>
        <w:r w:rsidR="00DE6284" w:rsidRPr="00A25C5E" w:rsidDel="002052A4">
          <w:t xml:space="preserve">multi-version concurrency-t. Illetve, erős biztonsági funkciókkal rendelkezik. </w:t>
        </w:r>
        <w:bookmarkStart w:id="2090" w:name="_Toc530833071"/>
        <w:bookmarkStart w:id="2091" w:name="_Toc530833400"/>
        <w:bookmarkStart w:id="2092" w:name="_Toc531375414"/>
        <w:bookmarkStart w:id="2093" w:name="_Toc531375567"/>
        <w:bookmarkStart w:id="2094" w:name="_Toc531375706"/>
        <w:bookmarkStart w:id="2095" w:name="_Toc531376378"/>
        <w:bookmarkEnd w:id="2090"/>
        <w:bookmarkEnd w:id="2091"/>
        <w:bookmarkEnd w:id="2092"/>
        <w:bookmarkEnd w:id="2093"/>
        <w:bookmarkEnd w:id="2094"/>
        <w:bookmarkEnd w:id="2095"/>
      </w:moveFrom>
    </w:p>
    <w:p w14:paraId="4DAA33FB" w14:textId="36E8751B" w:rsidR="00DE6284" w:rsidRPr="00A25C5E" w:rsidDel="002052A4" w:rsidRDefault="00DE6284" w:rsidP="00B51D2C">
      <w:pPr>
        <w:pStyle w:val="Cmsor2"/>
        <w:rPr>
          <w:moveFrom w:id="2096" w:author="Vihari Réka" w:date="2018-11-22T10:35:00Z"/>
        </w:rPr>
        <w:pPrChange w:id="2097" w:author="Vihari Réka" w:date="2018-11-30T21:33:00Z">
          <w:pPr>
            <w:spacing w:after="120" w:line="360" w:lineRule="auto"/>
            <w:ind w:firstLine="720"/>
            <w:jc w:val="both"/>
          </w:pPr>
        </w:pPrChange>
      </w:pPr>
      <w:commentRangeStart w:id="2098"/>
      <w:moveFrom w:id="2099" w:author="Vihari Réka" w:date="2018-11-22T10:35:00Z">
        <w:r w:rsidRPr="00A25C5E" w:rsidDel="002052A4">
          <w:t xml:space="preserve">Az adatbázisba belépésre a localhost-on futó JHipster frontend-en van lehetőség. Az Administration fülön lévő Database választásával. </w:t>
        </w:r>
        <w:commentRangeEnd w:id="2098"/>
        <w:r w:rsidR="00626866" w:rsidRPr="00A25C5E" w:rsidDel="002052A4">
          <w:rPr>
            <w:rPrChange w:id="2100" w:author="Vihari Réka" w:date="2018-11-24T14:27:00Z">
              <w:rPr>
                <w:rStyle w:val="Jegyzethivatkozs"/>
              </w:rPr>
            </w:rPrChange>
          </w:rPr>
          <w:commentReference w:id="2098"/>
        </w:r>
        <w:bookmarkStart w:id="2101" w:name="_Toc530833072"/>
        <w:bookmarkStart w:id="2102" w:name="_Toc530833401"/>
        <w:bookmarkStart w:id="2103" w:name="_Toc531375415"/>
        <w:bookmarkStart w:id="2104" w:name="_Toc531375568"/>
        <w:bookmarkStart w:id="2105" w:name="_Toc531375707"/>
        <w:bookmarkStart w:id="2106" w:name="_Toc531376379"/>
        <w:bookmarkEnd w:id="2101"/>
        <w:bookmarkEnd w:id="2102"/>
        <w:bookmarkEnd w:id="2103"/>
        <w:bookmarkEnd w:id="2104"/>
        <w:bookmarkEnd w:id="2105"/>
        <w:bookmarkEnd w:id="2106"/>
      </w:moveFrom>
    </w:p>
    <w:p w14:paraId="1598FFD3" w14:textId="340159A8" w:rsidR="00DE6284" w:rsidRPr="00A25C5E" w:rsidDel="002052A4" w:rsidRDefault="00DE6284" w:rsidP="00B51D2C">
      <w:pPr>
        <w:pStyle w:val="Cmsor2"/>
        <w:rPr>
          <w:moveFrom w:id="2107" w:author="Vihari Réka" w:date="2018-11-22T10:35:00Z"/>
        </w:rPr>
        <w:pPrChange w:id="2108" w:author="Vihari Réka" w:date="2018-11-30T21:33:00Z">
          <w:pPr>
            <w:spacing w:after="120" w:line="360" w:lineRule="auto"/>
            <w:ind w:firstLine="720"/>
            <w:jc w:val="both"/>
          </w:pPr>
        </w:pPrChange>
      </w:pPr>
      <w:moveFrom w:id="2109" w:author="Vihari Réka" w:date="2018-11-22T10:35:00Z">
        <w:r w:rsidRPr="00A25C5E" w:rsidDel="002052A4">
          <w:t>A be</w:t>
        </w:r>
        <w:r w:rsidR="00411B12" w:rsidRPr="00A25C5E" w:rsidDel="002052A4">
          <w:t>lépés után megjelenik az alkalmazáshoz tartozó adatbázis</w:t>
        </w:r>
        <w:r w:rsidRPr="00A25C5E" w:rsidDel="002052A4">
          <w:t xml:space="preserve"> és egy SQL parancsok írására alkalmas fül, melyen a parancsok kiadásával lekérdezhetjük, módosíthatjuk vagy akár törölhetjük is adatainkat és tábláinkat. </w:t>
        </w:r>
        <w:bookmarkStart w:id="2110" w:name="_Toc530833073"/>
        <w:bookmarkStart w:id="2111" w:name="_Toc530833402"/>
        <w:bookmarkStart w:id="2112" w:name="_Toc531375416"/>
        <w:bookmarkStart w:id="2113" w:name="_Toc531375569"/>
        <w:bookmarkStart w:id="2114" w:name="_Toc531375708"/>
        <w:bookmarkStart w:id="2115" w:name="_Toc531376380"/>
        <w:bookmarkEnd w:id="2110"/>
        <w:bookmarkEnd w:id="2111"/>
        <w:bookmarkEnd w:id="2112"/>
        <w:bookmarkEnd w:id="2113"/>
        <w:bookmarkEnd w:id="2114"/>
        <w:bookmarkEnd w:id="2115"/>
      </w:moveFrom>
    </w:p>
    <w:p w14:paraId="299AFAC0" w14:textId="67600702" w:rsidR="00DE6284" w:rsidDel="002052A4" w:rsidRDefault="00DE6284" w:rsidP="00B51D2C">
      <w:pPr>
        <w:pStyle w:val="Cmsor2"/>
        <w:rPr>
          <w:moveFrom w:id="2116" w:author="Vihari Réka" w:date="2018-11-22T10:35:00Z"/>
        </w:rPr>
        <w:pPrChange w:id="2117" w:author="Vihari Réka" w:date="2018-11-30T21:33:00Z">
          <w:pPr/>
        </w:pPrChange>
      </w:pPr>
      <w:moveFrom w:id="2118" w:author="Vihari Réka" w:date="2018-11-22T10:35:00Z">
        <w:r w:rsidDel="002052A4">
          <w:drawing>
            <wp:inline distT="0" distB="0" distL="0" distR="0" wp14:anchorId="2A68C241" wp14:editId="0FF0F07D">
              <wp:extent cx="5759450" cy="3039110"/>
              <wp:effectExtent l="0" t="0" r="635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pernyőfotó 2018-11-14 - 22.38.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039110"/>
                      </a:xfrm>
                      <a:prstGeom prst="rect">
                        <a:avLst/>
                      </a:prstGeom>
                    </pic:spPr>
                  </pic:pic>
                </a:graphicData>
              </a:graphic>
            </wp:inline>
          </w:drawing>
        </w:r>
        <w:bookmarkStart w:id="2119" w:name="_Toc530833074"/>
        <w:bookmarkStart w:id="2120" w:name="_Toc530833403"/>
        <w:bookmarkStart w:id="2121" w:name="_Toc531375417"/>
        <w:bookmarkStart w:id="2122" w:name="_Toc531375570"/>
        <w:bookmarkStart w:id="2123" w:name="_Toc531375709"/>
        <w:bookmarkStart w:id="2124" w:name="_Toc531376381"/>
        <w:bookmarkEnd w:id="2119"/>
        <w:bookmarkEnd w:id="2120"/>
        <w:bookmarkEnd w:id="2121"/>
        <w:bookmarkEnd w:id="2122"/>
        <w:bookmarkEnd w:id="2123"/>
        <w:bookmarkEnd w:id="2124"/>
      </w:moveFrom>
    </w:p>
    <w:p w14:paraId="39925AF6" w14:textId="69F9B682" w:rsidR="00DE6284" w:rsidDel="002052A4" w:rsidRDefault="00DE6284" w:rsidP="00B51D2C">
      <w:pPr>
        <w:pStyle w:val="Cmsor2"/>
        <w:rPr>
          <w:moveFrom w:id="2125" w:author="Vihari Réka" w:date="2018-11-22T10:35:00Z"/>
        </w:rPr>
        <w:pPrChange w:id="2126" w:author="Vihari Réka" w:date="2018-11-30T21:33:00Z">
          <w:pPr/>
        </w:pPrChange>
      </w:pPr>
      <w:bookmarkStart w:id="2127" w:name="_Toc530833075"/>
      <w:bookmarkStart w:id="2128" w:name="_Toc530833404"/>
      <w:bookmarkStart w:id="2129" w:name="_Toc531375418"/>
      <w:bookmarkStart w:id="2130" w:name="_Toc531375571"/>
      <w:bookmarkStart w:id="2131" w:name="_Toc531375710"/>
      <w:bookmarkStart w:id="2132" w:name="_Toc531376382"/>
      <w:bookmarkEnd w:id="2127"/>
      <w:bookmarkEnd w:id="2128"/>
      <w:bookmarkEnd w:id="2129"/>
      <w:bookmarkEnd w:id="2130"/>
      <w:bookmarkEnd w:id="2131"/>
      <w:bookmarkEnd w:id="2132"/>
    </w:p>
    <w:p w14:paraId="3EB86696" w14:textId="214F5182" w:rsidR="00DE6284" w:rsidRPr="00A25C5E" w:rsidDel="002052A4" w:rsidRDefault="00DE6284" w:rsidP="00B51D2C">
      <w:pPr>
        <w:pStyle w:val="Cmsor2"/>
        <w:rPr>
          <w:moveFrom w:id="2133" w:author="Vihari Réka" w:date="2018-11-22T10:35:00Z"/>
        </w:rPr>
        <w:pPrChange w:id="2134" w:author="Vihari Réka" w:date="2018-11-30T21:33:00Z">
          <w:pPr>
            <w:spacing w:after="120" w:line="360" w:lineRule="auto"/>
            <w:ind w:firstLine="720"/>
            <w:jc w:val="both"/>
          </w:pPr>
        </w:pPrChange>
      </w:pPr>
      <w:moveFrom w:id="2135" w:author="Vihari Réka" w:date="2018-11-22T10:35:00Z">
        <w:r w:rsidRPr="00A25C5E" w:rsidDel="002052A4">
          <w:t xml:space="preserve">Az adatbázis oldalán találhatunk példa SQL kódokat is, melyek lefedik a legtöbbször kiadott utasításokat. </w:t>
        </w:r>
        <w:bookmarkStart w:id="2136" w:name="_Toc530833076"/>
        <w:bookmarkStart w:id="2137" w:name="_Toc530833405"/>
        <w:bookmarkStart w:id="2138" w:name="_Toc531375419"/>
        <w:bookmarkStart w:id="2139" w:name="_Toc531375572"/>
        <w:bookmarkStart w:id="2140" w:name="_Toc531375711"/>
        <w:bookmarkStart w:id="2141" w:name="_Toc531376383"/>
        <w:bookmarkEnd w:id="2136"/>
        <w:bookmarkEnd w:id="2137"/>
        <w:bookmarkEnd w:id="2138"/>
        <w:bookmarkEnd w:id="2139"/>
        <w:bookmarkEnd w:id="2140"/>
        <w:bookmarkEnd w:id="2141"/>
      </w:moveFrom>
    </w:p>
    <w:p w14:paraId="43444C74" w14:textId="0AC18F19" w:rsidR="00DE6284" w:rsidDel="002052A4" w:rsidRDefault="00DE6284" w:rsidP="00B51D2C">
      <w:pPr>
        <w:pStyle w:val="Cmsor2"/>
        <w:rPr>
          <w:moveFrom w:id="2142" w:author="Vihari Réka" w:date="2018-11-22T10:35:00Z"/>
        </w:rPr>
        <w:pPrChange w:id="2143" w:author="Vihari Réka" w:date="2018-11-30T21:33:00Z">
          <w:pPr>
            <w:jc w:val="center"/>
          </w:pPr>
        </w:pPrChange>
      </w:pPr>
      <w:moveFrom w:id="2144" w:author="Vihari Réka" w:date="2018-11-22T10:35:00Z">
        <w:r w:rsidDel="002052A4">
          <w:drawing>
            <wp:inline distT="0" distB="0" distL="0" distR="0" wp14:anchorId="294699B8" wp14:editId="1483E510">
              <wp:extent cx="3262796" cy="1566448"/>
              <wp:effectExtent l="0" t="0" r="127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pernyőfotó 2018-11-14 - 22.41.0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73596" cy="1571633"/>
                      </a:xfrm>
                      <a:prstGeom prst="rect">
                        <a:avLst/>
                      </a:prstGeom>
                    </pic:spPr>
                  </pic:pic>
                </a:graphicData>
              </a:graphic>
            </wp:inline>
          </w:drawing>
        </w:r>
        <w:bookmarkStart w:id="2145" w:name="_Toc530833077"/>
        <w:bookmarkStart w:id="2146" w:name="_Toc530833406"/>
        <w:bookmarkStart w:id="2147" w:name="_Toc531375420"/>
        <w:bookmarkStart w:id="2148" w:name="_Toc531375573"/>
        <w:bookmarkStart w:id="2149" w:name="_Toc531375712"/>
        <w:bookmarkStart w:id="2150" w:name="_Toc531376384"/>
        <w:bookmarkEnd w:id="2145"/>
        <w:bookmarkEnd w:id="2146"/>
        <w:bookmarkEnd w:id="2147"/>
        <w:bookmarkEnd w:id="2148"/>
        <w:bookmarkEnd w:id="2149"/>
        <w:bookmarkEnd w:id="2150"/>
      </w:moveFrom>
    </w:p>
    <w:p w14:paraId="2E35CE51" w14:textId="3E9B6183" w:rsidR="00A4098C" w:rsidDel="002052A4" w:rsidRDefault="00A4098C" w:rsidP="00B51D2C">
      <w:pPr>
        <w:pStyle w:val="Cmsor2"/>
        <w:rPr>
          <w:moveFrom w:id="2151" w:author="Vihari Réka" w:date="2018-11-22T10:35:00Z"/>
        </w:rPr>
        <w:pPrChange w:id="2152" w:author="Vihari Réka" w:date="2018-11-30T21:33:00Z">
          <w:pPr>
            <w:jc w:val="center"/>
          </w:pPr>
        </w:pPrChange>
      </w:pPr>
      <w:bookmarkStart w:id="2153" w:name="_Toc530833078"/>
      <w:bookmarkStart w:id="2154" w:name="_Toc530833407"/>
      <w:bookmarkStart w:id="2155" w:name="_Toc531375421"/>
      <w:bookmarkStart w:id="2156" w:name="_Toc531375574"/>
      <w:bookmarkStart w:id="2157" w:name="_Toc531375713"/>
      <w:bookmarkStart w:id="2158" w:name="_Toc531376385"/>
      <w:bookmarkEnd w:id="2153"/>
      <w:bookmarkEnd w:id="2154"/>
      <w:bookmarkEnd w:id="2155"/>
      <w:bookmarkEnd w:id="2156"/>
      <w:bookmarkEnd w:id="2157"/>
      <w:bookmarkEnd w:id="2158"/>
    </w:p>
    <w:moveFromRangeEnd w:id="2079"/>
    <w:p w14:paraId="6138BA89" w14:textId="1BF892CF" w:rsidR="00A4098C" w:rsidRPr="00A25C5E" w:rsidRDefault="00A4098C" w:rsidP="00B51D2C">
      <w:pPr>
        <w:pStyle w:val="Cmsor2"/>
        <w:rPr>
          <w:rPrChange w:id="2159" w:author="Vihari Réka" w:date="2018-11-24T14:27:00Z">
            <w:rPr>
              <w:rFonts w:cs="Arial"/>
              <w:b/>
              <w:bCs/>
              <w:sz w:val="28"/>
              <w:szCs w:val="26"/>
            </w:rPr>
          </w:rPrChange>
        </w:rPr>
        <w:pPrChange w:id="2160" w:author="Vihari Réka" w:date="2018-11-30T21:33:00Z">
          <w:pPr/>
        </w:pPrChange>
      </w:pPr>
      <w:del w:id="2161" w:author="Vihari Réka" w:date="2018-11-24T14:27:00Z">
        <w:r w:rsidRPr="00A25C5E" w:rsidDel="00A25C5E">
          <w:rPr>
            <w:rPrChange w:id="2162" w:author="Vihari Réka" w:date="2018-11-24T14:27:00Z">
              <w:rPr>
                <w:b/>
                <w:bCs/>
                <w:sz w:val="28"/>
                <w:szCs w:val="26"/>
              </w:rPr>
            </w:rPrChange>
          </w:rPr>
          <w:delText>5.2</w:delText>
        </w:r>
      </w:del>
      <w:del w:id="2163" w:author="Vihari Réka" w:date="2018-11-22T23:46:00Z">
        <w:r w:rsidRPr="00A25C5E" w:rsidDel="00D1686B">
          <w:rPr>
            <w:rPrChange w:id="2164" w:author="Vihari Réka" w:date="2018-11-24T14:27:00Z">
              <w:rPr>
                <w:b/>
                <w:bCs/>
                <w:sz w:val="28"/>
                <w:szCs w:val="26"/>
              </w:rPr>
            </w:rPrChange>
          </w:rPr>
          <w:delText xml:space="preserve">.1 </w:delText>
        </w:r>
      </w:del>
      <w:bookmarkStart w:id="2165" w:name="_Toc531377903"/>
      <w:r w:rsidR="0039020A" w:rsidRPr="00A25C5E">
        <w:rPr>
          <w:rPrChange w:id="2166" w:author="Vihari Réka" w:date="2018-11-24T14:27:00Z">
            <w:rPr>
              <w:b/>
              <w:bCs/>
              <w:sz w:val="28"/>
              <w:szCs w:val="26"/>
            </w:rPr>
          </w:rPrChange>
        </w:rPr>
        <w:t>Kommunikáció a szerverrel</w:t>
      </w:r>
      <w:bookmarkEnd w:id="2165"/>
    </w:p>
    <w:p w14:paraId="5859140D" w14:textId="77777777" w:rsidR="0039020A" w:rsidRDefault="0039020A" w:rsidP="00A4098C"/>
    <w:p w14:paraId="6C632158"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Az alkalmazásom használata közben a legtöbb felhasználói interakció szerverhívást kezdeményez, ehhez szükséges volt felépíteni a kapcsolatot a szerverrel. </w:t>
      </w:r>
    </w:p>
    <w:p w14:paraId="32031904" w14:textId="77777777" w:rsidR="0039020A" w:rsidRPr="00945E8E" w:rsidRDefault="0039020A" w:rsidP="00945E8E">
      <w:pPr>
        <w:spacing w:after="120" w:line="360" w:lineRule="auto"/>
        <w:ind w:firstLine="720"/>
        <w:jc w:val="both"/>
        <w:rPr>
          <w:rFonts w:cs="Times New Roman"/>
        </w:rPr>
      </w:pPr>
      <w:r w:rsidRPr="00945E8E">
        <w:rPr>
          <w:rFonts w:cs="Times New Roman"/>
        </w:rPr>
        <w:t>A szerverrel az alkalmazás JSON segítségével kommunikál. A hívásban küldött paraméterek és a szerver által küldött válaszok is JSON formában jelennek meg.</w:t>
      </w:r>
    </w:p>
    <w:p w14:paraId="3BE38598"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 JSON objektumok </w:t>
      </w:r>
      <w:proofErr w:type="spellStart"/>
      <w:proofErr w:type="gramStart"/>
      <w:r w:rsidRPr="00945E8E">
        <w:rPr>
          <w:rFonts w:cs="Times New Roman"/>
        </w:rPr>
        <w:t>név:érték</w:t>
      </w:r>
      <w:proofErr w:type="spellEnd"/>
      <w:proofErr w:type="gramEnd"/>
      <w:r w:rsidRPr="00945E8E">
        <w:rPr>
          <w:rFonts w:cs="Times New Roman"/>
        </w:rPr>
        <w:t xml:space="preserve"> párokból állnak, ebből a név általában egy karakterlánc (</w:t>
      </w:r>
      <w:proofErr w:type="spellStart"/>
      <w:r w:rsidRPr="00945E8E">
        <w:rPr>
          <w:rFonts w:cs="Times New Roman"/>
        </w:rPr>
        <w:t>String</w:t>
      </w:r>
      <w:proofErr w:type="spellEnd"/>
      <w:r w:rsidRPr="00945E8E">
        <w:rPr>
          <w:rFonts w:cs="Times New Roman"/>
        </w:rPr>
        <w:t xml:space="preserve">) érték. A hozzá tartozó érték lehet szöveg, szám, logikai igaz/hamis, objektum, tömb, de akár null érték is. A JSON tömbök értéke szintén lehet nulla vagy egyszerre több objektumot tartalmazhat. </w:t>
      </w:r>
    </w:p>
    <w:p w14:paraId="2288FB93"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Az alábbi diagramon látható a felépítése: </w:t>
      </w:r>
    </w:p>
    <w:p w14:paraId="7C280AB1" w14:textId="77777777" w:rsidR="0039020A" w:rsidRDefault="0039020A" w:rsidP="00A4098C"/>
    <w:p w14:paraId="272F35C4" w14:textId="77777777" w:rsidR="000B295A" w:rsidRDefault="0039020A" w:rsidP="000B295A">
      <w:pPr>
        <w:keepNext/>
        <w:jc w:val="center"/>
      </w:pPr>
      <w:r>
        <w:rPr>
          <w:noProof/>
        </w:rPr>
        <w:drawing>
          <wp:inline distT="0" distB="0" distL="0" distR="0" wp14:anchorId="22F759A7" wp14:editId="0637100C">
            <wp:extent cx="3797300" cy="71120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ject.gif"/>
                    <pic:cNvPicPr/>
                  </pic:nvPicPr>
                  <pic:blipFill>
                    <a:blip r:embed="rId41">
                      <a:extLst>
                        <a:ext uri="{28A0092B-C50C-407E-A947-70E740481C1C}">
                          <a14:useLocalDpi xmlns:a14="http://schemas.microsoft.com/office/drawing/2010/main" val="0"/>
                        </a:ext>
                      </a:extLst>
                    </a:blip>
                    <a:stretch>
                      <a:fillRect/>
                    </a:stretch>
                  </pic:blipFill>
                  <pic:spPr>
                    <a:xfrm>
                      <a:off x="0" y="0"/>
                      <a:ext cx="3797300" cy="711200"/>
                    </a:xfrm>
                    <a:prstGeom prst="rect">
                      <a:avLst/>
                    </a:prstGeom>
                  </pic:spPr>
                </pic:pic>
              </a:graphicData>
            </a:graphic>
          </wp:inline>
        </w:drawing>
      </w:r>
    </w:p>
    <w:p w14:paraId="592E77A5" w14:textId="0F61CB3F" w:rsidR="00A4098C" w:rsidRPr="00B51D2C" w:rsidRDefault="00B51D2C" w:rsidP="00B51D2C">
      <w:pPr>
        <w:pStyle w:val="Kpalrs"/>
        <w:spacing w:before="120" w:after="240" w:line="360" w:lineRule="auto"/>
        <w:jc w:val="center"/>
        <w:rPr>
          <w:rFonts w:cs="Times New Roman"/>
          <w:b/>
          <w:bCs/>
          <w:i w:val="0"/>
          <w:iCs w:val="0"/>
          <w:color w:val="auto"/>
          <w:sz w:val="20"/>
          <w:szCs w:val="20"/>
          <w:rPrChange w:id="2167" w:author="Vihari Réka" w:date="2018-11-30T21:46:00Z">
            <w:rPr/>
          </w:rPrChange>
        </w:rPr>
        <w:pPrChange w:id="2168" w:author="Vihari Réka" w:date="2018-11-30T21:46:00Z">
          <w:pPr>
            <w:pStyle w:val="Kpalrs"/>
            <w:jc w:val="center"/>
          </w:pPr>
        </w:pPrChange>
      </w:pPr>
      <w:ins w:id="2169" w:author="Vihari Réka" w:date="2018-11-30T21:45:00Z">
        <w:r w:rsidRPr="00B51D2C">
          <w:rPr>
            <w:rFonts w:cs="Times New Roman"/>
            <w:b/>
            <w:bCs/>
            <w:i w:val="0"/>
            <w:iCs w:val="0"/>
            <w:color w:val="auto"/>
            <w:sz w:val="20"/>
            <w:szCs w:val="20"/>
            <w:rPrChange w:id="2170" w:author="Vihari Réka" w:date="2018-11-30T21:46:00Z">
              <w:rPr>
                <w:noProof/>
              </w:rPr>
            </w:rPrChange>
          </w:rPr>
          <w:fldChar w:fldCharType="begin"/>
        </w:r>
        <w:r w:rsidRPr="00B51D2C">
          <w:rPr>
            <w:rFonts w:cs="Times New Roman"/>
            <w:b/>
            <w:bCs/>
            <w:i w:val="0"/>
            <w:iCs w:val="0"/>
            <w:color w:val="auto"/>
            <w:sz w:val="20"/>
            <w:szCs w:val="20"/>
            <w:rPrChange w:id="2171" w:author="Vihari Réka" w:date="2018-11-30T21:46:00Z">
              <w:rPr>
                <w:noProof/>
              </w:rPr>
            </w:rPrChange>
          </w:rPr>
          <w:instrText xml:space="preserve"> STYLEREF 1 \s </w:instrText>
        </w:r>
      </w:ins>
      <w:r w:rsidRPr="00B51D2C">
        <w:rPr>
          <w:rFonts w:cs="Times New Roman"/>
          <w:b/>
          <w:bCs/>
          <w:i w:val="0"/>
          <w:iCs w:val="0"/>
          <w:color w:val="auto"/>
          <w:sz w:val="20"/>
          <w:szCs w:val="20"/>
          <w:rPrChange w:id="2172" w:author="Vihari Réka" w:date="2018-11-30T21:46:00Z">
            <w:rPr>
              <w:noProof/>
            </w:rPr>
          </w:rPrChange>
        </w:rPr>
        <w:fldChar w:fldCharType="separate"/>
      </w:r>
      <w:r w:rsidRPr="00B51D2C">
        <w:rPr>
          <w:rFonts w:cs="Times New Roman"/>
          <w:b/>
          <w:bCs/>
          <w:i w:val="0"/>
          <w:iCs w:val="0"/>
          <w:color w:val="auto"/>
          <w:sz w:val="20"/>
          <w:szCs w:val="20"/>
          <w:rPrChange w:id="2173" w:author="Vihari Réka" w:date="2018-11-30T21:46:00Z">
            <w:rPr>
              <w:noProof/>
            </w:rPr>
          </w:rPrChange>
        </w:rPr>
        <w:t>5</w:t>
      </w:r>
      <w:ins w:id="2174" w:author="Vihari Réka" w:date="2018-11-30T21:45:00Z">
        <w:r w:rsidRPr="00B51D2C">
          <w:rPr>
            <w:rFonts w:cs="Times New Roman"/>
            <w:b/>
            <w:bCs/>
            <w:i w:val="0"/>
            <w:iCs w:val="0"/>
            <w:color w:val="auto"/>
            <w:sz w:val="20"/>
            <w:szCs w:val="20"/>
            <w:rPrChange w:id="2175" w:author="Vihari Réka" w:date="2018-11-30T21:46:00Z">
              <w:rPr>
                <w:noProof/>
              </w:rPr>
            </w:rPrChange>
          </w:rPr>
          <w:fldChar w:fldCharType="end"/>
        </w:r>
        <w:r w:rsidRPr="00B51D2C">
          <w:rPr>
            <w:rFonts w:cs="Times New Roman"/>
            <w:b/>
            <w:bCs/>
            <w:i w:val="0"/>
            <w:iCs w:val="0"/>
            <w:color w:val="auto"/>
            <w:sz w:val="20"/>
            <w:szCs w:val="20"/>
            <w:rPrChange w:id="2176" w:author="Vihari Réka" w:date="2018-11-30T21:46:00Z">
              <w:rPr>
                <w:noProof/>
              </w:rPr>
            </w:rPrChange>
          </w:rPr>
          <w:t>.</w:t>
        </w:r>
        <w:r w:rsidRPr="00B51D2C">
          <w:rPr>
            <w:rFonts w:cs="Times New Roman"/>
            <w:b/>
            <w:bCs/>
            <w:i w:val="0"/>
            <w:iCs w:val="0"/>
            <w:color w:val="auto"/>
            <w:sz w:val="20"/>
            <w:szCs w:val="20"/>
            <w:rPrChange w:id="2177" w:author="Vihari Réka" w:date="2018-11-30T21:46:00Z">
              <w:rPr>
                <w:noProof/>
              </w:rPr>
            </w:rPrChange>
          </w:rPr>
          <w:fldChar w:fldCharType="begin"/>
        </w:r>
        <w:r w:rsidRPr="00B51D2C">
          <w:rPr>
            <w:rFonts w:cs="Times New Roman"/>
            <w:b/>
            <w:bCs/>
            <w:i w:val="0"/>
            <w:iCs w:val="0"/>
            <w:color w:val="auto"/>
            <w:sz w:val="20"/>
            <w:szCs w:val="20"/>
            <w:rPrChange w:id="2178" w:author="Vihari Réka" w:date="2018-11-30T21:46:00Z">
              <w:rPr>
                <w:noProof/>
              </w:rPr>
            </w:rPrChange>
          </w:rPr>
          <w:instrText xml:space="preserve"> SEQ ábra \* ARABIC \s 1 </w:instrText>
        </w:r>
      </w:ins>
      <w:r w:rsidRPr="00B51D2C">
        <w:rPr>
          <w:rFonts w:cs="Times New Roman"/>
          <w:b/>
          <w:bCs/>
          <w:i w:val="0"/>
          <w:iCs w:val="0"/>
          <w:color w:val="auto"/>
          <w:sz w:val="20"/>
          <w:szCs w:val="20"/>
          <w:rPrChange w:id="2179" w:author="Vihari Réka" w:date="2018-11-30T21:46:00Z">
            <w:rPr>
              <w:noProof/>
            </w:rPr>
          </w:rPrChange>
        </w:rPr>
        <w:fldChar w:fldCharType="separate"/>
      </w:r>
      <w:ins w:id="2180" w:author="Vihari Réka" w:date="2018-11-30T21:45:00Z">
        <w:r w:rsidRPr="00B51D2C">
          <w:rPr>
            <w:rFonts w:cs="Times New Roman"/>
            <w:b/>
            <w:bCs/>
            <w:i w:val="0"/>
            <w:iCs w:val="0"/>
            <w:color w:val="auto"/>
            <w:sz w:val="20"/>
            <w:szCs w:val="20"/>
            <w:rPrChange w:id="2181" w:author="Vihari Réka" w:date="2018-11-30T21:46:00Z">
              <w:rPr>
                <w:noProof/>
              </w:rPr>
            </w:rPrChange>
          </w:rPr>
          <w:t>2</w:t>
        </w:r>
        <w:r w:rsidRPr="00B51D2C">
          <w:rPr>
            <w:rFonts w:cs="Times New Roman"/>
            <w:b/>
            <w:bCs/>
            <w:i w:val="0"/>
            <w:iCs w:val="0"/>
            <w:color w:val="auto"/>
            <w:sz w:val="20"/>
            <w:szCs w:val="20"/>
            <w:rPrChange w:id="2182" w:author="Vihari Réka" w:date="2018-11-30T21:46:00Z">
              <w:rPr>
                <w:noProof/>
              </w:rPr>
            </w:rPrChange>
          </w:rPr>
          <w:fldChar w:fldCharType="end"/>
        </w:r>
      </w:ins>
      <w:del w:id="2183" w:author="Vihari Réka" w:date="2018-11-30T21:36:00Z">
        <w:r w:rsidR="005512CB" w:rsidRPr="00B51D2C" w:rsidDel="00B51D2C">
          <w:rPr>
            <w:rFonts w:cs="Times New Roman"/>
            <w:b/>
            <w:bCs/>
            <w:i w:val="0"/>
            <w:iCs w:val="0"/>
            <w:color w:val="auto"/>
            <w:sz w:val="20"/>
            <w:szCs w:val="20"/>
            <w:rPrChange w:id="2184" w:author="Vihari Réka" w:date="2018-11-30T21:46:00Z">
              <w:rPr>
                <w:noProof/>
              </w:rPr>
            </w:rPrChange>
          </w:rPr>
          <w:fldChar w:fldCharType="begin"/>
        </w:r>
        <w:r w:rsidR="005512CB" w:rsidRPr="00B51D2C" w:rsidDel="00B51D2C">
          <w:rPr>
            <w:rFonts w:cs="Times New Roman"/>
            <w:b/>
            <w:bCs/>
            <w:i w:val="0"/>
            <w:iCs w:val="0"/>
            <w:color w:val="auto"/>
            <w:sz w:val="20"/>
            <w:szCs w:val="20"/>
            <w:rPrChange w:id="2185" w:author="Vihari Réka" w:date="2018-11-30T21:46:00Z">
              <w:rPr>
                <w:noProof/>
              </w:rPr>
            </w:rPrChange>
          </w:rPr>
          <w:delInstrText xml:space="preserve"> STYLEREF 1 \s </w:delInstrText>
        </w:r>
        <w:r w:rsidR="005512CB" w:rsidRPr="00B51D2C" w:rsidDel="00B51D2C">
          <w:rPr>
            <w:rFonts w:cs="Times New Roman"/>
            <w:b/>
            <w:bCs/>
            <w:i w:val="0"/>
            <w:iCs w:val="0"/>
            <w:color w:val="auto"/>
            <w:sz w:val="20"/>
            <w:szCs w:val="20"/>
            <w:rPrChange w:id="2186" w:author="Vihari Réka" w:date="2018-11-30T21:46:00Z">
              <w:rPr>
                <w:noProof/>
              </w:rPr>
            </w:rPrChange>
          </w:rPr>
          <w:fldChar w:fldCharType="separate"/>
        </w:r>
        <w:r w:rsidR="000B295A" w:rsidRPr="00B51D2C" w:rsidDel="00B51D2C">
          <w:rPr>
            <w:rFonts w:cs="Times New Roman"/>
            <w:b/>
            <w:bCs/>
            <w:i w:val="0"/>
            <w:iCs w:val="0"/>
            <w:color w:val="auto"/>
            <w:sz w:val="20"/>
            <w:szCs w:val="20"/>
            <w:rPrChange w:id="2187" w:author="Vihari Réka" w:date="2018-11-30T21:46:00Z">
              <w:rPr>
                <w:noProof/>
              </w:rPr>
            </w:rPrChange>
          </w:rPr>
          <w:delText>5</w:delText>
        </w:r>
        <w:r w:rsidR="005512CB" w:rsidRPr="00B51D2C" w:rsidDel="00B51D2C">
          <w:rPr>
            <w:rFonts w:cs="Times New Roman"/>
            <w:b/>
            <w:bCs/>
            <w:i w:val="0"/>
            <w:iCs w:val="0"/>
            <w:color w:val="auto"/>
            <w:sz w:val="20"/>
            <w:szCs w:val="20"/>
            <w:rPrChange w:id="2188" w:author="Vihari Réka" w:date="2018-11-30T21:46:00Z">
              <w:rPr>
                <w:noProof/>
              </w:rPr>
            </w:rPrChange>
          </w:rPr>
          <w:fldChar w:fldCharType="end"/>
        </w:r>
        <w:r w:rsidR="000B295A" w:rsidRPr="00B51D2C" w:rsidDel="00B51D2C">
          <w:rPr>
            <w:rFonts w:cs="Times New Roman"/>
            <w:b/>
            <w:bCs/>
            <w:i w:val="0"/>
            <w:iCs w:val="0"/>
            <w:color w:val="auto"/>
            <w:sz w:val="20"/>
            <w:szCs w:val="20"/>
            <w:rPrChange w:id="2189" w:author="Vihari Réka" w:date="2018-11-30T21:46:00Z">
              <w:rPr/>
            </w:rPrChange>
          </w:rPr>
          <w:delText>.</w:delText>
        </w:r>
        <w:r w:rsidR="005512CB" w:rsidRPr="00B51D2C" w:rsidDel="00B51D2C">
          <w:rPr>
            <w:rFonts w:cs="Times New Roman"/>
            <w:b/>
            <w:bCs/>
            <w:i w:val="0"/>
            <w:iCs w:val="0"/>
            <w:color w:val="auto"/>
            <w:sz w:val="20"/>
            <w:szCs w:val="20"/>
            <w:rPrChange w:id="2190" w:author="Vihari Réka" w:date="2018-11-30T21:46:00Z">
              <w:rPr>
                <w:noProof/>
              </w:rPr>
            </w:rPrChange>
          </w:rPr>
          <w:fldChar w:fldCharType="begin"/>
        </w:r>
        <w:r w:rsidR="005512CB" w:rsidRPr="00B51D2C" w:rsidDel="00B51D2C">
          <w:rPr>
            <w:rFonts w:cs="Times New Roman"/>
            <w:b/>
            <w:bCs/>
            <w:i w:val="0"/>
            <w:iCs w:val="0"/>
            <w:color w:val="auto"/>
            <w:sz w:val="20"/>
            <w:szCs w:val="20"/>
            <w:rPrChange w:id="2191" w:author="Vihari Réka" w:date="2018-11-30T21:46:00Z">
              <w:rPr>
                <w:noProof/>
              </w:rPr>
            </w:rPrChange>
          </w:rPr>
          <w:delInstrText xml:space="preserve"> SEQ ábra \* ARABIC \s 1 </w:delInstrText>
        </w:r>
        <w:r w:rsidR="005512CB" w:rsidRPr="00B51D2C" w:rsidDel="00B51D2C">
          <w:rPr>
            <w:rFonts w:cs="Times New Roman"/>
            <w:b/>
            <w:bCs/>
            <w:i w:val="0"/>
            <w:iCs w:val="0"/>
            <w:color w:val="auto"/>
            <w:sz w:val="20"/>
            <w:szCs w:val="20"/>
            <w:rPrChange w:id="2192" w:author="Vihari Réka" w:date="2018-11-30T21:46:00Z">
              <w:rPr>
                <w:noProof/>
              </w:rPr>
            </w:rPrChange>
          </w:rPr>
          <w:fldChar w:fldCharType="separate"/>
        </w:r>
        <w:r w:rsidR="000B295A" w:rsidRPr="00B51D2C" w:rsidDel="00B51D2C">
          <w:rPr>
            <w:rFonts w:cs="Times New Roman"/>
            <w:b/>
            <w:bCs/>
            <w:i w:val="0"/>
            <w:iCs w:val="0"/>
            <w:color w:val="auto"/>
            <w:sz w:val="20"/>
            <w:szCs w:val="20"/>
            <w:rPrChange w:id="2193" w:author="Vihari Réka" w:date="2018-11-30T21:46:00Z">
              <w:rPr>
                <w:noProof/>
              </w:rPr>
            </w:rPrChange>
          </w:rPr>
          <w:delText>1</w:delText>
        </w:r>
        <w:r w:rsidR="005512CB" w:rsidRPr="00B51D2C" w:rsidDel="00B51D2C">
          <w:rPr>
            <w:rFonts w:cs="Times New Roman"/>
            <w:b/>
            <w:bCs/>
            <w:i w:val="0"/>
            <w:iCs w:val="0"/>
            <w:color w:val="auto"/>
            <w:sz w:val="20"/>
            <w:szCs w:val="20"/>
            <w:rPrChange w:id="2194" w:author="Vihari Réka" w:date="2018-11-30T21:46:00Z">
              <w:rPr>
                <w:noProof/>
              </w:rPr>
            </w:rPrChange>
          </w:rPr>
          <w:fldChar w:fldCharType="end"/>
        </w:r>
      </w:del>
      <w:r w:rsidR="000B295A" w:rsidRPr="00B51D2C">
        <w:rPr>
          <w:rFonts w:cs="Times New Roman"/>
          <w:b/>
          <w:bCs/>
          <w:i w:val="0"/>
          <w:iCs w:val="0"/>
          <w:color w:val="auto"/>
          <w:sz w:val="20"/>
          <w:szCs w:val="20"/>
          <w:rPrChange w:id="2195" w:author="Vihari Réka" w:date="2018-11-30T21:46:00Z">
            <w:rPr/>
          </w:rPrChange>
        </w:rPr>
        <w:t>. ábra JSON objektum felépítése</w:t>
      </w:r>
    </w:p>
    <w:p w14:paraId="44CEF95A" w14:textId="4CA3F60D" w:rsidR="00D1686B" w:rsidRDefault="00D1686B" w:rsidP="0039020A">
      <w:pPr>
        <w:jc w:val="center"/>
        <w:rPr>
          <w:ins w:id="2196" w:author="Vihari Réka" w:date="2018-11-22T23:56:00Z"/>
        </w:rPr>
      </w:pPr>
    </w:p>
    <w:p w14:paraId="49232F22" w14:textId="3BC59E53" w:rsidR="00D1686B" w:rsidRDefault="00D1686B">
      <w:pPr>
        <w:spacing w:after="120" w:line="360" w:lineRule="auto"/>
        <w:ind w:firstLine="720"/>
        <w:jc w:val="both"/>
        <w:rPr>
          <w:ins w:id="2197" w:author="Vihari Réka" w:date="2018-11-22T23:56:00Z"/>
        </w:rPr>
        <w:pPrChange w:id="2198" w:author="Vihari Réka" w:date="2018-11-22T23:56:00Z">
          <w:pPr>
            <w:jc w:val="center"/>
          </w:pPr>
        </w:pPrChange>
      </w:pPr>
      <w:ins w:id="2199" w:author="Vihari Réka" w:date="2018-11-22T23:56:00Z">
        <w:r>
          <w:t xml:space="preserve">A szerverrel történő kommunikáció megvalósításához az </w:t>
        </w:r>
        <w:proofErr w:type="spellStart"/>
        <w:r>
          <w:t>Al</w:t>
        </w:r>
      </w:ins>
      <w:ins w:id="2200" w:author="Illanicz Barnabás" w:date="2018-11-26T13:16:00Z">
        <w:r w:rsidR="002618B3">
          <w:t>a</w:t>
        </w:r>
      </w:ins>
      <w:ins w:id="2201" w:author="Vihari Réka" w:date="2018-11-22T23:56:00Z">
        <w:del w:id="2202" w:author="Illanicz Barnabás" w:date="2018-11-26T13:16:00Z">
          <w:r w:rsidDel="002618B3">
            <w:delText>o</w:delText>
          </w:r>
        </w:del>
        <w:r>
          <w:t>mofire</w:t>
        </w:r>
        <w:proofErr w:type="spellEnd"/>
        <w:r>
          <w:t xml:space="preserve">-t használtam, mely technológiát már az előbbi fejezetben bemutattam. </w:t>
        </w:r>
      </w:ins>
    </w:p>
    <w:p w14:paraId="4430C9BB" w14:textId="722B6878" w:rsidR="00D1686B" w:rsidRDefault="00D1686B">
      <w:pPr>
        <w:spacing w:after="120" w:line="360" w:lineRule="auto"/>
        <w:ind w:firstLine="720"/>
        <w:jc w:val="both"/>
        <w:rPr>
          <w:ins w:id="2203" w:author="Vihari Réka" w:date="2018-11-23T00:00:00Z"/>
        </w:rPr>
        <w:pPrChange w:id="2204" w:author="Vihari Réka" w:date="2018-11-22T23:56:00Z">
          <w:pPr>
            <w:jc w:val="center"/>
          </w:pPr>
        </w:pPrChange>
      </w:pPr>
      <w:ins w:id="2205" w:author="Vihari Réka" w:date="2018-11-22T23:57:00Z">
        <w:r>
          <w:t>A megvalósításhoz létrehoztam egy NetworkManager osztály</w:t>
        </w:r>
      </w:ins>
      <w:ins w:id="2206" w:author="Illanicz Barnabás" w:date="2018-11-26T13:16:00Z">
        <w:r w:rsidR="00CE38FA">
          <w:t>t</w:t>
        </w:r>
      </w:ins>
      <w:ins w:id="2207" w:author="Vihari Réka" w:date="2018-11-22T23:57:00Z">
        <w:r>
          <w:t xml:space="preserve">, amely felépíti a kapcsolatot a szerverrel. </w:t>
        </w:r>
      </w:ins>
      <w:ins w:id="2208" w:author="Vihari Réka" w:date="2018-11-23T00:00:00Z">
        <w:r w:rsidR="000A706C">
          <w:t>A kérésekben</w:t>
        </w:r>
      </w:ins>
      <w:ins w:id="2209" w:author="Illanicz Barnabás" w:date="2018-11-26T13:18:00Z">
        <w:r w:rsidR="0030497A">
          <w:t xml:space="preserve"> </w:t>
        </w:r>
      </w:ins>
      <w:ins w:id="2210" w:author="Vihari Réka" w:date="2018-11-23T00:00:00Z">
        <w:del w:id="2211" w:author="Illanicz Barnabás" w:date="2018-11-26T13:18:00Z">
          <w:r w:rsidR="000A706C" w:rsidDel="0030497A">
            <w:delText xml:space="preserve">, </w:delText>
          </w:r>
        </w:del>
        <w:r w:rsidR="000A706C">
          <w:t>a megcímzett URL-</w:t>
        </w:r>
        <w:proofErr w:type="spellStart"/>
        <w:r w:rsidR="000A706C">
          <w:t>ek</w:t>
        </w:r>
      </w:ins>
      <w:proofErr w:type="spellEnd"/>
      <w:ins w:id="2212" w:author="Vihari Réka" w:date="2018-11-23T00:01:00Z">
        <w:r w:rsidR="000A706C">
          <w:t xml:space="preserve"> (végpontok)</w:t>
        </w:r>
      </w:ins>
      <w:ins w:id="2213" w:author="Vihari Réka" w:date="2018-11-23T00:00:00Z">
        <w:r w:rsidR="000A706C">
          <w:t xml:space="preserve"> vége változik, így ehhez létrehoztam egy felsorolást</w:t>
        </w:r>
      </w:ins>
      <w:ins w:id="2214" w:author="Illanicz Barnabás" w:date="2018-11-26T13:18:00Z">
        <w:r w:rsidR="0030497A">
          <w:t xml:space="preserve"> (</w:t>
        </w:r>
        <w:proofErr w:type="spellStart"/>
        <w:r w:rsidR="0030497A">
          <w:t>enum-ot</w:t>
        </w:r>
        <w:proofErr w:type="spellEnd"/>
        <w:r w:rsidR="0030497A">
          <w:t>)</w:t>
        </w:r>
      </w:ins>
      <w:ins w:id="2215" w:author="Vihari Réka" w:date="2018-11-23T00:00:00Z">
        <w:r w:rsidR="000A706C">
          <w:t xml:space="preserve"> </w:t>
        </w:r>
        <w:proofErr w:type="spellStart"/>
        <w:r w:rsidR="000A706C">
          <w:t>Endpoints</w:t>
        </w:r>
      </w:ins>
      <w:proofErr w:type="spellEnd"/>
      <w:ins w:id="2216" w:author="Vihari Réka" w:date="2018-11-23T00:01:00Z">
        <w:r w:rsidR="000A706C">
          <w:t xml:space="preserve"> néven, amely definiálja az egyes entitásokhoz tartozó végpontokat. </w:t>
        </w:r>
      </w:ins>
    </w:p>
    <w:p w14:paraId="2B9BA337"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17" w:author="Vihari Réka" w:date="2018-11-22T23:58:00Z"/>
          <w:rPrChange w:id="2218" w:author="Vihari Réka" w:date="2018-11-30T20:55:00Z">
            <w:rPr>
              <w:ins w:id="2219" w:author="Vihari Réka" w:date="2018-11-22T23:58:00Z"/>
              <w:rFonts w:ascii="Helvetica" w:eastAsiaTheme="minorHAnsi" w:hAnsi="Helvetica" w:cs="Helvetica"/>
            </w:rPr>
          </w:rPrChange>
        </w:rPr>
        <w:pPrChange w:id="2220" w:author="Vihari Réka" w:date="2018-11-30T20:56:00Z">
          <w:pPr>
            <w:tabs>
              <w:tab w:val="left" w:pos="593"/>
            </w:tabs>
            <w:autoSpaceDE w:val="0"/>
            <w:autoSpaceDN w:val="0"/>
            <w:adjustRightInd w:val="0"/>
          </w:pPr>
        </w:pPrChange>
      </w:pPr>
      <w:proofErr w:type="spellStart"/>
      <w:ins w:id="2221" w:author="Vihari Réka" w:date="2018-11-22T23:58:00Z">
        <w:r w:rsidRPr="00CC342C">
          <w:rPr>
            <w:rPrChange w:id="2222" w:author="Vihari Réka" w:date="2018-11-30T20:55:00Z">
              <w:rPr>
                <w:rFonts w:ascii="Menlo" w:eastAsiaTheme="minorHAnsi" w:hAnsi="Menlo" w:cs="Menlo"/>
                <w:b/>
                <w:bCs/>
                <w:color w:val="9B2393"/>
              </w:rPr>
            </w:rPrChange>
          </w:rPr>
          <w:t>enum</w:t>
        </w:r>
        <w:proofErr w:type="spellEnd"/>
        <w:r w:rsidRPr="00CC342C">
          <w:rPr>
            <w:rPrChange w:id="2223" w:author="Vihari Réka" w:date="2018-11-30T20:55:00Z">
              <w:rPr>
                <w:rFonts w:ascii="Menlo" w:eastAsiaTheme="minorHAnsi" w:hAnsi="Menlo" w:cs="Menlo"/>
                <w:color w:val="000000"/>
              </w:rPr>
            </w:rPrChange>
          </w:rPr>
          <w:t xml:space="preserve"> </w:t>
        </w:r>
        <w:proofErr w:type="spellStart"/>
        <w:r w:rsidRPr="00CC342C">
          <w:rPr>
            <w:rPrChange w:id="2224" w:author="Vihari Réka" w:date="2018-11-30T20:55:00Z">
              <w:rPr>
                <w:rFonts w:ascii="Menlo" w:eastAsiaTheme="minorHAnsi" w:hAnsi="Menlo" w:cs="Menlo"/>
                <w:color w:val="000000"/>
              </w:rPr>
            </w:rPrChange>
          </w:rPr>
          <w:t>Endpoints</w:t>
        </w:r>
        <w:proofErr w:type="spellEnd"/>
        <w:r w:rsidRPr="00CC342C">
          <w:rPr>
            <w:rPrChange w:id="2225" w:author="Vihari Réka" w:date="2018-11-30T20:55:00Z">
              <w:rPr>
                <w:rFonts w:ascii="Menlo" w:eastAsiaTheme="minorHAnsi" w:hAnsi="Menlo" w:cs="Menlo"/>
                <w:color w:val="000000"/>
              </w:rPr>
            </w:rPrChange>
          </w:rPr>
          <w:t xml:space="preserve">: </w:t>
        </w:r>
        <w:proofErr w:type="spellStart"/>
        <w:r w:rsidRPr="00CC342C">
          <w:rPr>
            <w:rPrChange w:id="2226" w:author="Vihari Réka" w:date="2018-11-30T20:55:00Z">
              <w:rPr>
                <w:rFonts w:ascii="Menlo" w:eastAsiaTheme="minorHAnsi" w:hAnsi="Menlo" w:cs="Menlo"/>
                <w:color w:val="5C2699"/>
              </w:rPr>
            </w:rPrChange>
          </w:rPr>
          <w:t>String</w:t>
        </w:r>
        <w:proofErr w:type="spellEnd"/>
        <w:r w:rsidRPr="00CC342C">
          <w:rPr>
            <w:rPrChange w:id="2227" w:author="Vihari Réka" w:date="2018-11-30T20:55:00Z">
              <w:rPr>
                <w:rFonts w:ascii="Menlo" w:eastAsiaTheme="minorHAnsi" w:hAnsi="Menlo" w:cs="Menlo"/>
                <w:color w:val="000000"/>
              </w:rPr>
            </w:rPrChange>
          </w:rPr>
          <w:t xml:space="preserve"> {</w:t>
        </w:r>
      </w:ins>
    </w:p>
    <w:p w14:paraId="0CD1508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28" w:author="Vihari Réka" w:date="2018-11-22T23:58:00Z"/>
          <w:rPrChange w:id="2229" w:author="Vihari Réka" w:date="2018-11-30T20:55:00Z">
            <w:rPr>
              <w:ins w:id="2230" w:author="Vihari Réka" w:date="2018-11-22T23:58:00Z"/>
              <w:rFonts w:ascii="Helvetica" w:eastAsiaTheme="minorHAnsi" w:hAnsi="Helvetica" w:cs="Helvetica"/>
            </w:rPr>
          </w:rPrChange>
        </w:rPr>
        <w:pPrChange w:id="2231" w:author="Vihari Réka" w:date="2018-11-30T20:56:00Z">
          <w:pPr>
            <w:tabs>
              <w:tab w:val="left" w:pos="593"/>
            </w:tabs>
            <w:autoSpaceDE w:val="0"/>
            <w:autoSpaceDN w:val="0"/>
            <w:adjustRightInd w:val="0"/>
          </w:pPr>
        </w:pPrChange>
      </w:pPr>
      <w:ins w:id="2232" w:author="Vihari Réka" w:date="2018-11-22T23:58:00Z">
        <w:r w:rsidRPr="00CC342C">
          <w:rPr>
            <w:rPrChange w:id="2233" w:author="Vihari Réka" w:date="2018-11-30T20:55:00Z">
              <w:rPr>
                <w:rFonts w:ascii="Menlo" w:eastAsiaTheme="minorHAnsi" w:hAnsi="Menlo" w:cs="Menlo"/>
                <w:color w:val="000000"/>
              </w:rPr>
            </w:rPrChange>
          </w:rPr>
          <w:t xml:space="preserve">    </w:t>
        </w:r>
        <w:proofErr w:type="spellStart"/>
        <w:r w:rsidRPr="00CC342C">
          <w:rPr>
            <w:rPrChange w:id="2234" w:author="Vihari Réka" w:date="2018-11-30T20:55:00Z">
              <w:rPr>
                <w:rFonts w:ascii="Menlo" w:eastAsiaTheme="minorHAnsi" w:hAnsi="Menlo" w:cs="Menlo"/>
                <w:b/>
                <w:bCs/>
                <w:color w:val="9B2393"/>
              </w:rPr>
            </w:rPrChange>
          </w:rPr>
          <w:t>case</w:t>
        </w:r>
        <w:proofErr w:type="spellEnd"/>
        <w:r w:rsidRPr="00CC342C">
          <w:rPr>
            <w:rPrChange w:id="2235" w:author="Vihari Réka" w:date="2018-11-30T20:55:00Z">
              <w:rPr>
                <w:rFonts w:ascii="Menlo" w:eastAsiaTheme="minorHAnsi" w:hAnsi="Menlo" w:cs="Menlo"/>
                <w:color w:val="000000"/>
              </w:rPr>
            </w:rPrChange>
          </w:rPr>
          <w:t xml:space="preserve"> </w:t>
        </w:r>
        <w:proofErr w:type="spellStart"/>
        <w:r w:rsidRPr="00CC342C">
          <w:rPr>
            <w:rPrChange w:id="2236" w:author="Vihari Réka" w:date="2018-11-30T20:55:00Z">
              <w:rPr>
                <w:rFonts w:ascii="Menlo" w:eastAsiaTheme="minorHAnsi" w:hAnsi="Menlo" w:cs="Menlo"/>
                <w:color w:val="000000"/>
              </w:rPr>
            </w:rPrChange>
          </w:rPr>
          <w:t>events</w:t>
        </w:r>
        <w:proofErr w:type="spellEnd"/>
        <w:r w:rsidRPr="00CC342C">
          <w:rPr>
            <w:rPrChange w:id="2237" w:author="Vihari Réka" w:date="2018-11-30T20:55:00Z">
              <w:rPr>
                <w:rFonts w:ascii="Menlo" w:eastAsiaTheme="minorHAnsi" w:hAnsi="Menlo" w:cs="Menlo"/>
                <w:color w:val="000000"/>
              </w:rPr>
            </w:rPrChange>
          </w:rPr>
          <w:t xml:space="preserve"> = </w:t>
        </w:r>
        <w:r w:rsidRPr="00CC342C">
          <w:rPr>
            <w:rPrChange w:id="2238" w:author="Vihari Réka" w:date="2018-11-30T20:55:00Z">
              <w:rPr>
                <w:rFonts w:ascii="Menlo" w:eastAsiaTheme="minorHAnsi" w:hAnsi="Menlo" w:cs="Menlo"/>
                <w:color w:val="C41A16"/>
              </w:rPr>
            </w:rPrChange>
          </w:rPr>
          <w:t>"</w:t>
        </w:r>
        <w:proofErr w:type="spellStart"/>
        <w:r w:rsidRPr="00CC342C">
          <w:rPr>
            <w:rPrChange w:id="2239" w:author="Vihari Réka" w:date="2018-11-30T20:55:00Z">
              <w:rPr>
                <w:rFonts w:ascii="Menlo" w:eastAsiaTheme="minorHAnsi" w:hAnsi="Menlo" w:cs="Menlo"/>
                <w:color w:val="C41A16"/>
              </w:rPr>
            </w:rPrChange>
          </w:rPr>
          <w:t>events</w:t>
        </w:r>
        <w:proofErr w:type="spellEnd"/>
        <w:r w:rsidRPr="00CC342C">
          <w:rPr>
            <w:rPrChange w:id="2240" w:author="Vihari Réka" w:date="2018-11-30T20:55:00Z">
              <w:rPr>
                <w:rFonts w:ascii="Menlo" w:eastAsiaTheme="minorHAnsi" w:hAnsi="Menlo" w:cs="Menlo"/>
                <w:color w:val="C41A16"/>
              </w:rPr>
            </w:rPrChange>
          </w:rPr>
          <w:t>"</w:t>
        </w:r>
      </w:ins>
    </w:p>
    <w:p w14:paraId="550BBCF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41" w:author="Vihari Réka" w:date="2018-11-22T23:58:00Z"/>
          <w:rPrChange w:id="2242" w:author="Vihari Réka" w:date="2018-11-30T20:55:00Z">
            <w:rPr>
              <w:ins w:id="2243" w:author="Vihari Réka" w:date="2018-11-22T23:58:00Z"/>
              <w:rFonts w:ascii="Helvetica" w:eastAsiaTheme="minorHAnsi" w:hAnsi="Helvetica" w:cs="Helvetica"/>
            </w:rPr>
          </w:rPrChange>
        </w:rPr>
        <w:pPrChange w:id="2244" w:author="Vihari Réka" w:date="2018-11-30T20:56:00Z">
          <w:pPr>
            <w:tabs>
              <w:tab w:val="left" w:pos="593"/>
            </w:tabs>
            <w:autoSpaceDE w:val="0"/>
            <w:autoSpaceDN w:val="0"/>
            <w:adjustRightInd w:val="0"/>
          </w:pPr>
        </w:pPrChange>
      </w:pPr>
      <w:ins w:id="2245" w:author="Vihari Réka" w:date="2018-11-22T23:58:00Z">
        <w:r w:rsidRPr="00CC342C">
          <w:rPr>
            <w:rPrChange w:id="2246" w:author="Vihari Réka" w:date="2018-11-30T20:55:00Z">
              <w:rPr>
                <w:rFonts w:ascii="Menlo" w:eastAsiaTheme="minorHAnsi" w:hAnsi="Menlo" w:cs="Menlo"/>
                <w:color w:val="000000"/>
              </w:rPr>
            </w:rPrChange>
          </w:rPr>
          <w:t xml:space="preserve">    </w:t>
        </w:r>
        <w:proofErr w:type="spellStart"/>
        <w:r w:rsidRPr="00CC342C">
          <w:rPr>
            <w:rPrChange w:id="2247" w:author="Vihari Réka" w:date="2018-11-30T20:55:00Z">
              <w:rPr>
                <w:rFonts w:ascii="Menlo" w:eastAsiaTheme="minorHAnsi" w:hAnsi="Menlo" w:cs="Menlo"/>
                <w:b/>
                <w:bCs/>
                <w:color w:val="9B2393"/>
              </w:rPr>
            </w:rPrChange>
          </w:rPr>
          <w:t>case</w:t>
        </w:r>
        <w:proofErr w:type="spellEnd"/>
        <w:r w:rsidRPr="00CC342C">
          <w:rPr>
            <w:rPrChange w:id="2248" w:author="Vihari Réka" w:date="2018-11-30T20:55:00Z">
              <w:rPr>
                <w:rFonts w:ascii="Menlo" w:eastAsiaTheme="minorHAnsi" w:hAnsi="Menlo" w:cs="Menlo"/>
                <w:color w:val="000000"/>
              </w:rPr>
            </w:rPrChange>
          </w:rPr>
          <w:t xml:space="preserve"> program = </w:t>
        </w:r>
        <w:r w:rsidRPr="00CC342C">
          <w:rPr>
            <w:rPrChange w:id="2249" w:author="Vihari Réka" w:date="2018-11-30T20:55:00Z">
              <w:rPr>
                <w:rFonts w:ascii="Menlo" w:eastAsiaTheme="minorHAnsi" w:hAnsi="Menlo" w:cs="Menlo"/>
                <w:color w:val="C41A16"/>
              </w:rPr>
            </w:rPrChange>
          </w:rPr>
          <w:t>"</w:t>
        </w:r>
        <w:proofErr w:type="spellStart"/>
        <w:r w:rsidRPr="00CC342C">
          <w:rPr>
            <w:rPrChange w:id="2250" w:author="Vihari Réka" w:date="2018-11-30T20:55:00Z">
              <w:rPr>
                <w:rFonts w:ascii="Menlo" w:eastAsiaTheme="minorHAnsi" w:hAnsi="Menlo" w:cs="Menlo"/>
                <w:color w:val="C41A16"/>
              </w:rPr>
            </w:rPrChange>
          </w:rPr>
          <w:t>programs</w:t>
        </w:r>
        <w:proofErr w:type="spellEnd"/>
        <w:r w:rsidRPr="00CC342C">
          <w:rPr>
            <w:rPrChange w:id="2251" w:author="Vihari Réka" w:date="2018-11-30T20:55:00Z">
              <w:rPr>
                <w:rFonts w:ascii="Menlo" w:eastAsiaTheme="minorHAnsi" w:hAnsi="Menlo" w:cs="Menlo"/>
                <w:color w:val="C41A16"/>
              </w:rPr>
            </w:rPrChange>
          </w:rPr>
          <w:t>"</w:t>
        </w:r>
      </w:ins>
    </w:p>
    <w:p w14:paraId="3E5DFD3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52" w:author="Vihari Réka" w:date="2018-11-22T23:58:00Z"/>
          <w:rPrChange w:id="2253" w:author="Vihari Réka" w:date="2018-11-30T20:55:00Z">
            <w:rPr>
              <w:ins w:id="2254" w:author="Vihari Réka" w:date="2018-11-22T23:58:00Z"/>
              <w:rFonts w:ascii="Helvetica" w:eastAsiaTheme="minorHAnsi" w:hAnsi="Helvetica" w:cs="Helvetica"/>
            </w:rPr>
          </w:rPrChange>
        </w:rPr>
        <w:pPrChange w:id="2255" w:author="Vihari Réka" w:date="2018-11-30T20:56:00Z">
          <w:pPr>
            <w:tabs>
              <w:tab w:val="left" w:pos="593"/>
            </w:tabs>
            <w:autoSpaceDE w:val="0"/>
            <w:autoSpaceDN w:val="0"/>
            <w:adjustRightInd w:val="0"/>
          </w:pPr>
        </w:pPrChange>
      </w:pPr>
      <w:ins w:id="2256" w:author="Vihari Réka" w:date="2018-11-22T23:58:00Z">
        <w:r w:rsidRPr="00CC342C">
          <w:rPr>
            <w:rPrChange w:id="2257" w:author="Vihari Réka" w:date="2018-11-30T20:55:00Z">
              <w:rPr>
                <w:rFonts w:ascii="Menlo" w:eastAsiaTheme="minorHAnsi" w:hAnsi="Menlo" w:cs="Menlo"/>
                <w:color w:val="000000"/>
              </w:rPr>
            </w:rPrChange>
          </w:rPr>
          <w:t xml:space="preserve">    </w:t>
        </w:r>
        <w:proofErr w:type="spellStart"/>
        <w:r w:rsidRPr="00CC342C">
          <w:rPr>
            <w:rPrChange w:id="2258" w:author="Vihari Réka" w:date="2018-11-30T20:55:00Z">
              <w:rPr>
                <w:rFonts w:ascii="Menlo" w:eastAsiaTheme="minorHAnsi" w:hAnsi="Menlo" w:cs="Menlo"/>
                <w:b/>
                <w:bCs/>
                <w:color w:val="9B2393"/>
              </w:rPr>
            </w:rPrChange>
          </w:rPr>
          <w:t>case</w:t>
        </w:r>
        <w:proofErr w:type="spellEnd"/>
        <w:r w:rsidRPr="00CC342C">
          <w:rPr>
            <w:rPrChange w:id="2259" w:author="Vihari Réka" w:date="2018-11-30T20:55:00Z">
              <w:rPr>
                <w:rFonts w:ascii="Menlo" w:eastAsiaTheme="minorHAnsi" w:hAnsi="Menlo" w:cs="Menlo"/>
                <w:color w:val="000000"/>
              </w:rPr>
            </w:rPrChange>
          </w:rPr>
          <w:t xml:space="preserve"> </w:t>
        </w:r>
        <w:proofErr w:type="spellStart"/>
        <w:r w:rsidRPr="00CC342C">
          <w:rPr>
            <w:rPrChange w:id="2260" w:author="Vihari Réka" w:date="2018-11-30T20:55:00Z">
              <w:rPr>
                <w:rFonts w:ascii="Menlo" w:eastAsiaTheme="minorHAnsi" w:hAnsi="Menlo" w:cs="Menlo"/>
                <w:color w:val="000000"/>
              </w:rPr>
            </w:rPrChange>
          </w:rPr>
          <w:t>location</w:t>
        </w:r>
        <w:proofErr w:type="spellEnd"/>
        <w:r w:rsidRPr="00CC342C">
          <w:rPr>
            <w:rPrChange w:id="2261" w:author="Vihari Réka" w:date="2018-11-30T20:55:00Z">
              <w:rPr>
                <w:rFonts w:ascii="Menlo" w:eastAsiaTheme="minorHAnsi" w:hAnsi="Menlo" w:cs="Menlo"/>
                <w:color w:val="000000"/>
              </w:rPr>
            </w:rPrChange>
          </w:rPr>
          <w:t xml:space="preserve"> = </w:t>
        </w:r>
        <w:r w:rsidRPr="00CC342C">
          <w:rPr>
            <w:rPrChange w:id="2262" w:author="Vihari Réka" w:date="2018-11-30T20:55:00Z">
              <w:rPr>
                <w:rFonts w:ascii="Menlo" w:eastAsiaTheme="minorHAnsi" w:hAnsi="Menlo" w:cs="Menlo"/>
                <w:color w:val="C41A16"/>
              </w:rPr>
            </w:rPrChange>
          </w:rPr>
          <w:t>"</w:t>
        </w:r>
        <w:proofErr w:type="spellStart"/>
        <w:r w:rsidRPr="00CC342C">
          <w:rPr>
            <w:rPrChange w:id="2263" w:author="Vihari Réka" w:date="2018-11-30T20:55:00Z">
              <w:rPr>
                <w:rFonts w:ascii="Menlo" w:eastAsiaTheme="minorHAnsi" w:hAnsi="Menlo" w:cs="Menlo"/>
                <w:color w:val="C41A16"/>
              </w:rPr>
            </w:rPrChange>
          </w:rPr>
          <w:t>geos</w:t>
        </w:r>
        <w:proofErr w:type="spellEnd"/>
        <w:r w:rsidRPr="00CC342C">
          <w:rPr>
            <w:rPrChange w:id="2264" w:author="Vihari Réka" w:date="2018-11-30T20:55:00Z">
              <w:rPr>
                <w:rFonts w:ascii="Menlo" w:eastAsiaTheme="minorHAnsi" w:hAnsi="Menlo" w:cs="Menlo"/>
                <w:color w:val="C41A16"/>
              </w:rPr>
            </w:rPrChange>
          </w:rPr>
          <w:t>"</w:t>
        </w:r>
      </w:ins>
    </w:p>
    <w:p w14:paraId="36C90A5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65" w:author="Vihari Réka" w:date="2018-11-22T23:58:00Z"/>
          <w:rPrChange w:id="2266" w:author="Vihari Réka" w:date="2018-11-30T20:55:00Z">
            <w:rPr>
              <w:ins w:id="2267" w:author="Vihari Réka" w:date="2018-11-22T23:58:00Z"/>
              <w:rFonts w:ascii="Helvetica" w:eastAsiaTheme="minorHAnsi" w:hAnsi="Helvetica" w:cs="Helvetica"/>
            </w:rPr>
          </w:rPrChange>
        </w:rPr>
        <w:pPrChange w:id="2268" w:author="Vihari Réka" w:date="2018-11-30T20:56:00Z">
          <w:pPr>
            <w:tabs>
              <w:tab w:val="left" w:pos="593"/>
            </w:tabs>
            <w:autoSpaceDE w:val="0"/>
            <w:autoSpaceDN w:val="0"/>
            <w:adjustRightInd w:val="0"/>
          </w:pPr>
        </w:pPrChange>
      </w:pPr>
      <w:ins w:id="2269" w:author="Vihari Réka" w:date="2018-11-22T23:58:00Z">
        <w:r w:rsidRPr="00CC342C">
          <w:rPr>
            <w:rPrChange w:id="2270" w:author="Vihari Réka" w:date="2018-11-30T20:55:00Z">
              <w:rPr>
                <w:rFonts w:ascii="Menlo" w:eastAsiaTheme="minorHAnsi" w:hAnsi="Menlo" w:cs="Menlo"/>
                <w:color w:val="000000"/>
              </w:rPr>
            </w:rPrChange>
          </w:rPr>
          <w:t xml:space="preserve">    </w:t>
        </w:r>
        <w:proofErr w:type="spellStart"/>
        <w:r w:rsidRPr="00CC342C">
          <w:rPr>
            <w:rPrChange w:id="2271" w:author="Vihari Réka" w:date="2018-11-30T20:55:00Z">
              <w:rPr>
                <w:rFonts w:ascii="Menlo" w:eastAsiaTheme="minorHAnsi" w:hAnsi="Menlo" w:cs="Menlo"/>
                <w:b/>
                <w:bCs/>
                <w:color w:val="9B2393"/>
              </w:rPr>
            </w:rPrChange>
          </w:rPr>
          <w:t>case</w:t>
        </w:r>
        <w:proofErr w:type="spellEnd"/>
        <w:r w:rsidRPr="00CC342C">
          <w:rPr>
            <w:rPrChange w:id="2272" w:author="Vihari Réka" w:date="2018-11-30T20:55:00Z">
              <w:rPr>
                <w:rFonts w:ascii="Menlo" w:eastAsiaTheme="minorHAnsi" w:hAnsi="Menlo" w:cs="Menlo"/>
                <w:color w:val="000000"/>
              </w:rPr>
            </w:rPrChange>
          </w:rPr>
          <w:t xml:space="preserve"> </w:t>
        </w:r>
        <w:proofErr w:type="spellStart"/>
        <w:r w:rsidRPr="00CC342C">
          <w:rPr>
            <w:rPrChange w:id="2273" w:author="Vihari Réka" w:date="2018-11-30T20:55:00Z">
              <w:rPr>
                <w:rFonts w:ascii="Menlo" w:eastAsiaTheme="minorHAnsi" w:hAnsi="Menlo" w:cs="Menlo"/>
                <w:color w:val="000000"/>
              </w:rPr>
            </w:rPrChange>
          </w:rPr>
          <w:t>message</w:t>
        </w:r>
        <w:proofErr w:type="spellEnd"/>
        <w:r w:rsidRPr="00CC342C">
          <w:rPr>
            <w:rPrChange w:id="2274" w:author="Vihari Réka" w:date="2018-11-30T20:55:00Z">
              <w:rPr>
                <w:rFonts w:ascii="Menlo" w:eastAsiaTheme="minorHAnsi" w:hAnsi="Menlo" w:cs="Menlo"/>
                <w:color w:val="000000"/>
              </w:rPr>
            </w:rPrChange>
          </w:rPr>
          <w:t xml:space="preserve"> = </w:t>
        </w:r>
        <w:r w:rsidRPr="00CC342C">
          <w:rPr>
            <w:rPrChange w:id="2275" w:author="Vihari Réka" w:date="2018-11-30T20:55:00Z">
              <w:rPr>
                <w:rFonts w:ascii="Menlo" w:eastAsiaTheme="minorHAnsi" w:hAnsi="Menlo" w:cs="Menlo"/>
                <w:color w:val="C41A16"/>
              </w:rPr>
            </w:rPrChange>
          </w:rPr>
          <w:t>"</w:t>
        </w:r>
        <w:proofErr w:type="spellStart"/>
        <w:r w:rsidRPr="00CC342C">
          <w:rPr>
            <w:rPrChange w:id="2276" w:author="Vihari Réka" w:date="2018-11-30T20:55:00Z">
              <w:rPr>
                <w:rFonts w:ascii="Menlo" w:eastAsiaTheme="minorHAnsi" w:hAnsi="Menlo" w:cs="Menlo"/>
                <w:color w:val="C41A16"/>
              </w:rPr>
            </w:rPrChange>
          </w:rPr>
          <w:t>messages</w:t>
        </w:r>
        <w:proofErr w:type="spellEnd"/>
        <w:r w:rsidRPr="00CC342C">
          <w:rPr>
            <w:rPrChange w:id="2277" w:author="Vihari Réka" w:date="2018-11-30T20:55:00Z">
              <w:rPr>
                <w:rFonts w:ascii="Menlo" w:eastAsiaTheme="minorHAnsi" w:hAnsi="Menlo" w:cs="Menlo"/>
                <w:color w:val="C41A16"/>
              </w:rPr>
            </w:rPrChange>
          </w:rPr>
          <w:t>"</w:t>
        </w:r>
      </w:ins>
    </w:p>
    <w:p w14:paraId="599F7FA1" w14:textId="7263799C"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78" w:author="Vihari Réka" w:date="2018-11-23T14:34:00Z"/>
          <w:rPrChange w:id="2279" w:author="Vihari Réka" w:date="2018-11-30T20:55:00Z">
            <w:rPr>
              <w:ins w:id="2280" w:author="Vihari Réka" w:date="2018-11-23T14:34:00Z"/>
              <w:rFonts w:ascii="Menlo" w:eastAsiaTheme="minorHAnsi" w:hAnsi="Menlo" w:cs="Menlo"/>
              <w:color w:val="000000"/>
              <w:sz w:val="12"/>
              <w:szCs w:val="12"/>
            </w:rPr>
          </w:rPrChange>
        </w:rPr>
        <w:pPrChange w:id="2281" w:author="Vihari Réka" w:date="2018-11-30T20:56:00Z">
          <w:pPr>
            <w:tabs>
              <w:tab w:val="left" w:pos="593"/>
            </w:tabs>
            <w:autoSpaceDE w:val="0"/>
            <w:autoSpaceDN w:val="0"/>
            <w:adjustRightInd w:val="0"/>
          </w:pPr>
        </w:pPrChange>
      </w:pPr>
      <w:ins w:id="2282" w:author="Vihari Réka" w:date="2018-11-22T23:58:00Z">
        <w:r w:rsidRPr="00CC342C">
          <w:rPr>
            <w:rPrChange w:id="2283" w:author="Vihari Réka" w:date="2018-11-30T20:55:00Z">
              <w:rPr>
                <w:rFonts w:ascii="Menlo" w:eastAsiaTheme="minorHAnsi" w:hAnsi="Menlo" w:cs="Menlo"/>
                <w:color w:val="000000"/>
              </w:rPr>
            </w:rPrChange>
          </w:rPr>
          <w:t>}</w:t>
        </w:r>
      </w:ins>
    </w:p>
    <w:p w14:paraId="6D01D380" w14:textId="77777777" w:rsidR="00187961" w:rsidRDefault="00187961" w:rsidP="00D1686B">
      <w:pPr>
        <w:tabs>
          <w:tab w:val="left" w:pos="593"/>
        </w:tabs>
        <w:autoSpaceDE w:val="0"/>
        <w:autoSpaceDN w:val="0"/>
        <w:adjustRightInd w:val="0"/>
        <w:rPr>
          <w:ins w:id="2284" w:author="Vihari Réka" w:date="2018-11-23T14:41:00Z"/>
          <w:rFonts w:ascii="Menlo" w:eastAsiaTheme="minorHAnsi" w:hAnsi="Menlo" w:cs="Menlo"/>
          <w:color w:val="000000"/>
          <w:sz w:val="12"/>
          <w:szCs w:val="12"/>
        </w:rPr>
      </w:pPr>
    </w:p>
    <w:p w14:paraId="49FAE455" w14:textId="30EF3EDF" w:rsidR="006137F8" w:rsidRDefault="00187961">
      <w:pPr>
        <w:spacing w:after="120" w:line="360" w:lineRule="auto"/>
        <w:ind w:firstLine="720"/>
        <w:jc w:val="both"/>
        <w:rPr>
          <w:ins w:id="2285" w:author="Vihari Réka" w:date="2018-11-23T14:42:00Z"/>
        </w:rPr>
        <w:pPrChange w:id="2286" w:author="Vihari Réka" w:date="2018-11-24T13:57:00Z">
          <w:pPr>
            <w:tabs>
              <w:tab w:val="left" w:pos="593"/>
            </w:tabs>
            <w:autoSpaceDE w:val="0"/>
            <w:autoSpaceDN w:val="0"/>
            <w:adjustRightInd w:val="0"/>
          </w:pPr>
        </w:pPrChange>
      </w:pPr>
      <w:ins w:id="2287" w:author="Vihari Réka" w:date="2018-11-23T14:35:00Z">
        <w:r w:rsidRPr="00187961">
          <w:rPr>
            <w:rPrChange w:id="2288" w:author="Vihari Réka" w:date="2018-11-23T14:41:00Z">
              <w:rPr>
                <w:rFonts w:ascii="Menlo" w:eastAsiaTheme="minorHAnsi" w:hAnsi="Menlo" w:cs="Menlo"/>
                <w:color w:val="000000"/>
                <w:sz w:val="12"/>
                <w:szCs w:val="12"/>
              </w:rPr>
            </w:rPrChange>
          </w:rPr>
          <w:t xml:space="preserve">A </w:t>
        </w:r>
        <w:proofErr w:type="spellStart"/>
        <w:r w:rsidRPr="00187961">
          <w:rPr>
            <w:rPrChange w:id="2289" w:author="Vihari Réka" w:date="2018-11-23T14:41:00Z">
              <w:rPr>
                <w:rFonts w:ascii="Menlo" w:eastAsiaTheme="minorHAnsi" w:hAnsi="Menlo" w:cs="Menlo"/>
                <w:color w:val="000000"/>
                <w:sz w:val="12"/>
                <w:szCs w:val="12"/>
              </w:rPr>
            </w:rPrChange>
          </w:rPr>
          <w:t>NetworkService</w:t>
        </w:r>
        <w:proofErr w:type="spellEnd"/>
        <w:r w:rsidRPr="00187961">
          <w:rPr>
            <w:rPrChange w:id="2290" w:author="Vihari Réka" w:date="2018-11-23T14:41:00Z">
              <w:rPr>
                <w:rFonts w:ascii="Menlo" w:eastAsiaTheme="minorHAnsi" w:hAnsi="Menlo" w:cs="Menlo"/>
                <w:color w:val="000000"/>
                <w:sz w:val="12"/>
                <w:szCs w:val="12"/>
              </w:rPr>
            </w:rPrChange>
          </w:rPr>
          <w:t xml:space="preserve"> osztályban definiáltam az egyes kérésekhez szükséges paramétereket és fejléceket. </w:t>
        </w:r>
      </w:ins>
      <w:ins w:id="2291" w:author="Vihari Réka" w:date="2018-11-23T14:36:00Z">
        <w:r w:rsidRPr="00187961">
          <w:rPr>
            <w:rPrChange w:id="2292" w:author="Vihari Réka" w:date="2018-11-23T14:41:00Z">
              <w:rPr>
                <w:rFonts w:ascii="Menlo" w:eastAsiaTheme="minorHAnsi" w:hAnsi="Menlo" w:cs="Menlo"/>
                <w:color w:val="000000"/>
                <w:sz w:val="12"/>
                <w:szCs w:val="12"/>
              </w:rPr>
            </w:rPrChange>
          </w:rPr>
          <w:t xml:space="preserve">Az adatok </w:t>
        </w:r>
        <w:proofErr w:type="spellStart"/>
        <w:r w:rsidRPr="00187961">
          <w:rPr>
            <w:rPrChange w:id="2293" w:author="Vihari Réka" w:date="2018-11-23T14:41:00Z">
              <w:rPr>
                <w:rFonts w:ascii="Menlo" w:eastAsiaTheme="minorHAnsi" w:hAnsi="Menlo" w:cs="Menlo"/>
                <w:color w:val="000000"/>
                <w:sz w:val="12"/>
                <w:szCs w:val="12"/>
              </w:rPr>
            </w:rPrChange>
          </w:rPr>
          <w:t>lekérésehez</w:t>
        </w:r>
        <w:proofErr w:type="spellEnd"/>
        <w:r w:rsidRPr="00187961">
          <w:rPr>
            <w:rPrChange w:id="2294" w:author="Vihari Réka" w:date="2018-11-23T14:41:00Z">
              <w:rPr>
                <w:rFonts w:ascii="Menlo" w:eastAsiaTheme="minorHAnsi" w:hAnsi="Menlo" w:cs="Menlo"/>
                <w:color w:val="000000"/>
                <w:sz w:val="12"/>
                <w:szCs w:val="12"/>
              </w:rPr>
            </w:rPrChange>
          </w:rPr>
          <w:t xml:space="preserve"> tartozó általános </w:t>
        </w:r>
        <w:proofErr w:type="spellStart"/>
        <w:r w:rsidRPr="00187961">
          <w:rPr>
            <w:rPrChange w:id="2295" w:author="Vihari Réka" w:date="2018-11-23T14:41:00Z">
              <w:rPr>
                <w:rFonts w:ascii="Menlo" w:eastAsiaTheme="minorHAnsi" w:hAnsi="Menlo" w:cs="Menlo"/>
                <w:color w:val="000000"/>
                <w:sz w:val="12"/>
                <w:szCs w:val="12"/>
              </w:rPr>
            </w:rPrChange>
          </w:rPr>
          <w:t>get</w:t>
        </w:r>
        <w:proofErr w:type="spellEnd"/>
        <w:r w:rsidRPr="00187961">
          <w:rPr>
            <w:rPrChange w:id="2296" w:author="Vihari Réka" w:date="2018-11-23T14:41:00Z">
              <w:rPr>
                <w:rFonts w:ascii="Menlo" w:eastAsiaTheme="minorHAnsi" w:hAnsi="Menlo" w:cs="Menlo"/>
                <w:color w:val="000000"/>
                <w:sz w:val="12"/>
                <w:szCs w:val="12"/>
              </w:rPr>
            </w:rPrChange>
          </w:rPr>
          <w:t xml:space="preserve"> metódust is itt hoztam létre. Az adatbázis eléréséhez paraméterként a felhasználónevet kell megadni, ezek </w:t>
        </w:r>
        <w:proofErr w:type="spellStart"/>
        <w:r w:rsidRPr="00187961">
          <w:rPr>
            <w:rPrChange w:id="2297" w:author="Vihari Réka" w:date="2018-11-23T14:41:00Z">
              <w:rPr>
                <w:rFonts w:ascii="Menlo" w:eastAsiaTheme="minorHAnsi" w:hAnsi="Menlo" w:cs="Menlo"/>
                <w:color w:val="000000"/>
                <w:sz w:val="12"/>
                <w:szCs w:val="12"/>
              </w:rPr>
            </w:rPrChange>
          </w:rPr>
          <w:t>param</w:t>
        </w:r>
      </w:ins>
      <w:ins w:id="2298" w:author="Vihari Réka" w:date="2018-11-23T14:42:00Z">
        <w:r>
          <w:t>e</w:t>
        </w:r>
      </w:ins>
      <w:ins w:id="2299" w:author="Vihari Réka" w:date="2018-11-23T14:36:00Z">
        <w:r w:rsidRPr="00187961">
          <w:rPr>
            <w:rPrChange w:id="2300" w:author="Vihari Réka" w:date="2018-11-23T14:41:00Z">
              <w:rPr>
                <w:rFonts w:ascii="Menlo" w:eastAsiaTheme="minorHAnsi" w:hAnsi="Menlo" w:cs="Menlo"/>
                <w:color w:val="000000"/>
                <w:sz w:val="12"/>
                <w:szCs w:val="12"/>
              </w:rPr>
            </w:rPrChange>
          </w:rPr>
          <w:t>ters</w:t>
        </w:r>
        <w:proofErr w:type="spellEnd"/>
        <w:r w:rsidRPr="00187961">
          <w:rPr>
            <w:rPrChange w:id="2301" w:author="Vihari Réka" w:date="2018-11-23T14:41:00Z">
              <w:rPr>
                <w:rFonts w:ascii="Menlo" w:eastAsiaTheme="minorHAnsi" w:hAnsi="Menlo" w:cs="Menlo"/>
                <w:color w:val="000000"/>
                <w:sz w:val="12"/>
                <w:szCs w:val="12"/>
              </w:rPr>
            </w:rPrChange>
          </w:rPr>
          <w:t xml:space="preserve"> néven szerepelnek. A lokáció lekéréséhez tartozó paraméterek a felhasználónév, hosszúsági- és szélességi helyzet, illetve a lokációhoz tartozó név, mely felhasználók helyzete esetén a felhasználó neve. </w:t>
        </w:r>
      </w:ins>
      <w:ins w:id="2302" w:author="Vihari Réka" w:date="2018-11-23T14:42:00Z">
        <w:r>
          <w:t xml:space="preserve">A </w:t>
        </w:r>
        <w:proofErr w:type="spellStart"/>
        <w:r>
          <w:t>header</w:t>
        </w:r>
        <w:proofErr w:type="spellEnd"/>
        <w:r>
          <w:t xml:space="preserve"> </w:t>
        </w:r>
        <w:proofErr w:type="spellStart"/>
        <w:r>
          <w:t>mindkért</w:t>
        </w:r>
        <w:proofErr w:type="spellEnd"/>
        <w:r>
          <w:t xml:space="preserve"> esetben a </w:t>
        </w:r>
        <w:proofErr w:type="spellStart"/>
        <w:r>
          <w:t>tokent</w:t>
        </w:r>
        <w:proofErr w:type="spellEnd"/>
        <w:r>
          <w:t xml:space="preserve"> tartalmazza. </w:t>
        </w:r>
      </w:ins>
    </w:p>
    <w:p w14:paraId="56F02844" w14:textId="77777777" w:rsidR="00D1686B" w:rsidRPr="00487A38" w:rsidRDefault="00D1686B" w:rsidP="00D1686B">
      <w:pPr>
        <w:tabs>
          <w:tab w:val="left" w:pos="593"/>
        </w:tabs>
        <w:autoSpaceDE w:val="0"/>
        <w:autoSpaceDN w:val="0"/>
        <w:adjustRightInd w:val="0"/>
        <w:rPr>
          <w:ins w:id="2303" w:author="Vihari Réka" w:date="2018-11-22T23:58:00Z"/>
          <w:rFonts w:ascii="Helvetica" w:eastAsiaTheme="minorHAnsi" w:hAnsi="Helvetica" w:cs="Helvetica"/>
          <w:sz w:val="20"/>
          <w:szCs w:val="20"/>
          <w:rPrChange w:id="2304" w:author="Illanicz Barnabás" w:date="2018-11-26T13:20:00Z">
            <w:rPr>
              <w:ins w:id="2305" w:author="Vihari Réka" w:date="2018-11-22T23:58:00Z"/>
              <w:rFonts w:ascii="Helvetica" w:eastAsiaTheme="minorHAnsi" w:hAnsi="Helvetica" w:cs="Helvetica"/>
            </w:rPr>
          </w:rPrChange>
        </w:rPr>
      </w:pPr>
    </w:p>
    <w:p w14:paraId="56459E4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06" w:author="Vihari Réka" w:date="2018-11-22T23:58:00Z"/>
          <w:rPrChange w:id="2307" w:author="Vihari Réka" w:date="2018-11-30T20:55:00Z">
            <w:rPr>
              <w:ins w:id="2308" w:author="Vihari Réka" w:date="2018-11-22T23:58:00Z"/>
              <w:rFonts w:ascii="Helvetica" w:eastAsiaTheme="minorHAnsi" w:hAnsi="Helvetica" w:cs="Helvetica"/>
            </w:rPr>
          </w:rPrChange>
        </w:rPr>
        <w:pPrChange w:id="2309" w:author="Vihari Réka" w:date="2018-11-30T21:00:00Z">
          <w:pPr>
            <w:tabs>
              <w:tab w:val="left" w:pos="593"/>
            </w:tabs>
            <w:autoSpaceDE w:val="0"/>
            <w:autoSpaceDN w:val="0"/>
            <w:adjustRightInd w:val="0"/>
          </w:pPr>
        </w:pPrChange>
      </w:pPr>
      <w:proofErr w:type="spellStart"/>
      <w:ins w:id="2310" w:author="Vihari Réka" w:date="2018-11-22T23:58:00Z">
        <w:r w:rsidRPr="00CC342C">
          <w:rPr>
            <w:rPrChange w:id="2311" w:author="Vihari Réka" w:date="2018-11-30T20:55:00Z">
              <w:rPr>
                <w:rFonts w:ascii="Menlo" w:eastAsiaTheme="minorHAnsi" w:hAnsi="Menlo" w:cs="Menlo"/>
                <w:b/>
                <w:bCs/>
                <w:color w:val="9B2393"/>
              </w:rPr>
            </w:rPrChange>
          </w:rPr>
          <w:t>typealias</w:t>
        </w:r>
        <w:proofErr w:type="spellEnd"/>
        <w:r w:rsidRPr="00CC342C">
          <w:rPr>
            <w:rPrChange w:id="2312" w:author="Vihari Réka" w:date="2018-11-30T20:55:00Z">
              <w:rPr>
                <w:rFonts w:ascii="Menlo" w:eastAsiaTheme="minorHAnsi" w:hAnsi="Menlo" w:cs="Menlo"/>
                <w:color w:val="000000"/>
              </w:rPr>
            </w:rPrChange>
          </w:rPr>
          <w:t xml:space="preserve"> </w:t>
        </w:r>
        <w:proofErr w:type="spellStart"/>
        <w:r w:rsidRPr="00CC342C">
          <w:rPr>
            <w:rPrChange w:id="2313" w:author="Vihari Réka" w:date="2018-11-30T20:55:00Z">
              <w:rPr>
                <w:rFonts w:ascii="Menlo" w:eastAsiaTheme="minorHAnsi" w:hAnsi="Menlo" w:cs="Menlo"/>
                <w:color w:val="000000"/>
              </w:rPr>
            </w:rPrChange>
          </w:rPr>
          <w:t>ResponseType</w:t>
        </w:r>
        <w:proofErr w:type="spellEnd"/>
        <w:r w:rsidRPr="00CC342C">
          <w:rPr>
            <w:rPrChange w:id="2314" w:author="Vihari Réka" w:date="2018-11-30T20:55:00Z">
              <w:rPr>
                <w:rFonts w:ascii="Menlo" w:eastAsiaTheme="minorHAnsi" w:hAnsi="Menlo" w:cs="Menlo"/>
                <w:color w:val="000000"/>
              </w:rPr>
            </w:rPrChange>
          </w:rPr>
          <w:t xml:space="preserve"> = ((</w:t>
        </w:r>
        <w:proofErr w:type="gramStart"/>
        <w:r w:rsidRPr="00CC342C">
          <w:rPr>
            <w:rPrChange w:id="2315" w:author="Vihari Réka" w:date="2018-11-30T20:55:00Z">
              <w:rPr>
                <w:rFonts w:ascii="Menlo" w:eastAsiaTheme="minorHAnsi" w:hAnsi="Menlo" w:cs="Menlo"/>
                <w:color w:val="5C2699"/>
              </w:rPr>
            </w:rPrChange>
          </w:rPr>
          <w:t>Data</w:t>
        </w:r>
        <w:r w:rsidRPr="00CC342C">
          <w:rPr>
            <w:rPrChange w:id="2316" w:author="Vihari Réka" w:date="2018-11-30T20:55:00Z">
              <w:rPr>
                <w:rFonts w:ascii="Menlo" w:eastAsiaTheme="minorHAnsi" w:hAnsi="Menlo" w:cs="Menlo"/>
                <w:color w:val="000000"/>
              </w:rPr>
            </w:rPrChange>
          </w:rPr>
          <w:t>?,</w:t>
        </w:r>
        <w:proofErr w:type="gramEnd"/>
        <w:r w:rsidRPr="00CC342C">
          <w:rPr>
            <w:rPrChange w:id="2317" w:author="Vihari Réka" w:date="2018-11-30T20:55:00Z">
              <w:rPr>
                <w:rFonts w:ascii="Menlo" w:eastAsiaTheme="minorHAnsi" w:hAnsi="Menlo" w:cs="Menlo"/>
                <w:color w:val="000000"/>
              </w:rPr>
            </w:rPrChange>
          </w:rPr>
          <w:t xml:space="preserve"> </w:t>
        </w:r>
        <w:proofErr w:type="spellStart"/>
        <w:r w:rsidRPr="00CC342C">
          <w:rPr>
            <w:rPrChange w:id="2318" w:author="Vihari Réka" w:date="2018-11-30T20:55:00Z">
              <w:rPr>
                <w:rFonts w:ascii="Menlo" w:eastAsiaTheme="minorHAnsi" w:hAnsi="Menlo" w:cs="Menlo"/>
                <w:color w:val="5C2699"/>
              </w:rPr>
            </w:rPrChange>
          </w:rPr>
          <w:t>Error</w:t>
        </w:r>
        <w:proofErr w:type="spellEnd"/>
        <w:r w:rsidRPr="00CC342C">
          <w:rPr>
            <w:rPrChange w:id="2319" w:author="Vihari Réka" w:date="2018-11-30T20:55:00Z">
              <w:rPr>
                <w:rFonts w:ascii="Menlo" w:eastAsiaTheme="minorHAnsi" w:hAnsi="Menlo" w:cs="Menlo"/>
                <w:color w:val="000000"/>
              </w:rPr>
            </w:rPrChange>
          </w:rPr>
          <w:t xml:space="preserve">?) -&gt; </w:t>
        </w:r>
        <w:proofErr w:type="spellStart"/>
        <w:r w:rsidRPr="00CC342C">
          <w:rPr>
            <w:rPrChange w:id="2320" w:author="Vihari Réka" w:date="2018-11-30T20:55:00Z">
              <w:rPr>
                <w:rFonts w:ascii="Menlo" w:eastAsiaTheme="minorHAnsi" w:hAnsi="Menlo" w:cs="Menlo"/>
                <w:color w:val="5C2699"/>
              </w:rPr>
            </w:rPrChange>
          </w:rPr>
          <w:t>Void</w:t>
        </w:r>
        <w:proofErr w:type="spellEnd"/>
        <w:r w:rsidRPr="00CC342C">
          <w:rPr>
            <w:rPrChange w:id="2321" w:author="Vihari Réka" w:date="2018-11-30T20:55:00Z">
              <w:rPr>
                <w:rFonts w:ascii="Menlo" w:eastAsiaTheme="minorHAnsi" w:hAnsi="Menlo" w:cs="Menlo"/>
                <w:color w:val="000000"/>
              </w:rPr>
            </w:rPrChange>
          </w:rPr>
          <w:t>)?</w:t>
        </w:r>
      </w:ins>
    </w:p>
    <w:p w14:paraId="47D6FBDD"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22" w:author="Vihari Réka" w:date="2018-11-22T23:58:00Z"/>
          <w:rPrChange w:id="2323" w:author="Vihari Réka" w:date="2018-11-30T20:55:00Z">
            <w:rPr>
              <w:ins w:id="2324" w:author="Vihari Réka" w:date="2018-11-22T23:58:00Z"/>
              <w:rFonts w:ascii="Helvetica" w:eastAsiaTheme="minorHAnsi" w:hAnsi="Helvetica" w:cs="Helvetica"/>
            </w:rPr>
          </w:rPrChange>
        </w:rPr>
        <w:pPrChange w:id="2325" w:author="Vihari Réka" w:date="2018-11-30T21:00:00Z">
          <w:pPr>
            <w:tabs>
              <w:tab w:val="left" w:pos="593"/>
            </w:tabs>
            <w:autoSpaceDE w:val="0"/>
            <w:autoSpaceDN w:val="0"/>
            <w:adjustRightInd w:val="0"/>
          </w:pPr>
        </w:pPrChange>
      </w:pPr>
    </w:p>
    <w:p w14:paraId="1D892BD9"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26" w:author="Vihari Réka" w:date="2018-11-22T23:58:00Z"/>
          <w:rPrChange w:id="2327" w:author="Vihari Réka" w:date="2018-11-30T20:55:00Z">
            <w:rPr>
              <w:ins w:id="2328" w:author="Vihari Réka" w:date="2018-11-22T23:58:00Z"/>
              <w:rFonts w:ascii="Helvetica" w:eastAsiaTheme="minorHAnsi" w:hAnsi="Helvetica" w:cs="Helvetica"/>
            </w:rPr>
          </w:rPrChange>
        </w:rPr>
        <w:pPrChange w:id="2329" w:author="Vihari Réka" w:date="2018-11-30T21:00:00Z">
          <w:pPr>
            <w:tabs>
              <w:tab w:val="left" w:pos="593"/>
            </w:tabs>
            <w:autoSpaceDE w:val="0"/>
            <w:autoSpaceDN w:val="0"/>
            <w:adjustRightInd w:val="0"/>
          </w:pPr>
        </w:pPrChange>
      </w:pPr>
      <w:proofErr w:type="spellStart"/>
      <w:ins w:id="2330" w:author="Vihari Réka" w:date="2018-11-22T23:58:00Z">
        <w:r w:rsidRPr="00CC342C">
          <w:rPr>
            <w:rPrChange w:id="2331" w:author="Vihari Réka" w:date="2018-11-30T20:55:00Z">
              <w:rPr>
                <w:rFonts w:ascii="Menlo" w:eastAsiaTheme="minorHAnsi" w:hAnsi="Menlo" w:cs="Menlo"/>
                <w:b/>
                <w:bCs/>
                <w:color w:val="9B2393"/>
              </w:rPr>
            </w:rPrChange>
          </w:rPr>
          <w:t>class</w:t>
        </w:r>
        <w:proofErr w:type="spellEnd"/>
        <w:r w:rsidRPr="00CC342C">
          <w:rPr>
            <w:rPrChange w:id="2332" w:author="Vihari Réka" w:date="2018-11-30T20:55:00Z">
              <w:rPr>
                <w:rFonts w:ascii="Menlo" w:eastAsiaTheme="minorHAnsi" w:hAnsi="Menlo" w:cs="Menlo"/>
                <w:color w:val="000000"/>
              </w:rPr>
            </w:rPrChange>
          </w:rPr>
          <w:t xml:space="preserve"> </w:t>
        </w:r>
        <w:proofErr w:type="spellStart"/>
        <w:r w:rsidRPr="00CC342C">
          <w:rPr>
            <w:rPrChange w:id="2333" w:author="Vihari Réka" w:date="2018-11-30T20:55:00Z">
              <w:rPr>
                <w:rFonts w:ascii="Menlo" w:eastAsiaTheme="minorHAnsi" w:hAnsi="Menlo" w:cs="Menlo"/>
                <w:color w:val="000000"/>
              </w:rPr>
            </w:rPrChange>
          </w:rPr>
          <w:t>NetworkService</w:t>
        </w:r>
        <w:proofErr w:type="spellEnd"/>
        <w:r w:rsidRPr="00CC342C">
          <w:rPr>
            <w:rPrChange w:id="2334" w:author="Vihari Réka" w:date="2018-11-30T20:55:00Z">
              <w:rPr>
                <w:rFonts w:ascii="Menlo" w:eastAsiaTheme="minorHAnsi" w:hAnsi="Menlo" w:cs="Menlo"/>
                <w:color w:val="000000"/>
              </w:rPr>
            </w:rPrChange>
          </w:rPr>
          <w:t xml:space="preserve"> {</w:t>
        </w:r>
      </w:ins>
    </w:p>
    <w:p w14:paraId="3263E027"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35" w:author="Vihari Réka" w:date="2018-11-22T23:58:00Z"/>
          <w:rPrChange w:id="2336" w:author="Vihari Réka" w:date="2018-11-30T20:55:00Z">
            <w:rPr>
              <w:ins w:id="2337" w:author="Vihari Réka" w:date="2018-11-22T23:58:00Z"/>
              <w:rFonts w:ascii="Helvetica" w:eastAsiaTheme="minorHAnsi" w:hAnsi="Helvetica" w:cs="Helvetica"/>
            </w:rPr>
          </w:rPrChange>
        </w:rPr>
        <w:pPrChange w:id="2338" w:author="Vihari Réka" w:date="2018-11-30T21:00:00Z">
          <w:pPr>
            <w:tabs>
              <w:tab w:val="left" w:pos="593"/>
            </w:tabs>
            <w:autoSpaceDE w:val="0"/>
            <w:autoSpaceDN w:val="0"/>
            <w:adjustRightInd w:val="0"/>
          </w:pPr>
        </w:pPrChange>
      </w:pPr>
    </w:p>
    <w:p w14:paraId="3C9AF41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39" w:author="Vihari Réka" w:date="2018-11-22T23:58:00Z"/>
          <w:rPrChange w:id="2340" w:author="Vihari Réka" w:date="2018-11-30T20:55:00Z">
            <w:rPr>
              <w:ins w:id="2341" w:author="Vihari Réka" w:date="2018-11-22T23:58:00Z"/>
              <w:rFonts w:ascii="Helvetica" w:eastAsiaTheme="minorHAnsi" w:hAnsi="Helvetica" w:cs="Helvetica"/>
            </w:rPr>
          </w:rPrChange>
        </w:rPr>
        <w:pPrChange w:id="2342" w:author="Vihari Réka" w:date="2018-11-30T21:00:00Z">
          <w:pPr>
            <w:tabs>
              <w:tab w:val="left" w:pos="593"/>
            </w:tabs>
            <w:autoSpaceDE w:val="0"/>
            <w:autoSpaceDN w:val="0"/>
            <w:adjustRightInd w:val="0"/>
          </w:pPr>
        </w:pPrChange>
      </w:pPr>
      <w:ins w:id="2343" w:author="Vihari Réka" w:date="2018-11-22T23:58:00Z">
        <w:r w:rsidRPr="00CC342C">
          <w:rPr>
            <w:rPrChange w:id="2344" w:author="Vihari Réka" w:date="2018-11-30T20:55:00Z">
              <w:rPr>
                <w:rFonts w:ascii="Menlo" w:eastAsiaTheme="minorHAnsi" w:hAnsi="Menlo" w:cs="Menlo"/>
                <w:color w:val="000000"/>
              </w:rPr>
            </w:rPrChange>
          </w:rPr>
          <w:t xml:space="preserve">    </w:t>
        </w:r>
        <w:proofErr w:type="spellStart"/>
        <w:r w:rsidRPr="00CC342C">
          <w:rPr>
            <w:rPrChange w:id="2345" w:author="Vihari Réka" w:date="2018-11-30T20:55:00Z">
              <w:rPr>
                <w:rFonts w:ascii="Menlo" w:eastAsiaTheme="minorHAnsi" w:hAnsi="Menlo" w:cs="Menlo"/>
                <w:b/>
                <w:bCs/>
                <w:color w:val="9B2393"/>
              </w:rPr>
            </w:rPrChange>
          </w:rPr>
          <w:t>static</w:t>
        </w:r>
        <w:proofErr w:type="spellEnd"/>
        <w:r w:rsidRPr="00CC342C">
          <w:rPr>
            <w:rPrChange w:id="2346" w:author="Vihari Réka" w:date="2018-11-30T20:55:00Z">
              <w:rPr>
                <w:rFonts w:ascii="Menlo" w:eastAsiaTheme="minorHAnsi" w:hAnsi="Menlo" w:cs="Menlo"/>
                <w:color w:val="000000"/>
              </w:rPr>
            </w:rPrChange>
          </w:rPr>
          <w:t xml:space="preserve"> </w:t>
        </w:r>
        <w:proofErr w:type="spellStart"/>
        <w:r w:rsidRPr="00CC342C">
          <w:rPr>
            <w:rPrChange w:id="2347" w:author="Vihari Réka" w:date="2018-11-30T20:55:00Z">
              <w:rPr>
                <w:rFonts w:ascii="Menlo" w:eastAsiaTheme="minorHAnsi" w:hAnsi="Menlo" w:cs="Menlo"/>
                <w:b/>
                <w:bCs/>
                <w:color w:val="9B2393"/>
              </w:rPr>
            </w:rPrChange>
          </w:rPr>
          <w:t>let</w:t>
        </w:r>
        <w:proofErr w:type="spellEnd"/>
        <w:r w:rsidRPr="00CC342C">
          <w:rPr>
            <w:rPrChange w:id="2348" w:author="Vihari Réka" w:date="2018-11-30T20:55:00Z">
              <w:rPr>
                <w:rFonts w:ascii="Menlo" w:eastAsiaTheme="minorHAnsi" w:hAnsi="Menlo" w:cs="Menlo"/>
                <w:color w:val="000000"/>
              </w:rPr>
            </w:rPrChange>
          </w:rPr>
          <w:t xml:space="preserve"> </w:t>
        </w:r>
        <w:proofErr w:type="spellStart"/>
        <w:r w:rsidRPr="00CC342C">
          <w:rPr>
            <w:rPrChange w:id="2349" w:author="Vihari Réka" w:date="2018-11-30T20:55:00Z">
              <w:rPr>
                <w:rFonts w:ascii="Menlo" w:eastAsiaTheme="minorHAnsi" w:hAnsi="Menlo" w:cs="Menlo"/>
                <w:color w:val="000000"/>
              </w:rPr>
            </w:rPrChange>
          </w:rPr>
          <w:t>shared</w:t>
        </w:r>
        <w:proofErr w:type="spellEnd"/>
        <w:r w:rsidRPr="00CC342C">
          <w:rPr>
            <w:rPrChange w:id="2350" w:author="Vihari Réka" w:date="2018-11-30T20:55:00Z">
              <w:rPr>
                <w:rFonts w:ascii="Menlo" w:eastAsiaTheme="minorHAnsi" w:hAnsi="Menlo" w:cs="Menlo"/>
                <w:color w:val="000000"/>
              </w:rPr>
            </w:rPrChange>
          </w:rPr>
          <w:t xml:space="preserve"> = </w:t>
        </w:r>
        <w:proofErr w:type="spellStart"/>
        <w:proofErr w:type="gramStart"/>
        <w:r w:rsidRPr="00CC342C">
          <w:rPr>
            <w:rPrChange w:id="2351" w:author="Vihari Réka" w:date="2018-11-30T20:55:00Z">
              <w:rPr>
                <w:rFonts w:ascii="Menlo" w:eastAsiaTheme="minorHAnsi" w:hAnsi="Menlo" w:cs="Menlo"/>
                <w:color w:val="326D74"/>
              </w:rPr>
            </w:rPrChange>
          </w:rPr>
          <w:t>NetworkService</w:t>
        </w:r>
        <w:proofErr w:type="spellEnd"/>
        <w:r w:rsidRPr="00CC342C">
          <w:rPr>
            <w:rPrChange w:id="2352" w:author="Vihari Réka" w:date="2018-11-30T20:55:00Z">
              <w:rPr>
                <w:rFonts w:ascii="Menlo" w:eastAsiaTheme="minorHAnsi" w:hAnsi="Menlo" w:cs="Menlo"/>
                <w:color w:val="000000"/>
              </w:rPr>
            </w:rPrChange>
          </w:rPr>
          <w:t>(</w:t>
        </w:r>
        <w:proofErr w:type="gramEnd"/>
        <w:r w:rsidRPr="00CC342C">
          <w:rPr>
            <w:rPrChange w:id="2353" w:author="Vihari Réka" w:date="2018-11-30T20:55:00Z">
              <w:rPr>
                <w:rFonts w:ascii="Menlo" w:eastAsiaTheme="minorHAnsi" w:hAnsi="Menlo" w:cs="Menlo"/>
                <w:color w:val="000000"/>
              </w:rPr>
            </w:rPrChange>
          </w:rPr>
          <w:t>)</w:t>
        </w:r>
      </w:ins>
    </w:p>
    <w:p w14:paraId="1F93BC00"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54" w:author="Vihari Réka" w:date="2018-11-22T23:58:00Z"/>
          <w:rPrChange w:id="2355" w:author="Vihari Réka" w:date="2018-11-30T20:55:00Z">
            <w:rPr>
              <w:ins w:id="2356" w:author="Vihari Réka" w:date="2018-11-22T23:58:00Z"/>
              <w:rFonts w:ascii="Helvetica" w:eastAsiaTheme="minorHAnsi" w:hAnsi="Helvetica" w:cs="Helvetica"/>
            </w:rPr>
          </w:rPrChange>
        </w:rPr>
        <w:pPrChange w:id="2357" w:author="Vihari Réka" w:date="2018-11-30T21:00:00Z">
          <w:pPr>
            <w:tabs>
              <w:tab w:val="left" w:pos="593"/>
            </w:tabs>
            <w:autoSpaceDE w:val="0"/>
            <w:autoSpaceDN w:val="0"/>
            <w:adjustRightInd w:val="0"/>
          </w:pPr>
        </w:pPrChange>
      </w:pPr>
    </w:p>
    <w:p w14:paraId="01A02013"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58" w:author="Vihari Réka" w:date="2018-11-22T23:58:00Z"/>
          <w:rPrChange w:id="2359" w:author="Vihari Réka" w:date="2018-11-30T20:55:00Z">
            <w:rPr>
              <w:ins w:id="2360" w:author="Vihari Réka" w:date="2018-11-22T23:58:00Z"/>
              <w:rFonts w:ascii="Helvetica" w:eastAsiaTheme="minorHAnsi" w:hAnsi="Helvetica" w:cs="Helvetica"/>
            </w:rPr>
          </w:rPrChange>
        </w:rPr>
        <w:pPrChange w:id="2361" w:author="Vihari Réka" w:date="2018-11-30T21:00:00Z">
          <w:pPr>
            <w:tabs>
              <w:tab w:val="left" w:pos="593"/>
            </w:tabs>
            <w:autoSpaceDE w:val="0"/>
            <w:autoSpaceDN w:val="0"/>
            <w:adjustRightInd w:val="0"/>
          </w:pPr>
        </w:pPrChange>
      </w:pPr>
      <w:ins w:id="2362" w:author="Vihari Réka" w:date="2018-11-22T23:58:00Z">
        <w:r w:rsidRPr="00CC342C">
          <w:rPr>
            <w:rPrChange w:id="2363" w:author="Vihari Réka" w:date="2018-11-30T20:55:00Z">
              <w:rPr>
                <w:rFonts w:ascii="Menlo" w:eastAsiaTheme="minorHAnsi" w:hAnsi="Menlo" w:cs="Menlo"/>
                <w:color w:val="000000"/>
              </w:rPr>
            </w:rPrChange>
          </w:rPr>
          <w:t xml:space="preserve">    </w:t>
        </w:r>
        <w:proofErr w:type="spellStart"/>
        <w:r w:rsidRPr="00CC342C">
          <w:rPr>
            <w:rPrChange w:id="2364" w:author="Vihari Réka" w:date="2018-11-30T20:55:00Z">
              <w:rPr>
                <w:rFonts w:ascii="Menlo" w:eastAsiaTheme="minorHAnsi" w:hAnsi="Menlo" w:cs="Menlo"/>
                <w:b/>
                <w:bCs/>
                <w:color w:val="9B2393"/>
              </w:rPr>
            </w:rPrChange>
          </w:rPr>
          <w:t>private</w:t>
        </w:r>
        <w:proofErr w:type="spellEnd"/>
        <w:r w:rsidRPr="00CC342C">
          <w:rPr>
            <w:rPrChange w:id="2365" w:author="Vihari Réka" w:date="2018-11-30T20:55:00Z">
              <w:rPr>
                <w:rFonts w:ascii="Menlo" w:eastAsiaTheme="minorHAnsi" w:hAnsi="Menlo" w:cs="Menlo"/>
                <w:color w:val="000000"/>
              </w:rPr>
            </w:rPrChange>
          </w:rPr>
          <w:t xml:space="preserve"> </w:t>
        </w:r>
        <w:proofErr w:type="spellStart"/>
        <w:r w:rsidRPr="00CC342C">
          <w:rPr>
            <w:rPrChange w:id="2366" w:author="Vihari Réka" w:date="2018-11-30T20:55:00Z">
              <w:rPr>
                <w:rFonts w:ascii="Menlo" w:eastAsiaTheme="minorHAnsi" w:hAnsi="Menlo" w:cs="Menlo"/>
                <w:b/>
                <w:bCs/>
                <w:color w:val="9B2393"/>
              </w:rPr>
            </w:rPrChange>
          </w:rPr>
          <w:t>let</w:t>
        </w:r>
        <w:proofErr w:type="spellEnd"/>
        <w:r w:rsidRPr="00CC342C">
          <w:rPr>
            <w:rPrChange w:id="2367" w:author="Vihari Réka" w:date="2018-11-30T20:55:00Z">
              <w:rPr>
                <w:rFonts w:ascii="Menlo" w:eastAsiaTheme="minorHAnsi" w:hAnsi="Menlo" w:cs="Menlo"/>
                <w:color w:val="000000"/>
              </w:rPr>
            </w:rPrChange>
          </w:rPr>
          <w:t xml:space="preserve"> </w:t>
        </w:r>
        <w:proofErr w:type="spellStart"/>
        <w:r w:rsidRPr="00CC342C">
          <w:rPr>
            <w:rPrChange w:id="2368" w:author="Vihari Réka" w:date="2018-11-30T20:55:00Z">
              <w:rPr>
                <w:rFonts w:ascii="Menlo" w:eastAsiaTheme="minorHAnsi" w:hAnsi="Menlo" w:cs="Menlo"/>
                <w:color w:val="000000"/>
              </w:rPr>
            </w:rPrChange>
          </w:rPr>
          <w:t>baseUrl</w:t>
        </w:r>
        <w:proofErr w:type="spellEnd"/>
        <w:r w:rsidRPr="00CC342C">
          <w:rPr>
            <w:rPrChange w:id="2369" w:author="Vihari Réka" w:date="2018-11-30T20:55:00Z">
              <w:rPr>
                <w:rFonts w:ascii="Menlo" w:eastAsiaTheme="minorHAnsi" w:hAnsi="Menlo" w:cs="Menlo"/>
                <w:color w:val="000000"/>
              </w:rPr>
            </w:rPrChange>
          </w:rPr>
          <w:t xml:space="preserve"> = </w:t>
        </w:r>
        <w:r w:rsidRPr="00CC342C">
          <w:rPr>
            <w:rPrChange w:id="2370" w:author="Vihari Réka" w:date="2018-11-30T20:55:00Z">
              <w:rPr>
                <w:rFonts w:ascii="Menlo" w:eastAsiaTheme="minorHAnsi" w:hAnsi="Menlo" w:cs="Menlo"/>
                <w:color w:val="5C2699"/>
              </w:rPr>
            </w:rPrChange>
          </w:rPr>
          <w:t>URL</w:t>
        </w:r>
        <w:r w:rsidRPr="00CC342C">
          <w:rPr>
            <w:rPrChange w:id="2371" w:author="Vihari Réka" w:date="2018-11-30T20:55:00Z">
              <w:rPr>
                <w:rFonts w:ascii="Menlo" w:eastAsiaTheme="minorHAnsi" w:hAnsi="Menlo" w:cs="Menlo"/>
                <w:color w:val="000000"/>
              </w:rPr>
            </w:rPrChange>
          </w:rPr>
          <w:t>(</w:t>
        </w:r>
        <w:proofErr w:type="spellStart"/>
        <w:r w:rsidRPr="00CC342C">
          <w:rPr>
            <w:rPrChange w:id="2372" w:author="Vihari Réka" w:date="2018-11-30T20:55:00Z">
              <w:rPr>
                <w:rFonts w:ascii="Menlo" w:eastAsiaTheme="minorHAnsi" w:hAnsi="Menlo" w:cs="Menlo"/>
                <w:color w:val="000000"/>
              </w:rPr>
            </w:rPrChange>
          </w:rPr>
          <w:t>string</w:t>
        </w:r>
        <w:proofErr w:type="spellEnd"/>
        <w:r w:rsidRPr="00CC342C">
          <w:rPr>
            <w:rPrChange w:id="2373" w:author="Vihari Réka" w:date="2018-11-30T20:55:00Z">
              <w:rPr>
                <w:rFonts w:ascii="Menlo" w:eastAsiaTheme="minorHAnsi" w:hAnsi="Menlo" w:cs="Menlo"/>
                <w:color w:val="000000"/>
              </w:rPr>
            </w:rPrChange>
          </w:rPr>
          <w:t>:</w:t>
        </w:r>
        <w:r w:rsidRPr="00CC342C">
          <w:rPr>
            <w:rPrChange w:id="2374" w:author="Vihari Réka" w:date="2018-11-30T20:55:00Z">
              <w:rPr>
                <w:rFonts w:ascii="Menlo" w:eastAsiaTheme="minorHAnsi" w:hAnsi="Menlo" w:cs="Menlo"/>
                <w:color w:val="C41A16"/>
              </w:rPr>
            </w:rPrChange>
          </w:rPr>
          <w:t>"http://localhost:8080/</w:t>
        </w:r>
        <w:proofErr w:type="spellStart"/>
        <w:r w:rsidRPr="00CC342C">
          <w:rPr>
            <w:rPrChange w:id="2375" w:author="Vihari Réka" w:date="2018-11-30T20:55:00Z">
              <w:rPr>
                <w:rFonts w:ascii="Menlo" w:eastAsiaTheme="minorHAnsi" w:hAnsi="Menlo" w:cs="Menlo"/>
                <w:color w:val="C41A16"/>
              </w:rPr>
            </w:rPrChange>
          </w:rPr>
          <w:t>api</w:t>
        </w:r>
        <w:proofErr w:type="spellEnd"/>
        <w:r w:rsidRPr="00CC342C">
          <w:rPr>
            <w:rPrChange w:id="2376" w:author="Vihari Réka" w:date="2018-11-30T20:55:00Z">
              <w:rPr>
                <w:rFonts w:ascii="Menlo" w:eastAsiaTheme="minorHAnsi" w:hAnsi="Menlo" w:cs="Menlo"/>
                <w:color w:val="C41A16"/>
              </w:rPr>
            </w:rPrChange>
          </w:rPr>
          <w:t>/"</w:t>
        </w:r>
        <w:r w:rsidRPr="00CC342C">
          <w:rPr>
            <w:rPrChange w:id="2377" w:author="Vihari Réka" w:date="2018-11-30T20:55:00Z">
              <w:rPr>
                <w:rFonts w:ascii="Menlo" w:eastAsiaTheme="minorHAnsi" w:hAnsi="Menlo" w:cs="Menlo"/>
                <w:color w:val="000000"/>
              </w:rPr>
            </w:rPrChange>
          </w:rPr>
          <w:t>)</w:t>
        </w:r>
      </w:ins>
    </w:p>
    <w:p w14:paraId="76FB24B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78" w:author="Vihari Réka" w:date="2018-11-22T23:58:00Z"/>
          <w:rPrChange w:id="2379" w:author="Vihari Réka" w:date="2018-11-30T20:55:00Z">
            <w:rPr>
              <w:ins w:id="2380" w:author="Vihari Réka" w:date="2018-11-22T23:58:00Z"/>
              <w:rFonts w:ascii="Helvetica" w:eastAsiaTheme="minorHAnsi" w:hAnsi="Helvetica" w:cs="Helvetica"/>
            </w:rPr>
          </w:rPrChange>
        </w:rPr>
        <w:pPrChange w:id="2381" w:author="Vihari Réka" w:date="2018-11-30T21:00:00Z">
          <w:pPr>
            <w:tabs>
              <w:tab w:val="left" w:pos="593"/>
            </w:tabs>
            <w:autoSpaceDE w:val="0"/>
            <w:autoSpaceDN w:val="0"/>
            <w:adjustRightInd w:val="0"/>
          </w:pPr>
        </w:pPrChange>
      </w:pPr>
      <w:ins w:id="2382" w:author="Vihari Réka" w:date="2018-11-22T23:58:00Z">
        <w:r w:rsidRPr="00CC342C">
          <w:rPr>
            <w:rPrChange w:id="2383" w:author="Vihari Réka" w:date="2018-11-30T20:55:00Z">
              <w:rPr>
                <w:rFonts w:ascii="Menlo" w:eastAsiaTheme="minorHAnsi" w:hAnsi="Menlo" w:cs="Menlo"/>
                <w:color w:val="000000"/>
              </w:rPr>
            </w:rPrChange>
          </w:rPr>
          <w:t xml:space="preserve">    </w:t>
        </w:r>
        <w:proofErr w:type="spellStart"/>
        <w:r w:rsidRPr="00CC342C">
          <w:rPr>
            <w:rPrChange w:id="2384" w:author="Vihari Réka" w:date="2018-11-30T20:55:00Z">
              <w:rPr>
                <w:rFonts w:ascii="Menlo" w:eastAsiaTheme="minorHAnsi" w:hAnsi="Menlo" w:cs="Menlo"/>
                <w:b/>
                <w:bCs/>
                <w:color w:val="9B2393"/>
              </w:rPr>
            </w:rPrChange>
          </w:rPr>
          <w:t>private</w:t>
        </w:r>
        <w:proofErr w:type="spellEnd"/>
        <w:r w:rsidRPr="00CC342C">
          <w:rPr>
            <w:rPrChange w:id="2385" w:author="Vihari Réka" w:date="2018-11-30T20:55:00Z">
              <w:rPr>
                <w:rFonts w:ascii="Menlo" w:eastAsiaTheme="minorHAnsi" w:hAnsi="Menlo" w:cs="Menlo"/>
                <w:color w:val="000000"/>
              </w:rPr>
            </w:rPrChange>
          </w:rPr>
          <w:t xml:space="preserve"> </w:t>
        </w:r>
        <w:proofErr w:type="spellStart"/>
        <w:r w:rsidRPr="00CC342C">
          <w:rPr>
            <w:rPrChange w:id="2386" w:author="Vihari Réka" w:date="2018-11-30T20:55:00Z">
              <w:rPr>
                <w:rFonts w:ascii="Menlo" w:eastAsiaTheme="minorHAnsi" w:hAnsi="Menlo" w:cs="Menlo"/>
                <w:b/>
                <w:bCs/>
                <w:color w:val="9B2393"/>
              </w:rPr>
            </w:rPrChange>
          </w:rPr>
          <w:t>let</w:t>
        </w:r>
        <w:proofErr w:type="spellEnd"/>
        <w:r w:rsidRPr="00CC342C">
          <w:rPr>
            <w:rPrChange w:id="2387" w:author="Vihari Réka" w:date="2018-11-30T20:55:00Z">
              <w:rPr>
                <w:rFonts w:ascii="Menlo" w:eastAsiaTheme="minorHAnsi" w:hAnsi="Menlo" w:cs="Menlo"/>
                <w:color w:val="000000"/>
              </w:rPr>
            </w:rPrChange>
          </w:rPr>
          <w:t xml:space="preserve"> </w:t>
        </w:r>
        <w:proofErr w:type="spellStart"/>
        <w:r w:rsidRPr="00CC342C">
          <w:rPr>
            <w:rPrChange w:id="2388" w:author="Vihari Réka" w:date="2018-11-30T20:55:00Z">
              <w:rPr>
                <w:rFonts w:ascii="Menlo" w:eastAsiaTheme="minorHAnsi" w:hAnsi="Menlo" w:cs="Menlo"/>
                <w:color w:val="000000"/>
              </w:rPr>
            </w:rPrChange>
          </w:rPr>
          <w:t>parameters</w:t>
        </w:r>
        <w:proofErr w:type="spellEnd"/>
        <w:r w:rsidRPr="00CC342C">
          <w:rPr>
            <w:rPrChange w:id="2389" w:author="Vihari Réka" w:date="2018-11-30T20:55:00Z">
              <w:rPr>
                <w:rFonts w:ascii="Menlo" w:eastAsiaTheme="minorHAnsi" w:hAnsi="Menlo" w:cs="Menlo"/>
                <w:color w:val="000000"/>
              </w:rPr>
            </w:rPrChange>
          </w:rPr>
          <w:t xml:space="preserve">: </w:t>
        </w:r>
        <w:proofErr w:type="spellStart"/>
        <w:r w:rsidRPr="00CC342C">
          <w:rPr>
            <w:rPrChange w:id="2390" w:author="Vihari Réka" w:date="2018-11-30T20:55:00Z">
              <w:rPr>
                <w:rFonts w:ascii="Menlo" w:eastAsiaTheme="minorHAnsi" w:hAnsi="Menlo" w:cs="Menlo"/>
                <w:color w:val="326D74"/>
              </w:rPr>
            </w:rPrChange>
          </w:rPr>
          <w:t>Parameters</w:t>
        </w:r>
        <w:proofErr w:type="spellEnd"/>
        <w:r w:rsidRPr="00CC342C">
          <w:rPr>
            <w:rPrChange w:id="2391" w:author="Vihari Réka" w:date="2018-11-30T20:55:00Z">
              <w:rPr>
                <w:rFonts w:ascii="Menlo" w:eastAsiaTheme="minorHAnsi" w:hAnsi="Menlo" w:cs="Menlo"/>
                <w:color w:val="000000"/>
              </w:rPr>
            </w:rPrChange>
          </w:rPr>
          <w:t xml:space="preserve"> = [</w:t>
        </w:r>
      </w:ins>
    </w:p>
    <w:p w14:paraId="1BBD241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92" w:author="Vihari Réka" w:date="2018-11-22T23:58:00Z"/>
          <w:rPrChange w:id="2393" w:author="Vihari Réka" w:date="2018-11-30T20:55:00Z">
            <w:rPr>
              <w:ins w:id="2394" w:author="Vihari Réka" w:date="2018-11-22T23:58:00Z"/>
              <w:rFonts w:ascii="Helvetica" w:eastAsiaTheme="minorHAnsi" w:hAnsi="Helvetica" w:cs="Helvetica"/>
            </w:rPr>
          </w:rPrChange>
        </w:rPr>
        <w:pPrChange w:id="2395" w:author="Vihari Réka" w:date="2018-11-30T21:00:00Z">
          <w:pPr>
            <w:tabs>
              <w:tab w:val="left" w:pos="593"/>
            </w:tabs>
            <w:autoSpaceDE w:val="0"/>
            <w:autoSpaceDN w:val="0"/>
            <w:adjustRightInd w:val="0"/>
          </w:pPr>
        </w:pPrChange>
      </w:pPr>
      <w:ins w:id="2396" w:author="Vihari Réka" w:date="2018-11-22T23:58:00Z">
        <w:r w:rsidRPr="00CC342C">
          <w:rPr>
            <w:rPrChange w:id="2397" w:author="Vihari Réka" w:date="2018-11-30T20:55:00Z">
              <w:rPr>
                <w:rFonts w:ascii="Menlo" w:eastAsiaTheme="minorHAnsi" w:hAnsi="Menlo" w:cs="Menlo"/>
                <w:color w:val="000000"/>
              </w:rPr>
            </w:rPrChange>
          </w:rPr>
          <w:t xml:space="preserve">        </w:t>
        </w:r>
        <w:r w:rsidRPr="00CC342C">
          <w:rPr>
            <w:rPrChange w:id="2398" w:author="Vihari Réka" w:date="2018-11-30T20:55:00Z">
              <w:rPr>
                <w:rFonts w:ascii="Menlo" w:eastAsiaTheme="minorHAnsi" w:hAnsi="Menlo" w:cs="Menlo"/>
                <w:color w:val="C41A16"/>
              </w:rPr>
            </w:rPrChange>
          </w:rPr>
          <w:t>"</w:t>
        </w:r>
        <w:proofErr w:type="spellStart"/>
        <w:r w:rsidRPr="00CC342C">
          <w:rPr>
            <w:rPrChange w:id="2399" w:author="Vihari Réka" w:date="2018-11-30T20:55:00Z">
              <w:rPr>
                <w:rFonts w:ascii="Menlo" w:eastAsiaTheme="minorHAnsi" w:hAnsi="Menlo" w:cs="Menlo"/>
                <w:color w:val="C41A16"/>
              </w:rPr>
            </w:rPrChange>
          </w:rPr>
          <w:t>username</w:t>
        </w:r>
        <w:proofErr w:type="spellEnd"/>
        <w:r w:rsidRPr="00CC342C">
          <w:rPr>
            <w:rPrChange w:id="2400" w:author="Vihari Réka" w:date="2018-11-30T20:55:00Z">
              <w:rPr>
                <w:rFonts w:ascii="Menlo" w:eastAsiaTheme="minorHAnsi" w:hAnsi="Menlo" w:cs="Menlo"/>
                <w:color w:val="C41A16"/>
              </w:rPr>
            </w:rPrChange>
          </w:rPr>
          <w:t>"</w:t>
        </w:r>
        <w:r w:rsidRPr="00CC342C">
          <w:rPr>
            <w:rPrChange w:id="2401" w:author="Vihari Réka" w:date="2018-11-30T20:55:00Z">
              <w:rPr>
                <w:rFonts w:ascii="Menlo" w:eastAsiaTheme="minorHAnsi" w:hAnsi="Menlo" w:cs="Menlo"/>
                <w:color w:val="000000"/>
              </w:rPr>
            </w:rPrChange>
          </w:rPr>
          <w:t xml:space="preserve">: </w:t>
        </w:r>
        <w:proofErr w:type="spellStart"/>
        <w:proofErr w:type="gramStart"/>
        <w:r w:rsidRPr="00CC342C">
          <w:rPr>
            <w:rPrChange w:id="2402" w:author="Vihari Réka" w:date="2018-11-30T20:55:00Z">
              <w:rPr>
                <w:rFonts w:ascii="Menlo" w:eastAsiaTheme="minorHAnsi" w:hAnsi="Menlo" w:cs="Menlo"/>
                <w:color w:val="5C2699"/>
              </w:rPr>
            </w:rPrChange>
          </w:rPr>
          <w:t>UserDefaults</w:t>
        </w:r>
        <w:r w:rsidRPr="00CC342C">
          <w:rPr>
            <w:rPrChange w:id="2403" w:author="Vihari Réka" w:date="2018-11-30T20:55:00Z">
              <w:rPr>
                <w:rFonts w:ascii="Menlo" w:eastAsiaTheme="minorHAnsi" w:hAnsi="Menlo" w:cs="Menlo"/>
                <w:color w:val="000000"/>
              </w:rPr>
            </w:rPrChange>
          </w:rPr>
          <w:t>.</w:t>
        </w:r>
        <w:r w:rsidRPr="00CC342C">
          <w:rPr>
            <w:rPrChange w:id="2404" w:author="Vihari Réka" w:date="2018-11-30T20:55:00Z">
              <w:rPr>
                <w:rFonts w:ascii="Menlo" w:eastAsiaTheme="minorHAnsi" w:hAnsi="Menlo" w:cs="Menlo"/>
                <w:color w:val="5C2699"/>
              </w:rPr>
            </w:rPrChange>
          </w:rPr>
          <w:t>standard</w:t>
        </w:r>
        <w:r w:rsidRPr="00CC342C">
          <w:rPr>
            <w:rPrChange w:id="2405" w:author="Vihari Réka" w:date="2018-11-30T20:55:00Z">
              <w:rPr>
                <w:rFonts w:ascii="Menlo" w:eastAsiaTheme="minorHAnsi" w:hAnsi="Menlo" w:cs="Menlo"/>
                <w:color w:val="000000"/>
              </w:rPr>
            </w:rPrChange>
          </w:rPr>
          <w:t>.</w:t>
        </w:r>
        <w:r w:rsidRPr="00CC342C">
          <w:rPr>
            <w:rPrChange w:id="2406" w:author="Vihari Réka" w:date="2018-11-30T20:55:00Z">
              <w:rPr>
                <w:rFonts w:ascii="Menlo" w:eastAsiaTheme="minorHAnsi" w:hAnsi="Menlo" w:cs="Menlo"/>
                <w:color w:val="245256"/>
              </w:rPr>
            </w:rPrChange>
          </w:rPr>
          <w:t>getUsername</w:t>
        </w:r>
        <w:proofErr w:type="spellEnd"/>
        <w:proofErr w:type="gramEnd"/>
        <w:r w:rsidRPr="00CC342C">
          <w:rPr>
            <w:rPrChange w:id="2407" w:author="Vihari Réka" w:date="2018-11-30T20:55:00Z">
              <w:rPr>
                <w:rFonts w:ascii="Menlo" w:eastAsiaTheme="minorHAnsi" w:hAnsi="Menlo" w:cs="Menlo"/>
                <w:color w:val="000000"/>
              </w:rPr>
            </w:rPrChange>
          </w:rPr>
          <w:t>()</w:t>
        </w:r>
      </w:ins>
    </w:p>
    <w:p w14:paraId="421EDCB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08" w:author="Vihari Réka" w:date="2018-11-22T23:58:00Z"/>
          <w:rPrChange w:id="2409" w:author="Vihari Réka" w:date="2018-11-30T20:55:00Z">
            <w:rPr>
              <w:ins w:id="2410" w:author="Vihari Réka" w:date="2018-11-22T23:58:00Z"/>
              <w:rFonts w:ascii="Helvetica" w:eastAsiaTheme="minorHAnsi" w:hAnsi="Helvetica" w:cs="Helvetica"/>
            </w:rPr>
          </w:rPrChange>
        </w:rPr>
        <w:pPrChange w:id="2411" w:author="Vihari Réka" w:date="2018-11-30T21:00:00Z">
          <w:pPr>
            <w:tabs>
              <w:tab w:val="left" w:pos="593"/>
            </w:tabs>
            <w:autoSpaceDE w:val="0"/>
            <w:autoSpaceDN w:val="0"/>
            <w:adjustRightInd w:val="0"/>
          </w:pPr>
        </w:pPrChange>
      </w:pPr>
      <w:ins w:id="2412" w:author="Vihari Réka" w:date="2018-11-22T23:58:00Z">
        <w:r w:rsidRPr="00CC342C">
          <w:rPr>
            <w:rPrChange w:id="2413" w:author="Vihari Réka" w:date="2018-11-30T20:55:00Z">
              <w:rPr>
                <w:rFonts w:ascii="Menlo" w:eastAsiaTheme="minorHAnsi" w:hAnsi="Menlo" w:cs="Menlo"/>
                <w:color w:val="000000"/>
              </w:rPr>
            </w:rPrChange>
          </w:rPr>
          <w:t xml:space="preserve">        ]</w:t>
        </w:r>
      </w:ins>
    </w:p>
    <w:p w14:paraId="350698E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14" w:author="Vihari Réka" w:date="2018-11-22T23:58:00Z"/>
          <w:rPrChange w:id="2415" w:author="Vihari Réka" w:date="2018-11-30T20:55:00Z">
            <w:rPr>
              <w:ins w:id="2416" w:author="Vihari Réka" w:date="2018-11-22T23:58:00Z"/>
              <w:rFonts w:ascii="Helvetica" w:eastAsiaTheme="minorHAnsi" w:hAnsi="Helvetica" w:cs="Helvetica"/>
            </w:rPr>
          </w:rPrChange>
        </w:rPr>
        <w:pPrChange w:id="2417" w:author="Vihari Réka" w:date="2018-11-30T21:00:00Z">
          <w:pPr>
            <w:tabs>
              <w:tab w:val="left" w:pos="593"/>
            </w:tabs>
            <w:autoSpaceDE w:val="0"/>
            <w:autoSpaceDN w:val="0"/>
            <w:adjustRightInd w:val="0"/>
          </w:pPr>
        </w:pPrChange>
      </w:pPr>
    </w:p>
    <w:p w14:paraId="5924746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18" w:author="Vihari Réka" w:date="2018-11-22T23:58:00Z"/>
          <w:rPrChange w:id="2419" w:author="Vihari Réka" w:date="2018-11-30T20:55:00Z">
            <w:rPr>
              <w:ins w:id="2420" w:author="Vihari Réka" w:date="2018-11-22T23:58:00Z"/>
              <w:rFonts w:ascii="Helvetica" w:eastAsiaTheme="minorHAnsi" w:hAnsi="Helvetica" w:cs="Helvetica"/>
            </w:rPr>
          </w:rPrChange>
        </w:rPr>
        <w:pPrChange w:id="2421" w:author="Vihari Réka" w:date="2018-11-30T21:00:00Z">
          <w:pPr>
            <w:tabs>
              <w:tab w:val="left" w:pos="593"/>
            </w:tabs>
            <w:autoSpaceDE w:val="0"/>
            <w:autoSpaceDN w:val="0"/>
            <w:adjustRightInd w:val="0"/>
          </w:pPr>
        </w:pPrChange>
      </w:pPr>
      <w:ins w:id="2422" w:author="Vihari Réka" w:date="2018-11-22T23:58:00Z">
        <w:r w:rsidRPr="00CC342C">
          <w:rPr>
            <w:rPrChange w:id="2423" w:author="Vihari Réka" w:date="2018-11-30T20:55:00Z">
              <w:rPr>
                <w:rFonts w:ascii="Menlo" w:eastAsiaTheme="minorHAnsi" w:hAnsi="Menlo" w:cs="Menlo"/>
                <w:color w:val="000000"/>
              </w:rPr>
            </w:rPrChange>
          </w:rPr>
          <w:t xml:space="preserve">    </w:t>
        </w:r>
        <w:proofErr w:type="spellStart"/>
        <w:r w:rsidRPr="00CC342C">
          <w:rPr>
            <w:rPrChange w:id="2424" w:author="Vihari Réka" w:date="2018-11-30T20:55:00Z">
              <w:rPr>
                <w:rFonts w:ascii="Menlo" w:eastAsiaTheme="minorHAnsi" w:hAnsi="Menlo" w:cs="Menlo"/>
                <w:b/>
                <w:bCs/>
                <w:color w:val="9B2393"/>
              </w:rPr>
            </w:rPrChange>
          </w:rPr>
          <w:t>private</w:t>
        </w:r>
        <w:proofErr w:type="spellEnd"/>
        <w:r w:rsidRPr="00CC342C">
          <w:rPr>
            <w:rPrChange w:id="2425" w:author="Vihari Réka" w:date="2018-11-30T20:55:00Z">
              <w:rPr>
                <w:rFonts w:ascii="Menlo" w:eastAsiaTheme="minorHAnsi" w:hAnsi="Menlo" w:cs="Menlo"/>
                <w:color w:val="000000"/>
              </w:rPr>
            </w:rPrChange>
          </w:rPr>
          <w:t xml:space="preserve"> </w:t>
        </w:r>
        <w:proofErr w:type="spellStart"/>
        <w:r w:rsidRPr="00CC342C">
          <w:rPr>
            <w:rPrChange w:id="2426" w:author="Vihari Réka" w:date="2018-11-30T20:55:00Z">
              <w:rPr>
                <w:rFonts w:ascii="Menlo" w:eastAsiaTheme="minorHAnsi" w:hAnsi="Menlo" w:cs="Menlo"/>
                <w:b/>
                <w:bCs/>
                <w:color w:val="9B2393"/>
              </w:rPr>
            </w:rPrChange>
          </w:rPr>
          <w:t>let</w:t>
        </w:r>
        <w:proofErr w:type="spellEnd"/>
        <w:r w:rsidRPr="00CC342C">
          <w:rPr>
            <w:rPrChange w:id="2427" w:author="Vihari Réka" w:date="2018-11-30T20:55:00Z">
              <w:rPr>
                <w:rFonts w:ascii="Menlo" w:eastAsiaTheme="minorHAnsi" w:hAnsi="Menlo" w:cs="Menlo"/>
                <w:color w:val="000000"/>
              </w:rPr>
            </w:rPrChange>
          </w:rPr>
          <w:t xml:space="preserve"> </w:t>
        </w:r>
        <w:proofErr w:type="spellStart"/>
        <w:r w:rsidRPr="00CC342C">
          <w:rPr>
            <w:rPrChange w:id="2428" w:author="Vihari Réka" w:date="2018-11-30T20:55:00Z">
              <w:rPr>
                <w:rFonts w:ascii="Menlo" w:eastAsiaTheme="minorHAnsi" w:hAnsi="Menlo" w:cs="Menlo"/>
                <w:color w:val="000000"/>
              </w:rPr>
            </w:rPrChange>
          </w:rPr>
          <w:t>parametersLoc</w:t>
        </w:r>
        <w:proofErr w:type="spellEnd"/>
        <w:r w:rsidRPr="00CC342C">
          <w:rPr>
            <w:rPrChange w:id="2429" w:author="Vihari Réka" w:date="2018-11-30T20:55:00Z">
              <w:rPr>
                <w:rFonts w:ascii="Menlo" w:eastAsiaTheme="minorHAnsi" w:hAnsi="Menlo" w:cs="Menlo"/>
                <w:color w:val="000000"/>
              </w:rPr>
            </w:rPrChange>
          </w:rPr>
          <w:t xml:space="preserve">: </w:t>
        </w:r>
        <w:proofErr w:type="spellStart"/>
        <w:r w:rsidRPr="00CC342C">
          <w:rPr>
            <w:rPrChange w:id="2430" w:author="Vihari Réka" w:date="2018-11-30T20:55:00Z">
              <w:rPr>
                <w:rFonts w:ascii="Menlo" w:eastAsiaTheme="minorHAnsi" w:hAnsi="Menlo" w:cs="Menlo"/>
                <w:color w:val="326D74"/>
              </w:rPr>
            </w:rPrChange>
          </w:rPr>
          <w:t>Parameters</w:t>
        </w:r>
        <w:proofErr w:type="spellEnd"/>
        <w:r w:rsidRPr="00CC342C">
          <w:rPr>
            <w:rPrChange w:id="2431" w:author="Vihari Réka" w:date="2018-11-30T20:55:00Z">
              <w:rPr>
                <w:rFonts w:ascii="Menlo" w:eastAsiaTheme="minorHAnsi" w:hAnsi="Menlo" w:cs="Menlo"/>
                <w:color w:val="000000"/>
              </w:rPr>
            </w:rPrChange>
          </w:rPr>
          <w:t xml:space="preserve"> = [</w:t>
        </w:r>
      </w:ins>
    </w:p>
    <w:p w14:paraId="6692DD93"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32" w:author="Vihari Réka" w:date="2018-11-22T23:58:00Z"/>
          <w:rPrChange w:id="2433" w:author="Vihari Réka" w:date="2018-11-30T20:55:00Z">
            <w:rPr>
              <w:ins w:id="2434" w:author="Vihari Réka" w:date="2018-11-22T23:58:00Z"/>
              <w:rFonts w:ascii="Helvetica" w:eastAsiaTheme="minorHAnsi" w:hAnsi="Helvetica" w:cs="Helvetica"/>
            </w:rPr>
          </w:rPrChange>
        </w:rPr>
        <w:pPrChange w:id="2435" w:author="Vihari Réka" w:date="2018-11-30T21:00:00Z">
          <w:pPr>
            <w:tabs>
              <w:tab w:val="left" w:pos="593"/>
            </w:tabs>
            <w:autoSpaceDE w:val="0"/>
            <w:autoSpaceDN w:val="0"/>
            <w:adjustRightInd w:val="0"/>
          </w:pPr>
        </w:pPrChange>
      </w:pPr>
      <w:ins w:id="2436" w:author="Vihari Réka" w:date="2018-11-22T23:58:00Z">
        <w:r w:rsidRPr="00CC342C">
          <w:rPr>
            <w:rPrChange w:id="2437" w:author="Vihari Réka" w:date="2018-11-30T20:55:00Z">
              <w:rPr>
                <w:rFonts w:ascii="Menlo" w:eastAsiaTheme="minorHAnsi" w:hAnsi="Menlo" w:cs="Menlo"/>
                <w:color w:val="000000"/>
              </w:rPr>
            </w:rPrChange>
          </w:rPr>
          <w:t xml:space="preserve">        </w:t>
        </w:r>
        <w:r w:rsidRPr="00CC342C">
          <w:rPr>
            <w:rPrChange w:id="2438" w:author="Vihari Réka" w:date="2018-11-30T20:55:00Z">
              <w:rPr>
                <w:rFonts w:ascii="Menlo" w:eastAsiaTheme="minorHAnsi" w:hAnsi="Menlo" w:cs="Menlo"/>
                <w:color w:val="C41A16"/>
              </w:rPr>
            </w:rPrChange>
          </w:rPr>
          <w:t>"</w:t>
        </w:r>
        <w:proofErr w:type="spellStart"/>
        <w:r w:rsidRPr="00CC342C">
          <w:rPr>
            <w:rPrChange w:id="2439" w:author="Vihari Réka" w:date="2018-11-30T20:55:00Z">
              <w:rPr>
                <w:rFonts w:ascii="Menlo" w:eastAsiaTheme="minorHAnsi" w:hAnsi="Menlo" w:cs="Menlo"/>
                <w:color w:val="C41A16"/>
              </w:rPr>
            </w:rPrChange>
          </w:rPr>
          <w:t>username</w:t>
        </w:r>
        <w:proofErr w:type="spellEnd"/>
        <w:r w:rsidRPr="00CC342C">
          <w:rPr>
            <w:rPrChange w:id="2440" w:author="Vihari Réka" w:date="2018-11-30T20:55:00Z">
              <w:rPr>
                <w:rFonts w:ascii="Menlo" w:eastAsiaTheme="minorHAnsi" w:hAnsi="Menlo" w:cs="Menlo"/>
                <w:color w:val="C41A16"/>
              </w:rPr>
            </w:rPrChange>
          </w:rPr>
          <w:t>"</w:t>
        </w:r>
        <w:r w:rsidRPr="00CC342C">
          <w:rPr>
            <w:rPrChange w:id="2441" w:author="Vihari Réka" w:date="2018-11-30T20:55:00Z">
              <w:rPr>
                <w:rFonts w:ascii="Menlo" w:eastAsiaTheme="minorHAnsi" w:hAnsi="Menlo" w:cs="Menlo"/>
                <w:color w:val="000000"/>
              </w:rPr>
            </w:rPrChange>
          </w:rPr>
          <w:t xml:space="preserve">: </w:t>
        </w:r>
        <w:proofErr w:type="spellStart"/>
        <w:proofErr w:type="gramStart"/>
        <w:r w:rsidRPr="00CC342C">
          <w:rPr>
            <w:rPrChange w:id="2442" w:author="Vihari Réka" w:date="2018-11-30T20:55:00Z">
              <w:rPr>
                <w:rFonts w:ascii="Menlo" w:eastAsiaTheme="minorHAnsi" w:hAnsi="Menlo" w:cs="Menlo"/>
                <w:color w:val="5C2699"/>
              </w:rPr>
            </w:rPrChange>
          </w:rPr>
          <w:t>UserDefaults</w:t>
        </w:r>
        <w:r w:rsidRPr="00CC342C">
          <w:rPr>
            <w:rPrChange w:id="2443" w:author="Vihari Réka" w:date="2018-11-30T20:55:00Z">
              <w:rPr>
                <w:rFonts w:ascii="Menlo" w:eastAsiaTheme="minorHAnsi" w:hAnsi="Menlo" w:cs="Menlo"/>
                <w:color w:val="000000"/>
              </w:rPr>
            </w:rPrChange>
          </w:rPr>
          <w:t>.</w:t>
        </w:r>
        <w:r w:rsidRPr="00CC342C">
          <w:rPr>
            <w:rPrChange w:id="2444" w:author="Vihari Réka" w:date="2018-11-30T20:55:00Z">
              <w:rPr>
                <w:rFonts w:ascii="Menlo" w:eastAsiaTheme="minorHAnsi" w:hAnsi="Menlo" w:cs="Menlo"/>
                <w:color w:val="5C2699"/>
              </w:rPr>
            </w:rPrChange>
          </w:rPr>
          <w:t>standard</w:t>
        </w:r>
        <w:r w:rsidRPr="00CC342C">
          <w:rPr>
            <w:rPrChange w:id="2445" w:author="Vihari Réka" w:date="2018-11-30T20:55:00Z">
              <w:rPr>
                <w:rFonts w:ascii="Menlo" w:eastAsiaTheme="minorHAnsi" w:hAnsi="Menlo" w:cs="Menlo"/>
                <w:color w:val="000000"/>
              </w:rPr>
            </w:rPrChange>
          </w:rPr>
          <w:t>.</w:t>
        </w:r>
        <w:r w:rsidRPr="00CC342C">
          <w:rPr>
            <w:rPrChange w:id="2446" w:author="Vihari Réka" w:date="2018-11-30T20:55:00Z">
              <w:rPr>
                <w:rFonts w:ascii="Menlo" w:eastAsiaTheme="minorHAnsi" w:hAnsi="Menlo" w:cs="Menlo"/>
                <w:color w:val="245256"/>
              </w:rPr>
            </w:rPrChange>
          </w:rPr>
          <w:t>getUsername</w:t>
        </w:r>
        <w:proofErr w:type="spellEnd"/>
        <w:proofErr w:type="gramEnd"/>
        <w:r w:rsidRPr="00CC342C">
          <w:rPr>
            <w:rPrChange w:id="2447" w:author="Vihari Réka" w:date="2018-11-30T20:55:00Z">
              <w:rPr>
                <w:rFonts w:ascii="Menlo" w:eastAsiaTheme="minorHAnsi" w:hAnsi="Menlo" w:cs="Menlo"/>
                <w:color w:val="000000"/>
              </w:rPr>
            </w:rPrChange>
          </w:rPr>
          <w:t>(),</w:t>
        </w:r>
      </w:ins>
    </w:p>
    <w:p w14:paraId="2B4B2CC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48" w:author="Vihari Réka" w:date="2018-11-22T23:58:00Z"/>
          <w:rPrChange w:id="2449" w:author="Vihari Réka" w:date="2018-11-30T20:55:00Z">
            <w:rPr>
              <w:ins w:id="2450" w:author="Vihari Réka" w:date="2018-11-22T23:58:00Z"/>
              <w:rFonts w:ascii="Helvetica" w:eastAsiaTheme="minorHAnsi" w:hAnsi="Helvetica" w:cs="Helvetica"/>
            </w:rPr>
          </w:rPrChange>
        </w:rPr>
        <w:pPrChange w:id="2451" w:author="Vihari Réka" w:date="2018-11-30T21:00:00Z">
          <w:pPr>
            <w:tabs>
              <w:tab w:val="left" w:pos="593"/>
            </w:tabs>
            <w:autoSpaceDE w:val="0"/>
            <w:autoSpaceDN w:val="0"/>
            <w:adjustRightInd w:val="0"/>
          </w:pPr>
        </w:pPrChange>
      </w:pPr>
      <w:ins w:id="2452" w:author="Vihari Réka" w:date="2018-11-22T23:58:00Z">
        <w:r w:rsidRPr="00CC342C">
          <w:rPr>
            <w:rPrChange w:id="2453" w:author="Vihari Réka" w:date="2018-11-30T20:55:00Z">
              <w:rPr>
                <w:rFonts w:ascii="Menlo" w:eastAsiaTheme="minorHAnsi" w:hAnsi="Menlo" w:cs="Menlo"/>
                <w:color w:val="000000"/>
              </w:rPr>
            </w:rPrChange>
          </w:rPr>
          <w:t xml:space="preserve">        </w:t>
        </w:r>
        <w:r w:rsidRPr="00CC342C">
          <w:rPr>
            <w:rPrChange w:id="2454" w:author="Vihari Réka" w:date="2018-11-30T20:55:00Z">
              <w:rPr>
                <w:rFonts w:ascii="Menlo" w:eastAsiaTheme="minorHAnsi" w:hAnsi="Menlo" w:cs="Menlo"/>
                <w:color w:val="C41A16"/>
              </w:rPr>
            </w:rPrChange>
          </w:rPr>
          <w:t>"</w:t>
        </w:r>
        <w:proofErr w:type="spellStart"/>
        <w:r w:rsidRPr="00CC342C">
          <w:rPr>
            <w:rPrChange w:id="2455" w:author="Vihari Réka" w:date="2018-11-30T20:55:00Z">
              <w:rPr>
                <w:rFonts w:ascii="Menlo" w:eastAsiaTheme="minorHAnsi" w:hAnsi="Menlo" w:cs="Menlo"/>
                <w:color w:val="C41A16"/>
              </w:rPr>
            </w:rPrChange>
          </w:rPr>
          <w:t>longitude</w:t>
        </w:r>
        <w:proofErr w:type="spellEnd"/>
        <w:r w:rsidRPr="00CC342C">
          <w:rPr>
            <w:rPrChange w:id="2456" w:author="Vihari Réka" w:date="2018-11-30T20:55:00Z">
              <w:rPr>
                <w:rFonts w:ascii="Menlo" w:eastAsiaTheme="minorHAnsi" w:hAnsi="Menlo" w:cs="Menlo"/>
                <w:color w:val="C41A16"/>
              </w:rPr>
            </w:rPrChange>
          </w:rPr>
          <w:t>"</w:t>
        </w:r>
        <w:r w:rsidRPr="00CC342C">
          <w:rPr>
            <w:rPrChange w:id="2457" w:author="Vihari Réka" w:date="2018-11-30T20:55:00Z">
              <w:rPr>
                <w:rFonts w:ascii="Menlo" w:eastAsiaTheme="minorHAnsi" w:hAnsi="Menlo" w:cs="Menlo"/>
                <w:color w:val="000000"/>
              </w:rPr>
            </w:rPrChange>
          </w:rPr>
          <w:t xml:space="preserve">: </w:t>
        </w:r>
        <w:proofErr w:type="spellStart"/>
        <w:proofErr w:type="gramStart"/>
        <w:r w:rsidRPr="00CC342C">
          <w:rPr>
            <w:rPrChange w:id="2458" w:author="Vihari Réka" w:date="2018-11-30T20:55:00Z">
              <w:rPr>
                <w:rFonts w:ascii="Menlo" w:eastAsiaTheme="minorHAnsi" w:hAnsi="Menlo" w:cs="Menlo"/>
                <w:color w:val="5C2699"/>
              </w:rPr>
            </w:rPrChange>
          </w:rPr>
          <w:t>UserDefaults</w:t>
        </w:r>
        <w:r w:rsidRPr="00CC342C">
          <w:rPr>
            <w:rPrChange w:id="2459" w:author="Vihari Réka" w:date="2018-11-30T20:55:00Z">
              <w:rPr>
                <w:rFonts w:ascii="Menlo" w:eastAsiaTheme="minorHAnsi" w:hAnsi="Menlo" w:cs="Menlo"/>
                <w:color w:val="000000"/>
              </w:rPr>
            </w:rPrChange>
          </w:rPr>
          <w:t>.</w:t>
        </w:r>
        <w:r w:rsidRPr="00CC342C">
          <w:rPr>
            <w:rPrChange w:id="2460" w:author="Vihari Réka" w:date="2018-11-30T20:55:00Z">
              <w:rPr>
                <w:rFonts w:ascii="Menlo" w:eastAsiaTheme="minorHAnsi" w:hAnsi="Menlo" w:cs="Menlo"/>
                <w:color w:val="5C2699"/>
              </w:rPr>
            </w:rPrChange>
          </w:rPr>
          <w:t>standard</w:t>
        </w:r>
        <w:r w:rsidRPr="00CC342C">
          <w:rPr>
            <w:rPrChange w:id="2461" w:author="Vihari Réka" w:date="2018-11-30T20:55:00Z">
              <w:rPr>
                <w:rFonts w:ascii="Menlo" w:eastAsiaTheme="minorHAnsi" w:hAnsi="Menlo" w:cs="Menlo"/>
                <w:color w:val="000000"/>
              </w:rPr>
            </w:rPrChange>
          </w:rPr>
          <w:t>.</w:t>
        </w:r>
        <w:r w:rsidRPr="00CC342C">
          <w:rPr>
            <w:rPrChange w:id="2462" w:author="Vihari Réka" w:date="2018-11-30T20:55:00Z">
              <w:rPr>
                <w:rFonts w:ascii="Menlo" w:eastAsiaTheme="minorHAnsi" w:hAnsi="Menlo" w:cs="Menlo"/>
                <w:color w:val="245256"/>
              </w:rPr>
            </w:rPrChange>
          </w:rPr>
          <w:t>getLongitude</w:t>
        </w:r>
        <w:proofErr w:type="spellEnd"/>
        <w:proofErr w:type="gramEnd"/>
        <w:r w:rsidRPr="00CC342C">
          <w:rPr>
            <w:rPrChange w:id="2463" w:author="Vihari Réka" w:date="2018-11-30T20:55:00Z">
              <w:rPr>
                <w:rFonts w:ascii="Menlo" w:eastAsiaTheme="minorHAnsi" w:hAnsi="Menlo" w:cs="Menlo"/>
                <w:color w:val="000000"/>
              </w:rPr>
            </w:rPrChange>
          </w:rPr>
          <w:t>(),</w:t>
        </w:r>
      </w:ins>
    </w:p>
    <w:p w14:paraId="7E0219C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64" w:author="Vihari Réka" w:date="2018-11-22T23:58:00Z"/>
          <w:rPrChange w:id="2465" w:author="Vihari Réka" w:date="2018-11-30T20:55:00Z">
            <w:rPr>
              <w:ins w:id="2466" w:author="Vihari Réka" w:date="2018-11-22T23:58:00Z"/>
              <w:rFonts w:ascii="Helvetica" w:eastAsiaTheme="minorHAnsi" w:hAnsi="Helvetica" w:cs="Helvetica"/>
            </w:rPr>
          </w:rPrChange>
        </w:rPr>
        <w:pPrChange w:id="2467" w:author="Vihari Réka" w:date="2018-11-30T21:00:00Z">
          <w:pPr>
            <w:tabs>
              <w:tab w:val="left" w:pos="593"/>
            </w:tabs>
            <w:autoSpaceDE w:val="0"/>
            <w:autoSpaceDN w:val="0"/>
            <w:adjustRightInd w:val="0"/>
          </w:pPr>
        </w:pPrChange>
      </w:pPr>
      <w:ins w:id="2468" w:author="Vihari Réka" w:date="2018-11-22T23:58:00Z">
        <w:r w:rsidRPr="00CC342C">
          <w:rPr>
            <w:rPrChange w:id="2469" w:author="Vihari Réka" w:date="2018-11-30T20:55:00Z">
              <w:rPr>
                <w:rFonts w:ascii="Menlo" w:eastAsiaTheme="minorHAnsi" w:hAnsi="Menlo" w:cs="Menlo"/>
                <w:color w:val="000000"/>
              </w:rPr>
            </w:rPrChange>
          </w:rPr>
          <w:t xml:space="preserve">        </w:t>
        </w:r>
        <w:r w:rsidRPr="00CC342C">
          <w:rPr>
            <w:rPrChange w:id="2470" w:author="Vihari Réka" w:date="2018-11-30T20:55:00Z">
              <w:rPr>
                <w:rFonts w:ascii="Menlo" w:eastAsiaTheme="minorHAnsi" w:hAnsi="Menlo" w:cs="Menlo"/>
                <w:color w:val="C41A16"/>
              </w:rPr>
            </w:rPrChange>
          </w:rPr>
          <w:t>"</w:t>
        </w:r>
        <w:proofErr w:type="spellStart"/>
        <w:r w:rsidRPr="00CC342C">
          <w:rPr>
            <w:rPrChange w:id="2471" w:author="Vihari Réka" w:date="2018-11-30T20:55:00Z">
              <w:rPr>
                <w:rFonts w:ascii="Menlo" w:eastAsiaTheme="minorHAnsi" w:hAnsi="Menlo" w:cs="Menlo"/>
                <w:color w:val="C41A16"/>
              </w:rPr>
            </w:rPrChange>
          </w:rPr>
          <w:t>latitude</w:t>
        </w:r>
        <w:proofErr w:type="spellEnd"/>
        <w:r w:rsidRPr="00CC342C">
          <w:rPr>
            <w:rPrChange w:id="2472" w:author="Vihari Réka" w:date="2018-11-30T20:55:00Z">
              <w:rPr>
                <w:rFonts w:ascii="Menlo" w:eastAsiaTheme="minorHAnsi" w:hAnsi="Menlo" w:cs="Menlo"/>
                <w:color w:val="C41A16"/>
              </w:rPr>
            </w:rPrChange>
          </w:rPr>
          <w:t>"</w:t>
        </w:r>
        <w:r w:rsidRPr="00CC342C">
          <w:rPr>
            <w:rPrChange w:id="2473" w:author="Vihari Réka" w:date="2018-11-30T20:55:00Z">
              <w:rPr>
                <w:rFonts w:ascii="Menlo" w:eastAsiaTheme="minorHAnsi" w:hAnsi="Menlo" w:cs="Menlo"/>
                <w:color w:val="000000"/>
              </w:rPr>
            </w:rPrChange>
          </w:rPr>
          <w:t xml:space="preserve">: </w:t>
        </w:r>
        <w:proofErr w:type="spellStart"/>
        <w:proofErr w:type="gramStart"/>
        <w:r w:rsidRPr="00CC342C">
          <w:rPr>
            <w:rPrChange w:id="2474" w:author="Vihari Réka" w:date="2018-11-30T20:55:00Z">
              <w:rPr>
                <w:rFonts w:ascii="Menlo" w:eastAsiaTheme="minorHAnsi" w:hAnsi="Menlo" w:cs="Menlo"/>
                <w:color w:val="5C2699"/>
              </w:rPr>
            </w:rPrChange>
          </w:rPr>
          <w:t>UserDefaults</w:t>
        </w:r>
        <w:r w:rsidRPr="00CC342C">
          <w:rPr>
            <w:rPrChange w:id="2475" w:author="Vihari Réka" w:date="2018-11-30T20:55:00Z">
              <w:rPr>
                <w:rFonts w:ascii="Menlo" w:eastAsiaTheme="minorHAnsi" w:hAnsi="Menlo" w:cs="Menlo"/>
                <w:color w:val="000000"/>
              </w:rPr>
            </w:rPrChange>
          </w:rPr>
          <w:t>.</w:t>
        </w:r>
        <w:r w:rsidRPr="00CC342C">
          <w:rPr>
            <w:rPrChange w:id="2476" w:author="Vihari Réka" w:date="2018-11-30T20:55:00Z">
              <w:rPr>
                <w:rFonts w:ascii="Menlo" w:eastAsiaTheme="minorHAnsi" w:hAnsi="Menlo" w:cs="Menlo"/>
                <w:color w:val="5C2699"/>
              </w:rPr>
            </w:rPrChange>
          </w:rPr>
          <w:t>standard</w:t>
        </w:r>
        <w:r w:rsidRPr="00CC342C">
          <w:rPr>
            <w:rPrChange w:id="2477" w:author="Vihari Réka" w:date="2018-11-30T20:55:00Z">
              <w:rPr>
                <w:rFonts w:ascii="Menlo" w:eastAsiaTheme="minorHAnsi" w:hAnsi="Menlo" w:cs="Menlo"/>
                <w:color w:val="000000"/>
              </w:rPr>
            </w:rPrChange>
          </w:rPr>
          <w:t>.</w:t>
        </w:r>
        <w:r w:rsidRPr="00CC342C">
          <w:rPr>
            <w:rPrChange w:id="2478" w:author="Vihari Réka" w:date="2018-11-30T20:55:00Z">
              <w:rPr>
                <w:rFonts w:ascii="Menlo" w:eastAsiaTheme="minorHAnsi" w:hAnsi="Menlo" w:cs="Menlo"/>
                <w:color w:val="245256"/>
              </w:rPr>
            </w:rPrChange>
          </w:rPr>
          <w:t>getLatitude</w:t>
        </w:r>
        <w:proofErr w:type="spellEnd"/>
        <w:proofErr w:type="gramEnd"/>
        <w:r w:rsidRPr="00CC342C">
          <w:rPr>
            <w:rPrChange w:id="2479" w:author="Vihari Réka" w:date="2018-11-30T20:55:00Z">
              <w:rPr>
                <w:rFonts w:ascii="Menlo" w:eastAsiaTheme="minorHAnsi" w:hAnsi="Menlo" w:cs="Menlo"/>
                <w:color w:val="000000"/>
              </w:rPr>
            </w:rPrChange>
          </w:rPr>
          <w:t>(),</w:t>
        </w:r>
      </w:ins>
    </w:p>
    <w:p w14:paraId="31A48DD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80" w:author="Vihari Réka" w:date="2018-11-22T23:58:00Z"/>
          <w:rPrChange w:id="2481" w:author="Vihari Réka" w:date="2018-11-30T20:55:00Z">
            <w:rPr>
              <w:ins w:id="2482" w:author="Vihari Réka" w:date="2018-11-22T23:58:00Z"/>
              <w:rFonts w:ascii="Helvetica" w:eastAsiaTheme="minorHAnsi" w:hAnsi="Helvetica" w:cs="Helvetica"/>
            </w:rPr>
          </w:rPrChange>
        </w:rPr>
        <w:pPrChange w:id="2483" w:author="Vihari Réka" w:date="2018-11-30T21:00:00Z">
          <w:pPr>
            <w:tabs>
              <w:tab w:val="left" w:pos="593"/>
            </w:tabs>
            <w:autoSpaceDE w:val="0"/>
            <w:autoSpaceDN w:val="0"/>
            <w:adjustRightInd w:val="0"/>
          </w:pPr>
        </w:pPrChange>
      </w:pPr>
      <w:ins w:id="2484" w:author="Vihari Réka" w:date="2018-11-22T23:58:00Z">
        <w:r w:rsidRPr="00CC342C">
          <w:rPr>
            <w:rPrChange w:id="2485" w:author="Vihari Réka" w:date="2018-11-30T20:55:00Z">
              <w:rPr>
                <w:rFonts w:ascii="Menlo" w:eastAsiaTheme="minorHAnsi" w:hAnsi="Menlo" w:cs="Menlo"/>
                <w:color w:val="000000"/>
              </w:rPr>
            </w:rPrChange>
          </w:rPr>
          <w:t xml:space="preserve">        </w:t>
        </w:r>
        <w:r w:rsidRPr="00CC342C">
          <w:rPr>
            <w:rPrChange w:id="2486" w:author="Vihari Réka" w:date="2018-11-30T20:55:00Z">
              <w:rPr>
                <w:rFonts w:ascii="Menlo" w:eastAsiaTheme="minorHAnsi" w:hAnsi="Menlo" w:cs="Menlo"/>
                <w:color w:val="C41A16"/>
              </w:rPr>
            </w:rPrChange>
          </w:rPr>
          <w:t>"</w:t>
        </w:r>
        <w:proofErr w:type="spellStart"/>
        <w:r w:rsidRPr="00CC342C">
          <w:rPr>
            <w:rPrChange w:id="2487" w:author="Vihari Réka" w:date="2018-11-30T20:55:00Z">
              <w:rPr>
                <w:rFonts w:ascii="Menlo" w:eastAsiaTheme="minorHAnsi" w:hAnsi="Menlo" w:cs="Menlo"/>
                <w:color w:val="C41A16"/>
              </w:rPr>
            </w:rPrChange>
          </w:rPr>
          <w:t>name</w:t>
        </w:r>
        <w:proofErr w:type="spellEnd"/>
        <w:r w:rsidRPr="00CC342C">
          <w:rPr>
            <w:rPrChange w:id="2488" w:author="Vihari Réka" w:date="2018-11-30T20:55:00Z">
              <w:rPr>
                <w:rFonts w:ascii="Menlo" w:eastAsiaTheme="minorHAnsi" w:hAnsi="Menlo" w:cs="Menlo"/>
                <w:color w:val="C41A16"/>
              </w:rPr>
            </w:rPrChange>
          </w:rPr>
          <w:t>"</w:t>
        </w:r>
        <w:r w:rsidRPr="00CC342C">
          <w:rPr>
            <w:rPrChange w:id="2489" w:author="Vihari Réka" w:date="2018-11-30T20:55:00Z">
              <w:rPr>
                <w:rFonts w:ascii="Menlo" w:eastAsiaTheme="minorHAnsi" w:hAnsi="Menlo" w:cs="Menlo"/>
                <w:color w:val="000000"/>
              </w:rPr>
            </w:rPrChange>
          </w:rPr>
          <w:t xml:space="preserve">: </w:t>
        </w:r>
        <w:proofErr w:type="spellStart"/>
        <w:proofErr w:type="gramStart"/>
        <w:r w:rsidRPr="00CC342C">
          <w:rPr>
            <w:rPrChange w:id="2490" w:author="Vihari Réka" w:date="2018-11-30T20:55:00Z">
              <w:rPr>
                <w:rFonts w:ascii="Menlo" w:eastAsiaTheme="minorHAnsi" w:hAnsi="Menlo" w:cs="Menlo"/>
                <w:color w:val="5C2699"/>
              </w:rPr>
            </w:rPrChange>
          </w:rPr>
          <w:t>UserDefaults</w:t>
        </w:r>
        <w:r w:rsidRPr="00CC342C">
          <w:rPr>
            <w:rPrChange w:id="2491" w:author="Vihari Réka" w:date="2018-11-30T20:55:00Z">
              <w:rPr>
                <w:rFonts w:ascii="Menlo" w:eastAsiaTheme="minorHAnsi" w:hAnsi="Menlo" w:cs="Menlo"/>
                <w:color w:val="000000"/>
              </w:rPr>
            </w:rPrChange>
          </w:rPr>
          <w:t>.</w:t>
        </w:r>
        <w:r w:rsidRPr="00CC342C">
          <w:rPr>
            <w:rPrChange w:id="2492" w:author="Vihari Réka" w:date="2018-11-30T20:55:00Z">
              <w:rPr>
                <w:rFonts w:ascii="Menlo" w:eastAsiaTheme="minorHAnsi" w:hAnsi="Menlo" w:cs="Menlo"/>
                <w:color w:val="5C2699"/>
              </w:rPr>
            </w:rPrChange>
          </w:rPr>
          <w:t>standard</w:t>
        </w:r>
        <w:r w:rsidRPr="00CC342C">
          <w:rPr>
            <w:rPrChange w:id="2493" w:author="Vihari Réka" w:date="2018-11-30T20:55:00Z">
              <w:rPr>
                <w:rFonts w:ascii="Menlo" w:eastAsiaTheme="minorHAnsi" w:hAnsi="Menlo" w:cs="Menlo"/>
                <w:color w:val="000000"/>
              </w:rPr>
            </w:rPrChange>
          </w:rPr>
          <w:t>.</w:t>
        </w:r>
        <w:r w:rsidRPr="00CC342C">
          <w:rPr>
            <w:rPrChange w:id="2494" w:author="Vihari Réka" w:date="2018-11-30T20:55:00Z">
              <w:rPr>
                <w:rFonts w:ascii="Menlo" w:eastAsiaTheme="minorHAnsi" w:hAnsi="Menlo" w:cs="Menlo"/>
                <w:color w:val="245256"/>
              </w:rPr>
            </w:rPrChange>
          </w:rPr>
          <w:t>getUsername</w:t>
        </w:r>
        <w:proofErr w:type="spellEnd"/>
        <w:proofErr w:type="gramEnd"/>
        <w:r w:rsidRPr="00CC342C">
          <w:rPr>
            <w:rPrChange w:id="2495" w:author="Vihari Réka" w:date="2018-11-30T20:55:00Z">
              <w:rPr>
                <w:rFonts w:ascii="Menlo" w:eastAsiaTheme="minorHAnsi" w:hAnsi="Menlo" w:cs="Menlo"/>
                <w:color w:val="000000"/>
              </w:rPr>
            </w:rPrChange>
          </w:rPr>
          <w:t>(),</w:t>
        </w:r>
      </w:ins>
    </w:p>
    <w:p w14:paraId="10E225C9"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96" w:author="Vihari Réka" w:date="2018-11-22T23:58:00Z"/>
          <w:rPrChange w:id="2497" w:author="Vihari Réka" w:date="2018-11-30T20:55:00Z">
            <w:rPr>
              <w:ins w:id="2498" w:author="Vihari Réka" w:date="2018-11-22T23:58:00Z"/>
              <w:rFonts w:ascii="Helvetica" w:eastAsiaTheme="minorHAnsi" w:hAnsi="Helvetica" w:cs="Helvetica"/>
            </w:rPr>
          </w:rPrChange>
        </w:rPr>
        <w:pPrChange w:id="2499" w:author="Vihari Réka" w:date="2018-11-30T21:00:00Z">
          <w:pPr>
            <w:tabs>
              <w:tab w:val="left" w:pos="593"/>
            </w:tabs>
            <w:autoSpaceDE w:val="0"/>
            <w:autoSpaceDN w:val="0"/>
            <w:adjustRightInd w:val="0"/>
          </w:pPr>
        </w:pPrChange>
      </w:pPr>
      <w:ins w:id="2500" w:author="Vihari Réka" w:date="2018-11-22T23:58:00Z">
        <w:r w:rsidRPr="00CC342C">
          <w:rPr>
            <w:rPrChange w:id="2501" w:author="Vihari Réka" w:date="2018-11-30T20:55:00Z">
              <w:rPr>
                <w:rFonts w:ascii="Menlo" w:eastAsiaTheme="minorHAnsi" w:hAnsi="Menlo" w:cs="Menlo"/>
                <w:color w:val="000000"/>
              </w:rPr>
            </w:rPrChange>
          </w:rPr>
          <w:t xml:space="preserve">    ]</w:t>
        </w:r>
      </w:ins>
    </w:p>
    <w:p w14:paraId="4ED037B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02" w:author="Vihari Réka" w:date="2018-11-22T23:58:00Z"/>
          <w:rPrChange w:id="2503" w:author="Vihari Réka" w:date="2018-11-30T20:55:00Z">
            <w:rPr>
              <w:ins w:id="2504" w:author="Vihari Réka" w:date="2018-11-22T23:58:00Z"/>
              <w:rFonts w:ascii="Helvetica" w:eastAsiaTheme="minorHAnsi" w:hAnsi="Helvetica" w:cs="Helvetica"/>
            </w:rPr>
          </w:rPrChange>
        </w:rPr>
        <w:pPrChange w:id="2505" w:author="Vihari Réka" w:date="2018-11-30T21:00:00Z">
          <w:pPr>
            <w:tabs>
              <w:tab w:val="left" w:pos="593"/>
            </w:tabs>
            <w:autoSpaceDE w:val="0"/>
            <w:autoSpaceDN w:val="0"/>
            <w:adjustRightInd w:val="0"/>
          </w:pPr>
        </w:pPrChange>
      </w:pPr>
    </w:p>
    <w:p w14:paraId="24F6E51D"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06" w:author="Vihari Réka" w:date="2018-11-22T23:58:00Z"/>
          <w:rPrChange w:id="2507" w:author="Vihari Réka" w:date="2018-11-30T20:55:00Z">
            <w:rPr>
              <w:ins w:id="2508" w:author="Vihari Réka" w:date="2018-11-22T23:58:00Z"/>
              <w:rFonts w:ascii="Helvetica" w:eastAsiaTheme="minorHAnsi" w:hAnsi="Helvetica" w:cs="Helvetica"/>
            </w:rPr>
          </w:rPrChange>
        </w:rPr>
        <w:pPrChange w:id="2509" w:author="Vihari Réka" w:date="2018-11-30T21:00:00Z">
          <w:pPr>
            <w:tabs>
              <w:tab w:val="left" w:pos="593"/>
            </w:tabs>
            <w:autoSpaceDE w:val="0"/>
            <w:autoSpaceDN w:val="0"/>
            <w:adjustRightInd w:val="0"/>
          </w:pPr>
        </w:pPrChange>
      </w:pPr>
      <w:ins w:id="2510" w:author="Vihari Réka" w:date="2018-11-22T23:58:00Z">
        <w:r w:rsidRPr="00CC342C">
          <w:rPr>
            <w:rPrChange w:id="2511" w:author="Vihari Réka" w:date="2018-11-30T20:55:00Z">
              <w:rPr>
                <w:rFonts w:ascii="Menlo" w:eastAsiaTheme="minorHAnsi" w:hAnsi="Menlo" w:cs="Menlo"/>
                <w:color w:val="000000"/>
              </w:rPr>
            </w:rPrChange>
          </w:rPr>
          <w:t xml:space="preserve">    </w:t>
        </w:r>
        <w:proofErr w:type="spellStart"/>
        <w:r w:rsidRPr="00CC342C">
          <w:rPr>
            <w:rPrChange w:id="2512" w:author="Vihari Réka" w:date="2018-11-30T20:55:00Z">
              <w:rPr>
                <w:rFonts w:ascii="Menlo" w:eastAsiaTheme="minorHAnsi" w:hAnsi="Menlo" w:cs="Menlo"/>
                <w:b/>
                <w:bCs/>
                <w:color w:val="9B2393"/>
              </w:rPr>
            </w:rPrChange>
          </w:rPr>
          <w:t>private</w:t>
        </w:r>
        <w:proofErr w:type="spellEnd"/>
        <w:r w:rsidRPr="00CC342C">
          <w:rPr>
            <w:rPrChange w:id="2513" w:author="Vihari Réka" w:date="2018-11-30T20:55:00Z">
              <w:rPr>
                <w:rFonts w:ascii="Menlo" w:eastAsiaTheme="minorHAnsi" w:hAnsi="Menlo" w:cs="Menlo"/>
                <w:color w:val="000000"/>
              </w:rPr>
            </w:rPrChange>
          </w:rPr>
          <w:t xml:space="preserve"> </w:t>
        </w:r>
        <w:proofErr w:type="spellStart"/>
        <w:r w:rsidRPr="00CC342C">
          <w:rPr>
            <w:rPrChange w:id="2514" w:author="Vihari Réka" w:date="2018-11-30T20:55:00Z">
              <w:rPr>
                <w:rFonts w:ascii="Menlo" w:eastAsiaTheme="minorHAnsi" w:hAnsi="Menlo" w:cs="Menlo"/>
                <w:b/>
                <w:bCs/>
                <w:color w:val="9B2393"/>
              </w:rPr>
            </w:rPrChange>
          </w:rPr>
          <w:t>let</w:t>
        </w:r>
        <w:proofErr w:type="spellEnd"/>
        <w:r w:rsidRPr="00CC342C">
          <w:rPr>
            <w:rPrChange w:id="2515" w:author="Vihari Réka" w:date="2018-11-30T20:55:00Z">
              <w:rPr>
                <w:rFonts w:ascii="Menlo" w:eastAsiaTheme="minorHAnsi" w:hAnsi="Menlo" w:cs="Menlo"/>
                <w:color w:val="000000"/>
              </w:rPr>
            </w:rPrChange>
          </w:rPr>
          <w:t xml:space="preserve"> </w:t>
        </w:r>
        <w:proofErr w:type="spellStart"/>
        <w:r w:rsidRPr="00CC342C">
          <w:rPr>
            <w:rPrChange w:id="2516" w:author="Vihari Réka" w:date="2018-11-30T20:55:00Z">
              <w:rPr>
                <w:rFonts w:ascii="Menlo" w:eastAsiaTheme="minorHAnsi" w:hAnsi="Menlo" w:cs="Menlo"/>
                <w:color w:val="000000"/>
              </w:rPr>
            </w:rPrChange>
          </w:rPr>
          <w:t>headers</w:t>
        </w:r>
        <w:proofErr w:type="spellEnd"/>
        <w:r w:rsidRPr="00CC342C">
          <w:rPr>
            <w:rPrChange w:id="2517" w:author="Vihari Réka" w:date="2018-11-30T20:55:00Z">
              <w:rPr>
                <w:rFonts w:ascii="Menlo" w:eastAsiaTheme="minorHAnsi" w:hAnsi="Menlo" w:cs="Menlo"/>
                <w:color w:val="000000"/>
              </w:rPr>
            </w:rPrChange>
          </w:rPr>
          <w:t xml:space="preserve">: </w:t>
        </w:r>
        <w:proofErr w:type="spellStart"/>
        <w:r w:rsidRPr="00CC342C">
          <w:rPr>
            <w:rPrChange w:id="2518" w:author="Vihari Réka" w:date="2018-11-30T20:55:00Z">
              <w:rPr>
                <w:rFonts w:ascii="Menlo" w:eastAsiaTheme="minorHAnsi" w:hAnsi="Menlo" w:cs="Menlo"/>
                <w:color w:val="326D74"/>
              </w:rPr>
            </w:rPrChange>
          </w:rPr>
          <w:t>HTTPHeaders</w:t>
        </w:r>
        <w:proofErr w:type="spellEnd"/>
        <w:r w:rsidRPr="00CC342C">
          <w:rPr>
            <w:rPrChange w:id="2519" w:author="Vihari Réka" w:date="2018-11-30T20:55:00Z">
              <w:rPr>
                <w:rFonts w:ascii="Menlo" w:eastAsiaTheme="minorHAnsi" w:hAnsi="Menlo" w:cs="Menlo"/>
                <w:color w:val="000000"/>
              </w:rPr>
            </w:rPrChange>
          </w:rPr>
          <w:t xml:space="preserve"> = [</w:t>
        </w:r>
        <w:r w:rsidRPr="00CC342C">
          <w:rPr>
            <w:rPrChange w:id="2520" w:author="Vihari Réka" w:date="2018-11-30T20:55:00Z">
              <w:rPr>
                <w:rFonts w:ascii="Menlo" w:eastAsiaTheme="minorHAnsi" w:hAnsi="Menlo" w:cs="Menlo"/>
                <w:color w:val="C41A16"/>
              </w:rPr>
            </w:rPrChange>
          </w:rPr>
          <w:t>"</w:t>
        </w:r>
        <w:proofErr w:type="spellStart"/>
        <w:r w:rsidRPr="00CC342C">
          <w:rPr>
            <w:rPrChange w:id="2521" w:author="Vihari Réka" w:date="2018-11-30T20:55:00Z">
              <w:rPr>
                <w:rFonts w:ascii="Menlo" w:eastAsiaTheme="minorHAnsi" w:hAnsi="Menlo" w:cs="Menlo"/>
                <w:color w:val="C41A16"/>
              </w:rPr>
            </w:rPrChange>
          </w:rPr>
          <w:t>Authorization</w:t>
        </w:r>
        <w:proofErr w:type="spellEnd"/>
        <w:proofErr w:type="gramStart"/>
        <w:r w:rsidRPr="00CC342C">
          <w:rPr>
            <w:rPrChange w:id="2522" w:author="Vihari Réka" w:date="2018-11-30T20:55:00Z">
              <w:rPr>
                <w:rFonts w:ascii="Menlo" w:eastAsiaTheme="minorHAnsi" w:hAnsi="Menlo" w:cs="Menlo"/>
                <w:color w:val="C41A16"/>
              </w:rPr>
            </w:rPrChange>
          </w:rPr>
          <w:t>"</w:t>
        </w:r>
        <w:r w:rsidRPr="00CC342C">
          <w:rPr>
            <w:rPrChange w:id="2523" w:author="Vihari Réka" w:date="2018-11-30T20:55:00Z">
              <w:rPr>
                <w:rFonts w:ascii="Menlo" w:eastAsiaTheme="minorHAnsi" w:hAnsi="Menlo" w:cs="Menlo"/>
                <w:color w:val="000000"/>
              </w:rPr>
            </w:rPrChange>
          </w:rPr>
          <w:t>:</w:t>
        </w:r>
        <w:proofErr w:type="spellStart"/>
        <w:r w:rsidRPr="00CC342C">
          <w:rPr>
            <w:rPrChange w:id="2524" w:author="Vihari Réka" w:date="2018-11-30T20:55:00Z">
              <w:rPr>
                <w:rFonts w:ascii="Menlo" w:eastAsiaTheme="minorHAnsi" w:hAnsi="Menlo" w:cs="Menlo"/>
                <w:color w:val="5C2699"/>
              </w:rPr>
            </w:rPrChange>
          </w:rPr>
          <w:t>UserDefaults</w:t>
        </w:r>
        <w:r w:rsidRPr="00CC342C">
          <w:rPr>
            <w:rPrChange w:id="2525" w:author="Vihari Réka" w:date="2018-11-30T20:55:00Z">
              <w:rPr>
                <w:rFonts w:ascii="Menlo" w:eastAsiaTheme="minorHAnsi" w:hAnsi="Menlo" w:cs="Menlo"/>
                <w:color w:val="000000"/>
              </w:rPr>
            </w:rPrChange>
          </w:rPr>
          <w:t>.</w:t>
        </w:r>
        <w:r w:rsidRPr="00CC342C">
          <w:rPr>
            <w:rPrChange w:id="2526" w:author="Vihari Réka" w:date="2018-11-30T20:55:00Z">
              <w:rPr>
                <w:rFonts w:ascii="Menlo" w:eastAsiaTheme="minorHAnsi" w:hAnsi="Menlo" w:cs="Menlo"/>
                <w:color w:val="5C2699"/>
              </w:rPr>
            </w:rPrChange>
          </w:rPr>
          <w:t>standard</w:t>
        </w:r>
        <w:proofErr w:type="gramEnd"/>
        <w:r w:rsidRPr="00CC342C">
          <w:rPr>
            <w:rPrChange w:id="2527" w:author="Vihari Réka" w:date="2018-11-30T20:55:00Z">
              <w:rPr>
                <w:rFonts w:ascii="Menlo" w:eastAsiaTheme="minorHAnsi" w:hAnsi="Menlo" w:cs="Menlo"/>
                <w:color w:val="000000"/>
              </w:rPr>
            </w:rPrChange>
          </w:rPr>
          <w:t>.</w:t>
        </w:r>
        <w:r w:rsidRPr="00CC342C">
          <w:rPr>
            <w:rPrChange w:id="2528" w:author="Vihari Réka" w:date="2018-11-30T20:55:00Z">
              <w:rPr>
                <w:rFonts w:ascii="Menlo" w:eastAsiaTheme="minorHAnsi" w:hAnsi="Menlo" w:cs="Menlo"/>
                <w:color w:val="245256"/>
              </w:rPr>
            </w:rPrChange>
          </w:rPr>
          <w:t>getToken</w:t>
        </w:r>
        <w:proofErr w:type="spellEnd"/>
        <w:r w:rsidRPr="00CC342C">
          <w:rPr>
            <w:rPrChange w:id="2529" w:author="Vihari Réka" w:date="2018-11-30T20:55:00Z">
              <w:rPr>
                <w:rFonts w:ascii="Menlo" w:eastAsiaTheme="minorHAnsi" w:hAnsi="Menlo" w:cs="Menlo"/>
                <w:color w:val="000000"/>
              </w:rPr>
            </w:rPrChange>
          </w:rPr>
          <w:t>()]</w:t>
        </w:r>
      </w:ins>
    </w:p>
    <w:p w14:paraId="2EC05DC2"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30" w:author="Vihari Réka" w:date="2018-11-22T23:58:00Z"/>
          <w:rPrChange w:id="2531" w:author="Vihari Réka" w:date="2018-11-30T20:55:00Z">
            <w:rPr>
              <w:ins w:id="2532" w:author="Vihari Réka" w:date="2018-11-22T23:58:00Z"/>
              <w:rFonts w:ascii="Helvetica" w:eastAsiaTheme="minorHAnsi" w:hAnsi="Helvetica" w:cs="Helvetica"/>
            </w:rPr>
          </w:rPrChange>
        </w:rPr>
        <w:pPrChange w:id="2533" w:author="Vihari Réka" w:date="2018-11-30T21:00:00Z">
          <w:pPr>
            <w:tabs>
              <w:tab w:val="left" w:pos="593"/>
            </w:tabs>
            <w:autoSpaceDE w:val="0"/>
            <w:autoSpaceDN w:val="0"/>
            <w:adjustRightInd w:val="0"/>
          </w:pPr>
        </w:pPrChange>
      </w:pPr>
    </w:p>
    <w:p w14:paraId="24D99540" w14:textId="75B65E4A"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34" w:author="Vihari Réka" w:date="2018-11-22T23:58:00Z"/>
          <w:rPrChange w:id="2535" w:author="Vihari Réka" w:date="2018-11-30T20:55:00Z">
            <w:rPr>
              <w:ins w:id="2536" w:author="Vihari Réka" w:date="2018-11-22T23:58:00Z"/>
              <w:rFonts w:ascii="Helvetica" w:eastAsiaTheme="minorHAnsi" w:hAnsi="Helvetica" w:cs="Helvetica"/>
            </w:rPr>
          </w:rPrChange>
        </w:rPr>
        <w:pPrChange w:id="2537" w:author="Vihari Réka" w:date="2018-11-30T21:00:00Z">
          <w:pPr>
            <w:tabs>
              <w:tab w:val="left" w:pos="593"/>
            </w:tabs>
            <w:autoSpaceDE w:val="0"/>
            <w:autoSpaceDN w:val="0"/>
            <w:adjustRightInd w:val="0"/>
          </w:pPr>
        </w:pPrChange>
      </w:pPr>
      <w:ins w:id="2538" w:author="Vihari Réka" w:date="2018-11-22T23:58:00Z">
        <w:r w:rsidRPr="00CC342C">
          <w:rPr>
            <w:rPrChange w:id="2539" w:author="Vihari Réka" w:date="2018-11-30T20:55:00Z">
              <w:rPr>
                <w:rFonts w:ascii="Menlo" w:eastAsiaTheme="minorHAnsi" w:hAnsi="Menlo" w:cs="Menlo"/>
                <w:color w:val="000000"/>
              </w:rPr>
            </w:rPrChange>
          </w:rPr>
          <w:t xml:space="preserve">    </w:t>
        </w:r>
        <w:commentRangeStart w:id="2540"/>
        <w:r w:rsidRPr="00CC342C">
          <w:rPr>
            <w:rPrChange w:id="2541" w:author="Vihari Réka" w:date="2018-11-30T20:55:00Z">
              <w:rPr>
                <w:rFonts w:ascii="Menlo" w:eastAsiaTheme="minorHAnsi" w:hAnsi="Menlo" w:cs="Menlo"/>
                <w:i/>
                <w:iCs/>
                <w:color w:val="536579"/>
              </w:rPr>
            </w:rPrChange>
          </w:rPr>
          <w:t xml:space="preserve">// </w:t>
        </w:r>
        <w:proofErr w:type="spellStart"/>
        <w:r w:rsidRPr="00CC342C">
          <w:rPr>
            <w:rPrChange w:id="2542" w:author="Vihari Réka" w:date="2018-11-30T20:55:00Z">
              <w:rPr>
                <w:rFonts w:ascii="Menlo" w:eastAsiaTheme="minorHAnsi" w:hAnsi="Menlo" w:cs="Menlo"/>
                <w:i/>
                <w:iCs/>
                <w:color w:val="536579"/>
              </w:rPr>
            </w:rPrChange>
          </w:rPr>
          <w:t>Singleton</w:t>
        </w:r>
      </w:ins>
      <w:commentRangeEnd w:id="2540"/>
      <w:proofErr w:type="spellEnd"/>
      <w:del w:id="2543" w:author="Vihari Réka" w:date="2018-11-29T22:13:00Z">
        <w:r w:rsidR="0074744D" w:rsidRPr="00CC342C" w:rsidDel="00B037D9">
          <w:rPr>
            <w:rPrChange w:id="2544" w:author="Vihari Réka" w:date="2018-11-30T20:55:00Z">
              <w:rPr>
                <w:rStyle w:val="Jegyzethivatkozs"/>
              </w:rPr>
            </w:rPrChange>
          </w:rPr>
          <w:commentReference w:id="2540"/>
        </w:r>
      </w:del>
    </w:p>
    <w:p w14:paraId="4A3F6D73" w14:textId="5D998EFF"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45" w:author="Vihari Réka" w:date="2018-11-23T19:10:00Z"/>
          <w:rPrChange w:id="2546" w:author="Vihari Réka" w:date="2018-11-30T20:55:00Z">
            <w:rPr>
              <w:ins w:id="2547" w:author="Vihari Réka" w:date="2018-11-23T19:10:00Z"/>
              <w:rFonts w:ascii="Menlo" w:eastAsiaTheme="minorHAnsi" w:hAnsi="Menlo" w:cs="Menlo"/>
              <w:color w:val="000000"/>
              <w:sz w:val="12"/>
              <w:szCs w:val="12"/>
            </w:rPr>
          </w:rPrChange>
        </w:rPr>
        <w:pPrChange w:id="2548" w:author="Vihari Réka" w:date="2018-11-30T21:00:00Z">
          <w:pPr>
            <w:tabs>
              <w:tab w:val="left" w:pos="593"/>
            </w:tabs>
            <w:autoSpaceDE w:val="0"/>
            <w:autoSpaceDN w:val="0"/>
            <w:adjustRightInd w:val="0"/>
          </w:pPr>
        </w:pPrChange>
      </w:pPr>
      <w:ins w:id="2549" w:author="Vihari Réka" w:date="2018-11-22T23:58:00Z">
        <w:r w:rsidRPr="00CC342C">
          <w:rPr>
            <w:rPrChange w:id="2550" w:author="Vihari Réka" w:date="2018-11-30T20:55:00Z">
              <w:rPr>
                <w:rFonts w:ascii="Menlo" w:eastAsiaTheme="minorHAnsi" w:hAnsi="Menlo" w:cs="Menlo"/>
                <w:color w:val="000000"/>
              </w:rPr>
            </w:rPrChange>
          </w:rPr>
          <w:t xml:space="preserve">    </w:t>
        </w:r>
        <w:proofErr w:type="spellStart"/>
        <w:r w:rsidRPr="00CC342C">
          <w:rPr>
            <w:rPrChange w:id="2551" w:author="Vihari Réka" w:date="2018-11-30T20:55:00Z">
              <w:rPr>
                <w:rFonts w:ascii="Menlo" w:eastAsiaTheme="minorHAnsi" w:hAnsi="Menlo" w:cs="Menlo"/>
                <w:b/>
                <w:bCs/>
                <w:color w:val="9B2393"/>
              </w:rPr>
            </w:rPrChange>
          </w:rPr>
          <w:t>private</w:t>
        </w:r>
        <w:proofErr w:type="spellEnd"/>
        <w:r w:rsidRPr="00CC342C">
          <w:rPr>
            <w:rPrChange w:id="2552" w:author="Vihari Réka" w:date="2018-11-30T20:55:00Z">
              <w:rPr>
                <w:rFonts w:ascii="Menlo" w:eastAsiaTheme="minorHAnsi" w:hAnsi="Menlo" w:cs="Menlo"/>
                <w:color w:val="000000"/>
              </w:rPr>
            </w:rPrChange>
          </w:rPr>
          <w:t xml:space="preserve"> </w:t>
        </w:r>
        <w:proofErr w:type="spellStart"/>
        <w:r w:rsidRPr="00CC342C">
          <w:rPr>
            <w:rPrChange w:id="2553" w:author="Vihari Réka" w:date="2018-11-30T20:55:00Z">
              <w:rPr>
                <w:rFonts w:ascii="Menlo" w:eastAsiaTheme="minorHAnsi" w:hAnsi="Menlo" w:cs="Menlo"/>
                <w:b/>
                <w:bCs/>
                <w:color w:val="9B2393"/>
              </w:rPr>
            </w:rPrChange>
          </w:rPr>
          <w:t>init</w:t>
        </w:r>
        <w:proofErr w:type="spellEnd"/>
        <w:r w:rsidRPr="00CC342C">
          <w:rPr>
            <w:rPrChange w:id="2554" w:author="Vihari Réka" w:date="2018-11-30T20:55:00Z">
              <w:rPr>
                <w:rFonts w:ascii="Menlo" w:eastAsiaTheme="minorHAnsi" w:hAnsi="Menlo" w:cs="Menlo"/>
                <w:color w:val="000000"/>
              </w:rPr>
            </w:rPrChange>
          </w:rPr>
          <w:t xml:space="preserve"> () {}</w:t>
        </w:r>
      </w:ins>
    </w:p>
    <w:p w14:paraId="670FA8CC" w14:textId="5ECB83FB" w:rsidR="00CB52D2" w:rsidRDefault="00CB52D2" w:rsidP="00D1686B">
      <w:pPr>
        <w:tabs>
          <w:tab w:val="left" w:pos="593"/>
        </w:tabs>
        <w:autoSpaceDE w:val="0"/>
        <w:autoSpaceDN w:val="0"/>
        <w:adjustRightInd w:val="0"/>
        <w:rPr>
          <w:ins w:id="2555" w:author="Vihari Réka" w:date="2018-11-23T19:10:00Z"/>
          <w:rFonts w:ascii="Menlo" w:eastAsiaTheme="minorHAnsi" w:hAnsi="Menlo" w:cs="Menlo"/>
          <w:color w:val="000000"/>
          <w:sz w:val="12"/>
          <w:szCs w:val="12"/>
        </w:rPr>
      </w:pPr>
    </w:p>
    <w:p w14:paraId="68568244" w14:textId="467E154A" w:rsidR="00CB52D2" w:rsidRPr="00A25C5E" w:rsidRDefault="00CB52D2">
      <w:pPr>
        <w:spacing w:after="120" w:line="360" w:lineRule="auto"/>
        <w:ind w:firstLine="720"/>
        <w:jc w:val="both"/>
        <w:rPr>
          <w:ins w:id="2556" w:author="Vihari Réka" w:date="2018-11-23T19:10:00Z"/>
          <w:rFonts w:cs="Times New Roman"/>
        </w:rPr>
        <w:pPrChange w:id="2557" w:author="Vihari Réka" w:date="2018-11-23T20:26:00Z">
          <w:pPr>
            <w:tabs>
              <w:tab w:val="left" w:pos="593"/>
            </w:tabs>
            <w:autoSpaceDE w:val="0"/>
            <w:autoSpaceDN w:val="0"/>
            <w:adjustRightInd w:val="0"/>
          </w:pPr>
        </w:pPrChange>
      </w:pPr>
      <w:ins w:id="2558" w:author="Vihari Réka" w:date="2018-11-23T19:10:00Z">
        <w:r w:rsidRPr="00CB52D2">
          <w:rPr>
            <w:rFonts w:cs="Times New Roman"/>
          </w:rPr>
          <w:t xml:space="preserve">A </w:t>
        </w:r>
        <w:proofErr w:type="spellStart"/>
        <w:r w:rsidRPr="00CB52D2">
          <w:rPr>
            <w:rFonts w:cs="Times New Roman"/>
          </w:rPr>
          <w:t>ge</w:t>
        </w:r>
        <w:r w:rsidRPr="00EE0D0A">
          <w:rPr>
            <w:rFonts w:cs="Times New Roman"/>
          </w:rPr>
          <w:t>t</w:t>
        </w:r>
        <w:proofErr w:type="spellEnd"/>
        <w:r w:rsidRPr="00EE0D0A">
          <w:rPr>
            <w:rFonts w:cs="Times New Roman"/>
          </w:rPr>
          <w:t xml:space="preserve"> és post metódusok bemenetének szükséges megadni a végpont URL címét, illetve, hogy</w:t>
        </w:r>
        <w:r w:rsidRPr="00BA753E">
          <w:rPr>
            <w:rFonts w:cs="Times New Roman"/>
          </w:rPr>
          <w:t xml:space="preserve"> milyen típusú választ várunk. A </w:t>
        </w:r>
        <w:proofErr w:type="spellStart"/>
        <w:r w:rsidRPr="00BA753E">
          <w:rPr>
            <w:rFonts w:cs="Times New Roman"/>
          </w:rPr>
          <w:t>get</w:t>
        </w:r>
        <w:proofErr w:type="spellEnd"/>
        <w:r w:rsidRPr="00BA753E">
          <w:rPr>
            <w:rFonts w:cs="Times New Roman"/>
          </w:rPr>
          <w:t xml:space="preserve"> kérések esetén vizsgáljuk, hogy a felhasználó bevan-e jelentkezve és ha nem akkor érték nélkül térünk vissza. Ha minden feltétel megfelel, akkor az adatokat adja vissza a </w:t>
        </w:r>
        <w:proofErr w:type="spellStart"/>
        <w:r w:rsidRPr="00BA753E">
          <w:rPr>
            <w:rFonts w:cs="Times New Roman"/>
          </w:rPr>
          <w:t>get</w:t>
        </w:r>
        <w:proofErr w:type="spellEnd"/>
        <w:r w:rsidRPr="00BA753E">
          <w:rPr>
            <w:rFonts w:cs="Times New Roman"/>
          </w:rPr>
          <w:t xml:space="preserve"> kérés. Post esetén a szerver adatbázisába küldünk fel adatot</w:t>
        </w:r>
        <w:r w:rsidRPr="00DE02BF">
          <w:rPr>
            <w:rFonts w:cs="Times New Roman"/>
          </w:rPr>
          <w:t xml:space="preserve"> és visszakapjuk </w:t>
        </w:r>
        <w:proofErr w:type="gramStart"/>
        <w:r w:rsidRPr="00DE02BF">
          <w:rPr>
            <w:rFonts w:cs="Times New Roman"/>
          </w:rPr>
          <w:t>válaszkén</w:t>
        </w:r>
        <w:r w:rsidRPr="001B07CF">
          <w:rPr>
            <w:rFonts w:cs="Times New Roman"/>
          </w:rPr>
          <w:t>t</w:t>
        </w:r>
        <w:proofErr w:type="gramEnd"/>
        <w:r w:rsidRPr="001B07CF">
          <w:rPr>
            <w:rFonts w:cs="Times New Roman"/>
          </w:rPr>
          <w:t xml:space="preserve"> hogy sikeres volt-e a felküldés.  </w:t>
        </w:r>
      </w:ins>
      <w:ins w:id="2559" w:author="Vihari Réka" w:date="2018-11-23T20:25:00Z">
        <w:r w:rsidRPr="001B07CF">
          <w:rPr>
            <w:rFonts w:cs="Times New Roman"/>
          </w:rPr>
          <w:t xml:space="preserve">A metódusok belsejében látható, hogy az </w:t>
        </w:r>
        <w:proofErr w:type="spellStart"/>
        <w:r w:rsidRPr="001B07CF">
          <w:rPr>
            <w:rFonts w:cs="Times New Roman"/>
          </w:rPr>
          <w:t>Alamofire</w:t>
        </w:r>
        <w:proofErr w:type="spellEnd"/>
        <w:r w:rsidRPr="001B07CF">
          <w:rPr>
            <w:rFonts w:cs="Times New Roman"/>
          </w:rPr>
          <w:t>-</w:t>
        </w:r>
        <w:r w:rsidRPr="00A25C5E">
          <w:rPr>
            <w:rFonts w:cs="Times New Roman"/>
          </w:rPr>
          <w:t xml:space="preserve">t hívtam segítségül a kommunikációhoz. </w:t>
        </w:r>
      </w:ins>
    </w:p>
    <w:p w14:paraId="40932746" w14:textId="77777777" w:rsidR="00CB52D2" w:rsidRPr="00D1686B" w:rsidRDefault="00CB52D2" w:rsidP="00D1686B">
      <w:pPr>
        <w:tabs>
          <w:tab w:val="left" w:pos="593"/>
        </w:tabs>
        <w:autoSpaceDE w:val="0"/>
        <w:autoSpaceDN w:val="0"/>
        <w:adjustRightInd w:val="0"/>
        <w:rPr>
          <w:ins w:id="2560" w:author="Vihari Réka" w:date="2018-11-22T23:58:00Z"/>
          <w:rFonts w:ascii="Helvetica" w:eastAsiaTheme="minorHAnsi" w:hAnsi="Helvetica" w:cs="Helvetica"/>
          <w:sz w:val="12"/>
          <w:szCs w:val="12"/>
          <w:rPrChange w:id="2561" w:author="Vihari Réka" w:date="2018-11-22T23:58:00Z">
            <w:rPr>
              <w:ins w:id="2562" w:author="Vihari Réka" w:date="2018-11-22T23:58:00Z"/>
              <w:rFonts w:ascii="Helvetica" w:eastAsiaTheme="minorHAnsi" w:hAnsi="Helvetica" w:cs="Helvetica"/>
            </w:rPr>
          </w:rPrChange>
        </w:rPr>
      </w:pPr>
    </w:p>
    <w:p w14:paraId="7E56AD44" w14:textId="77777777" w:rsidR="00D1686B" w:rsidRPr="00CC342C" w:rsidRDefault="00D1686B" w:rsidP="00CC342C">
      <w:pPr>
        <w:pStyle w:val="Kd"/>
        <w:rPr>
          <w:ins w:id="2563" w:author="Vihari Réka" w:date="2018-11-22T23:58:00Z"/>
          <w:rPrChange w:id="2564" w:author="Vihari Réka" w:date="2018-11-30T20:55:00Z">
            <w:rPr>
              <w:ins w:id="2565" w:author="Vihari Réka" w:date="2018-11-22T23:58:00Z"/>
              <w:rFonts w:ascii="Helvetica" w:eastAsiaTheme="minorHAnsi" w:hAnsi="Helvetica" w:cs="Helvetica"/>
            </w:rPr>
          </w:rPrChange>
        </w:rPr>
        <w:pPrChange w:id="2566" w:author="Vihari Réka" w:date="2018-11-30T20:55:00Z">
          <w:pPr>
            <w:tabs>
              <w:tab w:val="left" w:pos="593"/>
            </w:tabs>
            <w:autoSpaceDE w:val="0"/>
            <w:autoSpaceDN w:val="0"/>
            <w:adjustRightInd w:val="0"/>
          </w:pPr>
        </w:pPrChange>
      </w:pPr>
    </w:p>
    <w:p w14:paraId="5E41F76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67" w:author="Vihari Réka" w:date="2018-11-22T23:58:00Z"/>
          <w:rPrChange w:id="2568" w:author="Vihari Réka" w:date="2018-11-30T20:55:00Z">
            <w:rPr>
              <w:ins w:id="2569" w:author="Vihari Réka" w:date="2018-11-22T23:58:00Z"/>
              <w:rFonts w:ascii="Helvetica" w:eastAsiaTheme="minorHAnsi" w:hAnsi="Helvetica" w:cs="Helvetica"/>
            </w:rPr>
          </w:rPrChange>
        </w:rPr>
        <w:pPrChange w:id="2570" w:author="Vihari Réka" w:date="2018-11-30T21:00:00Z">
          <w:pPr>
            <w:tabs>
              <w:tab w:val="left" w:pos="593"/>
            </w:tabs>
            <w:autoSpaceDE w:val="0"/>
            <w:autoSpaceDN w:val="0"/>
            <w:adjustRightInd w:val="0"/>
          </w:pPr>
        </w:pPrChange>
      </w:pPr>
      <w:ins w:id="2571" w:author="Vihari Réka" w:date="2018-11-22T23:58:00Z">
        <w:r w:rsidRPr="00CC342C">
          <w:rPr>
            <w:rPrChange w:id="2572" w:author="Vihari Réka" w:date="2018-11-30T20:55:00Z">
              <w:rPr>
                <w:rFonts w:ascii="Menlo" w:eastAsiaTheme="minorHAnsi" w:hAnsi="Menlo" w:cs="Menlo"/>
                <w:color w:val="000000"/>
              </w:rPr>
            </w:rPrChange>
          </w:rPr>
          <w:t xml:space="preserve">    </w:t>
        </w:r>
        <w:proofErr w:type="spellStart"/>
        <w:r w:rsidRPr="00CC342C">
          <w:rPr>
            <w:rPrChange w:id="2573" w:author="Vihari Réka" w:date="2018-11-30T20:55:00Z">
              <w:rPr>
                <w:rFonts w:ascii="Menlo" w:eastAsiaTheme="minorHAnsi" w:hAnsi="Menlo" w:cs="Menlo"/>
                <w:b/>
                <w:bCs/>
                <w:color w:val="9B2393"/>
              </w:rPr>
            </w:rPrChange>
          </w:rPr>
          <w:t>func</w:t>
        </w:r>
        <w:proofErr w:type="spellEnd"/>
        <w:r w:rsidRPr="00CC342C">
          <w:rPr>
            <w:rPrChange w:id="2574" w:author="Vihari Réka" w:date="2018-11-30T20:55:00Z">
              <w:rPr>
                <w:rFonts w:ascii="Menlo" w:eastAsiaTheme="minorHAnsi" w:hAnsi="Menlo" w:cs="Menlo"/>
                <w:color w:val="000000"/>
              </w:rPr>
            </w:rPrChange>
          </w:rPr>
          <w:t xml:space="preserve"> </w:t>
        </w:r>
        <w:proofErr w:type="spellStart"/>
        <w:proofErr w:type="gramStart"/>
        <w:r w:rsidRPr="00CC342C">
          <w:rPr>
            <w:rPrChange w:id="2575" w:author="Vihari Réka" w:date="2018-11-30T20:55:00Z">
              <w:rPr>
                <w:rFonts w:ascii="Menlo" w:eastAsiaTheme="minorHAnsi" w:hAnsi="Menlo" w:cs="Menlo"/>
                <w:color w:val="000000"/>
              </w:rPr>
            </w:rPrChange>
          </w:rPr>
          <w:t>get</w:t>
        </w:r>
        <w:proofErr w:type="spellEnd"/>
        <w:r w:rsidRPr="00CC342C">
          <w:rPr>
            <w:rPrChange w:id="2576" w:author="Vihari Réka" w:date="2018-11-30T20:55:00Z">
              <w:rPr>
                <w:rFonts w:ascii="Menlo" w:eastAsiaTheme="minorHAnsi" w:hAnsi="Menlo" w:cs="Menlo"/>
                <w:color w:val="000000"/>
              </w:rPr>
            </w:rPrChange>
          </w:rPr>
          <w:t>(</w:t>
        </w:r>
        <w:proofErr w:type="spellStart"/>
        <w:proofErr w:type="gramEnd"/>
        <w:r w:rsidRPr="00CC342C">
          <w:rPr>
            <w:rPrChange w:id="2577" w:author="Vihari Réka" w:date="2018-11-30T20:55:00Z">
              <w:rPr>
                <w:rFonts w:ascii="Menlo" w:eastAsiaTheme="minorHAnsi" w:hAnsi="Menlo" w:cs="Menlo"/>
                <w:color w:val="000000"/>
              </w:rPr>
            </w:rPrChange>
          </w:rPr>
          <w:t>endpoint</w:t>
        </w:r>
        <w:proofErr w:type="spellEnd"/>
        <w:r w:rsidRPr="00CC342C">
          <w:rPr>
            <w:rPrChange w:id="2578" w:author="Vihari Réka" w:date="2018-11-30T20:55:00Z">
              <w:rPr>
                <w:rFonts w:ascii="Menlo" w:eastAsiaTheme="minorHAnsi" w:hAnsi="Menlo" w:cs="Menlo"/>
                <w:color w:val="000000"/>
              </w:rPr>
            </w:rPrChange>
          </w:rPr>
          <w:t xml:space="preserve">: </w:t>
        </w:r>
        <w:proofErr w:type="spellStart"/>
        <w:r w:rsidRPr="00CC342C">
          <w:rPr>
            <w:rPrChange w:id="2579" w:author="Vihari Réka" w:date="2018-11-30T20:55:00Z">
              <w:rPr>
                <w:rFonts w:ascii="Menlo" w:eastAsiaTheme="minorHAnsi" w:hAnsi="Menlo" w:cs="Menlo"/>
                <w:color w:val="326D74"/>
              </w:rPr>
            </w:rPrChange>
          </w:rPr>
          <w:t>Endpoints</w:t>
        </w:r>
        <w:proofErr w:type="spellEnd"/>
        <w:r w:rsidRPr="00CC342C">
          <w:rPr>
            <w:rPrChange w:id="2580" w:author="Vihari Réka" w:date="2018-11-30T20:55:00Z">
              <w:rPr>
                <w:rFonts w:ascii="Menlo" w:eastAsiaTheme="minorHAnsi" w:hAnsi="Menlo" w:cs="Menlo"/>
                <w:color w:val="000000"/>
              </w:rPr>
            </w:rPrChange>
          </w:rPr>
          <w:t xml:space="preserve">, </w:t>
        </w:r>
        <w:proofErr w:type="spellStart"/>
        <w:r w:rsidRPr="00CC342C">
          <w:rPr>
            <w:rPrChange w:id="2581" w:author="Vihari Réka" w:date="2018-11-30T20:55:00Z">
              <w:rPr>
                <w:rFonts w:ascii="Menlo" w:eastAsiaTheme="minorHAnsi" w:hAnsi="Menlo" w:cs="Menlo"/>
                <w:color w:val="000000"/>
              </w:rPr>
            </w:rPrChange>
          </w:rPr>
          <w:t>completion</w:t>
        </w:r>
        <w:proofErr w:type="spellEnd"/>
        <w:r w:rsidRPr="00CC342C">
          <w:rPr>
            <w:rPrChange w:id="2582" w:author="Vihari Réka" w:date="2018-11-30T20:55:00Z">
              <w:rPr>
                <w:rFonts w:ascii="Menlo" w:eastAsiaTheme="minorHAnsi" w:hAnsi="Menlo" w:cs="Menlo"/>
                <w:color w:val="000000"/>
              </w:rPr>
            </w:rPrChange>
          </w:rPr>
          <w:t xml:space="preserve">: </w:t>
        </w:r>
        <w:proofErr w:type="spellStart"/>
        <w:r w:rsidRPr="00CC342C">
          <w:rPr>
            <w:rPrChange w:id="2583" w:author="Vihari Réka" w:date="2018-11-30T20:55:00Z">
              <w:rPr>
                <w:rFonts w:ascii="Menlo" w:eastAsiaTheme="minorHAnsi" w:hAnsi="Menlo" w:cs="Menlo"/>
                <w:color w:val="326D74"/>
              </w:rPr>
            </w:rPrChange>
          </w:rPr>
          <w:t>ResponseType</w:t>
        </w:r>
        <w:proofErr w:type="spellEnd"/>
        <w:r w:rsidRPr="00CC342C">
          <w:rPr>
            <w:rPrChange w:id="2584" w:author="Vihari Réka" w:date="2018-11-30T20:55:00Z">
              <w:rPr>
                <w:rFonts w:ascii="Menlo" w:eastAsiaTheme="minorHAnsi" w:hAnsi="Menlo" w:cs="Menlo"/>
                <w:color w:val="000000"/>
              </w:rPr>
            </w:rPrChange>
          </w:rPr>
          <w:t>) {</w:t>
        </w:r>
      </w:ins>
    </w:p>
    <w:p w14:paraId="23BCDAE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85" w:author="Vihari Réka" w:date="2018-11-22T23:58:00Z"/>
          <w:rPrChange w:id="2586" w:author="Vihari Réka" w:date="2018-11-30T20:55:00Z">
            <w:rPr>
              <w:ins w:id="2587" w:author="Vihari Réka" w:date="2018-11-22T23:58:00Z"/>
              <w:rFonts w:ascii="Helvetica" w:eastAsiaTheme="minorHAnsi" w:hAnsi="Helvetica" w:cs="Helvetica"/>
            </w:rPr>
          </w:rPrChange>
        </w:rPr>
        <w:pPrChange w:id="2588" w:author="Vihari Réka" w:date="2018-11-30T21:00:00Z">
          <w:pPr>
            <w:tabs>
              <w:tab w:val="left" w:pos="593"/>
            </w:tabs>
            <w:autoSpaceDE w:val="0"/>
            <w:autoSpaceDN w:val="0"/>
            <w:adjustRightInd w:val="0"/>
          </w:pPr>
        </w:pPrChange>
      </w:pPr>
      <w:ins w:id="2589" w:author="Vihari Réka" w:date="2018-11-22T23:58:00Z">
        <w:r w:rsidRPr="00CC342C">
          <w:rPr>
            <w:rPrChange w:id="2590" w:author="Vihari Réka" w:date="2018-11-30T20:55:00Z">
              <w:rPr>
                <w:rFonts w:ascii="Menlo" w:eastAsiaTheme="minorHAnsi" w:hAnsi="Menlo" w:cs="Menlo"/>
                <w:color w:val="000000"/>
              </w:rPr>
            </w:rPrChange>
          </w:rPr>
          <w:t xml:space="preserve">        </w:t>
        </w:r>
        <w:proofErr w:type="spellStart"/>
        <w:r w:rsidRPr="00CC342C">
          <w:rPr>
            <w:rPrChange w:id="2591" w:author="Vihari Réka" w:date="2018-11-30T20:55:00Z">
              <w:rPr>
                <w:rFonts w:ascii="Menlo" w:eastAsiaTheme="minorHAnsi" w:hAnsi="Menlo" w:cs="Menlo"/>
                <w:b/>
                <w:bCs/>
                <w:color w:val="9B2393"/>
              </w:rPr>
            </w:rPrChange>
          </w:rPr>
          <w:t>guard</w:t>
        </w:r>
        <w:proofErr w:type="spellEnd"/>
        <w:r w:rsidRPr="00CC342C">
          <w:rPr>
            <w:rPrChange w:id="2592" w:author="Vihari Réka" w:date="2018-11-30T20:55:00Z">
              <w:rPr>
                <w:rFonts w:ascii="Menlo" w:eastAsiaTheme="minorHAnsi" w:hAnsi="Menlo" w:cs="Menlo"/>
                <w:color w:val="000000"/>
              </w:rPr>
            </w:rPrChange>
          </w:rPr>
          <w:t xml:space="preserve"> </w:t>
        </w:r>
        <w:proofErr w:type="spellStart"/>
        <w:r w:rsidRPr="00CC342C">
          <w:rPr>
            <w:rPrChange w:id="2593" w:author="Vihari Réka" w:date="2018-11-30T20:55:00Z">
              <w:rPr>
                <w:rFonts w:ascii="Menlo" w:eastAsiaTheme="minorHAnsi" w:hAnsi="Menlo" w:cs="Menlo"/>
                <w:b/>
                <w:bCs/>
                <w:color w:val="9B2393"/>
              </w:rPr>
            </w:rPrChange>
          </w:rPr>
          <w:t>let</w:t>
        </w:r>
        <w:proofErr w:type="spellEnd"/>
        <w:r w:rsidRPr="00CC342C">
          <w:rPr>
            <w:rPrChange w:id="2594" w:author="Vihari Réka" w:date="2018-11-30T20:55:00Z">
              <w:rPr>
                <w:rFonts w:ascii="Menlo" w:eastAsiaTheme="minorHAnsi" w:hAnsi="Menlo" w:cs="Menlo"/>
                <w:color w:val="000000"/>
              </w:rPr>
            </w:rPrChange>
          </w:rPr>
          <w:t xml:space="preserve"> </w:t>
        </w:r>
        <w:proofErr w:type="spellStart"/>
        <w:r w:rsidRPr="00CC342C">
          <w:rPr>
            <w:rPrChange w:id="2595" w:author="Vihari Réka" w:date="2018-11-30T20:55:00Z">
              <w:rPr>
                <w:rFonts w:ascii="Menlo" w:eastAsiaTheme="minorHAnsi" w:hAnsi="Menlo" w:cs="Menlo"/>
                <w:color w:val="000000"/>
              </w:rPr>
            </w:rPrChange>
          </w:rPr>
          <w:t>baseUrl</w:t>
        </w:r>
        <w:proofErr w:type="spellEnd"/>
        <w:r w:rsidRPr="00CC342C">
          <w:rPr>
            <w:rPrChange w:id="2596" w:author="Vihari Réka" w:date="2018-11-30T20:55:00Z">
              <w:rPr>
                <w:rFonts w:ascii="Menlo" w:eastAsiaTheme="minorHAnsi" w:hAnsi="Menlo" w:cs="Menlo"/>
                <w:color w:val="000000"/>
              </w:rPr>
            </w:rPrChange>
          </w:rPr>
          <w:t xml:space="preserve"> = </w:t>
        </w:r>
        <w:proofErr w:type="spellStart"/>
        <w:r w:rsidRPr="00CC342C">
          <w:rPr>
            <w:rPrChange w:id="2597" w:author="Vihari Réka" w:date="2018-11-30T20:55:00Z">
              <w:rPr>
                <w:rFonts w:ascii="Menlo" w:eastAsiaTheme="minorHAnsi" w:hAnsi="Menlo" w:cs="Menlo"/>
                <w:color w:val="326D74"/>
              </w:rPr>
            </w:rPrChange>
          </w:rPr>
          <w:t>baseUrl</w:t>
        </w:r>
        <w:proofErr w:type="spellEnd"/>
        <w:r w:rsidRPr="00CC342C">
          <w:rPr>
            <w:rPrChange w:id="2598" w:author="Vihari Réka" w:date="2018-11-30T20:55:00Z">
              <w:rPr>
                <w:rFonts w:ascii="Menlo" w:eastAsiaTheme="minorHAnsi" w:hAnsi="Menlo" w:cs="Menlo"/>
                <w:color w:val="000000"/>
              </w:rPr>
            </w:rPrChange>
          </w:rPr>
          <w:t xml:space="preserve">, </w:t>
        </w:r>
        <w:proofErr w:type="spellStart"/>
        <w:r w:rsidRPr="00CC342C">
          <w:rPr>
            <w:rPrChange w:id="2599" w:author="Vihari Réka" w:date="2018-11-30T20:55:00Z">
              <w:rPr>
                <w:rFonts w:ascii="Menlo" w:eastAsiaTheme="minorHAnsi" w:hAnsi="Menlo" w:cs="Menlo"/>
                <w:b/>
                <w:bCs/>
                <w:color w:val="9B2393"/>
              </w:rPr>
            </w:rPrChange>
          </w:rPr>
          <w:t>let</w:t>
        </w:r>
        <w:proofErr w:type="spellEnd"/>
        <w:r w:rsidRPr="00CC342C">
          <w:rPr>
            <w:rPrChange w:id="2600" w:author="Vihari Réka" w:date="2018-11-30T20:55:00Z">
              <w:rPr>
                <w:rFonts w:ascii="Menlo" w:eastAsiaTheme="minorHAnsi" w:hAnsi="Menlo" w:cs="Menlo"/>
                <w:color w:val="000000"/>
              </w:rPr>
            </w:rPrChange>
          </w:rPr>
          <w:t xml:space="preserve"> </w:t>
        </w:r>
        <w:proofErr w:type="spellStart"/>
        <w:r w:rsidRPr="00CC342C">
          <w:rPr>
            <w:rPrChange w:id="2601" w:author="Vihari Réka" w:date="2018-11-30T20:55:00Z">
              <w:rPr>
                <w:rFonts w:ascii="Menlo" w:eastAsiaTheme="minorHAnsi" w:hAnsi="Menlo" w:cs="Menlo"/>
                <w:color w:val="000000"/>
              </w:rPr>
            </w:rPrChange>
          </w:rPr>
          <w:t>url</w:t>
        </w:r>
        <w:proofErr w:type="spellEnd"/>
        <w:r w:rsidRPr="00CC342C">
          <w:rPr>
            <w:rPrChange w:id="2602" w:author="Vihari Réka" w:date="2018-11-30T20:55:00Z">
              <w:rPr>
                <w:rFonts w:ascii="Menlo" w:eastAsiaTheme="minorHAnsi" w:hAnsi="Menlo" w:cs="Menlo"/>
                <w:color w:val="000000"/>
              </w:rPr>
            </w:rPrChange>
          </w:rPr>
          <w:t xml:space="preserve"> = </w:t>
        </w:r>
        <w:proofErr w:type="gramStart"/>
        <w:r w:rsidRPr="00CC342C">
          <w:rPr>
            <w:rPrChange w:id="2603" w:author="Vihari Réka" w:date="2018-11-30T20:55:00Z">
              <w:rPr>
                <w:rFonts w:ascii="Menlo" w:eastAsiaTheme="minorHAnsi" w:hAnsi="Menlo" w:cs="Menlo"/>
                <w:color w:val="5C2699"/>
              </w:rPr>
            </w:rPrChange>
          </w:rPr>
          <w:t>URL</w:t>
        </w:r>
        <w:r w:rsidRPr="00CC342C">
          <w:rPr>
            <w:rPrChange w:id="2604" w:author="Vihari Réka" w:date="2018-11-30T20:55:00Z">
              <w:rPr>
                <w:rFonts w:ascii="Menlo" w:eastAsiaTheme="minorHAnsi" w:hAnsi="Menlo" w:cs="Menlo"/>
                <w:color w:val="000000"/>
              </w:rPr>
            </w:rPrChange>
          </w:rPr>
          <w:t>(</w:t>
        </w:r>
        <w:proofErr w:type="spellStart"/>
        <w:proofErr w:type="gramEnd"/>
        <w:r w:rsidRPr="00CC342C">
          <w:rPr>
            <w:rPrChange w:id="2605" w:author="Vihari Réka" w:date="2018-11-30T20:55:00Z">
              <w:rPr>
                <w:rFonts w:ascii="Menlo" w:eastAsiaTheme="minorHAnsi" w:hAnsi="Menlo" w:cs="Menlo"/>
                <w:color w:val="000000"/>
              </w:rPr>
            </w:rPrChange>
          </w:rPr>
          <w:t>string</w:t>
        </w:r>
        <w:proofErr w:type="spellEnd"/>
        <w:r w:rsidRPr="00CC342C">
          <w:rPr>
            <w:rPrChange w:id="2606" w:author="Vihari Réka" w:date="2018-11-30T20:55:00Z">
              <w:rPr>
                <w:rFonts w:ascii="Menlo" w:eastAsiaTheme="minorHAnsi" w:hAnsi="Menlo" w:cs="Menlo"/>
                <w:color w:val="000000"/>
              </w:rPr>
            </w:rPrChange>
          </w:rPr>
          <w:t xml:space="preserve">: </w:t>
        </w:r>
        <w:r w:rsidRPr="00CC342C">
          <w:rPr>
            <w:rPrChange w:id="2607" w:author="Vihari Réka" w:date="2018-11-30T20:55:00Z">
              <w:rPr>
                <w:rFonts w:ascii="Menlo" w:eastAsiaTheme="minorHAnsi" w:hAnsi="Menlo" w:cs="Menlo"/>
                <w:color w:val="C41A16"/>
              </w:rPr>
            </w:rPrChange>
          </w:rPr>
          <w:t>"</w:t>
        </w:r>
        <w:r w:rsidRPr="00CC342C">
          <w:rPr>
            <w:rPrChange w:id="2608" w:author="Vihari Réka" w:date="2018-11-30T20:55:00Z">
              <w:rPr>
                <w:rFonts w:ascii="Menlo" w:eastAsiaTheme="minorHAnsi" w:hAnsi="Menlo" w:cs="Menlo"/>
                <w:color w:val="000000"/>
              </w:rPr>
            </w:rPrChange>
          </w:rPr>
          <w:t>\</w:t>
        </w:r>
        <w:r w:rsidRPr="00CC342C">
          <w:rPr>
            <w:rPrChange w:id="2609" w:author="Vihari Réka" w:date="2018-11-30T20:55:00Z">
              <w:rPr>
                <w:rFonts w:ascii="Menlo" w:eastAsiaTheme="minorHAnsi" w:hAnsi="Menlo" w:cs="Menlo"/>
                <w:color w:val="C41A16"/>
              </w:rPr>
            </w:rPrChange>
          </w:rPr>
          <w:t>(</w:t>
        </w:r>
        <w:proofErr w:type="spellStart"/>
        <w:r w:rsidRPr="00CC342C">
          <w:rPr>
            <w:rPrChange w:id="2610" w:author="Vihari Réka" w:date="2018-11-30T20:55:00Z">
              <w:rPr>
                <w:rFonts w:ascii="Menlo" w:eastAsiaTheme="minorHAnsi" w:hAnsi="Menlo" w:cs="Menlo"/>
                <w:color w:val="000000"/>
              </w:rPr>
            </w:rPrChange>
          </w:rPr>
          <w:t>baseUrl</w:t>
        </w:r>
        <w:proofErr w:type="spellEnd"/>
        <w:r w:rsidRPr="00CC342C">
          <w:rPr>
            <w:rPrChange w:id="2611" w:author="Vihari Réka" w:date="2018-11-30T20:55:00Z">
              <w:rPr>
                <w:rFonts w:ascii="Menlo" w:eastAsiaTheme="minorHAnsi" w:hAnsi="Menlo" w:cs="Menlo"/>
                <w:color w:val="C41A16"/>
              </w:rPr>
            </w:rPrChange>
          </w:rPr>
          <w:t>)</w:t>
        </w:r>
        <w:r w:rsidRPr="00CC342C">
          <w:rPr>
            <w:rPrChange w:id="2612" w:author="Vihari Réka" w:date="2018-11-30T20:55:00Z">
              <w:rPr>
                <w:rFonts w:ascii="Menlo" w:eastAsiaTheme="minorHAnsi" w:hAnsi="Menlo" w:cs="Menlo"/>
                <w:color w:val="000000"/>
              </w:rPr>
            </w:rPrChange>
          </w:rPr>
          <w:t>\</w:t>
        </w:r>
        <w:r w:rsidRPr="00CC342C">
          <w:rPr>
            <w:rPrChange w:id="2613" w:author="Vihari Réka" w:date="2018-11-30T20:55:00Z">
              <w:rPr>
                <w:rFonts w:ascii="Menlo" w:eastAsiaTheme="minorHAnsi" w:hAnsi="Menlo" w:cs="Menlo"/>
                <w:color w:val="C41A16"/>
              </w:rPr>
            </w:rPrChange>
          </w:rPr>
          <w:t>(</w:t>
        </w:r>
        <w:proofErr w:type="spellStart"/>
        <w:r w:rsidRPr="00CC342C">
          <w:rPr>
            <w:rPrChange w:id="2614" w:author="Vihari Réka" w:date="2018-11-30T20:55:00Z">
              <w:rPr>
                <w:rFonts w:ascii="Menlo" w:eastAsiaTheme="minorHAnsi" w:hAnsi="Menlo" w:cs="Menlo"/>
                <w:color w:val="000000"/>
              </w:rPr>
            </w:rPrChange>
          </w:rPr>
          <w:t>endpoint.</w:t>
        </w:r>
        <w:r w:rsidRPr="00CC342C">
          <w:rPr>
            <w:rPrChange w:id="2615" w:author="Vihari Réka" w:date="2018-11-30T20:55:00Z">
              <w:rPr>
                <w:rFonts w:ascii="Menlo" w:eastAsiaTheme="minorHAnsi" w:hAnsi="Menlo" w:cs="Menlo"/>
                <w:color w:val="326D74"/>
              </w:rPr>
            </w:rPrChange>
          </w:rPr>
          <w:t>rawValue</w:t>
        </w:r>
        <w:proofErr w:type="spellEnd"/>
        <w:r w:rsidRPr="00CC342C">
          <w:rPr>
            <w:rPrChange w:id="2616" w:author="Vihari Réka" w:date="2018-11-30T20:55:00Z">
              <w:rPr>
                <w:rFonts w:ascii="Menlo" w:eastAsiaTheme="minorHAnsi" w:hAnsi="Menlo" w:cs="Menlo"/>
                <w:color w:val="C41A16"/>
              </w:rPr>
            </w:rPrChange>
          </w:rPr>
          <w:t>)"</w:t>
        </w:r>
        <w:r w:rsidRPr="00CC342C">
          <w:rPr>
            <w:rPrChange w:id="2617" w:author="Vihari Réka" w:date="2018-11-30T20:55:00Z">
              <w:rPr>
                <w:rFonts w:ascii="Menlo" w:eastAsiaTheme="minorHAnsi" w:hAnsi="Menlo" w:cs="Menlo"/>
                <w:color w:val="000000"/>
              </w:rPr>
            </w:rPrChange>
          </w:rPr>
          <w:t xml:space="preserve">) </w:t>
        </w:r>
        <w:proofErr w:type="spellStart"/>
        <w:r w:rsidRPr="00CC342C">
          <w:rPr>
            <w:rPrChange w:id="2618" w:author="Vihari Réka" w:date="2018-11-30T20:55:00Z">
              <w:rPr>
                <w:rFonts w:ascii="Menlo" w:eastAsiaTheme="minorHAnsi" w:hAnsi="Menlo" w:cs="Menlo"/>
                <w:b/>
                <w:bCs/>
                <w:color w:val="9B2393"/>
              </w:rPr>
            </w:rPrChange>
          </w:rPr>
          <w:t>else</w:t>
        </w:r>
        <w:proofErr w:type="spellEnd"/>
        <w:r w:rsidRPr="00CC342C">
          <w:rPr>
            <w:rPrChange w:id="2619" w:author="Vihari Réka" w:date="2018-11-30T20:55:00Z">
              <w:rPr>
                <w:rFonts w:ascii="Menlo" w:eastAsiaTheme="minorHAnsi" w:hAnsi="Menlo" w:cs="Menlo"/>
                <w:color w:val="000000"/>
              </w:rPr>
            </w:rPrChange>
          </w:rPr>
          <w:t xml:space="preserve"> { </w:t>
        </w:r>
        <w:proofErr w:type="spellStart"/>
        <w:r w:rsidRPr="00CC342C">
          <w:rPr>
            <w:rPrChange w:id="2620" w:author="Vihari Réka" w:date="2018-11-30T20:55:00Z">
              <w:rPr>
                <w:rFonts w:ascii="Menlo" w:eastAsiaTheme="minorHAnsi" w:hAnsi="Menlo" w:cs="Menlo"/>
                <w:b/>
                <w:bCs/>
                <w:color w:val="9B2393"/>
              </w:rPr>
            </w:rPrChange>
          </w:rPr>
          <w:t>return</w:t>
        </w:r>
        <w:proofErr w:type="spellEnd"/>
        <w:r w:rsidRPr="00CC342C">
          <w:rPr>
            <w:rPrChange w:id="2621" w:author="Vihari Réka" w:date="2018-11-30T20:55:00Z">
              <w:rPr>
                <w:rFonts w:ascii="Menlo" w:eastAsiaTheme="minorHAnsi" w:hAnsi="Menlo" w:cs="Menlo"/>
                <w:color w:val="000000"/>
              </w:rPr>
            </w:rPrChange>
          </w:rPr>
          <w:t xml:space="preserve"> }</w:t>
        </w:r>
      </w:ins>
    </w:p>
    <w:p w14:paraId="1F26710A" w14:textId="2DE8DF94"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622" w:author="Vihari Réka" w:date="2018-11-22T23:58:00Z"/>
          <w:rPrChange w:id="2623" w:author="Vihari Réka" w:date="2018-11-30T20:55:00Z">
            <w:rPr>
              <w:ins w:id="2624" w:author="Vihari Réka" w:date="2018-11-22T23:58:00Z"/>
              <w:rFonts w:ascii="Helvetica" w:eastAsiaTheme="minorHAnsi" w:hAnsi="Helvetica" w:cs="Helvetica"/>
            </w:rPr>
          </w:rPrChange>
        </w:rPr>
        <w:pPrChange w:id="2625" w:author="Vihari Réka" w:date="2018-11-30T21:00:00Z">
          <w:pPr>
            <w:tabs>
              <w:tab w:val="left" w:pos="593"/>
            </w:tabs>
            <w:autoSpaceDE w:val="0"/>
            <w:autoSpaceDN w:val="0"/>
            <w:adjustRightInd w:val="0"/>
          </w:pPr>
        </w:pPrChange>
      </w:pPr>
      <w:ins w:id="2626" w:author="Vihari Réka" w:date="2018-11-22T23:58:00Z">
        <w:r w:rsidRPr="00CC342C">
          <w:rPr>
            <w:rPrChange w:id="2627" w:author="Vihari Réka" w:date="2018-11-30T20:55:00Z">
              <w:rPr>
                <w:rFonts w:ascii="Menlo" w:eastAsiaTheme="minorHAnsi" w:hAnsi="Menlo" w:cs="Menlo"/>
                <w:color w:val="000000"/>
              </w:rPr>
            </w:rPrChange>
          </w:rPr>
          <w:t xml:space="preserve">        </w:t>
        </w:r>
        <w:proofErr w:type="spellStart"/>
        <w:r w:rsidRPr="00CC342C">
          <w:rPr>
            <w:rPrChange w:id="2628" w:author="Vihari Réka" w:date="2018-11-30T20:55:00Z">
              <w:rPr>
                <w:rFonts w:ascii="Menlo" w:eastAsiaTheme="minorHAnsi" w:hAnsi="Menlo" w:cs="Menlo"/>
                <w:color w:val="000000"/>
              </w:rPr>
            </w:rPrChange>
          </w:rPr>
          <w:t>Alamofire.</w:t>
        </w:r>
        <w:r w:rsidRPr="00CC342C">
          <w:rPr>
            <w:rPrChange w:id="2629" w:author="Vihari Réka" w:date="2018-11-30T20:55:00Z">
              <w:rPr>
                <w:rFonts w:ascii="Menlo" w:eastAsiaTheme="minorHAnsi" w:hAnsi="Menlo" w:cs="Menlo"/>
                <w:color w:val="245256"/>
              </w:rPr>
            </w:rPrChange>
          </w:rPr>
          <w:t>request</w:t>
        </w:r>
        <w:proofErr w:type="spellEnd"/>
        <w:r w:rsidRPr="00CC342C">
          <w:rPr>
            <w:rPrChange w:id="2630" w:author="Vihari Réka" w:date="2018-11-30T20:55:00Z">
              <w:rPr>
                <w:rFonts w:ascii="Menlo" w:eastAsiaTheme="minorHAnsi" w:hAnsi="Menlo" w:cs="Menlo"/>
                <w:color w:val="000000"/>
              </w:rPr>
            </w:rPrChange>
          </w:rPr>
          <w:t>(</w:t>
        </w:r>
        <w:proofErr w:type="spellStart"/>
        <w:r w:rsidRPr="00CC342C">
          <w:rPr>
            <w:rPrChange w:id="2631" w:author="Vihari Réka" w:date="2018-11-30T20:55:00Z">
              <w:rPr>
                <w:rFonts w:ascii="Menlo" w:eastAsiaTheme="minorHAnsi" w:hAnsi="Menlo" w:cs="Menlo"/>
                <w:color w:val="000000"/>
              </w:rPr>
            </w:rPrChange>
          </w:rPr>
          <w:t>url</w:t>
        </w:r>
        <w:proofErr w:type="spellEnd"/>
        <w:r w:rsidRPr="00CC342C">
          <w:rPr>
            <w:rPrChange w:id="2632" w:author="Vihari Réka" w:date="2018-11-30T20:55:00Z">
              <w:rPr>
                <w:rFonts w:ascii="Menlo" w:eastAsiaTheme="minorHAnsi" w:hAnsi="Menlo" w:cs="Menlo"/>
                <w:color w:val="000000"/>
              </w:rPr>
            </w:rPrChange>
          </w:rPr>
          <w:t xml:space="preserve">, </w:t>
        </w:r>
        <w:proofErr w:type="spellStart"/>
        <w:r w:rsidRPr="00CC342C">
          <w:rPr>
            <w:rPrChange w:id="2633" w:author="Vihari Réka" w:date="2018-11-30T20:55:00Z">
              <w:rPr>
                <w:rFonts w:ascii="Menlo" w:eastAsiaTheme="minorHAnsi" w:hAnsi="Menlo" w:cs="Menlo"/>
                <w:color w:val="000000"/>
              </w:rPr>
            </w:rPrChange>
          </w:rPr>
          <w:t>method</w:t>
        </w:r>
        <w:proofErr w:type="spellEnd"/>
        <w:proofErr w:type="gramStart"/>
        <w:r w:rsidRPr="00CC342C">
          <w:rPr>
            <w:rPrChange w:id="2634" w:author="Vihari Réka" w:date="2018-11-30T20:55:00Z">
              <w:rPr>
                <w:rFonts w:ascii="Menlo" w:eastAsiaTheme="minorHAnsi" w:hAnsi="Menlo" w:cs="Menlo"/>
                <w:color w:val="000000"/>
              </w:rPr>
            </w:rPrChange>
          </w:rPr>
          <w:t>: .</w:t>
        </w:r>
        <w:proofErr w:type="spellStart"/>
        <w:r w:rsidRPr="00CC342C">
          <w:rPr>
            <w:rPrChange w:id="2635" w:author="Vihari Réka" w:date="2018-11-30T20:55:00Z">
              <w:rPr>
                <w:rFonts w:ascii="Menlo" w:eastAsiaTheme="minorHAnsi" w:hAnsi="Menlo" w:cs="Menlo"/>
                <w:color w:val="245256"/>
              </w:rPr>
            </w:rPrChange>
          </w:rPr>
          <w:t>get</w:t>
        </w:r>
        <w:proofErr w:type="spellEnd"/>
        <w:proofErr w:type="gramEnd"/>
        <w:r w:rsidRPr="00CC342C">
          <w:rPr>
            <w:rPrChange w:id="2636" w:author="Vihari Réka" w:date="2018-11-30T20:55:00Z">
              <w:rPr>
                <w:rFonts w:ascii="Menlo" w:eastAsiaTheme="minorHAnsi" w:hAnsi="Menlo" w:cs="Menlo"/>
                <w:color w:val="000000"/>
              </w:rPr>
            </w:rPrChange>
          </w:rPr>
          <w:t xml:space="preserve">, </w:t>
        </w:r>
        <w:proofErr w:type="spellStart"/>
        <w:r w:rsidRPr="00CC342C">
          <w:rPr>
            <w:rPrChange w:id="2637" w:author="Vihari Réka" w:date="2018-11-30T20:55:00Z">
              <w:rPr>
                <w:rFonts w:ascii="Menlo" w:eastAsiaTheme="minorHAnsi" w:hAnsi="Menlo" w:cs="Menlo"/>
                <w:color w:val="000000"/>
              </w:rPr>
            </w:rPrChange>
          </w:rPr>
          <w:t>parameters</w:t>
        </w:r>
        <w:proofErr w:type="spellEnd"/>
        <w:r w:rsidRPr="00CC342C">
          <w:rPr>
            <w:rPrChange w:id="2638" w:author="Vihari Réka" w:date="2018-11-30T20:55:00Z">
              <w:rPr>
                <w:rFonts w:ascii="Menlo" w:eastAsiaTheme="minorHAnsi" w:hAnsi="Menlo" w:cs="Menlo"/>
                <w:color w:val="000000"/>
              </w:rPr>
            </w:rPrChange>
          </w:rPr>
          <w:t xml:space="preserve">: </w:t>
        </w:r>
        <w:proofErr w:type="spellStart"/>
        <w:r w:rsidRPr="00CC342C">
          <w:rPr>
            <w:rPrChange w:id="2639" w:author="Vihari Réka" w:date="2018-11-30T20:55:00Z">
              <w:rPr>
                <w:rFonts w:ascii="Menlo" w:eastAsiaTheme="minorHAnsi" w:hAnsi="Menlo" w:cs="Menlo"/>
                <w:color w:val="326D74"/>
              </w:rPr>
            </w:rPrChange>
          </w:rPr>
          <w:t>parameters</w:t>
        </w:r>
        <w:proofErr w:type="spellEnd"/>
        <w:r w:rsidRPr="00CC342C">
          <w:rPr>
            <w:rPrChange w:id="2640" w:author="Vihari Réka" w:date="2018-11-30T20:55:00Z">
              <w:rPr>
                <w:rFonts w:ascii="Menlo" w:eastAsiaTheme="minorHAnsi" w:hAnsi="Menlo" w:cs="Menlo"/>
                <w:color w:val="000000"/>
              </w:rPr>
            </w:rPrChange>
          </w:rPr>
          <w:t xml:space="preserve">, </w:t>
        </w:r>
        <w:proofErr w:type="spellStart"/>
        <w:r w:rsidRPr="00CC342C">
          <w:rPr>
            <w:rPrChange w:id="2641" w:author="Vihari Réka" w:date="2018-11-30T20:55:00Z">
              <w:rPr>
                <w:rFonts w:ascii="Menlo" w:eastAsiaTheme="minorHAnsi" w:hAnsi="Menlo" w:cs="Menlo"/>
                <w:color w:val="000000"/>
              </w:rPr>
            </w:rPrChange>
          </w:rPr>
          <w:t>encoding</w:t>
        </w:r>
        <w:proofErr w:type="spellEnd"/>
        <w:r w:rsidRPr="00CC342C">
          <w:rPr>
            <w:rPrChange w:id="2642" w:author="Vihari Réka" w:date="2018-11-30T20:55:00Z">
              <w:rPr>
                <w:rFonts w:ascii="Menlo" w:eastAsiaTheme="minorHAnsi" w:hAnsi="Menlo" w:cs="Menlo"/>
                <w:color w:val="000000"/>
              </w:rPr>
            </w:rPrChange>
          </w:rPr>
          <w:t xml:space="preserve">: </w:t>
        </w:r>
        <w:proofErr w:type="spellStart"/>
        <w:r w:rsidRPr="00CC342C">
          <w:rPr>
            <w:rPrChange w:id="2643" w:author="Vihari Réka" w:date="2018-11-30T20:55:00Z">
              <w:rPr>
                <w:rFonts w:ascii="Menlo" w:eastAsiaTheme="minorHAnsi" w:hAnsi="Menlo" w:cs="Menlo"/>
                <w:color w:val="326D74"/>
              </w:rPr>
            </w:rPrChange>
          </w:rPr>
          <w:t>JSONEncoding</w:t>
        </w:r>
        <w:r w:rsidRPr="00CC342C">
          <w:rPr>
            <w:rPrChange w:id="2644" w:author="Vihari Réka" w:date="2018-11-30T20:55:00Z">
              <w:rPr>
                <w:rFonts w:ascii="Menlo" w:eastAsiaTheme="minorHAnsi" w:hAnsi="Menlo" w:cs="Menlo"/>
                <w:color w:val="000000"/>
              </w:rPr>
            </w:rPrChange>
          </w:rPr>
          <w:t>.</w:t>
        </w:r>
        <w:r w:rsidRPr="00CC342C">
          <w:rPr>
            <w:rPrChange w:id="2645" w:author="Vihari Réka" w:date="2018-11-30T20:55:00Z">
              <w:rPr>
                <w:rFonts w:ascii="Menlo" w:eastAsiaTheme="minorHAnsi" w:hAnsi="Menlo" w:cs="Menlo"/>
                <w:color w:val="326D74"/>
              </w:rPr>
            </w:rPrChange>
          </w:rPr>
          <w:t>default</w:t>
        </w:r>
        <w:proofErr w:type="spellEnd"/>
        <w:r w:rsidRPr="00CC342C">
          <w:rPr>
            <w:rPrChange w:id="2646" w:author="Vihari Réka" w:date="2018-11-30T20:55:00Z">
              <w:rPr>
                <w:rFonts w:ascii="Menlo" w:eastAsiaTheme="minorHAnsi" w:hAnsi="Menlo" w:cs="Menlo"/>
                <w:color w:val="000000"/>
              </w:rPr>
            </w:rPrChange>
          </w:rPr>
          <w:t xml:space="preserve">, </w:t>
        </w:r>
        <w:proofErr w:type="spellStart"/>
        <w:r w:rsidRPr="00CC342C">
          <w:rPr>
            <w:rPrChange w:id="2647" w:author="Vihari Réka" w:date="2018-11-30T20:55:00Z">
              <w:rPr>
                <w:rFonts w:ascii="Menlo" w:eastAsiaTheme="minorHAnsi" w:hAnsi="Menlo" w:cs="Menlo"/>
                <w:color w:val="000000"/>
              </w:rPr>
            </w:rPrChange>
          </w:rPr>
          <w:t>headers</w:t>
        </w:r>
        <w:proofErr w:type="spellEnd"/>
        <w:r w:rsidRPr="00CC342C">
          <w:rPr>
            <w:rPrChange w:id="2648" w:author="Vihari Réka" w:date="2018-11-30T20:55:00Z">
              <w:rPr>
                <w:rFonts w:ascii="Menlo" w:eastAsiaTheme="minorHAnsi" w:hAnsi="Menlo" w:cs="Menlo"/>
                <w:color w:val="000000"/>
              </w:rPr>
            </w:rPrChange>
          </w:rPr>
          <w:t xml:space="preserve">: </w:t>
        </w:r>
        <w:proofErr w:type="spellStart"/>
        <w:r w:rsidRPr="00CC342C">
          <w:rPr>
            <w:rPrChange w:id="2649" w:author="Vihari Réka" w:date="2018-11-30T20:55:00Z">
              <w:rPr>
                <w:rFonts w:ascii="Menlo" w:eastAsiaTheme="minorHAnsi" w:hAnsi="Menlo" w:cs="Menlo"/>
                <w:color w:val="326D74"/>
              </w:rPr>
            </w:rPrChange>
          </w:rPr>
          <w:t>headers</w:t>
        </w:r>
        <w:proofErr w:type="spellEnd"/>
        <w:r w:rsidRPr="00CC342C">
          <w:rPr>
            <w:rPrChange w:id="2650" w:author="Vihari Réka" w:date="2018-11-30T20:55:00Z">
              <w:rPr>
                <w:rFonts w:ascii="Menlo" w:eastAsiaTheme="minorHAnsi" w:hAnsi="Menlo" w:cs="Menlo"/>
                <w:color w:val="000000"/>
              </w:rPr>
            </w:rPrChange>
          </w:rPr>
          <w:t>).</w:t>
        </w:r>
      </w:ins>
      <w:proofErr w:type="spellStart"/>
      <w:ins w:id="2651" w:author="Vihari Réka" w:date="2018-11-29T22:18:00Z">
        <w:r w:rsidR="00B037D9" w:rsidRPr="00CC342C">
          <w:rPr>
            <w:rPrChange w:id="2652" w:author="Vihari Réka" w:date="2018-11-30T20:55:00Z">
              <w:rPr>
                <w:rFonts w:ascii="Menlo" w:eastAsiaTheme="minorHAnsi" w:hAnsi="Menlo" w:cs="Menlo"/>
                <w:color w:val="000000"/>
                <w:sz w:val="20"/>
                <w:szCs w:val="20"/>
              </w:rPr>
            </w:rPrChange>
          </w:rPr>
          <w:t>validate</w:t>
        </w:r>
        <w:proofErr w:type="spellEnd"/>
        <w:r w:rsidR="00B037D9" w:rsidRPr="00CC342C">
          <w:rPr>
            <w:rPrChange w:id="2653" w:author="Vihari Réka" w:date="2018-11-30T20:55:00Z">
              <w:rPr>
                <w:rFonts w:ascii="Menlo" w:eastAsiaTheme="minorHAnsi" w:hAnsi="Menlo" w:cs="Menlo"/>
                <w:color w:val="000000"/>
                <w:sz w:val="20"/>
                <w:szCs w:val="20"/>
              </w:rPr>
            </w:rPrChange>
          </w:rPr>
          <w:t>().</w:t>
        </w:r>
      </w:ins>
      <w:proofErr w:type="spellStart"/>
      <w:ins w:id="2654" w:author="Vihari Réka" w:date="2018-11-22T23:58:00Z">
        <w:r w:rsidRPr="00CC342C">
          <w:rPr>
            <w:rPrChange w:id="2655" w:author="Vihari Réka" w:date="2018-11-30T20:55:00Z">
              <w:rPr>
                <w:rFonts w:ascii="Menlo" w:eastAsiaTheme="minorHAnsi" w:hAnsi="Menlo" w:cs="Menlo"/>
                <w:color w:val="245256"/>
              </w:rPr>
            </w:rPrChange>
          </w:rPr>
          <w:t>responseJSON</w:t>
        </w:r>
        <w:proofErr w:type="spellEnd"/>
        <w:r w:rsidRPr="00CC342C">
          <w:rPr>
            <w:rPrChange w:id="2656" w:author="Vihari Réka" w:date="2018-11-30T20:55:00Z">
              <w:rPr>
                <w:rFonts w:ascii="Menlo" w:eastAsiaTheme="minorHAnsi" w:hAnsi="Menlo" w:cs="Menlo"/>
                <w:color w:val="000000"/>
              </w:rPr>
            </w:rPrChange>
          </w:rPr>
          <w:t xml:space="preserve"> { (</w:t>
        </w:r>
        <w:proofErr w:type="spellStart"/>
        <w:r w:rsidRPr="00CC342C">
          <w:rPr>
            <w:rPrChange w:id="2657" w:author="Vihari Réka" w:date="2018-11-30T20:55:00Z">
              <w:rPr>
                <w:rFonts w:ascii="Menlo" w:eastAsiaTheme="minorHAnsi" w:hAnsi="Menlo" w:cs="Menlo"/>
                <w:color w:val="000000"/>
              </w:rPr>
            </w:rPrChange>
          </w:rPr>
          <w:t>response</w:t>
        </w:r>
        <w:proofErr w:type="spellEnd"/>
        <w:r w:rsidRPr="00CC342C">
          <w:rPr>
            <w:rPrChange w:id="2658" w:author="Vihari Réka" w:date="2018-11-30T20:55:00Z">
              <w:rPr>
                <w:rFonts w:ascii="Menlo" w:eastAsiaTheme="minorHAnsi" w:hAnsi="Menlo" w:cs="Menlo"/>
                <w:color w:val="000000"/>
              </w:rPr>
            </w:rPrChange>
          </w:rPr>
          <w:t xml:space="preserve">) </w:t>
        </w:r>
        <w:r w:rsidRPr="00CC342C">
          <w:rPr>
            <w:rPrChange w:id="2659" w:author="Vihari Réka" w:date="2018-11-30T20:55:00Z">
              <w:rPr>
                <w:rFonts w:ascii="Menlo" w:eastAsiaTheme="minorHAnsi" w:hAnsi="Menlo" w:cs="Menlo"/>
                <w:b/>
                <w:bCs/>
                <w:color w:val="9B2393"/>
              </w:rPr>
            </w:rPrChange>
          </w:rPr>
          <w:t>in</w:t>
        </w:r>
      </w:ins>
    </w:p>
    <w:p w14:paraId="68CAF2E5" w14:textId="31B9779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660" w:author="Vihari Réka" w:date="2018-11-22T23:58:00Z"/>
          <w:rPrChange w:id="2661" w:author="Vihari Réka" w:date="2018-11-30T20:55:00Z">
            <w:rPr>
              <w:ins w:id="2662" w:author="Vihari Réka" w:date="2018-11-22T23:58:00Z"/>
              <w:rFonts w:ascii="Helvetica" w:eastAsiaTheme="minorHAnsi" w:hAnsi="Helvetica" w:cs="Helvetica"/>
            </w:rPr>
          </w:rPrChange>
        </w:rPr>
        <w:pPrChange w:id="2663" w:author="Vihari Réka" w:date="2018-11-30T21:00:00Z">
          <w:pPr>
            <w:tabs>
              <w:tab w:val="left" w:pos="593"/>
            </w:tabs>
            <w:autoSpaceDE w:val="0"/>
            <w:autoSpaceDN w:val="0"/>
            <w:adjustRightInd w:val="0"/>
          </w:pPr>
        </w:pPrChange>
      </w:pPr>
      <w:commentRangeStart w:id="2664"/>
    </w:p>
    <w:p w14:paraId="2649BD6F" w14:textId="6EFFCF58" w:rsidR="00D1686B" w:rsidRPr="00CC342C" w:rsidRDefault="00B037D9" w:rsidP="00CC342C">
      <w:pPr>
        <w:pStyle w:val="Kd"/>
        <w:pBdr>
          <w:top w:val="single" w:sz="4" w:space="1" w:color="auto"/>
          <w:left w:val="single" w:sz="4" w:space="4" w:color="auto"/>
          <w:bottom w:val="single" w:sz="4" w:space="1" w:color="auto"/>
          <w:right w:val="single" w:sz="4" w:space="4" w:color="auto"/>
        </w:pBdr>
        <w:rPr>
          <w:ins w:id="2665" w:author="Vihari Réka" w:date="2018-11-22T23:58:00Z"/>
          <w:rPrChange w:id="2666" w:author="Vihari Réka" w:date="2018-11-30T20:55:00Z">
            <w:rPr>
              <w:ins w:id="2667" w:author="Vihari Réka" w:date="2018-11-22T23:58:00Z"/>
              <w:rFonts w:ascii="Helvetica" w:eastAsiaTheme="minorHAnsi" w:hAnsi="Helvetica" w:cs="Helvetica"/>
            </w:rPr>
          </w:rPrChange>
        </w:rPr>
        <w:pPrChange w:id="2668" w:author="Vihari Réka" w:date="2018-11-30T21:00:00Z">
          <w:pPr>
            <w:tabs>
              <w:tab w:val="left" w:pos="593"/>
            </w:tabs>
            <w:autoSpaceDE w:val="0"/>
            <w:autoSpaceDN w:val="0"/>
            <w:adjustRightInd w:val="0"/>
          </w:pPr>
        </w:pPrChange>
      </w:pPr>
      <w:ins w:id="2669" w:author="Vihari Réka" w:date="2018-11-22T23:58:00Z">
        <w:r w:rsidRPr="00CC342C">
          <w:rPr>
            <w:rPrChange w:id="2670" w:author="Vihari Réka" w:date="2018-11-30T20:55:00Z">
              <w:rPr>
                <w:rFonts w:ascii="Menlo" w:eastAsiaTheme="minorHAnsi" w:hAnsi="Menlo" w:cs="Menlo"/>
                <w:color w:val="000000"/>
                <w:sz w:val="20"/>
                <w:szCs w:val="20"/>
              </w:rPr>
            </w:rPrChange>
          </w:rPr>
          <w:t xml:space="preserve">           </w:t>
        </w:r>
        <w:proofErr w:type="spellStart"/>
        <w:r w:rsidR="00D1686B" w:rsidRPr="00CC342C">
          <w:rPr>
            <w:rPrChange w:id="2671" w:author="Vihari Réka" w:date="2018-11-30T20:55:00Z">
              <w:rPr>
                <w:rFonts w:ascii="Menlo" w:eastAsiaTheme="minorHAnsi" w:hAnsi="Menlo" w:cs="Menlo"/>
                <w:b/>
                <w:bCs/>
                <w:color w:val="9B2393"/>
              </w:rPr>
            </w:rPrChange>
          </w:rPr>
          <w:t>if</w:t>
        </w:r>
        <w:proofErr w:type="spellEnd"/>
        <w:r w:rsidR="00D1686B" w:rsidRPr="00CC342C">
          <w:rPr>
            <w:rPrChange w:id="2672" w:author="Vihari Réka" w:date="2018-11-30T20:55:00Z">
              <w:rPr>
                <w:rFonts w:ascii="Menlo" w:eastAsiaTheme="minorHAnsi" w:hAnsi="Menlo" w:cs="Menlo"/>
                <w:color w:val="000000"/>
              </w:rPr>
            </w:rPrChange>
          </w:rPr>
          <w:t xml:space="preserve"> </w:t>
        </w:r>
        <w:proofErr w:type="spellStart"/>
        <w:r w:rsidR="00D1686B" w:rsidRPr="00CC342C">
          <w:rPr>
            <w:rPrChange w:id="2673" w:author="Vihari Réka" w:date="2018-11-30T20:55:00Z">
              <w:rPr>
                <w:rFonts w:ascii="Menlo" w:eastAsiaTheme="minorHAnsi" w:hAnsi="Menlo" w:cs="Menlo"/>
                <w:b/>
                <w:bCs/>
                <w:color w:val="9B2393"/>
              </w:rPr>
            </w:rPrChange>
          </w:rPr>
          <w:t>let</w:t>
        </w:r>
        <w:proofErr w:type="spellEnd"/>
        <w:r w:rsidR="00D1686B" w:rsidRPr="00CC342C">
          <w:rPr>
            <w:rPrChange w:id="2674" w:author="Vihari Réka" w:date="2018-11-30T20:55:00Z">
              <w:rPr>
                <w:rFonts w:ascii="Menlo" w:eastAsiaTheme="minorHAnsi" w:hAnsi="Menlo" w:cs="Menlo"/>
                <w:color w:val="000000"/>
              </w:rPr>
            </w:rPrChange>
          </w:rPr>
          <w:t xml:space="preserve"> </w:t>
        </w:r>
        <w:proofErr w:type="spellStart"/>
        <w:r w:rsidR="00D1686B" w:rsidRPr="00CC342C">
          <w:rPr>
            <w:rPrChange w:id="2675" w:author="Vihari Réka" w:date="2018-11-30T20:55:00Z">
              <w:rPr>
                <w:rFonts w:ascii="Menlo" w:eastAsiaTheme="minorHAnsi" w:hAnsi="Menlo" w:cs="Menlo"/>
                <w:color w:val="000000"/>
              </w:rPr>
            </w:rPrChange>
          </w:rPr>
          <w:t>data</w:t>
        </w:r>
        <w:proofErr w:type="spellEnd"/>
        <w:r w:rsidR="00D1686B" w:rsidRPr="00CC342C">
          <w:rPr>
            <w:rPrChange w:id="2676" w:author="Vihari Réka" w:date="2018-11-30T20:55:00Z">
              <w:rPr>
                <w:rFonts w:ascii="Menlo" w:eastAsiaTheme="minorHAnsi" w:hAnsi="Menlo" w:cs="Menlo"/>
                <w:color w:val="000000"/>
              </w:rPr>
            </w:rPrChange>
          </w:rPr>
          <w:t xml:space="preserve"> = </w:t>
        </w:r>
        <w:proofErr w:type="spellStart"/>
        <w:r w:rsidR="00D1686B" w:rsidRPr="00CC342C">
          <w:rPr>
            <w:rPrChange w:id="2677" w:author="Vihari Réka" w:date="2018-11-30T20:55:00Z">
              <w:rPr>
                <w:rFonts w:ascii="Menlo" w:eastAsiaTheme="minorHAnsi" w:hAnsi="Menlo" w:cs="Menlo"/>
                <w:color w:val="000000"/>
              </w:rPr>
            </w:rPrChange>
          </w:rPr>
          <w:t>response.</w:t>
        </w:r>
        <w:r w:rsidR="00D1686B" w:rsidRPr="00CC342C">
          <w:rPr>
            <w:rPrChange w:id="2678" w:author="Vihari Réka" w:date="2018-11-30T20:55:00Z">
              <w:rPr>
                <w:rFonts w:ascii="Menlo" w:eastAsiaTheme="minorHAnsi" w:hAnsi="Menlo" w:cs="Menlo"/>
                <w:color w:val="326D74"/>
              </w:rPr>
            </w:rPrChange>
          </w:rPr>
          <w:t>data</w:t>
        </w:r>
        <w:proofErr w:type="spellEnd"/>
        <w:r w:rsidR="00D1686B" w:rsidRPr="00CC342C">
          <w:rPr>
            <w:rPrChange w:id="2679" w:author="Vihari Réka" w:date="2018-11-30T20:55:00Z">
              <w:rPr>
                <w:rFonts w:ascii="Menlo" w:eastAsiaTheme="minorHAnsi" w:hAnsi="Menlo" w:cs="Menlo"/>
                <w:color w:val="000000"/>
              </w:rPr>
            </w:rPrChange>
          </w:rPr>
          <w:t xml:space="preserve"> {</w:t>
        </w:r>
      </w:ins>
    </w:p>
    <w:p w14:paraId="75F50744"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680" w:author="Vihari Réka" w:date="2018-11-22T23:58:00Z"/>
          <w:rPrChange w:id="2681" w:author="Vihari Réka" w:date="2018-11-30T20:55:00Z">
            <w:rPr>
              <w:ins w:id="2682" w:author="Vihari Réka" w:date="2018-11-22T23:58:00Z"/>
              <w:rFonts w:ascii="Helvetica" w:eastAsiaTheme="minorHAnsi" w:hAnsi="Helvetica" w:cs="Helvetica"/>
            </w:rPr>
          </w:rPrChange>
        </w:rPr>
        <w:pPrChange w:id="2683" w:author="Vihari Réka" w:date="2018-11-30T21:00:00Z">
          <w:pPr>
            <w:tabs>
              <w:tab w:val="left" w:pos="593"/>
            </w:tabs>
            <w:autoSpaceDE w:val="0"/>
            <w:autoSpaceDN w:val="0"/>
            <w:adjustRightInd w:val="0"/>
          </w:pPr>
        </w:pPrChange>
      </w:pPr>
      <w:ins w:id="2684" w:author="Vihari Réka" w:date="2018-11-22T23:58:00Z">
        <w:r w:rsidRPr="00CC342C">
          <w:rPr>
            <w:rPrChange w:id="2685" w:author="Vihari Réka" w:date="2018-11-30T20:55:00Z">
              <w:rPr>
                <w:rFonts w:ascii="Menlo" w:eastAsiaTheme="minorHAnsi" w:hAnsi="Menlo" w:cs="Menlo"/>
                <w:color w:val="000000"/>
              </w:rPr>
            </w:rPrChange>
          </w:rPr>
          <w:lastRenderedPageBreak/>
          <w:t xml:space="preserve">                </w:t>
        </w:r>
        <w:proofErr w:type="spellStart"/>
        <w:proofErr w:type="gramStart"/>
        <w:r w:rsidRPr="00CC342C">
          <w:rPr>
            <w:rPrChange w:id="2686" w:author="Vihari Réka" w:date="2018-11-30T20:55:00Z">
              <w:rPr>
                <w:rFonts w:ascii="Menlo" w:eastAsiaTheme="minorHAnsi" w:hAnsi="Menlo" w:cs="Menlo"/>
                <w:color w:val="000000"/>
              </w:rPr>
            </w:rPrChange>
          </w:rPr>
          <w:t>completion</w:t>
        </w:r>
        <w:proofErr w:type="spellEnd"/>
        <w:r w:rsidRPr="00CC342C">
          <w:rPr>
            <w:rPrChange w:id="2687" w:author="Vihari Réka" w:date="2018-11-30T20:55:00Z">
              <w:rPr>
                <w:rFonts w:ascii="Menlo" w:eastAsiaTheme="minorHAnsi" w:hAnsi="Menlo" w:cs="Menlo"/>
                <w:color w:val="000000"/>
              </w:rPr>
            </w:rPrChange>
          </w:rPr>
          <w:t>?(</w:t>
        </w:r>
        <w:proofErr w:type="spellStart"/>
        <w:proofErr w:type="gramEnd"/>
        <w:r w:rsidRPr="00CC342C">
          <w:rPr>
            <w:rPrChange w:id="2688" w:author="Vihari Réka" w:date="2018-11-30T20:55:00Z">
              <w:rPr>
                <w:rFonts w:ascii="Menlo" w:eastAsiaTheme="minorHAnsi" w:hAnsi="Menlo" w:cs="Menlo"/>
                <w:color w:val="000000"/>
              </w:rPr>
            </w:rPrChange>
          </w:rPr>
          <w:t>data</w:t>
        </w:r>
        <w:proofErr w:type="spellEnd"/>
        <w:r w:rsidRPr="00CC342C">
          <w:rPr>
            <w:rPrChange w:id="2689" w:author="Vihari Réka" w:date="2018-11-30T20:55:00Z">
              <w:rPr>
                <w:rFonts w:ascii="Menlo" w:eastAsiaTheme="minorHAnsi" w:hAnsi="Menlo" w:cs="Menlo"/>
                <w:color w:val="000000"/>
              </w:rPr>
            </w:rPrChange>
          </w:rPr>
          <w:t xml:space="preserve">, </w:t>
        </w:r>
        <w:proofErr w:type="spellStart"/>
        <w:r w:rsidRPr="00CC342C">
          <w:rPr>
            <w:rPrChange w:id="2690" w:author="Vihari Réka" w:date="2018-11-30T20:55:00Z">
              <w:rPr>
                <w:rFonts w:ascii="Menlo" w:eastAsiaTheme="minorHAnsi" w:hAnsi="Menlo" w:cs="Menlo"/>
                <w:b/>
                <w:bCs/>
                <w:color w:val="9B2393"/>
              </w:rPr>
            </w:rPrChange>
          </w:rPr>
          <w:t>nil</w:t>
        </w:r>
        <w:proofErr w:type="spellEnd"/>
        <w:r w:rsidRPr="00CC342C">
          <w:rPr>
            <w:rPrChange w:id="2691" w:author="Vihari Réka" w:date="2018-11-30T20:55:00Z">
              <w:rPr>
                <w:rFonts w:ascii="Menlo" w:eastAsiaTheme="minorHAnsi" w:hAnsi="Menlo" w:cs="Menlo"/>
                <w:color w:val="000000"/>
              </w:rPr>
            </w:rPrChange>
          </w:rPr>
          <w:t>)</w:t>
        </w:r>
      </w:ins>
    </w:p>
    <w:p w14:paraId="5424A188"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692" w:author="Vihari Réka" w:date="2018-11-22T23:58:00Z"/>
          <w:rPrChange w:id="2693" w:author="Vihari Réka" w:date="2018-11-30T20:54:00Z">
            <w:rPr>
              <w:ins w:id="2694" w:author="Vihari Réka" w:date="2018-11-22T23:58:00Z"/>
              <w:rFonts w:ascii="Helvetica" w:eastAsiaTheme="minorHAnsi" w:hAnsi="Helvetica" w:cs="Helvetica"/>
            </w:rPr>
          </w:rPrChange>
        </w:rPr>
        <w:pPrChange w:id="2695" w:author="Vihari Réka" w:date="2018-11-30T21:00:00Z">
          <w:pPr>
            <w:tabs>
              <w:tab w:val="left" w:pos="593"/>
            </w:tabs>
            <w:autoSpaceDE w:val="0"/>
            <w:autoSpaceDN w:val="0"/>
            <w:adjustRightInd w:val="0"/>
          </w:pPr>
        </w:pPrChange>
      </w:pPr>
      <w:ins w:id="2696" w:author="Vihari Réka" w:date="2018-11-22T23:58:00Z">
        <w:r w:rsidRPr="00CC342C">
          <w:rPr>
            <w:rPrChange w:id="2697" w:author="Vihari Réka" w:date="2018-11-30T20:54:00Z">
              <w:rPr>
                <w:rFonts w:ascii="Menlo" w:eastAsiaTheme="minorHAnsi" w:hAnsi="Menlo" w:cs="Menlo"/>
                <w:color w:val="000000"/>
              </w:rPr>
            </w:rPrChange>
          </w:rPr>
          <w:t xml:space="preserve">            }</w:t>
        </w:r>
      </w:ins>
      <w:commentRangeEnd w:id="2664"/>
      <w:r w:rsidR="00CD10DB" w:rsidRPr="00CC342C">
        <w:rPr>
          <w:rPrChange w:id="2698" w:author="Vihari Réka" w:date="2018-11-30T20:54:00Z">
            <w:rPr>
              <w:rStyle w:val="Jegyzethivatkozs"/>
            </w:rPr>
          </w:rPrChange>
        </w:rPr>
        <w:commentReference w:id="2664"/>
      </w:r>
    </w:p>
    <w:p w14:paraId="1C55B28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699" w:author="Vihari Réka" w:date="2018-11-22T23:58:00Z"/>
          <w:rPrChange w:id="2700" w:author="Vihari Réka" w:date="2018-11-30T20:54:00Z">
            <w:rPr>
              <w:ins w:id="2701" w:author="Vihari Réka" w:date="2018-11-22T23:58:00Z"/>
              <w:rFonts w:ascii="Helvetica" w:eastAsiaTheme="minorHAnsi" w:hAnsi="Helvetica" w:cs="Helvetica"/>
            </w:rPr>
          </w:rPrChange>
        </w:rPr>
        <w:pPrChange w:id="2702" w:author="Vihari Réka" w:date="2018-11-30T21:00:00Z">
          <w:pPr>
            <w:tabs>
              <w:tab w:val="left" w:pos="593"/>
            </w:tabs>
            <w:autoSpaceDE w:val="0"/>
            <w:autoSpaceDN w:val="0"/>
            <w:adjustRightInd w:val="0"/>
          </w:pPr>
        </w:pPrChange>
      </w:pPr>
      <w:ins w:id="2703" w:author="Vihari Réka" w:date="2018-11-22T23:58:00Z">
        <w:r w:rsidRPr="00CC342C">
          <w:rPr>
            <w:rPrChange w:id="2704" w:author="Vihari Réka" w:date="2018-11-30T20:54:00Z">
              <w:rPr>
                <w:rFonts w:ascii="Menlo" w:eastAsiaTheme="minorHAnsi" w:hAnsi="Menlo" w:cs="Menlo"/>
                <w:color w:val="000000"/>
              </w:rPr>
            </w:rPrChange>
          </w:rPr>
          <w:t xml:space="preserve">        }</w:t>
        </w:r>
      </w:ins>
    </w:p>
    <w:p w14:paraId="1EAFA464"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705" w:author="Vihari Réka" w:date="2018-11-22T23:58:00Z"/>
          <w:rPrChange w:id="2706" w:author="Vihari Réka" w:date="2018-11-30T20:54:00Z">
            <w:rPr>
              <w:ins w:id="2707" w:author="Vihari Réka" w:date="2018-11-22T23:58:00Z"/>
              <w:rFonts w:ascii="Helvetica" w:eastAsiaTheme="minorHAnsi" w:hAnsi="Helvetica" w:cs="Helvetica"/>
            </w:rPr>
          </w:rPrChange>
        </w:rPr>
        <w:pPrChange w:id="2708" w:author="Vihari Réka" w:date="2018-11-30T21:00:00Z">
          <w:pPr>
            <w:tabs>
              <w:tab w:val="left" w:pos="593"/>
            </w:tabs>
            <w:autoSpaceDE w:val="0"/>
            <w:autoSpaceDN w:val="0"/>
            <w:adjustRightInd w:val="0"/>
          </w:pPr>
        </w:pPrChange>
      </w:pPr>
      <w:ins w:id="2709" w:author="Vihari Réka" w:date="2018-11-22T23:58:00Z">
        <w:r w:rsidRPr="00CC342C">
          <w:rPr>
            <w:rPrChange w:id="2710" w:author="Vihari Réka" w:date="2018-11-30T20:54:00Z">
              <w:rPr>
                <w:rFonts w:ascii="Menlo" w:eastAsiaTheme="minorHAnsi" w:hAnsi="Menlo" w:cs="Menlo"/>
                <w:color w:val="000000"/>
              </w:rPr>
            </w:rPrChange>
          </w:rPr>
          <w:t xml:space="preserve">    }</w:t>
        </w:r>
      </w:ins>
    </w:p>
    <w:p w14:paraId="534249A6" w14:textId="77777777" w:rsidR="00D1686B" w:rsidRPr="00CC342C" w:rsidRDefault="00D1686B" w:rsidP="00CC342C">
      <w:pPr>
        <w:pStyle w:val="Kd"/>
        <w:rPr>
          <w:ins w:id="2711" w:author="Vihari Réka" w:date="2018-11-22T23:58:00Z"/>
          <w:rPrChange w:id="2712" w:author="Vihari Réka" w:date="2018-11-30T20:54:00Z">
            <w:rPr>
              <w:ins w:id="2713" w:author="Vihari Réka" w:date="2018-11-22T23:58:00Z"/>
              <w:rFonts w:ascii="Helvetica" w:eastAsiaTheme="minorHAnsi" w:hAnsi="Helvetica" w:cs="Helvetica"/>
            </w:rPr>
          </w:rPrChange>
        </w:rPr>
        <w:pPrChange w:id="2714" w:author="Vihari Réka" w:date="2018-11-30T20:54:00Z">
          <w:pPr>
            <w:tabs>
              <w:tab w:val="left" w:pos="593"/>
            </w:tabs>
            <w:autoSpaceDE w:val="0"/>
            <w:autoSpaceDN w:val="0"/>
            <w:adjustRightInd w:val="0"/>
          </w:pPr>
        </w:pPrChange>
      </w:pPr>
    </w:p>
    <w:p w14:paraId="31103D6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715" w:author="Vihari Réka" w:date="2018-11-22T23:58:00Z"/>
          <w:rPrChange w:id="2716" w:author="Vihari Réka" w:date="2018-11-30T20:54:00Z">
            <w:rPr>
              <w:ins w:id="2717" w:author="Vihari Réka" w:date="2018-11-22T23:58:00Z"/>
              <w:rFonts w:ascii="Helvetica" w:eastAsiaTheme="minorHAnsi" w:hAnsi="Helvetica" w:cs="Helvetica"/>
            </w:rPr>
          </w:rPrChange>
        </w:rPr>
        <w:pPrChange w:id="2718" w:author="Vihari Réka" w:date="2018-11-30T21:00:00Z">
          <w:pPr>
            <w:tabs>
              <w:tab w:val="left" w:pos="593"/>
            </w:tabs>
            <w:autoSpaceDE w:val="0"/>
            <w:autoSpaceDN w:val="0"/>
            <w:adjustRightInd w:val="0"/>
          </w:pPr>
        </w:pPrChange>
      </w:pPr>
      <w:ins w:id="2719" w:author="Vihari Réka" w:date="2018-11-22T23:58:00Z">
        <w:r w:rsidRPr="00CC342C">
          <w:rPr>
            <w:rPrChange w:id="2720" w:author="Vihari Réka" w:date="2018-11-30T20:54:00Z">
              <w:rPr>
                <w:rFonts w:ascii="Menlo" w:eastAsiaTheme="minorHAnsi" w:hAnsi="Menlo" w:cs="Menlo"/>
                <w:color w:val="000000"/>
              </w:rPr>
            </w:rPrChange>
          </w:rPr>
          <w:t xml:space="preserve">    </w:t>
        </w:r>
        <w:proofErr w:type="spellStart"/>
        <w:r w:rsidRPr="00CC342C">
          <w:rPr>
            <w:rPrChange w:id="2721" w:author="Vihari Réka" w:date="2018-11-30T20:54:00Z">
              <w:rPr>
                <w:rFonts w:ascii="Menlo" w:eastAsiaTheme="minorHAnsi" w:hAnsi="Menlo" w:cs="Menlo"/>
                <w:b/>
                <w:bCs/>
                <w:color w:val="9B2393"/>
              </w:rPr>
            </w:rPrChange>
          </w:rPr>
          <w:t>func</w:t>
        </w:r>
        <w:proofErr w:type="spellEnd"/>
        <w:r w:rsidRPr="00CC342C">
          <w:rPr>
            <w:rPrChange w:id="2722" w:author="Vihari Réka" w:date="2018-11-30T20:54:00Z">
              <w:rPr>
                <w:rFonts w:ascii="Menlo" w:eastAsiaTheme="minorHAnsi" w:hAnsi="Menlo" w:cs="Menlo"/>
                <w:color w:val="000000"/>
              </w:rPr>
            </w:rPrChange>
          </w:rPr>
          <w:t xml:space="preserve"> </w:t>
        </w:r>
        <w:proofErr w:type="gramStart"/>
        <w:r w:rsidRPr="00CC342C">
          <w:rPr>
            <w:rPrChange w:id="2723" w:author="Vihari Réka" w:date="2018-11-30T20:54:00Z">
              <w:rPr>
                <w:rFonts w:ascii="Menlo" w:eastAsiaTheme="minorHAnsi" w:hAnsi="Menlo" w:cs="Menlo"/>
                <w:color w:val="000000"/>
              </w:rPr>
            </w:rPrChange>
          </w:rPr>
          <w:t>post(</w:t>
        </w:r>
        <w:proofErr w:type="spellStart"/>
        <w:proofErr w:type="gramEnd"/>
        <w:r w:rsidRPr="00CC342C">
          <w:rPr>
            <w:rPrChange w:id="2724" w:author="Vihari Réka" w:date="2018-11-30T20:54:00Z">
              <w:rPr>
                <w:rFonts w:ascii="Menlo" w:eastAsiaTheme="minorHAnsi" w:hAnsi="Menlo" w:cs="Menlo"/>
                <w:color w:val="000000"/>
              </w:rPr>
            </w:rPrChange>
          </w:rPr>
          <w:t>endpoint</w:t>
        </w:r>
        <w:proofErr w:type="spellEnd"/>
        <w:r w:rsidRPr="00CC342C">
          <w:rPr>
            <w:rPrChange w:id="2725" w:author="Vihari Réka" w:date="2018-11-30T20:54:00Z">
              <w:rPr>
                <w:rFonts w:ascii="Menlo" w:eastAsiaTheme="minorHAnsi" w:hAnsi="Menlo" w:cs="Menlo"/>
                <w:color w:val="000000"/>
              </w:rPr>
            </w:rPrChange>
          </w:rPr>
          <w:t xml:space="preserve">: </w:t>
        </w:r>
        <w:proofErr w:type="spellStart"/>
        <w:r w:rsidRPr="00CC342C">
          <w:rPr>
            <w:rPrChange w:id="2726" w:author="Vihari Réka" w:date="2018-11-30T20:54:00Z">
              <w:rPr>
                <w:rFonts w:ascii="Menlo" w:eastAsiaTheme="minorHAnsi" w:hAnsi="Menlo" w:cs="Menlo"/>
                <w:color w:val="326D74"/>
              </w:rPr>
            </w:rPrChange>
          </w:rPr>
          <w:t>Endpoints</w:t>
        </w:r>
        <w:proofErr w:type="spellEnd"/>
        <w:r w:rsidRPr="00CC342C">
          <w:rPr>
            <w:rPrChange w:id="2727" w:author="Vihari Réka" w:date="2018-11-30T20:54:00Z">
              <w:rPr>
                <w:rFonts w:ascii="Menlo" w:eastAsiaTheme="minorHAnsi" w:hAnsi="Menlo" w:cs="Menlo"/>
                <w:color w:val="000000"/>
              </w:rPr>
            </w:rPrChange>
          </w:rPr>
          <w:t xml:space="preserve">, </w:t>
        </w:r>
        <w:proofErr w:type="spellStart"/>
        <w:r w:rsidRPr="00CC342C">
          <w:rPr>
            <w:rPrChange w:id="2728" w:author="Vihari Réka" w:date="2018-11-30T20:54:00Z">
              <w:rPr>
                <w:rFonts w:ascii="Menlo" w:eastAsiaTheme="minorHAnsi" w:hAnsi="Menlo" w:cs="Menlo"/>
                <w:color w:val="000000"/>
              </w:rPr>
            </w:rPrChange>
          </w:rPr>
          <w:t>completion</w:t>
        </w:r>
        <w:proofErr w:type="spellEnd"/>
        <w:r w:rsidRPr="00CC342C">
          <w:rPr>
            <w:rPrChange w:id="2729" w:author="Vihari Réka" w:date="2018-11-30T20:54:00Z">
              <w:rPr>
                <w:rFonts w:ascii="Menlo" w:eastAsiaTheme="minorHAnsi" w:hAnsi="Menlo" w:cs="Menlo"/>
                <w:color w:val="000000"/>
              </w:rPr>
            </w:rPrChange>
          </w:rPr>
          <w:t xml:space="preserve">: </w:t>
        </w:r>
        <w:proofErr w:type="spellStart"/>
        <w:r w:rsidRPr="00CC342C">
          <w:rPr>
            <w:rPrChange w:id="2730" w:author="Vihari Réka" w:date="2018-11-30T20:54:00Z">
              <w:rPr>
                <w:rFonts w:ascii="Menlo" w:eastAsiaTheme="minorHAnsi" w:hAnsi="Menlo" w:cs="Menlo"/>
                <w:color w:val="326D74"/>
              </w:rPr>
            </w:rPrChange>
          </w:rPr>
          <w:t>ResponseType</w:t>
        </w:r>
        <w:proofErr w:type="spellEnd"/>
        <w:r w:rsidRPr="00CC342C">
          <w:rPr>
            <w:rPrChange w:id="2731" w:author="Vihari Réka" w:date="2018-11-30T20:54:00Z">
              <w:rPr>
                <w:rFonts w:ascii="Menlo" w:eastAsiaTheme="minorHAnsi" w:hAnsi="Menlo" w:cs="Menlo"/>
                <w:color w:val="000000"/>
              </w:rPr>
            </w:rPrChange>
          </w:rPr>
          <w:t>) {</w:t>
        </w:r>
      </w:ins>
    </w:p>
    <w:p w14:paraId="5711231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732" w:author="Vihari Réka" w:date="2018-11-22T23:58:00Z"/>
          <w:rPrChange w:id="2733" w:author="Vihari Réka" w:date="2018-11-30T20:54:00Z">
            <w:rPr>
              <w:ins w:id="2734" w:author="Vihari Réka" w:date="2018-11-22T23:58:00Z"/>
              <w:rFonts w:ascii="Helvetica" w:eastAsiaTheme="minorHAnsi" w:hAnsi="Helvetica" w:cs="Helvetica"/>
            </w:rPr>
          </w:rPrChange>
        </w:rPr>
        <w:pPrChange w:id="2735" w:author="Vihari Réka" w:date="2018-11-30T21:00:00Z">
          <w:pPr>
            <w:tabs>
              <w:tab w:val="left" w:pos="593"/>
            </w:tabs>
            <w:autoSpaceDE w:val="0"/>
            <w:autoSpaceDN w:val="0"/>
            <w:adjustRightInd w:val="0"/>
          </w:pPr>
        </w:pPrChange>
      </w:pPr>
      <w:ins w:id="2736" w:author="Vihari Réka" w:date="2018-11-22T23:58:00Z">
        <w:r w:rsidRPr="00CC342C">
          <w:rPr>
            <w:rPrChange w:id="2737" w:author="Vihari Réka" w:date="2018-11-30T20:54:00Z">
              <w:rPr>
                <w:rFonts w:ascii="Menlo" w:eastAsiaTheme="minorHAnsi" w:hAnsi="Menlo" w:cs="Menlo"/>
                <w:color w:val="000000"/>
              </w:rPr>
            </w:rPrChange>
          </w:rPr>
          <w:t xml:space="preserve">        </w:t>
        </w:r>
        <w:proofErr w:type="spellStart"/>
        <w:r w:rsidRPr="00CC342C">
          <w:rPr>
            <w:rPrChange w:id="2738" w:author="Vihari Réka" w:date="2018-11-30T20:54:00Z">
              <w:rPr>
                <w:rFonts w:ascii="Menlo" w:eastAsiaTheme="minorHAnsi" w:hAnsi="Menlo" w:cs="Menlo"/>
                <w:b/>
                <w:bCs/>
                <w:color w:val="9B2393"/>
              </w:rPr>
            </w:rPrChange>
          </w:rPr>
          <w:t>guard</w:t>
        </w:r>
        <w:proofErr w:type="spellEnd"/>
        <w:r w:rsidRPr="00CC342C">
          <w:rPr>
            <w:rPrChange w:id="2739" w:author="Vihari Réka" w:date="2018-11-30T20:54:00Z">
              <w:rPr>
                <w:rFonts w:ascii="Menlo" w:eastAsiaTheme="minorHAnsi" w:hAnsi="Menlo" w:cs="Menlo"/>
                <w:color w:val="000000"/>
              </w:rPr>
            </w:rPrChange>
          </w:rPr>
          <w:t xml:space="preserve"> </w:t>
        </w:r>
        <w:proofErr w:type="spellStart"/>
        <w:r w:rsidRPr="00CC342C">
          <w:rPr>
            <w:rPrChange w:id="2740" w:author="Vihari Réka" w:date="2018-11-30T20:54:00Z">
              <w:rPr>
                <w:rFonts w:ascii="Menlo" w:eastAsiaTheme="minorHAnsi" w:hAnsi="Menlo" w:cs="Menlo"/>
                <w:b/>
                <w:bCs/>
                <w:color w:val="9B2393"/>
              </w:rPr>
            </w:rPrChange>
          </w:rPr>
          <w:t>let</w:t>
        </w:r>
        <w:proofErr w:type="spellEnd"/>
        <w:r w:rsidRPr="00CC342C">
          <w:rPr>
            <w:rPrChange w:id="2741" w:author="Vihari Réka" w:date="2018-11-30T20:54:00Z">
              <w:rPr>
                <w:rFonts w:ascii="Menlo" w:eastAsiaTheme="minorHAnsi" w:hAnsi="Menlo" w:cs="Menlo"/>
                <w:color w:val="000000"/>
              </w:rPr>
            </w:rPrChange>
          </w:rPr>
          <w:t xml:space="preserve"> </w:t>
        </w:r>
        <w:proofErr w:type="spellStart"/>
        <w:r w:rsidRPr="00CC342C">
          <w:rPr>
            <w:rPrChange w:id="2742" w:author="Vihari Réka" w:date="2018-11-30T20:54:00Z">
              <w:rPr>
                <w:rFonts w:ascii="Menlo" w:eastAsiaTheme="minorHAnsi" w:hAnsi="Menlo" w:cs="Menlo"/>
                <w:color w:val="000000"/>
              </w:rPr>
            </w:rPrChange>
          </w:rPr>
          <w:t>baseUrl</w:t>
        </w:r>
        <w:proofErr w:type="spellEnd"/>
        <w:r w:rsidRPr="00CC342C">
          <w:rPr>
            <w:rPrChange w:id="2743" w:author="Vihari Réka" w:date="2018-11-30T20:54:00Z">
              <w:rPr>
                <w:rFonts w:ascii="Menlo" w:eastAsiaTheme="minorHAnsi" w:hAnsi="Menlo" w:cs="Menlo"/>
                <w:color w:val="000000"/>
              </w:rPr>
            </w:rPrChange>
          </w:rPr>
          <w:t xml:space="preserve"> = </w:t>
        </w:r>
        <w:proofErr w:type="spellStart"/>
        <w:r w:rsidRPr="00CC342C">
          <w:rPr>
            <w:rPrChange w:id="2744" w:author="Vihari Réka" w:date="2018-11-30T20:54:00Z">
              <w:rPr>
                <w:rFonts w:ascii="Menlo" w:eastAsiaTheme="minorHAnsi" w:hAnsi="Menlo" w:cs="Menlo"/>
                <w:color w:val="326D74"/>
              </w:rPr>
            </w:rPrChange>
          </w:rPr>
          <w:t>baseUrl</w:t>
        </w:r>
        <w:proofErr w:type="spellEnd"/>
        <w:r w:rsidRPr="00CC342C">
          <w:rPr>
            <w:rPrChange w:id="2745" w:author="Vihari Réka" w:date="2018-11-30T20:54:00Z">
              <w:rPr>
                <w:rFonts w:ascii="Menlo" w:eastAsiaTheme="minorHAnsi" w:hAnsi="Menlo" w:cs="Menlo"/>
                <w:color w:val="000000"/>
              </w:rPr>
            </w:rPrChange>
          </w:rPr>
          <w:t xml:space="preserve">, </w:t>
        </w:r>
        <w:proofErr w:type="spellStart"/>
        <w:r w:rsidRPr="00CC342C">
          <w:rPr>
            <w:rPrChange w:id="2746" w:author="Vihari Réka" w:date="2018-11-30T20:54:00Z">
              <w:rPr>
                <w:rFonts w:ascii="Menlo" w:eastAsiaTheme="minorHAnsi" w:hAnsi="Menlo" w:cs="Menlo"/>
                <w:b/>
                <w:bCs/>
                <w:color w:val="9B2393"/>
              </w:rPr>
            </w:rPrChange>
          </w:rPr>
          <w:t>let</w:t>
        </w:r>
        <w:proofErr w:type="spellEnd"/>
        <w:r w:rsidRPr="00CC342C">
          <w:rPr>
            <w:rPrChange w:id="2747" w:author="Vihari Réka" w:date="2018-11-30T20:54:00Z">
              <w:rPr>
                <w:rFonts w:ascii="Menlo" w:eastAsiaTheme="minorHAnsi" w:hAnsi="Menlo" w:cs="Menlo"/>
                <w:color w:val="000000"/>
              </w:rPr>
            </w:rPrChange>
          </w:rPr>
          <w:t xml:space="preserve"> </w:t>
        </w:r>
        <w:proofErr w:type="spellStart"/>
        <w:r w:rsidRPr="00CC342C">
          <w:rPr>
            <w:rPrChange w:id="2748" w:author="Vihari Réka" w:date="2018-11-30T20:54:00Z">
              <w:rPr>
                <w:rFonts w:ascii="Menlo" w:eastAsiaTheme="minorHAnsi" w:hAnsi="Menlo" w:cs="Menlo"/>
                <w:color w:val="000000"/>
              </w:rPr>
            </w:rPrChange>
          </w:rPr>
          <w:t>url</w:t>
        </w:r>
        <w:proofErr w:type="spellEnd"/>
        <w:r w:rsidRPr="00CC342C">
          <w:rPr>
            <w:rPrChange w:id="2749" w:author="Vihari Réka" w:date="2018-11-30T20:54:00Z">
              <w:rPr>
                <w:rFonts w:ascii="Menlo" w:eastAsiaTheme="minorHAnsi" w:hAnsi="Menlo" w:cs="Menlo"/>
                <w:color w:val="000000"/>
              </w:rPr>
            </w:rPrChange>
          </w:rPr>
          <w:t xml:space="preserve"> = </w:t>
        </w:r>
        <w:proofErr w:type="gramStart"/>
        <w:r w:rsidRPr="00CC342C">
          <w:rPr>
            <w:rPrChange w:id="2750" w:author="Vihari Réka" w:date="2018-11-30T20:54:00Z">
              <w:rPr>
                <w:rFonts w:ascii="Menlo" w:eastAsiaTheme="minorHAnsi" w:hAnsi="Menlo" w:cs="Menlo"/>
                <w:color w:val="5C2699"/>
              </w:rPr>
            </w:rPrChange>
          </w:rPr>
          <w:t>URL</w:t>
        </w:r>
        <w:r w:rsidRPr="00CC342C">
          <w:rPr>
            <w:rPrChange w:id="2751" w:author="Vihari Réka" w:date="2018-11-30T20:54:00Z">
              <w:rPr>
                <w:rFonts w:ascii="Menlo" w:eastAsiaTheme="minorHAnsi" w:hAnsi="Menlo" w:cs="Menlo"/>
                <w:color w:val="000000"/>
              </w:rPr>
            </w:rPrChange>
          </w:rPr>
          <w:t>(</w:t>
        </w:r>
        <w:proofErr w:type="spellStart"/>
        <w:proofErr w:type="gramEnd"/>
        <w:r w:rsidRPr="00CC342C">
          <w:rPr>
            <w:rPrChange w:id="2752" w:author="Vihari Réka" w:date="2018-11-30T20:54:00Z">
              <w:rPr>
                <w:rFonts w:ascii="Menlo" w:eastAsiaTheme="minorHAnsi" w:hAnsi="Menlo" w:cs="Menlo"/>
                <w:color w:val="000000"/>
              </w:rPr>
            </w:rPrChange>
          </w:rPr>
          <w:t>string</w:t>
        </w:r>
        <w:proofErr w:type="spellEnd"/>
        <w:r w:rsidRPr="00CC342C">
          <w:rPr>
            <w:rPrChange w:id="2753" w:author="Vihari Réka" w:date="2018-11-30T20:54:00Z">
              <w:rPr>
                <w:rFonts w:ascii="Menlo" w:eastAsiaTheme="minorHAnsi" w:hAnsi="Menlo" w:cs="Menlo"/>
                <w:color w:val="000000"/>
              </w:rPr>
            </w:rPrChange>
          </w:rPr>
          <w:t xml:space="preserve">: </w:t>
        </w:r>
        <w:r w:rsidRPr="00CC342C">
          <w:rPr>
            <w:rPrChange w:id="2754" w:author="Vihari Réka" w:date="2018-11-30T20:54:00Z">
              <w:rPr>
                <w:rFonts w:ascii="Menlo" w:eastAsiaTheme="minorHAnsi" w:hAnsi="Menlo" w:cs="Menlo"/>
                <w:color w:val="C41A16"/>
              </w:rPr>
            </w:rPrChange>
          </w:rPr>
          <w:t>"</w:t>
        </w:r>
        <w:r w:rsidRPr="00CC342C">
          <w:rPr>
            <w:rPrChange w:id="2755" w:author="Vihari Réka" w:date="2018-11-30T20:54:00Z">
              <w:rPr>
                <w:rFonts w:ascii="Menlo" w:eastAsiaTheme="minorHAnsi" w:hAnsi="Menlo" w:cs="Menlo"/>
                <w:color w:val="000000"/>
              </w:rPr>
            </w:rPrChange>
          </w:rPr>
          <w:t>\</w:t>
        </w:r>
        <w:r w:rsidRPr="00CC342C">
          <w:rPr>
            <w:rPrChange w:id="2756" w:author="Vihari Réka" w:date="2018-11-30T20:54:00Z">
              <w:rPr>
                <w:rFonts w:ascii="Menlo" w:eastAsiaTheme="minorHAnsi" w:hAnsi="Menlo" w:cs="Menlo"/>
                <w:color w:val="C41A16"/>
              </w:rPr>
            </w:rPrChange>
          </w:rPr>
          <w:t>(</w:t>
        </w:r>
        <w:proofErr w:type="spellStart"/>
        <w:r w:rsidRPr="00CC342C">
          <w:rPr>
            <w:rPrChange w:id="2757" w:author="Vihari Réka" w:date="2018-11-30T20:54:00Z">
              <w:rPr>
                <w:rFonts w:ascii="Menlo" w:eastAsiaTheme="minorHAnsi" w:hAnsi="Menlo" w:cs="Menlo"/>
                <w:color w:val="000000"/>
              </w:rPr>
            </w:rPrChange>
          </w:rPr>
          <w:t>baseUrl</w:t>
        </w:r>
        <w:proofErr w:type="spellEnd"/>
        <w:r w:rsidRPr="00CC342C">
          <w:rPr>
            <w:rPrChange w:id="2758" w:author="Vihari Réka" w:date="2018-11-30T20:54:00Z">
              <w:rPr>
                <w:rFonts w:ascii="Menlo" w:eastAsiaTheme="minorHAnsi" w:hAnsi="Menlo" w:cs="Menlo"/>
                <w:color w:val="C41A16"/>
              </w:rPr>
            </w:rPrChange>
          </w:rPr>
          <w:t>)</w:t>
        </w:r>
        <w:r w:rsidRPr="00CC342C">
          <w:rPr>
            <w:rPrChange w:id="2759" w:author="Vihari Réka" w:date="2018-11-30T20:54:00Z">
              <w:rPr>
                <w:rFonts w:ascii="Menlo" w:eastAsiaTheme="minorHAnsi" w:hAnsi="Menlo" w:cs="Menlo"/>
                <w:color w:val="000000"/>
              </w:rPr>
            </w:rPrChange>
          </w:rPr>
          <w:t>\</w:t>
        </w:r>
        <w:r w:rsidRPr="00CC342C">
          <w:rPr>
            <w:rPrChange w:id="2760" w:author="Vihari Réka" w:date="2018-11-30T20:54:00Z">
              <w:rPr>
                <w:rFonts w:ascii="Menlo" w:eastAsiaTheme="minorHAnsi" w:hAnsi="Menlo" w:cs="Menlo"/>
                <w:color w:val="C41A16"/>
              </w:rPr>
            </w:rPrChange>
          </w:rPr>
          <w:t>(</w:t>
        </w:r>
        <w:proofErr w:type="spellStart"/>
        <w:r w:rsidRPr="00CC342C">
          <w:rPr>
            <w:rPrChange w:id="2761" w:author="Vihari Réka" w:date="2018-11-30T20:54:00Z">
              <w:rPr>
                <w:rFonts w:ascii="Menlo" w:eastAsiaTheme="minorHAnsi" w:hAnsi="Menlo" w:cs="Menlo"/>
                <w:color w:val="000000"/>
              </w:rPr>
            </w:rPrChange>
          </w:rPr>
          <w:t>endpoint.</w:t>
        </w:r>
        <w:r w:rsidRPr="00CC342C">
          <w:rPr>
            <w:rPrChange w:id="2762" w:author="Vihari Réka" w:date="2018-11-30T20:54:00Z">
              <w:rPr>
                <w:rFonts w:ascii="Menlo" w:eastAsiaTheme="minorHAnsi" w:hAnsi="Menlo" w:cs="Menlo"/>
                <w:color w:val="326D74"/>
              </w:rPr>
            </w:rPrChange>
          </w:rPr>
          <w:t>rawValue</w:t>
        </w:r>
        <w:proofErr w:type="spellEnd"/>
        <w:r w:rsidRPr="00CC342C">
          <w:rPr>
            <w:rPrChange w:id="2763" w:author="Vihari Réka" w:date="2018-11-30T20:54:00Z">
              <w:rPr>
                <w:rFonts w:ascii="Menlo" w:eastAsiaTheme="minorHAnsi" w:hAnsi="Menlo" w:cs="Menlo"/>
                <w:color w:val="C41A16"/>
              </w:rPr>
            </w:rPrChange>
          </w:rPr>
          <w:t>)"</w:t>
        </w:r>
        <w:r w:rsidRPr="00CC342C">
          <w:rPr>
            <w:rPrChange w:id="2764" w:author="Vihari Réka" w:date="2018-11-30T20:54:00Z">
              <w:rPr>
                <w:rFonts w:ascii="Menlo" w:eastAsiaTheme="minorHAnsi" w:hAnsi="Menlo" w:cs="Menlo"/>
                <w:color w:val="000000"/>
              </w:rPr>
            </w:rPrChange>
          </w:rPr>
          <w:t xml:space="preserve">) </w:t>
        </w:r>
        <w:proofErr w:type="spellStart"/>
        <w:r w:rsidRPr="00CC342C">
          <w:rPr>
            <w:rPrChange w:id="2765" w:author="Vihari Réka" w:date="2018-11-30T20:54:00Z">
              <w:rPr>
                <w:rFonts w:ascii="Menlo" w:eastAsiaTheme="minorHAnsi" w:hAnsi="Menlo" w:cs="Menlo"/>
                <w:b/>
                <w:bCs/>
                <w:color w:val="9B2393"/>
              </w:rPr>
            </w:rPrChange>
          </w:rPr>
          <w:t>else</w:t>
        </w:r>
        <w:proofErr w:type="spellEnd"/>
        <w:r w:rsidRPr="00CC342C">
          <w:rPr>
            <w:rPrChange w:id="2766" w:author="Vihari Réka" w:date="2018-11-30T20:54:00Z">
              <w:rPr>
                <w:rFonts w:ascii="Menlo" w:eastAsiaTheme="minorHAnsi" w:hAnsi="Menlo" w:cs="Menlo"/>
                <w:color w:val="000000"/>
              </w:rPr>
            </w:rPrChange>
          </w:rPr>
          <w:t xml:space="preserve"> { </w:t>
        </w:r>
        <w:proofErr w:type="spellStart"/>
        <w:r w:rsidRPr="00CC342C">
          <w:rPr>
            <w:rPrChange w:id="2767" w:author="Vihari Réka" w:date="2018-11-30T20:54:00Z">
              <w:rPr>
                <w:rFonts w:ascii="Menlo" w:eastAsiaTheme="minorHAnsi" w:hAnsi="Menlo" w:cs="Menlo"/>
                <w:b/>
                <w:bCs/>
                <w:color w:val="9B2393"/>
              </w:rPr>
            </w:rPrChange>
          </w:rPr>
          <w:t>return</w:t>
        </w:r>
        <w:proofErr w:type="spellEnd"/>
        <w:r w:rsidRPr="00CC342C">
          <w:rPr>
            <w:rPrChange w:id="2768" w:author="Vihari Réka" w:date="2018-11-30T20:54:00Z">
              <w:rPr>
                <w:rFonts w:ascii="Menlo" w:eastAsiaTheme="minorHAnsi" w:hAnsi="Menlo" w:cs="Menlo"/>
                <w:color w:val="000000"/>
              </w:rPr>
            </w:rPrChange>
          </w:rPr>
          <w:t xml:space="preserve"> }</w:t>
        </w:r>
      </w:ins>
    </w:p>
    <w:p w14:paraId="477BEE70" w14:textId="56EA33CB" w:rsidR="00D1686B" w:rsidRPr="00CC342C" w:rsidDel="00B037D9" w:rsidRDefault="00D1686B" w:rsidP="00CC342C">
      <w:pPr>
        <w:pStyle w:val="Kd"/>
        <w:pBdr>
          <w:top w:val="single" w:sz="4" w:space="1" w:color="auto"/>
          <w:left w:val="single" w:sz="4" w:space="4" w:color="auto"/>
          <w:bottom w:val="single" w:sz="4" w:space="1" w:color="auto"/>
          <w:right w:val="single" w:sz="4" w:space="4" w:color="auto"/>
        </w:pBdr>
        <w:rPr>
          <w:del w:id="2769" w:author="Illanicz Barnabás" w:date="2018-11-26T13:34:00Z"/>
          <w:rPrChange w:id="2770" w:author="Vihari Réka" w:date="2018-11-30T20:54:00Z">
            <w:rPr>
              <w:del w:id="2771" w:author="Illanicz Barnabás" w:date="2018-11-26T13:34:00Z"/>
              <w:rFonts w:ascii="Menlo" w:eastAsiaTheme="minorHAnsi" w:hAnsi="Menlo" w:cs="Menlo"/>
              <w:b/>
              <w:bCs/>
              <w:color w:val="9B2393"/>
              <w:sz w:val="20"/>
              <w:szCs w:val="20"/>
            </w:rPr>
          </w:rPrChange>
        </w:rPr>
        <w:pPrChange w:id="2772" w:author="Vihari Réka" w:date="2018-11-30T21:00:00Z">
          <w:pPr>
            <w:tabs>
              <w:tab w:val="left" w:pos="593"/>
            </w:tabs>
            <w:autoSpaceDE w:val="0"/>
            <w:autoSpaceDN w:val="0"/>
            <w:adjustRightInd w:val="0"/>
          </w:pPr>
        </w:pPrChange>
      </w:pPr>
      <w:ins w:id="2773" w:author="Vihari Réka" w:date="2018-11-22T23:58:00Z">
        <w:r w:rsidRPr="00CC342C">
          <w:rPr>
            <w:rPrChange w:id="2774" w:author="Vihari Réka" w:date="2018-11-30T20:54:00Z">
              <w:rPr>
                <w:rFonts w:ascii="Menlo" w:eastAsiaTheme="minorHAnsi" w:hAnsi="Menlo" w:cs="Menlo"/>
                <w:color w:val="000000"/>
              </w:rPr>
            </w:rPrChange>
          </w:rPr>
          <w:t xml:space="preserve">        </w:t>
        </w:r>
        <w:proofErr w:type="spellStart"/>
        <w:r w:rsidRPr="00CC342C">
          <w:rPr>
            <w:rPrChange w:id="2775" w:author="Vihari Réka" w:date="2018-11-30T20:54:00Z">
              <w:rPr>
                <w:rFonts w:ascii="Menlo" w:eastAsiaTheme="minorHAnsi" w:hAnsi="Menlo" w:cs="Menlo"/>
                <w:color w:val="000000"/>
              </w:rPr>
            </w:rPrChange>
          </w:rPr>
          <w:t>Alamofire.</w:t>
        </w:r>
        <w:r w:rsidRPr="00CC342C">
          <w:rPr>
            <w:rPrChange w:id="2776" w:author="Vihari Réka" w:date="2018-11-30T20:54:00Z">
              <w:rPr>
                <w:rFonts w:ascii="Menlo" w:eastAsiaTheme="minorHAnsi" w:hAnsi="Menlo" w:cs="Menlo"/>
                <w:color w:val="245256"/>
              </w:rPr>
            </w:rPrChange>
          </w:rPr>
          <w:t>request</w:t>
        </w:r>
        <w:proofErr w:type="spellEnd"/>
        <w:r w:rsidRPr="00CC342C">
          <w:rPr>
            <w:rPrChange w:id="2777" w:author="Vihari Réka" w:date="2018-11-30T20:54:00Z">
              <w:rPr>
                <w:rFonts w:ascii="Menlo" w:eastAsiaTheme="minorHAnsi" w:hAnsi="Menlo" w:cs="Menlo"/>
                <w:color w:val="000000"/>
              </w:rPr>
            </w:rPrChange>
          </w:rPr>
          <w:t>(</w:t>
        </w:r>
        <w:proofErr w:type="spellStart"/>
        <w:r w:rsidRPr="00CC342C">
          <w:rPr>
            <w:rPrChange w:id="2778" w:author="Vihari Réka" w:date="2018-11-30T20:54:00Z">
              <w:rPr>
                <w:rFonts w:ascii="Menlo" w:eastAsiaTheme="minorHAnsi" w:hAnsi="Menlo" w:cs="Menlo"/>
                <w:color w:val="000000"/>
              </w:rPr>
            </w:rPrChange>
          </w:rPr>
          <w:t>url</w:t>
        </w:r>
        <w:proofErr w:type="spellEnd"/>
        <w:r w:rsidRPr="00CC342C">
          <w:rPr>
            <w:rPrChange w:id="2779" w:author="Vihari Réka" w:date="2018-11-30T20:54:00Z">
              <w:rPr>
                <w:rFonts w:ascii="Menlo" w:eastAsiaTheme="minorHAnsi" w:hAnsi="Menlo" w:cs="Menlo"/>
                <w:color w:val="000000"/>
              </w:rPr>
            </w:rPrChange>
          </w:rPr>
          <w:t xml:space="preserve">, </w:t>
        </w:r>
        <w:proofErr w:type="spellStart"/>
        <w:r w:rsidRPr="00CC342C">
          <w:rPr>
            <w:rPrChange w:id="2780" w:author="Vihari Réka" w:date="2018-11-30T20:54:00Z">
              <w:rPr>
                <w:rFonts w:ascii="Menlo" w:eastAsiaTheme="minorHAnsi" w:hAnsi="Menlo" w:cs="Menlo"/>
                <w:color w:val="000000"/>
              </w:rPr>
            </w:rPrChange>
          </w:rPr>
          <w:t>method</w:t>
        </w:r>
        <w:proofErr w:type="spellEnd"/>
        <w:proofErr w:type="gramStart"/>
        <w:r w:rsidRPr="00CC342C">
          <w:rPr>
            <w:rPrChange w:id="2781" w:author="Vihari Réka" w:date="2018-11-30T20:54:00Z">
              <w:rPr>
                <w:rFonts w:ascii="Menlo" w:eastAsiaTheme="minorHAnsi" w:hAnsi="Menlo" w:cs="Menlo"/>
                <w:color w:val="000000"/>
              </w:rPr>
            </w:rPrChange>
          </w:rPr>
          <w:t>: .</w:t>
        </w:r>
        <w:r w:rsidRPr="00CC342C">
          <w:rPr>
            <w:rPrChange w:id="2782" w:author="Vihari Réka" w:date="2018-11-30T20:54:00Z">
              <w:rPr>
                <w:rFonts w:ascii="Menlo" w:eastAsiaTheme="minorHAnsi" w:hAnsi="Menlo" w:cs="Menlo"/>
                <w:color w:val="245256"/>
              </w:rPr>
            </w:rPrChange>
          </w:rPr>
          <w:t>post</w:t>
        </w:r>
        <w:proofErr w:type="gramEnd"/>
        <w:r w:rsidRPr="00CC342C">
          <w:rPr>
            <w:rPrChange w:id="2783" w:author="Vihari Réka" w:date="2018-11-30T20:54:00Z">
              <w:rPr>
                <w:rFonts w:ascii="Menlo" w:eastAsiaTheme="minorHAnsi" w:hAnsi="Menlo" w:cs="Menlo"/>
                <w:color w:val="000000"/>
              </w:rPr>
            </w:rPrChange>
          </w:rPr>
          <w:t xml:space="preserve">, </w:t>
        </w:r>
        <w:proofErr w:type="spellStart"/>
        <w:r w:rsidRPr="00CC342C">
          <w:rPr>
            <w:rPrChange w:id="2784" w:author="Vihari Réka" w:date="2018-11-30T20:54:00Z">
              <w:rPr>
                <w:rFonts w:ascii="Menlo" w:eastAsiaTheme="minorHAnsi" w:hAnsi="Menlo" w:cs="Menlo"/>
                <w:color w:val="000000"/>
              </w:rPr>
            </w:rPrChange>
          </w:rPr>
          <w:t>parameters</w:t>
        </w:r>
        <w:proofErr w:type="spellEnd"/>
        <w:r w:rsidRPr="00CC342C">
          <w:rPr>
            <w:rPrChange w:id="2785" w:author="Vihari Réka" w:date="2018-11-30T20:54:00Z">
              <w:rPr>
                <w:rFonts w:ascii="Menlo" w:eastAsiaTheme="minorHAnsi" w:hAnsi="Menlo" w:cs="Menlo"/>
                <w:color w:val="000000"/>
              </w:rPr>
            </w:rPrChange>
          </w:rPr>
          <w:t xml:space="preserve">: </w:t>
        </w:r>
        <w:proofErr w:type="spellStart"/>
        <w:r w:rsidRPr="00CC342C">
          <w:rPr>
            <w:rPrChange w:id="2786" w:author="Vihari Réka" w:date="2018-11-30T20:54:00Z">
              <w:rPr>
                <w:rFonts w:ascii="Menlo" w:eastAsiaTheme="minorHAnsi" w:hAnsi="Menlo" w:cs="Menlo"/>
                <w:color w:val="326D74"/>
              </w:rPr>
            </w:rPrChange>
          </w:rPr>
          <w:t>parametersLoc</w:t>
        </w:r>
        <w:proofErr w:type="spellEnd"/>
        <w:r w:rsidRPr="00CC342C">
          <w:rPr>
            <w:rPrChange w:id="2787" w:author="Vihari Réka" w:date="2018-11-30T20:54:00Z">
              <w:rPr>
                <w:rFonts w:ascii="Menlo" w:eastAsiaTheme="minorHAnsi" w:hAnsi="Menlo" w:cs="Menlo"/>
                <w:color w:val="000000"/>
              </w:rPr>
            </w:rPrChange>
          </w:rPr>
          <w:t xml:space="preserve">, </w:t>
        </w:r>
        <w:proofErr w:type="spellStart"/>
        <w:r w:rsidRPr="00CC342C">
          <w:rPr>
            <w:rPrChange w:id="2788" w:author="Vihari Réka" w:date="2018-11-30T20:54:00Z">
              <w:rPr>
                <w:rFonts w:ascii="Menlo" w:eastAsiaTheme="minorHAnsi" w:hAnsi="Menlo" w:cs="Menlo"/>
                <w:color w:val="000000"/>
              </w:rPr>
            </w:rPrChange>
          </w:rPr>
          <w:t>encoding</w:t>
        </w:r>
        <w:proofErr w:type="spellEnd"/>
        <w:r w:rsidRPr="00CC342C">
          <w:rPr>
            <w:rPrChange w:id="2789" w:author="Vihari Réka" w:date="2018-11-30T20:54:00Z">
              <w:rPr>
                <w:rFonts w:ascii="Menlo" w:eastAsiaTheme="minorHAnsi" w:hAnsi="Menlo" w:cs="Menlo"/>
                <w:color w:val="000000"/>
              </w:rPr>
            </w:rPrChange>
          </w:rPr>
          <w:t xml:space="preserve">: </w:t>
        </w:r>
        <w:proofErr w:type="spellStart"/>
        <w:r w:rsidRPr="00CC342C">
          <w:rPr>
            <w:rPrChange w:id="2790" w:author="Vihari Réka" w:date="2018-11-30T20:54:00Z">
              <w:rPr>
                <w:rFonts w:ascii="Menlo" w:eastAsiaTheme="minorHAnsi" w:hAnsi="Menlo" w:cs="Menlo"/>
                <w:color w:val="326D74"/>
              </w:rPr>
            </w:rPrChange>
          </w:rPr>
          <w:t>JSONEncoding</w:t>
        </w:r>
        <w:r w:rsidRPr="00CC342C">
          <w:rPr>
            <w:rPrChange w:id="2791" w:author="Vihari Réka" w:date="2018-11-30T20:54:00Z">
              <w:rPr>
                <w:rFonts w:ascii="Menlo" w:eastAsiaTheme="minorHAnsi" w:hAnsi="Menlo" w:cs="Menlo"/>
                <w:color w:val="000000"/>
              </w:rPr>
            </w:rPrChange>
          </w:rPr>
          <w:t>.</w:t>
        </w:r>
        <w:r w:rsidRPr="00CC342C">
          <w:rPr>
            <w:rPrChange w:id="2792" w:author="Vihari Réka" w:date="2018-11-30T20:54:00Z">
              <w:rPr>
                <w:rFonts w:ascii="Menlo" w:eastAsiaTheme="minorHAnsi" w:hAnsi="Menlo" w:cs="Menlo"/>
                <w:color w:val="326D74"/>
              </w:rPr>
            </w:rPrChange>
          </w:rPr>
          <w:t>default</w:t>
        </w:r>
        <w:proofErr w:type="spellEnd"/>
        <w:r w:rsidRPr="00CC342C">
          <w:rPr>
            <w:rPrChange w:id="2793" w:author="Vihari Réka" w:date="2018-11-30T20:54:00Z">
              <w:rPr>
                <w:rFonts w:ascii="Menlo" w:eastAsiaTheme="minorHAnsi" w:hAnsi="Menlo" w:cs="Menlo"/>
                <w:color w:val="000000"/>
              </w:rPr>
            </w:rPrChange>
          </w:rPr>
          <w:t xml:space="preserve">, </w:t>
        </w:r>
        <w:proofErr w:type="spellStart"/>
        <w:r w:rsidRPr="00CC342C">
          <w:rPr>
            <w:rPrChange w:id="2794" w:author="Vihari Réka" w:date="2018-11-30T20:54:00Z">
              <w:rPr>
                <w:rFonts w:ascii="Menlo" w:eastAsiaTheme="minorHAnsi" w:hAnsi="Menlo" w:cs="Menlo"/>
                <w:color w:val="000000"/>
              </w:rPr>
            </w:rPrChange>
          </w:rPr>
          <w:t>headers</w:t>
        </w:r>
        <w:proofErr w:type="spellEnd"/>
        <w:r w:rsidRPr="00CC342C">
          <w:rPr>
            <w:rPrChange w:id="2795" w:author="Vihari Réka" w:date="2018-11-30T20:54:00Z">
              <w:rPr>
                <w:rFonts w:ascii="Menlo" w:eastAsiaTheme="minorHAnsi" w:hAnsi="Menlo" w:cs="Menlo"/>
                <w:color w:val="000000"/>
              </w:rPr>
            </w:rPrChange>
          </w:rPr>
          <w:t xml:space="preserve">: </w:t>
        </w:r>
        <w:proofErr w:type="spellStart"/>
        <w:r w:rsidRPr="00CC342C">
          <w:rPr>
            <w:rPrChange w:id="2796" w:author="Vihari Réka" w:date="2018-11-30T20:54:00Z">
              <w:rPr>
                <w:rFonts w:ascii="Menlo" w:eastAsiaTheme="minorHAnsi" w:hAnsi="Menlo" w:cs="Menlo"/>
                <w:color w:val="326D74"/>
              </w:rPr>
            </w:rPrChange>
          </w:rPr>
          <w:t>headers</w:t>
        </w:r>
        <w:proofErr w:type="spellEnd"/>
        <w:r w:rsidRPr="00CC342C">
          <w:rPr>
            <w:rPrChange w:id="2797" w:author="Vihari Réka" w:date="2018-11-30T20:54:00Z">
              <w:rPr>
                <w:rFonts w:ascii="Menlo" w:eastAsiaTheme="minorHAnsi" w:hAnsi="Menlo" w:cs="Menlo"/>
                <w:color w:val="000000"/>
              </w:rPr>
            </w:rPrChange>
          </w:rPr>
          <w:t>).</w:t>
        </w:r>
      </w:ins>
      <w:proofErr w:type="spellStart"/>
      <w:ins w:id="2798" w:author="Vihari Réka" w:date="2018-11-29T22:18:00Z">
        <w:r w:rsidR="00B037D9" w:rsidRPr="00CC342C">
          <w:rPr>
            <w:rPrChange w:id="2799" w:author="Vihari Réka" w:date="2018-11-30T20:54:00Z">
              <w:rPr>
                <w:rFonts w:ascii="Menlo" w:eastAsiaTheme="minorHAnsi" w:hAnsi="Menlo" w:cs="Menlo"/>
                <w:color w:val="000000"/>
                <w:sz w:val="20"/>
                <w:szCs w:val="20"/>
              </w:rPr>
            </w:rPrChange>
          </w:rPr>
          <w:t>validate</w:t>
        </w:r>
        <w:proofErr w:type="spellEnd"/>
        <w:r w:rsidR="00B037D9" w:rsidRPr="00CC342C">
          <w:rPr>
            <w:rPrChange w:id="2800" w:author="Vihari Réka" w:date="2018-11-30T20:54:00Z">
              <w:rPr>
                <w:rFonts w:ascii="Menlo" w:eastAsiaTheme="minorHAnsi" w:hAnsi="Menlo" w:cs="Menlo"/>
                <w:color w:val="000000"/>
                <w:sz w:val="20"/>
                <w:szCs w:val="20"/>
              </w:rPr>
            </w:rPrChange>
          </w:rPr>
          <w:t>().</w:t>
        </w:r>
      </w:ins>
      <w:proofErr w:type="spellStart"/>
      <w:ins w:id="2801" w:author="Vihari Réka" w:date="2018-11-22T23:58:00Z">
        <w:r w:rsidRPr="00CC342C">
          <w:rPr>
            <w:rPrChange w:id="2802" w:author="Vihari Réka" w:date="2018-11-30T20:54:00Z">
              <w:rPr>
                <w:rFonts w:ascii="Menlo" w:eastAsiaTheme="minorHAnsi" w:hAnsi="Menlo" w:cs="Menlo"/>
                <w:color w:val="245256"/>
              </w:rPr>
            </w:rPrChange>
          </w:rPr>
          <w:t>responseJSON</w:t>
        </w:r>
        <w:proofErr w:type="spellEnd"/>
        <w:r w:rsidRPr="00CC342C">
          <w:rPr>
            <w:rPrChange w:id="2803" w:author="Vihari Réka" w:date="2018-11-30T20:54:00Z">
              <w:rPr>
                <w:rFonts w:ascii="Menlo" w:eastAsiaTheme="minorHAnsi" w:hAnsi="Menlo" w:cs="Menlo"/>
                <w:color w:val="000000"/>
              </w:rPr>
            </w:rPrChange>
          </w:rPr>
          <w:t xml:space="preserve"> { (</w:t>
        </w:r>
        <w:proofErr w:type="spellStart"/>
        <w:r w:rsidRPr="00CC342C">
          <w:rPr>
            <w:rPrChange w:id="2804" w:author="Vihari Réka" w:date="2018-11-30T20:54:00Z">
              <w:rPr>
                <w:rFonts w:ascii="Menlo" w:eastAsiaTheme="minorHAnsi" w:hAnsi="Menlo" w:cs="Menlo"/>
                <w:color w:val="000000"/>
              </w:rPr>
            </w:rPrChange>
          </w:rPr>
          <w:t>response</w:t>
        </w:r>
        <w:proofErr w:type="spellEnd"/>
        <w:r w:rsidRPr="00CC342C">
          <w:rPr>
            <w:rPrChange w:id="2805" w:author="Vihari Réka" w:date="2018-11-30T20:54:00Z">
              <w:rPr>
                <w:rFonts w:ascii="Menlo" w:eastAsiaTheme="minorHAnsi" w:hAnsi="Menlo" w:cs="Menlo"/>
                <w:color w:val="000000"/>
              </w:rPr>
            </w:rPrChange>
          </w:rPr>
          <w:t xml:space="preserve">) </w:t>
        </w:r>
        <w:r w:rsidRPr="00CC342C">
          <w:rPr>
            <w:rPrChange w:id="2806" w:author="Vihari Réka" w:date="2018-11-30T20:54:00Z">
              <w:rPr>
                <w:rFonts w:ascii="Menlo" w:eastAsiaTheme="minorHAnsi" w:hAnsi="Menlo" w:cs="Menlo"/>
                <w:b/>
                <w:bCs/>
                <w:color w:val="9B2393"/>
              </w:rPr>
            </w:rPrChange>
          </w:rPr>
          <w:t>in</w:t>
        </w:r>
      </w:ins>
    </w:p>
    <w:p w14:paraId="71D1CED5" w14:textId="77777777" w:rsidR="00B037D9" w:rsidRPr="00CC342C" w:rsidRDefault="00B037D9" w:rsidP="00CC342C">
      <w:pPr>
        <w:pStyle w:val="Kd"/>
        <w:pBdr>
          <w:top w:val="single" w:sz="4" w:space="1" w:color="auto"/>
          <w:left w:val="single" w:sz="4" w:space="4" w:color="auto"/>
          <w:bottom w:val="single" w:sz="4" w:space="1" w:color="auto"/>
          <w:right w:val="single" w:sz="4" w:space="4" w:color="auto"/>
        </w:pBdr>
        <w:rPr>
          <w:ins w:id="2807" w:author="Vihari Réka" w:date="2018-11-29T22:19:00Z"/>
          <w:rPrChange w:id="2808" w:author="Vihari Réka" w:date="2018-11-30T20:54:00Z">
            <w:rPr>
              <w:ins w:id="2809" w:author="Vihari Réka" w:date="2018-11-29T22:19:00Z"/>
              <w:rFonts w:ascii="Helvetica" w:eastAsiaTheme="minorHAnsi" w:hAnsi="Helvetica" w:cs="Helvetica"/>
            </w:rPr>
          </w:rPrChange>
        </w:rPr>
        <w:pPrChange w:id="2810" w:author="Vihari Réka" w:date="2018-11-30T21:00:00Z">
          <w:pPr>
            <w:tabs>
              <w:tab w:val="left" w:pos="593"/>
            </w:tabs>
            <w:autoSpaceDE w:val="0"/>
            <w:autoSpaceDN w:val="0"/>
            <w:adjustRightInd w:val="0"/>
          </w:pPr>
        </w:pPrChange>
      </w:pPr>
    </w:p>
    <w:p w14:paraId="78772AA8"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811" w:author="Vihari Réka" w:date="2018-11-22T23:58:00Z"/>
          <w:rPrChange w:id="2812" w:author="Vihari Réka" w:date="2018-11-30T20:54:00Z">
            <w:rPr>
              <w:ins w:id="2813" w:author="Vihari Réka" w:date="2018-11-22T23:58:00Z"/>
              <w:rFonts w:ascii="Helvetica" w:eastAsiaTheme="minorHAnsi" w:hAnsi="Helvetica" w:cs="Helvetica"/>
            </w:rPr>
          </w:rPrChange>
        </w:rPr>
        <w:pPrChange w:id="2814" w:author="Vihari Réka" w:date="2018-11-30T21:00:00Z">
          <w:pPr>
            <w:tabs>
              <w:tab w:val="left" w:pos="593"/>
            </w:tabs>
            <w:autoSpaceDE w:val="0"/>
            <w:autoSpaceDN w:val="0"/>
            <w:adjustRightInd w:val="0"/>
          </w:pPr>
        </w:pPrChange>
      </w:pPr>
    </w:p>
    <w:p w14:paraId="0EAC656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815" w:author="Vihari Réka" w:date="2018-11-22T23:58:00Z"/>
          <w:rPrChange w:id="2816" w:author="Vihari Réka" w:date="2018-11-30T20:54:00Z">
            <w:rPr>
              <w:ins w:id="2817" w:author="Vihari Réka" w:date="2018-11-22T23:58:00Z"/>
              <w:rFonts w:ascii="Helvetica" w:eastAsiaTheme="minorHAnsi" w:hAnsi="Helvetica" w:cs="Helvetica"/>
            </w:rPr>
          </w:rPrChange>
        </w:rPr>
        <w:pPrChange w:id="2818" w:author="Vihari Réka" w:date="2018-11-30T21:00:00Z">
          <w:pPr>
            <w:tabs>
              <w:tab w:val="left" w:pos="593"/>
            </w:tabs>
            <w:autoSpaceDE w:val="0"/>
            <w:autoSpaceDN w:val="0"/>
            <w:adjustRightInd w:val="0"/>
          </w:pPr>
        </w:pPrChange>
      </w:pPr>
      <w:ins w:id="2819" w:author="Vihari Réka" w:date="2018-11-22T23:58:00Z">
        <w:r w:rsidRPr="00CC342C">
          <w:rPr>
            <w:rPrChange w:id="2820" w:author="Vihari Réka" w:date="2018-11-30T20:54:00Z">
              <w:rPr>
                <w:rFonts w:ascii="Menlo" w:eastAsiaTheme="minorHAnsi" w:hAnsi="Menlo" w:cs="Menlo"/>
                <w:color w:val="000000"/>
              </w:rPr>
            </w:rPrChange>
          </w:rPr>
          <w:t xml:space="preserve">            </w:t>
        </w:r>
        <w:proofErr w:type="spellStart"/>
        <w:r w:rsidRPr="00CC342C">
          <w:rPr>
            <w:rPrChange w:id="2821" w:author="Vihari Réka" w:date="2018-11-30T20:54:00Z">
              <w:rPr>
                <w:rFonts w:ascii="Menlo" w:eastAsiaTheme="minorHAnsi" w:hAnsi="Menlo" w:cs="Menlo"/>
                <w:b/>
                <w:bCs/>
                <w:color w:val="9B2393"/>
              </w:rPr>
            </w:rPrChange>
          </w:rPr>
          <w:t>if</w:t>
        </w:r>
        <w:proofErr w:type="spellEnd"/>
        <w:r w:rsidRPr="00CC342C">
          <w:rPr>
            <w:rPrChange w:id="2822" w:author="Vihari Réka" w:date="2018-11-30T20:54:00Z">
              <w:rPr>
                <w:rFonts w:ascii="Menlo" w:eastAsiaTheme="minorHAnsi" w:hAnsi="Menlo" w:cs="Menlo"/>
                <w:color w:val="000000"/>
              </w:rPr>
            </w:rPrChange>
          </w:rPr>
          <w:t xml:space="preserve"> </w:t>
        </w:r>
        <w:proofErr w:type="spellStart"/>
        <w:r w:rsidRPr="00CC342C">
          <w:rPr>
            <w:rPrChange w:id="2823" w:author="Vihari Réka" w:date="2018-11-30T20:54:00Z">
              <w:rPr>
                <w:rFonts w:ascii="Menlo" w:eastAsiaTheme="minorHAnsi" w:hAnsi="Menlo" w:cs="Menlo"/>
                <w:b/>
                <w:bCs/>
                <w:color w:val="9B2393"/>
              </w:rPr>
            </w:rPrChange>
          </w:rPr>
          <w:t>let</w:t>
        </w:r>
        <w:proofErr w:type="spellEnd"/>
        <w:r w:rsidRPr="00CC342C">
          <w:rPr>
            <w:rPrChange w:id="2824" w:author="Vihari Réka" w:date="2018-11-30T20:54:00Z">
              <w:rPr>
                <w:rFonts w:ascii="Menlo" w:eastAsiaTheme="minorHAnsi" w:hAnsi="Menlo" w:cs="Menlo"/>
                <w:color w:val="000000"/>
              </w:rPr>
            </w:rPrChange>
          </w:rPr>
          <w:t xml:space="preserve"> </w:t>
        </w:r>
        <w:proofErr w:type="spellStart"/>
        <w:r w:rsidRPr="00CC342C">
          <w:rPr>
            <w:rPrChange w:id="2825" w:author="Vihari Réka" w:date="2018-11-30T20:54:00Z">
              <w:rPr>
                <w:rFonts w:ascii="Menlo" w:eastAsiaTheme="minorHAnsi" w:hAnsi="Menlo" w:cs="Menlo"/>
                <w:color w:val="000000"/>
              </w:rPr>
            </w:rPrChange>
          </w:rPr>
          <w:t>data</w:t>
        </w:r>
        <w:proofErr w:type="spellEnd"/>
        <w:r w:rsidRPr="00CC342C">
          <w:rPr>
            <w:rPrChange w:id="2826" w:author="Vihari Réka" w:date="2018-11-30T20:54:00Z">
              <w:rPr>
                <w:rFonts w:ascii="Menlo" w:eastAsiaTheme="minorHAnsi" w:hAnsi="Menlo" w:cs="Menlo"/>
                <w:color w:val="000000"/>
              </w:rPr>
            </w:rPrChange>
          </w:rPr>
          <w:t xml:space="preserve"> = </w:t>
        </w:r>
        <w:proofErr w:type="spellStart"/>
        <w:r w:rsidRPr="00CC342C">
          <w:rPr>
            <w:rPrChange w:id="2827" w:author="Vihari Réka" w:date="2018-11-30T20:54:00Z">
              <w:rPr>
                <w:rFonts w:ascii="Menlo" w:eastAsiaTheme="minorHAnsi" w:hAnsi="Menlo" w:cs="Menlo"/>
                <w:color w:val="000000"/>
              </w:rPr>
            </w:rPrChange>
          </w:rPr>
          <w:t>response.</w:t>
        </w:r>
        <w:r w:rsidRPr="00CC342C">
          <w:rPr>
            <w:rPrChange w:id="2828" w:author="Vihari Réka" w:date="2018-11-30T20:54:00Z">
              <w:rPr>
                <w:rFonts w:ascii="Menlo" w:eastAsiaTheme="minorHAnsi" w:hAnsi="Menlo" w:cs="Menlo"/>
                <w:color w:val="326D74"/>
              </w:rPr>
            </w:rPrChange>
          </w:rPr>
          <w:t>data</w:t>
        </w:r>
        <w:proofErr w:type="spellEnd"/>
        <w:r w:rsidRPr="00CC342C">
          <w:rPr>
            <w:rPrChange w:id="2829" w:author="Vihari Réka" w:date="2018-11-30T20:54:00Z">
              <w:rPr>
                <w:rFonts w:ascii="Menlo" w:eastAsiaTheme="minorHAnsi" w:hAnsi="Menlo" w:cs="Menlo"/>
                <w:color w:val="000000"/>
              </w:rPr>
            </w:rPrChange>
          </w:rPr>
          <w:t xml:space="preserve"> {</w:t>
        </w:r>
      </w:ins>
    </w:p>
    <w:p w14:paraId="06BB936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830" w:author="Vihari Réka" w:date="2018-11-22T23:58:00Z"/>
          <w:rPrChange w:id="2831" w:author="Vihari Réka" w:date="2018-11-30T20:54:00Z">
            <w:rPr>
              <w:ins w:id="2832" w:author="Vihari Réka" w:date="2018-11-22T23:58:00Z"/>
              <w:rFonts w:ascii="Helvetica" w:eastAsiaTheme="minorHAnsi" w:hAnsi="Helvetica" w:cs="Helvetica"/>
            </w:rPr>
          </w:rPrChange>
        </w:rPr>
        <w:pPrChange w:id="2833" w:author="Vihari Réka" w:date="2018-11-30T21:00:00Z">
          <w:pPr>
            <w:tabs>
              <w:tab w:val="left" w:pos="593"/>
            </w:tabs>
            <w:autoSpaceDE w:val="0"/>
            <w:autoSpaceDN w:val="0"/>
            <w:adjustRightInd w:val="0"/>
          </w:pPr>
        </w:pPrChange>
      </w:pPr>
      <w:ins w:id="2834" w:author="Vihari Réka" w:date="2018-11-22T23:58:00Z">
        <w:r w:rsidRPr="00CC342C">
          <w:rPr>
            <w:rPrChange w:id="2835" w:author="Vihari Réka" w:date="2018-11-30T20:54:00Z">
              <w:rPr>
                <w:rFonts w:ascii="Menlo" w:eastAsiaTheme="minorHAnsi" w:hAnsi="Menlo" w:cs="Menlo"/>
                <w:color w:val="000000"/>
              </w:rPr>
            </w:rPrChange>
          </w:rPr>
          <w:t xml:space="preserve">                </w:t>
        </w:r>
        <w:proofErr w:type="spellStart"/>
        <w:proofErr w:type="gramStart"/>
        <w:r w:rsidRPr="00CC342C">
          <w:rPr>
            <w:rPrChange w:id="2836" w:author="Vihari Réka" w:date="2018-11-30T20:54:00Z">
              <w:rPr>
                <w:rFonts w:ascii="Menlo" w:eastAsiaTheme="minorHAnsi" w:hAnsi="Menlo" w:cs="Menlo"/>
                <w:color w:val="000000"/>
              </w:rPr>
            </w:rPrChange>
          </w:rPr>
          <w:t>completion</w:t>
        </w:r>
        <w:proofErr w:type="spellEnd"/>
        <w:r w:rsidRPr="00CC342C">
          <w:rPr>
            <w:rPrChange w:id="2837" w:author="Vihari Réka" w:date="2018-11-30T20:54:00Z">
              <w:rPr>
                <w:rFonts w:ascii="Menlo" w:eastAsiaTheme="minorHAnsi" w:hAnsi="Menlo" w:cs="Menlo"/>
                <w:color w:val="000000"/>
              </w:rPr>
            </w:rPrChange>
          </w:rPr>
          <w:t>?(</w:t>
        </w:r>
        <w:proofErr w:type="spellStart"/>
        <w:proofErr w:type="gramEnd"/>
        <w:r w:rsidRPr="00CC342C">
          <w:rPr>
            <w:rPrChange w:id="2838" w:author="Vihari Réka" w:date="2018-11-30T20:54:00Z">
              <w:rPr>
                <w:rFonts w:ascii="Menlo" w:eastAsiaTheme="minorHAnsi" w:hAnsi="Menlo" w:cs="Menlo"/>
                <w:color w:val="000000"/>
              </w:rPr>
            </w:rPrChange>
          </w:rPr>
          <w:t>data</w:t>
        </w:r>
        <w:proofErr w:type="spellEnd"/>
        <w:r w:rsidRPr="00CC342C">
          <w:rPr>
            <w:rPrChange w:id="2839" w:author="Vihari Réka" w:date="2018-11-30T20:54:00Z">
              <w:rPr>
                <w:rFonts w:ascii="Menlo" w:eastAsiaTheme="minorHAnsi" w:hAnsi="Menlo" w:cs="Menlo"/>
                <w:color w:val="000000"/>
              </w:rPr>
            </w:rPrChange>
          </w:rPr>
          <w:t xml:space="preserve">, </w:t>
        </w:r>
        <w:proofErr w:type="spellStart"/>
        <w:r w:rsidRPr="00CC342C">
          <w:rPr>
            <w:rPrChange w:id="2840" w:author="Vihari Réka" w:date="2018-11-30T20:54:00Z">
              <w:rPr>
                <w:rFonts w:ascii="Menlo" w:eastAsiaTheme="minorHAnsi" w:hAnsi="Menlo" w:cs="Menlo"/>
                <w:b/>
                <w:bCs/>
                <w:color w:val="9B2393"/>
              </w:rPr>
            </w:rPrChange>
          </w:rPr>
          <w:t>nil</w:t>
        </w:r>
        <w:proofErr w:type="spellEnd"/>
        <w:r w:rsidRPr="00CC342C">
          <w:rPr>
            <w:rPrChange w:id="2841" w:author="Vihari Réka" w:date="2018-11-30T20:54:00Z">
              <w:rPr>
                <w:rFonts w:ascii="Menlo" w:eastAsiaTheme="minorHAnsi" w:hAnsi="Menlo" w:cs="Menlo"/>
                <w:color w:val="000000"/>
              </w:rPr>
            </w:rPrChange>
          </w:rPr>
          <w:t>)</w:t>
        </w:r>
      </w:ins>
    </w:p>
    <w:p w14:paraId="6512FF4E" w14:textId="77777777" w:rsidR="00D1686B" w:rsidRPr="00CC342C" w:rsidDel="00BE5344" w:rsidRDefault="00D1686B" w:rsidP="00CC342C">
      <w:pPr>
        <w:pStyle w:val="Kd"/>
        <w:pBdr>
          <w:top w:val="single" w:sz="4" w:space="1" w:color="auto"/>
          <w:left w:val="single" w:sz="4" w:space="4" w:color="auto"/>
          <w:bottom w:val="single" w:sz="4" w:space="1" w:color="auto"/>
          <w:right w:val="single" w:sz="4" w:space="4" w:color="auto"/>
        </w:pBdr>
        <w:rPr>
          <w:ins w:id="2842" w:author="Vihari Réka" w:date="2018-11-22T23:58:00Z"/>
          <w:del w:id="2843" w:author="Illanicz Barnabás" w:date="2018-11-26T13:34:00Z"/>
          <w:rPrChange w:id="2844" w:author="Vihari Réka" w:date="2018-11-30T20:54:00Z">
            <w:rPr>
              <w:ins w:id="2845" w:author="Vihari Réka" w:date="2018-11-22T23:58:00Z"/>
              <w:del w:id="2846" w:author="Illanicz Barnabás" w:date="2018-11-26T13:34:00Z"/>
              <w:rFonts w:ascii="Helvetica" w:eastAsiaTheme="minorHAnsi" w:hAnsi="Helvetica" w:cs="Helvetica"/>
            </w:rPr>
          </w:rPrChange>
        </w:rPr>
        <w:pPrChange w:id="2847" w:author="Vihari Réka" w:date="2018-11-30T21:00:00Z">
          <w:pPr>
            <w:tabs>
              <w:tab w:val="left" w:pos="593"/>
            </w:tabs>
            <w:autoSpaceDE w:val="0"/>
            <w:autoSpaceDN w:val="0"/>
            <w:adjustRightInd w:val="0"/>
          </w:pPr>
        </w:pPrChange>
      </w:pPr>
      <w:ins w:id="2848" w:author="Vihari Réka" w:date="2018-11-22T23:58:00Z">
        <w:r w:rsidRPr="00CC342C">
          <w:rPr>
            <w:rPrChange w:id="2849" w:author="Vihari Réka" w:date="2018-11-30T20:54:00Z">
              <w:rPr>
                <w:rFonts w:ascii="Menlo" w:eastAsiaTheme="minorHAnsi" w:hAnsi="Menlo" w:cs="Menlo"/>
                <w:color w:val="000000"/>
              </w:rPr>
            </w:rPrChange>
          </w:rPr>
          <w:t xml:space="preserve">            }</w:t>
        </w:r>
      </w:ins>
    </w:p>
    <w:p w14:paraId="24D93D3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850" w:author="Vihari Réka" w:date="2018-11-22T23:58:00Z"/>
          <w:rPrChange w:id="2851" w:author="Vihari Réka" w:date="2018-11-30T20:54:00Z">
            <w:rPr>
              <w:ins w:id="2852" w:author="Vihari Réka" w:date="2018-11-22T23:58:00Z"/>
              <w:rFonts w:ascii="Helvetica" w:eastAsiaTheme="minorHAnsi" w:hAnsi="Helvetica" w:cs="Helvetica"/>
            </w:rPr>
          </w:rPrChange>
        </w:rPr>
        <w:pPrChange w:id="2853" w:author="Vihari Réka" w:date="2018-11-30T21:00:00Z">
          <w:pPr>
            <w:tabs>
              <w:tab w:val="left" w:pos="593"/>
            </w:tabs>
            <w:autoSpaceDE w:val="0"/>
            <w:autoSpaceDN w:val="0"/>
            <w:adjustRightInd w:val="0"/>
          </w:pPr>
        </w:pPrChange>
      </w:pPr>
    </w:p>
    <w:p w14:paraId="3D0E0D58"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854" w:author="Vihari Réka" w:date="2018-11-22T23:58:00Z"/>
          <w:rPrChange w:id="2855" w:author="Vihari Réka" w:date="2018-11-30T20:54:00Z">
            <w:rPr>
              <w:ins w:id="2856" w:author="Vihari Réka" w:date="2018-11-22T23:58:00Z"/>
              <w:rFonts w:ascii="Helvetica" w:eastAsiaTheme="minorHAnsi" w:hAnsi="Helvetica" w:cs="Helvetica"/>
            </w:rPr>
          </w:rPrChange>
        </w:rPr>
        <w:pPrChange w:id="2857" w:author="Vihari Réka" w:date="2018-11-30T21:00:00Z">
          <w:pPr>
            <w:tabs>
              <w:tab w:val="left" w:pos="593"/>
            </w:tabs>
            <w:autoSpaceDE w:val="0"/>
            <w:autoSpaceDN w:val="0"/>
            <w:adjustRightInd w:val="0"/>
          </w:pPr>
        </w:pPrChange>
      </w:pPr>
      <w:ins w:id="2858" w:author="Vihari Réka" w:date="2018-11-22T23:58:00Z">
        <w:r w:rsidRPr="00CC342C">
          <w:rPr>
            <w:rPrChange w:id="2859" w:author="Vihari Réka" w:date="2018-11-30T20:54:00Z">
              <w:rPr>
                <w:rFonts w:ascii="Menlo" w:eastAsiaTheme="minorHAnsi" w:hAnsi="Menlo" w:cs="Menlo"/>
                <w:color w:val="000000"/>
              </w:rPr>
            </w:rPrChange>
          </w:rPr>
          <w:t xml:space="preserve">        }</w:t>
        </w:r>
      </w:ins>
    </w:p>
    <w:p w14:paraId="5F22C2C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860" w:author="Vihari Réka" w:date="2018-11-22T23:58:00Z"/>
          <w:rPrChange w:id="2861" w:author="Vihari Réka" w:date="2018-11-30T20:54:00Z">
            <w:rPr>
              <w:ins w:id="2862" w:author="Vihari Réka" w:date="2018-11-22T23:58:00Z"/>
              <w:rFonts w:ascii="Helvetica" w:eastAsiaTheme="minorHAnsi" w:hAnsi="Helvetica" w:cs="Helvetica"/>
            </w:rPr>
          </w:rPrChange>
        </w:rPr>
        <w:pPrChange w:id="2863" w:author="Vihari Réka" w:date="2018-11-30T21:00:00Z">
          <w:pPr>
            <w:tabs>
              <w:tab w:val="left" w:pos="593"/>
            </w:tabs>
            <w:autoSpaceDE w:val="0"/>
            <w:autoSpaceDN w:val="0"/>
            <w:adjustRightInd w:val="0"/>
          </w:pPr>
        </w:pPrChange>
      </w:pPr>
      <w:ins w:id="2864" w:author="Vihari Réka" w:date="2018-11-22T23:58:00Z">
        <w:r w:rsidRPr="00CC342C">
          <w:rPr>
            <w:rPrChange w:id="2865" w:author="Vihari Réka" w:date="2018-11-30T20:54:00Z">
              <w:rPr>
                <w:rFonts w:ascii="Menlo" w:eastAsiaTheme="minorHAnsi" w:hAnsi="Menlo" w:cs="Menlo"/>
                <w:color w:val="000000"/>
              </w:rPr>
            </w:rPrChange>
          </w:rPr>
          <w:t xml:space="preserve">    }</w:t>
        </w:r>
      </w:ins>
    </w:p>
    <w:p w14:paraId="5DFDE78B" w14:textId="1563546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866" w:author="Vihari Réka" w:date="2018-11-22T23:58:00Z"/>
          <w:rPrChange w:id="2867" w:author="Vihari Réka" w:date="2018-11-30T20:54:00Z">
            <w:rPr>
              <w:ins w:id="2868" w:author="Vihari Réka" w:date="2018-11-22T23:58:00Z"/>
              <w:rFonts w:ascii="Menlo" w:eastAsiaTheme="minorHAnsi" w:hAnsi="Menlo" w:cs="Menlo"/>
              <w:color w:val="000000"/>
              <w:sz w:val="12"/>
              <w:szCs w:val="12"/>
            </w:rPr>
          </w:rPrChange>
        </w:rPr>
        <w:pPrChange w:id="2869" w:author="Vihari Réka" w:date="2018-11-30T21:00:00Z">
          <w:pPr>
            <w:jc w:val="center"/>
          </w:pPr>
        </w:pPrChange>
      </w:pPr>
      <w:ins w:id="2870" w:author="Vihari Réka" w:date="2018-11-22T23:58:00Z">
        <w:r w:rsidRPr="00CC342C">
          <w:rPr>
            <w:rPrChange w:id="2871" w:author="Vihari Réka" w:date="2018-11-30T20:54:00Z">
              <w:rPr>
                <w:rFonts w:ascii="Menlo" w:eastAsiaTheme="minorHAnsi" w:hAnsi="Menlo" w:cs="Menlo"/>
                <w:color w:val="000000"/>
              </w:rPr>
            </w:rPrChange>
          </w:rPr>
          <w:t>}</w:t>
        </w:r>
      </w:ins>
    </w:p>
    <w:p w14:paraId="1EA9C1A5" w14:textId="5354987C" w:rsidR="00D1686B" w:rsidRDefault="00CB52D2">
      <w:pPr>
        <w:spacing w:after="120" w:line="360" w:lineRule="auto"/>
        <w:ind w:firstLine="720"/>
        <w:jc w:val="both"/>
        <w:rPr>
          <w:ins w:id="2872" w:author="Vihari Réka" w:date="2018-11-23T20:28:00Z"/>
        </w:rPr>
        <w:pPrChange w:id="2873" w:author="Vihari Réka" w:date="2018-11-23T20:26:00Z">
          <w:pPr>
            <w:jc w:val="center"/>
          </w:pPr>
        </w:pPrChange>
      </w:pPr>
      <w:ins w:id="2874" w:author="Vihari Réka" w:date="2018-11-23T20:25:00Z">
        <w:r w:rsidRPr="00CB52D2">
          <w:rPr>
            <w:rFonts w:cs="Times New Roman"/>
            <w:rPrChange w:id="2875" w:author="Vihari Réka" w:date="2018-11-23T20:26:00Z">
              <w:rPr>
                <w:sz w:val="12"/>
                <w:szCs w:val="12"/>
              </w:rPr>
            </w:rPrChange>
          </w:rPr>
          <w:t xml:space="preserve">A </w:t>
        </w:r>
        <w:proofErr w:type="spellStart"/>
        <w:r w:rsidRPr="00CB52D2">
          <w:rPr>
            <w:rFonts w:cs="Times New Roman"/>
            <w:rPrChange w:id="2876" w:author="Vihari Réka" w:date="2018-11-23T20:26:00Z">
              <w:rPr>
                <w:sz w:val="12"/>
                <w:szCs w:val="12"/>
              </w:rPr>
            </w:rPrChange>
          </w:rPr>
          <w:t>NetworkService</w:t>
        </w:r>
        <w:proofErr w:type="spellEnd"/>
        <w:r w:rsidRPr="00CB52D2">
          <w:rPr>
            <w:rFonts w:cs="Times New Roman"/>
            <w:rPrChange w:id="2877" w:author="Vihari Réka" w:date="2018-11-23T20:26:00Z">
              <w:rPr>
                <w:sz w:val="12"/>
                <w:szCs w:val="12"/>
              </w:rPr>
            </w:rPrChange>
          </w:rPr>
          <w:t>-n felül szükség volt még egy</w:t>
        </w:r>
        <w:r w:rsidRPr="00CB52D2">
          <w:rPr>
            <w:rPrChange w:id="2878" w:author="Vihari Réka" w:date="2018-11-23T20:25:00Z">
              <w:rPr>
                <w:sz w:val="12"/>
                <w:szCs w:val="12"/>
              </w:rPr>
            </w:rPrChange>
          </w:rPr>
          <w:t xml:space="preserve"> </w:t>
        </w:r>
      </w:ins>
      <w:proofErr w:type="spellStart"/>
      <w:ins w:id="2879" w:author="Vihari Réka" w:date="2018-11-23T20:26:00Z">
        <w:r w:rsidR="00EE0D0A">
          <w:t>DownloaderService</w:t>
        </w:r>
        <w:proofErr w:type="spellEnd"/>
        <w:r w:rsidR="00EE0D0A">
          <w:t xml:space="preserve"> osztályra is, ahol a különböző</w:t>
        </w:r>
      </w:ins>
      <w:ins w:id="2880" w:author="Vihari Réka" w:date="2018-11-23T20:27:00Z">
        <w:r w:rsidR="00EE0D0A">
          <w:t xml:space="preserve"> szerveren lévő</w:t>
        </w:r>
      </w:ins>
      <w:ins w:id="2881" w:author="Vihari Réka" w:date="2018-11-23T20:26:00Z">
        <w:r w:rsidR="00EE0D0A">
          <w:t xml:space="preserve"> entitások </w:t>
        </w:r>
      </w:ins>
      <w:ins w:id="2882" w:author="Vihari Réka" w:date="2018-11-23T20:27:00Z">
        <w:r w:rsidR="00EE0D0A">
          <w:t>kezeléséhez</w:t>
        </w:r>
      </w:ins>
      <w:ins w:id="2883" w:author="Vihari Réka" w:date="2018-11-23T20:26:00Z">
        <w:r w:rsidR="00EE0D0A">
          <w:t xml:space="preserve"> írom meg a metódusokat. </w:t>
        </w:r>
      </w:ins>
    </w:p>
    <w:p w14:paraId="6F6AAC5A" w14:textId="4BBAEC98" w:rsidR="00EE0D0A" w:rsidRDefault="00EE0D0A">
      <w:pPr>
        <w:spacing w:after="120" w:line="360" w:lineRule="auto"/>
        <w:ind w:firstLine="720"/>
        <w:jc w:val="both"/>
        <w:rPr>
          <w:ins w:id="2884" w:author="Vihari Réka" w:date="2018-11-23T20:29:00Z"/>
        </w:rPr>
        <w:pPrChange w:id="2885" w:author="Vihari Réka" w:date="2018-11-23T20:26:00Z">
          <w:pPr>
            <w:jc w:val="center"/>
          </w:pPr>
        </w:pPrChange>
      </w:pPr>
      <w:ins w:id="2886" w:author="Vihari Réka" w:date="2018-11-23T20:28:00Z">
        <w:r>
          <w:t xml:space="preserve">Itt is </w:t>
        </w:r>
        <w:proofErr w:type="gramStart"/>
        <w:r>
          <w:t>két fajta</w:t>
        </w:r>
        <w:proofErr w:type="gramEnd"/>
        <w:r>
          <w:t xml:space="preserve"> kérés létezik. A </w:t>
        </w:r>
        <w:proofErr w:type="spellStart"/>
        <w:r>
          <w:t>getter</w:t>
        </w:r>
        <w:proofErr w:type="spellEnd"/>
        <w:r>
          <w:t xml:space="preserve"> metódusok köz</w:t>
        </w:r>
      </w:ins>
      <w:ins w:id="2887" w:author="Vihari Réka" w:date="2018-11-23T20:29:00Z">
        <w:r>
          <w:t>ött</w:t>
        </w:r>
      </w:ins>
      <w:ins w:id="2888" w:author="Vihari Réka" w:date="2018-11-23T20:28:00Z">
        <w:r>
          <w:t xml:space="preserve"> szerepel a </w:t>
        </w:r>
        <w:proofErr w:type="spellStart"/>
        <w:r>
          <w:t>getEvents</w:t>
        </w:r>
        <w:proofErr w:type="spellEnd"/>
        <w:r>
          <w:t xml:space="preserve"> és a </w:t>
        </w:r>
        <w:proofErr w:type="spellStart"/>
        <w:r>
          <w:t>getPrograms</w:t>
        </w:r>
        <w:proofErr w:type="spellEnd"/>
        <w:r>
          <w:t xml:space="preserve">. </w:t>
        </w:r>
      </w:ins>
      <w:ins w:id="2889" w:author="Vihari Réka" w:date="2018-11-23T20:29:00Z">
        <w:r>
          <w:t xml:space="preserve">Az alábbi kódban látható, hogy a </w:t>
        </w:r>
        <w:proofErr w:type="spellStart"/>
        <w:r>
          <w:t>NetworkService-ből</w:t>
        </w:r>
        <w:proofErr w:type="spellEnd"/>
        <w:r>
          <w:t xml:space="preserve"> létrehoztam egy példányt a metódusban a kommunikáció felépítéséhez. </w:t>
        </w:r>
      </w:ins>
      <w:ins w:id="2890" w:author="Vihari Réka" w:date="2018-11-23T20:31:00Z">
        <w:r>
          <w:t xml:space="preserve">A </w:t>
        </w:r>
        <w:proofErr w:type="spellStart"/>
        <w:r>
          <w:t>getEvents</w:t>
        </w:r>
        <w:proofErr w:type="spellEnd"/>
        <w:r>
          <w:t xml:space="preserve"> metódus a visszatérésnél válaszban egy </w:t>
        </w:r>
        <w:proofErr w:type="spellStart"/>
        <w:r>
          <w:t>Event</w:t>
        </w:r>
        <w:proofErr w:type="spellEnd"/>
        <w:r>
          <w:t xml:space="preserve"> tömbbel tér vissza, melyben szerepel az összes szerveren lévő esemény. A </w:t>
        </w:r>
        <w:proofErr w:type="spellStart"/>
        <w:r>
          <w:t>completion</w:t>
        </w:r>
        <w:proofErr w:type="spellEnd"/>
        <w:r>
          <w:t xml:space="preserve"> résznél pedig meghívásnál megadhatunk egy esemény tömböt, ahova a lekérdezett adatokat mentjük. </w:t>
        </w:r>
      </w:ins>
    </w:p>
    <w:p w14:paraId="472C543B"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91" w:author="Vihari Réka" w:date="2018-11-23T20:29:00Z"/>
          <w:rPrChange w:id="2892" w:author="Vihari Réka" w:date="2018-11-30T20:54:00Z">
            <w:rPr>
              <w:ins w:id="2893" w:author="Vihari Réka" w:date="2018-11-23T20:29:00Z"/>
              <w:rFonts w:ascii="Helvetica" w:eastAsiaTheme="minorHAnsi" w:hAnsi="Helvetica" w:cs="Helvetica"/>
            </w:rPr>
          </w:rPrChange>
        </w:rPr>
        <w:pPrChange w:id="2894" w:author="Vihari Réka" w:date="2018-11-30T20:59:00Z">
          <w:pPr>
            <w:tabs>
              <w:tab w:val="left" w:pos="593"/>
            </w:tabs>
            <w:autoSpaceDE w:val="0"/>
            <w:autoSpaceDN w:val="0"/>
            <w:adjustRightInd w:val="0"/>
          </w:pPr>
        </w:pPrChange>
      </w:pPr>
      <w:proofErr w:type="spellStart"/>
      <w:ins w:id="2895" w:author="Vihari Réka" w:date="2018-11-23T20:29:00Z">
        <w:r w:rsidRPr="00CC342C">
          <w:rPr>
            <w:rPrChange w:id="2896" w:author="Vihari Réka" w:date="2018-11-30T20:54:00Z">
              <w:rPr>
                <w:rFonts w:ascii="Menlo" w:eastAsiaTheme="minorHAnsi" w:hAnsi="Menlo" w:cs="Menlo"/>
                <w:b/>
                <w:bCs/>
                <w:color w:val="9B2393"/>
              </w:rPr>
            </w:rPrChange>
          </w:rPr>
          <w:t>func</w:t>
        </w:r>
        <w:proofErr w:type="spellEnd"/>
        <w:r w:rsidRPr="00CC342C">
          <w:rPr>
            <w:rPrChange w:id="2897" w:author="Vihari Réka" w:date="2018-11-30T20:54:00Z">
              <w:rPr>
                <w:rFonts w:ascii="Menlo" w:eastAsiaTheme="minorHAnsi" w:hAnsi="Menlo" w:cs="Menlo"/>
                <w:color w:val="000000"/>
              </w:rPr>
            </w:rPrChange>
          </w:rPr>
          <w:t xml:space="preserve"> </w:t>
        </w:r>
        <w:proofErr w:type="spellStart"/>
        <w:proofErr w:type="gramStart"/>
        <w:r w:rsidRPr="00CC342C">
          <w:rPr>
            <w:rPrChange w:id="2898" w:author="Vihari Réka" w:date="2018-11-30T20:54:00Z">
              <w:rPr>
                <w:rFonts w:ascii="Menlo" w:eastAsiaTheme="minorHAnsi" w:hAnsi="Menlo" w:cs="Menlo"/>
                <w:color w:val="000000"/>
              </w:rPr>
            </w:rPrChange>
          </w:rPr>
          <w:t>getEvents</w:t>
        </w:r>
        <w:proofErr w:type="spellEnd"/>
        <w:r w:rsidRPr="00CC342C">
          <w:rPr>
            <w:rPrChange w:id="2899" w:author="Vihari Réka" w:date="2018-11-30T20:54:00Z">
              <w:rPr>
                <w:rFonts w:ascii="Menlo" w:eastAsiaTheme="minorHAnsi" w:hAnsi="Menlo" w:cs="Menlo"/>
                <w:color w:val="000000"/>
              </w:rPr>
            </w:rPrChange>
          </w:rPr>
          <w:t>(</w:t>
        </w:r>
        <w:proofErr w:type="spellStart"/>
        <w:proofErr w:type="gramEnd"/>
        <w:r w:rsidRPr="00CC342C">
          <w:rPr>
            <w:rPrChange w:id="2900" w:author="Vihari Réka" w:date="2018-11-30T20:54:00Z">
              <w:rPr>
                <w:rFonts w:ascii="Menlo" w:eastAsiaTheme="minorHAnsi" w:hAnsi="Menlo" w:cs="Menlo"/>
                <w:color w:val="000000"/>
              </w:rPr>
            </w:rPrChange>
          </w:rPr>
          <w:t>completion</w:t>
        </w:r>
        <w:proofErr w:type="spellEnd"/>
        <w:r w:rsidRPr="00CC342C">
          <w:rPr>
            <w:rPrChange w:id="2901" w:author="Vihari Réka" w:date="2018-11-30T20:54:00Z">
              <w:rPr>
                <w:rFonts w:ascii="Menlo" w:eastAsiaTheme="minorHAnsi" w:hAnsi="Menlo" w:cs="Menlo"/>
                <w:color w:val="000000"/>
              </w:rPr>
            </w:rPrChange>
          </w:rPr>
          <w:t>: (([</w:t>
        </w:r>
        <w:proofErr w:type="spellStart"/>
        <w:r w:rsidRPr="00CC342C">
          <w:rPr>
            <w:rPrChange w:id="2902" w:author="Vihari Réka" w:date="2018-11-30T20:54:00Z">
              <w:rPr>
                <w:rFonts w:ascii="Menlo" w:eastAsiaTheme="minorHAnsi" w:hAnsi="Menlo" w:cs="Menlo"/>
                <w:color w:val="326D74"/>
              </w:rPr>
            </w:rPrChange>
          </w:rPr>
          <w:t>Event</w:t>
        </w:r>
        <w:proofErr w:type="spellEnd"/>
        <w:r w:rsidRPr="00CC342C">
          <w:rPr>
            <w:rPrChange w:id="2903" w:author="Vihari Réka" w:date="2018-11-30T20:54:00Z">
              <w:rPr>
                <w:rFonts w:ascii="Menlo" w:eastAsiaTheme="minorHAnsi" w:hAnsi="Menlo" w:cs="Menlo"/>
                <w:color w:val="000000"/>
              </w:rPr>
            </w:rPrChange>
          </w:rPr>
          <w:t xml:space="preserve">]) -&gt; </w:t>
        </w:r>
        <w:proofErr w:type="spellStart"/>
        <w:r w:rsidRPr="00CC342C">
          <w:rPr>
            <w:rPrChange w:id="2904" w:author="Vihari Réka" w:date="2018-11-30T20:54:00Z">
              <w:rPr>
                <w:rFonts w:ascii="Menlo" w:eastAsiaTheme="minorHAnsi" w:hAnsi="Menlo" w:cs="Menlo"/>
                <w:color w:val="5C2699"/>
              </w:rPr>
            </w:rPrChange>
          </w:rPr>
          <w:t>Void</w:t>
        </w:r>
        <w:proofErr w:type="spellEnd"/>
        <w:r w:rsidRPr="00CC342C">
          <w:rPr>
            <w:rPrChange w:id="2905" w:author="Vihari Réka" w:date="2018-11-30T20:54:00Z">
              <w:rPr>
                <w:rFonts w:ascii="Menlo" w:eastAsiaTheme="minorHAnsi" w:hAnsi="Menlo" w:cs="Menlo"/>
                <w:color w:val="000000"/>
              </w:rPr>
            </w:rPrChange>
          </w:rPr>
          <w:t>)?) {</w:t>
        </w:r>
      </w:ins>
    </w:p>
    <w:p w14:paraId="0AA8460F" w14:textId="1D335928"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06" w:author="Vihari Réka" w:date="2018-11-23T20:29:00Z"/>
          <w:rPrChange w:id="2907" w:author="Vihari Réka" w:date="2018-11-30T20:54:00Z">
            <w:rPr>
              <w:ins w:id="2908" w:author="Vihari Réka" w:date="2018-11-23T20:29:00Z"/>
              <w:rFonts w:ascii="Helvetica" w:eastAsiaTheme="minorHAnsi" w:hAnsi="Helvetica" w:cs="Helvetica"/>
            </w:rPr>
          </w:rPrChange>
        </w:rPr>
        <w:pPrChange w:id="2909" w:author="Vihari Réka" w:date="2018-11-30T20:59:00Z">
          <w:pPr>
            <w:tabs>
              <w:tab w:val="left" w:pos="593"/>
            </w:tabs>
            <w:autoSpaceDE w:val="0"/>
            <w:autoSpaceDN w:val="0"/>
            <w:adjustRightInd w:val="0"/>
          </w:pPr>
        </w:pPrChange>
      </w:pPr>
      <w:ins w:id="2910" w:author="Vihari Réka" w:date="2018-11-23T20:29:00Z">
        <w:r w:rsidRPr="00CC342C">
          <w:rPr>
            <w:rPrChange w:id="2911" w:author="Vihari Réka" w:date="2018-11-30T20:54:00Z">
              <w:rPr>
                <w:rFonts w:ascii="Menlo" w:eastAsiaTheme="minorHAnsi" w:hAnsi="Menlo" w:cs="Menlo"/>
                <w:color w:val="000000"/>
              </w:rPr>
            </w:rPrChange>
          </w:rPr>
          <w:t xml:space="preserve">    </w:t>
        </w:r>
        <w:del w:id="2912" w:author="Illanicz Barnabás" w:date="2018-11-26T13:34:00Z">
          <w:r w:rsidRPr="00CC342C" w:rsidDel="009C1FF8">
            <w:rPr>
              <w:rPrChange w:id="2913" w:author="Vihari Réka" w:date="2018-11-30T20:54:00Z">
                <w:rPr>
                  <w:rFonts w:ascii="Menlo" w:eastAsiaTheme="minorHAnsi" w:hAnsi="Menlo" w:cs="Menlo"/>
                  <w:color w:val="000000"/>
                </w:rPr>
              </w:rPrChange>
            </w:rPr>
            <w:delText xml:space="preserve">    </w:delText>
          </w:r>
        </w:del>
        <w:proofErr w:type="spellStart"/>
        <w:r w:rsidRPr="00CC342C">
          <w:rPr>
            <w:rPrChange w:id="2914" w:author="Vihari Réka" w:date="2018-11-30T20:54:00Z">
              <w:rPr>
                <w:rFonts w:ascii="Menlo" w:eastAsiaTheme="minorHAnsi" w:hAnsi="Menlo" w:cs="Menlo"/>
                <w:b/>
                <w:bCs/>
                <w:color w:val="9B2393"/>
              </w:rPr>
            </w:rPrChange>
          </w:rPr>
          <w:t>let</w:t>
        </w:r>
        <w:proofErr w:type="spellEnd"/>
        <w:r w:rsidRPr="00CC342C">
          <w:rPr>
            <w:rPrChange w:id="2915" w:author="Vihari Réka" w:date="2018-11-30T20:54:00Z">
              <w:rPr>
                <w:rFonts w:ascii="Menlo" w:eastAsiaTheme="minorHAnsi" w:hAnsi="Menlo" w:cs="Menlo"/>
                <w:color w:val="000000"/>
              </w:rPr>
            </w:rPrChange>
          </w:rPr>
          <w:t xml:space="preserve"> </w:t>
        </w:r>
        <w:proofErr w:type="spellStart"/>
        <w:r w:rsidRPr="00CC342C">
          <w:rPr>
            <w:rPrChange w:id="2916" w:author="Vihari Réka" w:date="2018-11-30T20:54:00Z">
              <w:rPr>
                <w:rFonts w:ascii="Menlo" w:eastAsiaTheme="minorHAnsi" w:hAnsi="Menlo" w:cs="Menlo"/>
                <w:color w:val="000000"/>
              </w:rPr>
            </w:rPrChange>
          </w:rPr>
          <w:t>networkService</w:t>
        </w:r>
        <w:proofErr w:type="spellEnd"/>
        <w:r w:rsidRPr="00CC342C">
          <w:rPr>
            <w:rPrChange w:id="2917" w:author="Vihari Réka" w:date="2018-11-30T20:54:00Z">
              <w:rPr>
                <w:rFonts w:ascii="Menlo" w:eastAsiaTheme="minorHAnsi" w:hAnsi="Menlo" w:cs="Menlo"/>
                <w:color w:val="000000"/>
              </w:rPr>
            </w:rPrChange>
          </w:rPr>
          <w:t xml:space="preserve"> = </w:t>
        </w:r>
        <w:proofErr w:type="spellStart"/>
        <w:r w:rsidRPr="00CC342C">
          <w:rPr>
            <w:rPrChange w:id="2918" w:author="Vihari Réka" w:date="2018-11-30T20:54:00Z">
              <w:rPr>
                <w:rFonts w:ascii="Menlo" w:eastAsiaTheme="minorHAnsi" w:hAnsi="Menlo" w:cs="Menlo"/>
                <w:color w:val="326D74"/>
              </w:rPr>
            </w:rPrChange>
          </w:rPr>
          <w:t>NetworkService</w:t>
        </w:r>
        <w:r w:rsidRPr="00CC342C">
          <w:rPr>
            <w:rPrChange w:id="2919" w:author="Vihari Réka" w:date="2018-11-30T20:54:00Z">
              <w:rPr>
                <w:rFonts w:ascii="Menlo" w:eastAsiaTheme="minorHAnsi" w:hAnsi="Menlo" w:cs="Menlo"/>
                <w:color w:val="000000"/>
              </w:rPr>
            </w:rPrChange>
          </w:rPr>
          <w:t>.</w:t>
        </w:r>
        <w:r w:rsidRPr="00CC342C">
          <w:rPr>
            <w:rPrChange w:id="2920" w:author="Vihari Réka" w:date="2018-11-30T20:54:00Z">
              <w:rPr>
                <w:rFonts w:ascii="Menlo" w:eastAsiaTheme="minorHAnsi" w:hAnsi="Menlo" w:cs="Menlo"/>
                <w:color w:val="326D74"/>
              </w:rPr>
            </w:rPrChange>
          </w:rPr>
          <w:t>shared</w:t>
        </w:r>
        <w:proofErr w:type="spellEnd"/>
      </w:ins>
    </w:p>
    <w:p w14:paraId="74947321" w14:textId="55F005A8" w:rsidR="00EE0D0A" w:rsidRPr="00CC342C" w:rsidDel="009C1FF8" w:rsidRDefault="00EE0D0A" w:rsidP="00CC342C">
      <w:pPr>
        <w:pStyle w:val="Kd"/>
        <w:pBdr>
          <w:top w:val="single" w:sz="4" w:space="1" w:color="auto"/>
          <w:left w:val="single" w:sz="4" w:space="4" w:color="auto"/>
          <w:bottom w:val="single" w:sz="4" w:space="1" w:color="auto"/>
          <w:right w:val="single" w:sz="4" w:space="4" w:color="auto"/>
        </w:pBdr>
        <w:rPr>
          <w:ins w:id="2921" w:author="Vihari Réka" w:date="2018-11-23T20:29:00Z"/>
          <w:del w:id="2922" w:author="Illanicz Barnabás" w:date="2018-11-26T13:35:00Z"/>
          <w:rPrChange w:id="2923" w:author="Vihari Réka" w:date="2018-11-30T20:54:00Z">
            <w:rPr>
              <w:ins w:id="2924" w:author="Vihari Réka" w:date="2018-11-23T20:29:00Z"/>
              <w:del w:id="2925" w:author="Illanicz Barnabás" w:date="2018-11-26T13:35:00Z"/>
              <w:rFonts w:ascii="Helvetica" w:eastAsiaTheme="minorHAnsi" w:hAnsi="Helvetica" w:cs="Helvetica"/>
            </w:rPr>
          </w:rPrChange>
        </w:rPr>
        <w:pPrChange w:id="2926" w:author="Vihari Réka" w:date="2018-11-30T20:59:00Z">
          <w:pPr>
            <w:tabs>
              <w:tab w:val="left" w:pos="593"/>
            </w:tabs>
            <w:autoSpaceDE w:val="0"/>
            <w:autoSpaceDN w:val="0"/>
            <w:adjustRightInd w:val="0"/>
          </w:pPr>
        </w:pPrChange>
      </w:pPr>
      <w:ins w:id="2927" w:author="Vihari Réka" w:date="2018-11-23T20:29:00Z">
        <w:r w:rsidRPr="00CC342C">
          <w:rPr>
            <w:rPrChange w:id="2928" w:author="Vihari Réka" w:date="2018-11-30T20:54:00Z">
              <w:rPr>
                <w:rFonts w:ascii="Menlo" w:eastAsiaTheme="minorHAnsi" w:hAnsi="Menlo" w:cs="Menlo"/>
                <w:color w:val="000000"/>
              </w:rPr>
            </w:rPrChange>
          </w:rPr>
          <w:t xml:space="preserve">    </w:t>
        </w:r>
        <w:del w:id="2929" w:author="Illanicz Barnabás" w:date="2018-11-26T13:34:00Z">
          <w:r w:rsidRPr="00CC342C" w:rsidDel="009C1FF8">
            <w:rPr>
              <w:rPrChange w:id="2930" w:author="Vihari Réka" w:date="2018-11-30T20:54:00Z">
                <w:rPr>
                  <w:rFonts w:ascii="Menlo" w:eastAsiaTheme="minorHAnsi" w:hAnsi="Menlo" w:cs="Menlo"/>
                  <w:color w:val="000000"/>
                </w:rPr>
              </w:rPrChange>
            </w:rPr>
            <w:delText xml:space="preserve">    </w:delText>
          </w:r>
        </w:del>
        <w:proofErr w:type="spellStart"/>
        <w:proofErr w:type="gramStart"/>
        <w:r w:rsidRPr="00CC342C">
          <w:rPr>
            <w:rPrChange w:id="2931" w:author="Vihari Réka" w:date="2018-11-30T20:54:00Z">
              <w:rPr>
                <w:rFonts w:ascii="Menlo" w:eastAsiaTheme="minorHAnsi" w:hAnsi="Menlo" w:cs="Menlo"/>
                <w:color w:val="000000"/>
              </w:rPr>
            </w:rPrChange>
          </w:rPr>
          <w:t>networkService.</w:t>
        </w:r>
        <w:r w:rsidRPr="00CC342C">
          <w:rPr>
            <w:rPrChange w:id="2932" w:author="Vihari Réka" w:date="2018-11-30T20:54:00Z">
              <w:rPr>
                <w:rFonts w:ascii="Menlo" w:eastAsiaTheme="minorHAnsi" w:hAnsi="Menlo" w:cs="Menlo"/>
                <w:color w:val="245256"/>
              </w:rPr>
            </w:rPrChange>
          </w:rPr>
          <w:t>get</w:t>
        </w:r>
        <w:proofErr w:type="spellEnd"/>
        <w:r w:rsidRPr="00CC342C">
          <w:rPr>
            <w:rPrChange w:id="2933" w:author="Vihari Réka" w:date="2018-11-30T20:54:00Z">
              <w:rPr>
                <w:rFonts w:ascii="Menlo" w:eastAsiaTheme="minorHAnsi" w:hAnsi="Menlo" w:cs="Menlo"/>
                <w:color w:val="000000"/>
              </w:rPr>
            </w:rPrChange>
          </w:rPr>
          <w:t>(</w:t>
        </w:r>
        <w:proofErr w:type="spellStart"/>
        <w:proofErr w:type="gramEnd"/>
        <w:r w:rsidRPr="00CC342C">
          <w:rPr>
            <w:rPrChange w:id="2934" w:author="Vihari Réka" w:date="2018-11-30T20:54:00Z">
              <w:rPr>
                <w:rFonts w:ascii="Menlo" w:eastAsiaTheme="minorHAnsi" w:hAnsi="Menlo" w:cs="Menlo"/>
                <w:color w:val="000000"/>
              </w:rPr>
            </w:rPrChange>
          </w:rPr>
          <w:t>endpoint</w:t>
        </w:r>
        <w:proofErr w:type="spellEnd"/>
        <w:r w:rsidRPr="00CC342C">
          <w:rPr>
            <w:rPrChange w:id="2935" w:author="Vihari Réka" w:date="2018-11-30T20:54:00Z">
              <w:rPr>
                <w:rFonts w:ascii="Menlo" w:eastAsiaTheme="minorHAnsi" w:hAnsi="Menlo" w:cs="Menlo"/>
                <w:color w:val="000000"/>
              </w:rPr>
            </w:rPrChange>
          </w:rPr>
          <w:t>: .</w:t>
        </w:r>
        <w:proofErr w:type="spellStart"/>
        <w:r w:rsidRPr="00CC342C">
          <w:rPr>
            <w:rPrChange w:id="2936" w:author="Vihari Réka" w:date="2018-11-30T20:54:00Z">
              <w:rPr>
                <w:rFonts w:ascii="Menlo" w:eastAsiaTheme="minorHAnsi" w:hAnsi="Menlo" w:cs="Menlo"/>
                <w:color w:val="245256"/>
              </w:rPr>
            </w:rPrChange>
          </w:rPr>
          <w:t>events</w:t>
        </w:r>
        <w:proofErr w:type="spellEnd"/>
        <w:r w:rsidRPr="00CC342C">
          <w:rPr>
            <w:rPrChange w:id="2937" w:author="Vihari Réka" w:date="2018-11-30T20:54:00Z">
              <w:rPr>
                <w:rFonts w:ascii="Menlo" w:eastAsiaTheme="minorHAnsi" w:hAnsi="Menlo" w:cs="Menlo"/>
                <w:color w:val="000000"/>
              </w:rPr>
            </w:rPrChange>
          </w:rPr>
          <w:t xml:space="preserve">, </w:t>
        </w:r>
        <w:proofErr w:type="spellStart"/>
        <w:r w:rsidRPr="00CC342C">
          <w:rPr>
            <w:rPrChange w:id="2938" w:author="Vihari Réka" w:date="2018-11-30T20:54:00Z">
              <w:rPr>
                <w:rFonts w:ascii="Menlo" w:eastAsiaTheme="minorHAnsi" w:hAnsi="Menlo" w:cs="Menlo"/>
                <w:color w:val="000000"/>
              </w:rPr>
            </w:rPrChange>
          </w:rPr>
          <w:t>completion</w:t>
        </w:r>
        <w:proofErr w:type="spellEnd"/>
        <w:r w:rsidRPr="00CC342C">
          <w:rPr>
            <w:rPrChange w:id="2939" w:author="Vihari Réka" w:date="2018-11-30T20:54:00Z">
              <w:rPr>
                <w:rFonts w:ascii="Menlo" w:eastAsiaTheme="minorHAnsi" w:hAnsi="Menlo" w:cs="Menlo"/>
                <w:color w:val="000000"/>
              </w:rPr>
            </w:rPrChange>
          </w:rPr>
          <w:t xml:space="preserve">: { </w:t>
        </w:r>
        <w:proofErr w:type="spellStart"/>
        <w:r w:rsidRPr="00CC342C">
          <w:rPr>
            <w:rPrChange w:id="2940" w:author="Vihari Réka" w:date="2018-11-30T20:54:00Z">
              <w:rPr>
                <w:rFonts w:ascii="Menlo" w:eastAsiaTheme="minorHAnsi" w:hAnsi="Menlo" w:cs="Menlo"/>
                <w:color w:val="000000"/>
              </w:rPr>
            </w:rPrChange>
          </w:rPr>
          <w:t>response</w:t>
        </w:r>
        <w:proofErr w:type="spellEnd"/>
        <w:r w:rsidRPr="00CC342C">
          <w:rPr>
            <w:rPrChange w:id="2941" w:author="Vihari Réka" w:date="2018-11-30T20:54:00Z">
              <w:rPr>
                <w:rFonts w:ascii="Menlo" w:eastAsiaTheme="minorHAnsi" w:hAnsi="Menlo" w:cs="Menlo"/>
                <w:color w:val="000000"/>
              </w:rPr>
            </w:rPrChange>
          </w:rPr>
          <w:t xml:space="preserve">, </w:t>
        </w:r>
        <w:proofErr w:type="spellStart"/>
        <w:r w:rsidRPr="00CC342C">
          <w:rPr>
            <w:rPrChange w:id="2942" w:author="Vihari Réka" w:date="2018-11-30T20:54:00Z">
              <w:rPr>
                <w:rFonts w:ascii="Menlo" w:eastAsiaTheme="minorHAnsi" w:hAnsi="Menlo" w:cs="Menlo"/>
                <w:color w:val="000000"/>
              </w:rPr>
            </w:rPrChange>
          </w:rPr>
          <w:t>error</w:t>
        </w:r>
        <w:proofErr w:type="spellEnd"/>
        <w:r w:rsidRPr="00CC342C">
          <w:rPr>
            <w:rPrChange w:id="2943" w:author="Vihari Réka" w:date="2018-11-30T20:54:00Z">
              <w:rPr>
                <w:rFonts w:ascii="Menlo" w:eastAsiaTheme="minorHAnsi" w:hAnsi="Menlo" w:cs="Menlo"/>
                <w:color w:val="000000"/>
              </w:rPr>
            </w:rPrChange>
          </w:rPr>
          <w:t xml:space="preserve"> </w:t>
        </w:r>
        <w:r w:rsidRPr="00CC342C">
          <w:rPr>
            <w:rPrChange w:id="2944" w:author="Vihari Réka" w:date="2018-11-30T20:54:00Z">
              <w:rPr>
                <w:rFonts w:ascii="Menlo" w:eastAsiaTheme="minorHAnsi" w:hAnsi="Menlo" w:cs="Menlo"/>
                <w:b/>
                <w:bCs/>
                <w:color w:val="9B2393"/>
              </w:rPr>
            </w:rPrChange>
          </w:rPr>
          <w:t>in</w:t>
        </w:r>
      </w:ins>
    </w:p>
    <w:p w14:paraId="7E11B657"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45" w:author="Vihari Réka" w:date="2018-11-23T20:29:00Z"/>
          <w:rPrChange w:id="2946" w:author="Vihari Réka" w:date="2018-11-30T20:54:00Z">
            <w:rPr>
              <w:ins w:id="2947" w:author="Vihari Réka" w:date="2018-11-23T20:29:00Z"/>
              <w:rFonts w:ascii="Helvetica" w:eastAsiaTheme="minorHAnsi" w:hAnsi="Helvetica" w:cs="Helvetica"/>
            </w:rPr>
          </w:rPrChange>
        </w:rPr>
        <w:pPrChange w:id="2948" w:author="Vihari Réka" w:date="2018-11-30T20:59:00Z">
          <w:pPr>
            <w:tabs>
              <w:tab w:val="left" w:pos="593"/>
            </w:tabs>
            <w:autoSpaceDE w:val="0"/>
            <w:autoSpaceDN w:val="0"/>
            <w:adjustRightInd w:val="0"/>
          </w:pPr>
        </w:pPrChange>
      </w:pPr>
    </w:p>
    <w:p w14:paraId="088D2377" w14:textId="7415EBB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49" w:author="Vihari Réka" w:date="2018-11-23T20:29:00Z"/>
          <w:rPrChange w:id="2950" w:author="Vihari Réka" w:date="2018-11-30T20:54:00Z">
            <w:rPr>
              <w:ins w:id="2951" w:author="Vihari Réka" w:date="2018-11-23T20:29:00Z"/>
              <w:rFonts w:ascii="Helvetica" w:eastAsiaTheme="minorHAnsi" w:hAnsi="Helvetica" w:cs="Helvetica"/>
            </w:rPr>
          </w:rPrChange>
        </w:rPr>
        <w:pPrChange w:id="2952" w:author="Vihari Réka" w:date="2018-11-30T20:59:00Z">
          <w:pPr>
            <w:tabs>
              <w:tab w:val="left" w:pos="593"/>
            </w:tabs>
            <w:autoSpaceDE w:val="0"/>
            <w:autoSpaceDN w:val="0"/>
            <w:adjustRightInd w:val="0"/>
          </w:pPr>
        </w:pPrChange>
      </w:pPr>
      <w:ins w:id="2953" w:author="Vihari Réka" w:date="2018-11-23T20:29:00Z">
        <w:r w:rsidRPr="00CC342C">
          <w:rPr>
            <w:rPrChange w:id="2954" w:author="Vihari Réka" w:date="2018-11-30T20:54:00Z">
              <w:rPr>
                <w:rFonts w:ascii="Menlo" w:eastAsiaTheme="minorHAnsi" w:hAnsi="Menlo" w:cs="Menlo"/>
                <w:color w:val="000000"/>
              </w:rPr>
            </w:rPrChange>
          </w:rPr>
          <w:t xml:space="preserve">        </w:t>
        </w:r>
        <w:del w:id="2955" w:author="Illanicz Barnabás" w:date="2018-11-26T13:34:00Z">
          <w:r w:rsidRPr="00CC342C" w:rsidDel="009C1FF8">
            <w:rPr>
              <w:rPrChange w:id="2956" w:author="Vihari Réka" w:date="2018-11-30T20:54:00Z">
                <w:rPr>
                  <w:rFonts w:ascii="Menlo" w:eastAsiaTheme="minorHAnsi" w:hAnsi="Menlo" w:cs="Menlo"/>
                  <w:color w:val="000000"/>
                </w:rPr>
              </w:rPrChange>
            </w:rPr>
            <w:delText xml:space="preserve">        </w:delText>
          </w:r>
        </w:del>
        <w:r w:rsidRPr="00CC342C">
          <w:rPr>
            <w:rPrChange w:id="2957" w:author="Vihari Réka" w:date="2018-11-30T20:54:00Z">
              <w:rPr>
                <w:rFonts w:ascii="Menlo" w:eastAsiaTheme="minorHAnsi" w:hAnsi="Menlo" w:cs="Menlo"/>
                <w:b/>
                <w:bCs/>
                <w:color w:val="9B2393"/>
              </w:rPr>
            </w:rPrChange>
          </w:rPr>
          <w:t>var</w:t>
        </w:r>
        <w:r w:rsidRPr="00CC342C">
          <w:rPr>
            <w:rPrChange w:id="2958" w:author="Vihari Réka" w:date="2018-11-30T20:54:00Z">
              <w:rPr>
                <w:rFonts w:ascii="Menlo" w:eastAsiaTheme="minorHAnsi" w:hAnsi="Menlo" w:cs="Menlo"/>
                <w:color w:val="000000"/>
              </w:rPr>
            </w:rPrChange>
          </w:rPr>
          <w:t xml:space="preserve"> </w:t>
        </w:r>
        <w:proofErr w:type="spellStart"/>
        <w:r w:rsidRPr="00CC342C">
          <w:rPr>
            <w:rPrChange w:id="2959" w:author="Vihari Réka" w:date="2018-11-30T20:54:00Z">
              <w:rPr>
                <w:rFonts w:ascii="Menlo" w:eastAsiaTheme="minorHAnsi" w:hAnsi="Menlo" w:cs="Menlo"/>
                <w:color w:val="000000"/>
              </w:rPr>
            </w:rPrChange>
          </w:rPr>
          <w:t>events</w:t>
        </w:r>
        <w:proofErr w:type="spellEnd"/>
        <w:r w:rsidRPr="00CC342C">
          <w:rPr>
            <w:rPrChange w:id="2960" w:author="Vihari Réka" w:date="2018-11-30T20:54:00Z">
              <w:rPr>
                <w:rFonts w:ascii="Menlo" w:eastAsiaTheme="minorHAnsi" w:hAnsi="Menlo" w:cs="Menlo"/>
                <w:color w:val="000000"/>
              </w:rPr>
            </w:rPrChange>
          </w:rPr>
          <w:t>: [</w:t>
        </w:r>
        <w:proofErr w:type="spellStart"/>
        <w:r w:rsidRPr="00CC342C">
          <w:rPr>
            <w:rPrChange w:id="2961" w:author="Vihari Réka" w:date="2018-11-30T20:54:00Z">
              <w:rPr>
                <w:rFonts w:ascii="Menlo" w:eastAsiaTheme="minorHAnsi" w:hAnsi="Menlo" w:cs="Menlo"/>
                <w:color w:val="326D74"/>
              </w:rPr>
            </w:rPrChange>
          </w:rPr>
          <w:t>Event</w:t>
        </w:r>
        <w:proofErr w:type="spellEnd"/>
        <w:r w:rsidRPr="00CC342C">
          <w:rPr>
            <w:rPrChange w:id="2962" w:author="Vihari Réka" w:date="2018-11-30T20:54:00Z">
              <w:rPr>
                <w:rFonts w:ascii="Menlo" w:eastAsiaTheme="minorHAnsi" w:hAnsi="Menlo" w:cs="Menlo"/>
                <w:color w:val="000000"/>
              </w:rPr>
            </w:rPrChange>
          </w:rPr>
          <w:t>]</w:t>
        </w:r>
      </w:ins>
    </w:p>
    <w:p w14:paraId="29964973" w14:textId="0801156A"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63" w:author="Vihari Réka" w:date="2018-11-23T20:29:00Z"/>
          <w:rPrChange w:id="2964" w:author="Vihari Réka" w:date="2018-11-30T20:54:00Z">
            <w:rPr>
              <w:ins w:id="2965" w:author="Vihari Réka" w:date="2018-11-23T20:29:00Z"/>
              <w:rFonts w:ascii="Helvetica" w:eastAsiaTheme="minorHAnsi" w:hAnsi="Helvetica" w:cs="Helvetica"/>
            </w:rPr>
          </w:rPrChange>
        </w:rPr>
        <w:pPrChange w:id="2966" w:author="Vihari Réka" w:date="2018-11-30T20:59:00Z">
          <w:pPr>
            <w:tabs>
              <w:tab w:val="left" w:pos="593"/>
            </w:tabs>
            <w:autoSpaceDE w:val="0"/>
            <w:autoSpaceDN w:val="0"/>
            <w:adjustRightInd w:val="0"/>
          </w:pPr>
        </w:pPrChange>
      </w:pPr>
      <w:ins w:id="2967" w:author="Vihari Réka" w:date="2018-11-23T20:29:00Z">
        <w:r w:rsidRPr="00CC342C">
          <w:rPr>
            <w:rPrChange w:id="2968" w:author="Vihari Réka" w:date="2018-11-30T20:54:00Z">
              <w:rPr>
                <w:rFonts w:ascii="Menlo" w:eastAsiaTheme="minorHAnsi" w:hAnsi="Menlo" w:cs="Menlo"/>
                <w:color w:val="000000"/>
              </w:rPr>
            </w:rPrChange>
          </w:rPr>
          <w:t xml:space="preserve">        </w:t>
        </w:r>
        <w:del w:id="2969" w:author="Illanicz Barnabás" w:date="2018-11-26T13:35:00Z">
          <w:r w:rsidRPr="00CC342C" w:rsidDel="009C1FF8">
            <w:rPr>
              <w:rPrChange w:id="2970" w:author="Vihari Réka" w:date="2018-11-30T20:54:00Z">
                <w:rPr>
                  <w:rFonts w:ascii="Menlo" w:eastAsiaTheme="minorHAnsi" w:hAnsi="Menlo" w:cs="Menlo"/>
                  <w:color w:val="000000"/>
                </w:rPr>
              </w:rPrChange>
            </w:rPr>
            <w:delText xml:space="preserve">        </w:delText>
          </w:r>
        </w:del>
        <w:proofErr w:type="spellStart"/>
        <w:r w:rsidRPr="00CC342C">
          <w:rPr>
            <w:rPrChange w:id="2971" w:author="Vihari Réka" w:date="2018-11-30T20:54:00Z">
              <w:rPr>
                <w:rFonts w:ascii="Menlo" w:eastAsiaTheme="minorHAnsi" w:hAnsi="Menlo" w:cs="Menlo"/>
                <w:b/>
                <w:bCs/>
                <w:color w:val="9B2393"/>
              </w:rPr>
            </w:rPrChange>
          </w:rPr>
          <w:t>if</w:t>
        </w:r>
        <w:proofErr w:type="spellEnd"/>
        <w:r w:rsidRPr="00CC342C">
          <w:rPr>
            <w:rPrChange w:id="2972" w:author="Vihari Réka" w:date="2018-11-30T20:54:00Z">
              <w:rPr>
                <w:rFonts w:ascii="Menlo" w:eastAsiaTheme="minorHAnsi" w:hAnsi="Menlo" w:cs="Menlo"/>
                <w:color w:val="000000"/>
              </w:rPr>
            </w:rPrChange>
          </w:rPr>
          <w:t xml:space="preserve"> </w:t>
        </w:r>
        <w:proofErr w:type="spellStart"/>
        <w:r w:rsidRPr="00CC342C">
          <w:rPr>
            <w:rPrChange w:id="2973" w:author="Vihari Réka" w:date="2018-11-30T20:54:00Z">
              <w:rPr>
                <w:rFonts w:ascii="Menlo" w:eastAsiaTheme="minorHAnsi" w:hAnsi="Menlo" w:cs="Menlo"/>
                <w:b/>
                <w:bCs/>
                <w:color w:val="9B2393"/>
              </w:rPr>
            </w:rPrChange>
          </w:rPr>
          <w:t>let</w:t>
        </w:r>
        <w:proofErr w:type="spellEnd"/>
        <w:r w:rsidRPr="00CC342C">
          <w:rPr>
            <w:rPrChange w:id="2974" w:author="Vihari Réka" w:date="2018-11-30T20:54:00Z">
              <w:rPr>
                <w:rFonts w:ascii="Menlo" w:eastAsiaTheme="minorHAnsi" w:hAnsi="Menlo" w:cs="Menlo"/>
                <w:color w:val="000000"/>
              </w:rPr>
            </w:rPrChange>
          </w:rPr>
          <w:t xml:space="preserve"> </w:t>
        </w:r>
        <w:proofErr w:type="spellStart"/>
        <w:r w:rsidRPr="00CC342C">
          <w:rPr>
            <w:rPrChange w:id="2975" w:author="Vihari Réka" w:date="2018-11-30T20:54:00Z">
              <w:rPr>
                <w:rFonts w:ascii="Menlo" w:eastAsiaTheme="minorHAnsi" w:hAnsi="Menlo" w:cs="Menlo"/>
                <w:color w:val="000000"/>
              </w:rPr>
            </w:rPrChange>
          </w:rPr>
          <w:t>response</w:t>
        </w:r>
        <w:proofErr w:type="spellEnd"/>
        <w:r w:rsidRPr="00CC342C">
          <w:rPr>
            <w:rPrChange w:id="2976" w:author="Vihari Réka" w:date="2018-11-30T20:54:00Z">
              <w:rPr>
                <w:rFonts w:ascii="Menlo" w:eastAsiaTheme="minorHAnsi" w:hAnsi="Menlo" w:cs="Menlo"/>
                <w:color w:val="000000"/>
              </w:rPr>
            </w:rPrChange>
          </w:rPr>
          <w:t xml:space="preserve"> = </w:t>
        </w:r>
        <w:proofErr w:type="spellStart"/>
        <w:r w:rsidRPr="00CC342C">
          <w:rPr>
            <w:rPrChange w:id="2977" w:author="Vihari Réka" w:date="2018-11-30T20:54:00Z">
              <w:rPr>
                <w:rFonts w:ascii="Menlo" w:eastAsiaTheme="minorHAnsi" w:hAnsi="Menlo" w:cs="Menlo"/>
                <w:color w:val="000000"/>
              </w:rPr>
            </w:rPrChange>
          </w:rPr>
          <w:t>response</w:t>
        </w:r>
        <w:proofErr w:type="spellEnd"/>
        <w:r w:rsidRPr="00CC342C">
          <w:rPr>
            <w:rPrChange w:id="2978" w:author="Vihari Réka" w:date="2018-11-30T20:54:00Z">
              <w:rPr>
                <w:rFonts w:ascii="Menlo" w:eastAsiaTheme="minorHAnsi" w:hAnsi="Menlo" w:cs="Menlo"/>
                <w:color w:val="000000"/>
              </w:rPr>
            </w:rPrChange>
          </w:rPr>
          <w:t xml:space="preserve"> {</w:t>
        </w:r>
      </w:ins>
    </w:p>
    <w:p w14:paraId="058C839E" w14:textId="6992E6C3"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79" w:author="Vihari Réka" w:date="2018-11-23T20:29:00Z"/>
          <w:rPrChange w:id="2980" w:author="Vihari Réka" w:date="2018-11-30T20:54:00Z">
            <w:rPr>
              <w:ins w:id="2981" w:author="Vihari Réka" w:date="2018-11-23T20:29:00Z"/>
              <w:rFonts w:ascii="Helvetica" w:eastAsiaTheme="minorHAnsi" w:hAnsi="Helvetica" w:cs="Helvetica"/>
            </w:rPr>
          </w:rPrChange>
        </w:rPr>
        <w:pPrChange w:id="2982" w:author="Vihari Réka" w:date="2018-11-30T20:59:00Z">
          <w:pPr>
            <w:tabs>
              <w:tab w:val="left" w:pos="593"/>
            </w:tabs>
            <w:autoSpaceDE w:val="0"/>
            <w:autoSpaceDN w:val="0"/>
            <w:adjustRightInd w:val="0"/>
          </w:pPr>
        </w:pPrChange>
      </w:pPr>
      <w:ins w:id="2983" w:author="Vihari Réka" w:date="2018-11-23T20:29:00Z">
        <w:r w:rsidRPr="00CC342C">
          <w:rPr>
            <w:rPrChange w:id="2984" w:author="Vihari Réka" w:date="2018-11-30T20:54:00Z">
              <w:rPr>
                <w:rFonts w:ascii="Menlo" w:eastAsiaTheme="minorHAnsi" w:hAnsi="Menlo" w:cs="Menlo"/>
                <w:color w:val="000000"/>
              </w:rPr>
            </w:rPrChange>
          </w:rPr>
          <w:t xml:space="preserve">            </w:t>
        </w:r>
        <w:del w:id="2985" w:author="Illanicz Barnabás" w:date="2018-11-26T13:35:00Z">
          <w:r w:rsidRPr="00CC342C" w:rsidDel="009C1FF8">
            <w:rPr>
              <w:rPrChange w:id="2986" w:author="Vihari Réka" w:date="2018-11-30T20:54:00Z">
                <w:rPr>
                  <w:rFonts w:ascii="Menlo" w:eastAsiaTheme="minorHAnsi" w:hAnsi="Menlo" w:cs="Menlo"/>
                  <w:color w:val="000000"/>
                </w:rPr>
              </w:rPrChange>
            </w:rPr>
            <w:delText xml:space="preserve">        </w:delText>
          </w:r>
        </w:del>
        <w:proofErr w:type="spellStart"/>
        <w:r w:rsidRPr="00CC342C">
          <w:rPr>
            <w:rPrChange w:id="2987" w:author="Vihari Réka" w:date="2018-11-30T20:54:00Z">
              <w:rPr>
                <w:rFonts w:ascii="Menlo" w:eastAsiaTheme="minorHAnsi" w:hAnsi="Menlo" w:cs="Menlo"/>
                <w:b/>
                <w:bCs/>
                <w:color w:val="9B2393"/>
              </w:rPr>
            </w:rPrChange>
          </w:rPr>
          <w:t>do</w:t>
        </w:r>
        <w:proofErr w:type="spellEnd"/>
        <w:r w:rsidRPr="00CC342C">
          <w:rPr>
            <w:rPrChange w:id="2988" w:author="Vihari Réka" w:date="2018-11-30T20:54:00Z">
              <w:rPr>
                <w:rFonts w:ascii="Menlo" w:eastAsiaTheme="minorHAnsi" w:hAnsi="Menlo" w:cs="Menlo"/>
                <w:color w:val="000000"/>
              </w:rPr>
            </w:rPrChange>
          </w:rPr>
          <w:t xml:space="preserve"> {</w:t>
        </w:r>
      </w:ins>
    </w:p>
    <w:p w14:paraId="7AA1F8C5" w14:textId="2F088DCB"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89" w:author="Vihari Réka" w:date="2018-11-23T20:29:00Z"/>
          <w:rPrChange w:id="2990" w:author="Vihari Réka" w:date="2018-11-30T20:54:00Z">
            <w:rPr>
              <w:ins w:id="2991" w:author="Vihari Réka" w:date="2018-11-23T20:29:00Z"/>
              <w:rFonts w:ascii="Helvetica" w:eastAsiaTheme="minorHAnsi" w:hAnsi="Helvetica" w:cs="Helvetica"/>
            </w:rPr>
          </w:rPrChange>
        </w:rPr>
        <w:pPrChange w:id="2992" w:author="Vihari Réka" w:date="2018-11-30T20:59:00Z">
          <w:pPr>
            <w:tabs>
              <w:tab w:val="left" w:pos="593"/>
            </w:tabs>
            <w:autoSpaceDE w:val="0"/>
            <w:autoSpaceDN w:val="0"/>
            <w:adjustRightInd w:val="0"/>
          </w:pPr>
        </w:pPrChange>
      </w:pPr>
      <w:ins w:id="2993" w:author="Vihari Réka" w:date="2018-11-23T20:29:00Z">
        <w:r w:rsidRPr="00CC342C">
          <w:rPr>
            <w:rPrChange w:id="2994" w:author="Vihari Réka" w:date="2018-11-30T20:54:00Z">
              <w:rPr>
                <w:rFonts w:ascii="Menlo" w:eastAsiaTheme="minorHAnsi" w:hAnsi="Menlo" w:cs="Menlo"/>
                <w:color w:val="000000"/>
              </w:rPr>
            </w:rPrChange>
          </w:rPr>
          <w:t xml:space="preserve">                </w:t>
        </w:r>
        <w:del w:id="2995" w:author="Illanicz Barnabás" w:date="2018-11-26T13:35:00Z">
          <w:r w:rsidRPr="00CC342C" w:rsidDel="009C1FF8">
            <w:rPr>
              <w:rPrChange w:id="2996" w:author="Vihari Réka" w:date="2018-11-30T20:54:00Z">
                <w:rPr>
                  <w:rFonts w:ascii="Menlo" w:eastAsiaTheme="minorHAnsi" w:hAnsi="Menlo" w:cs="Menlo"/>
                  <w:color w:val="000000"/>
                </w:rPr>
              </w:rPrChange>
            </w:rPr>
            <w:delText xml:space="preserve">        </w:delText>
          </w:r>
        </w:del>
        <w:proofErr w:type="spellStart"/>
        <w:r w:rsidRPr="00CC342C">
          <w:rPr>
            <w:rPrChange w:id="2997" w:author="Vihari Réka" w:date="2018-11-30T20:54:00Z">
              <w:rPr>
                <w:rFonts w:ascii="Menlo" w:eastAsiaTheme="minorHAnsi" w:hAnsi="Menlo" w:cs="Menlo"/>
                <w:color w:val="000000"/>
              </w:rPr>
            </w:rPrChange>
          </w:rPr>
          <w:t>events</w:t>
        </w:r>
        <w:proofErr w:type="spellEnd"/>
        <w:r w:rsidRPr="00CC342C">
          <w:rPr>
            <w:rPrChange w:id="2998" w:author="Vihari Réka" w:date="2018-11-30T20:54:00Z">
              <w:rPr>
                <w:rFonts w:ascii="Menlo" w:eastAsiaTheme="minorHAnsi" w:hAnsi="Menlo" w:cs="Menlo"/>
                <w:color w:val="000000"/>
              </w:rPr>
            </w:rPrChange>
          </w:rPr>
          <w:t xml:space="preserve"> = </w:t>
        </w:r>
        <w:proofErr w:type="spellStart"/>
        <w:r w:rsidRPr="00CC342C">
          <w:rPr>
            <w:rPrChange w:id="2999" w:author="Vihari Réka" w:date="2018-11-30T20:54:00Z">
              <w:rPr>
                <w:rFonts w:ascii="Menlo" w:eastAsiaTheme="minorHAnsi" w:hAnsi="Menlo" w:cs="Menlo"/>
                <w:b/>
                <w:bCs/>
                <w:color w:val="9B2393"/>
              </w:rPr>
            </w:rPrChange>
          </w:rPr>
          <w:t>try</w:t>
        </w:r>
        <w:proofErr w:type="spellEnd"/>
        <w:r w:rsidRPr="00CC342C">
          <w:rPr>
            <w:rPrChange w:id="3000" w:author="Vihari Réka" w:date="2018-11-30T20:54:00Z">
              <w:rPr>
                <w:rFonts w:ascii="Menlo" w:eastAsiaTheme="minorHAnsi" w:hAnsi="Menlo" w:cs="Menlo"/>
                <w:color w:val="000000"/>
              </w:rPr>
            </w:rPrChange>
          </w:rPr>
          <w:t xml:space="preserve"> </w:t>
        </w:r>
        <w:proofErr w:type="spellStart"/>
        <w:r w:rsidRPr="00CC342C">
          <w:rPr>
            <w:rPrChange w:id="3001" w:author="Vihari Réka" w:date="2018-11-30T20:54:00Z">
              <w:rPr>
                <w:rFonts w:ascii="Menlo" w:eastAsiaTheme="minorHAnsi" w:hAnsi="Menlo" w:cs="Menlo"/>
                <w:color w:val="5C2699"/>
              </w:rPr>
            </w:rPrChange>
          </w:rPr>
          <w:t>JSONDecoder</w:t>
        </w:r>
        <w:proofErr w:type="spellEnd"/>
        <w:r w:rsidRPr="00CC342C">
          <w:rPr>
            <w:rPrChange w:id="3002" w:author="Vihari Réka" w:date="2018-11-30T20:54:00Z">
              <w:rPr>
                <w:rFonts w:ascii="Menlo" w:eastAsiaTheme="minorHAnsi" w:hAnsi="Menlo" w:cs="Menlo"/>
                <w:color w:val="000000"/>
              </w:rPr>
            </w:rPrChange>
          </w:rPr>
          <w:t>(</w:t>
        </w:r>
        <w:proofErr w:type="gramStart"/>
        <w:r w:rsidRPr="00CC342C">
          <w:rPr>
            <w:rPrChange w:id="3003" w:author="Vihari Réka" w:date="2018-11-30T20:54:00Z">
              <w:rPr>
                <w:rFonts w:ascii="Menlo" w:eastAsiaTheme="minorHAnsi" w:hAnsi="Menlo" w:cs="Menlo"/>
                <w:color w:val="000000"/>
              </w:rPr>
            </w:rPrChange>
          </w:rPr>
          <w:t>).</w:t>
        </w:r>
        <w:proofErr w:type="spellStart"/>
        <w:r w:rsidRPr="00CC342C">
          <w:rPr>
            <w:rPrChange w:id="3004" w:author="Vihari Réka" w:date="2018-11-30T20:54:00Z">
              <w:rPr>
                <w:rFonts w:ascii="Menlo" w:eastAsiaTheme="minorHAnsi" w:hAnsi="Menlo" w:cs="Menlo"/>
                <w:color w:val="3900A0"/>
              </w:rPr>
            </w:rPrChange>
          </w:rPr>
          <w:t>decode</w:t>
        </w:r>
        <w:proofErr w:type="spellEnd"/>
        <w:proofErr w:type="gramEnd"/>
        <w:r w:rsidRPr="00CC342C">
          <w:rPr>
            <w:rPrChange w:id="3005" w:author="Vihari Réka" w:date="2018-11-30T20:54:00Z">
              <w:rPr>
                <w:rFonts w:ascii="Menlo" w:eastAsiaTheme="minorHAnsi" w:hAnsi="Menlo" w:cs="Menlo"/>
                <w:color w:val="000000"/>
              </w:rPr>
            </w:rPrChange>
          </w:rPr>
          <w:t>([</w:t>
        </w:r>
        <w:proofErr w:type="spellStart"/>
        <w:r w:rsidRPr="00CC342C">
          <w:rPr>
            <w:rPrChange w:id="3006" w:author="Vihari Réka" w:date="2018-11-30T20:54:00Z">
              <w:rPr>
                <w:rFonts w:ascii="Menlo" w:eastAsiaTheme="minorHAnsi" w:hAnsi="Menlo" w:cs="Menlo"/>
                <w:color w:val="326D74"/>
              </w:rPr>
            </w:rPrChange>
          </w:rPr>
          <w:t>Event</w:t>
        </w:r>
        <w:proofErr w:type="spellEnd"/>
        <w:r w:rsidRPr="00CC342C">
          <w:rPr>
            <w:rPrChange w:id="3007" w:author="Vihari Réka" w:date="2018-11-30T20:54:00Z">
              <w:rPr>
                <w:rFonts w:ascii="Menlo" w:eastAsiaTheme="minorHAnsi" w:hAnsi="Menlo" w:cs="Menlo"/>
                <w:color w:val="000000"/>
              </w:rPr>
            </w:rPrChange>
          </w:rPr>
          <w:t>].</w:t>
        </w:r>
        <w:proofErr w:type="spellStart"/>
        <w:r w:rsidRPr="00CC342C">
          <w:rPr>
            <w:rPrChange w:id="3008" w:author="Vihari Réka" w:date="2018-11-30T20:54:00Z">
              <w:rPr>
                <w:rFonts w:ascii="Menlo" w:eastAsiaTheme="minorHAnsi" w:hAnsi="Menlo" w:cs="Menlo"/>
                <w:b/>
                <w:bCs/>
                <w:color w:val="9B2393"/>
              </w:rPr>
            </w:rPrChange>
          </w:rPr>
          <w:t>self</w:t>
        </w:r>
        <w:proofErr w:type="spellEnd"/>
        <w:r w:rsidRPr="00CC342C">
          <w:rPr>
            <w:rPrChange w:id="3009" w:author="Vihari Réka" w:date="2018-11-30T20:54:00Z">
              <w:rPr>
                <w:rFonts w:ascii="Menlo" w:eastAsiaTheme="minorHAnsi" w:hAnsi="Menlo" w:cs="Menlo"/>
                <w:color w:val="000000"/>
              </w:rPr>
            </w:rPrChange>
          </w:rPr>
          <w:t xml:space="preserve">, </w:t>
        </w:r>
        <w:proofErr w:type="spellStart"/>
        <w:r w:rsidRPr="00CC342C">
          <w:rPr>
            <w:rPrChange w:id="3010" w:author="Vihari Réka" w:date="2018-11-30T20:54:00Z">
              <w:rPr>
                <w:rFonts w:ascii="Menlo" w:eastAsiaTheme="minorHAnsi" w:hAnsi="Menlo" w:cs="Menlo"/>
                <w:color w:val="000000"/>
              </w:rPr>
            </w:rPrChange>
          </w:rPr>
          <w:t>from</w:t>
        </w:r>
        <w:proofErr w:type="spellEnd"/>
        <w:r w:rsidRPr="00CC342C">
          <w:rPr>
            <w:rPrChange w:id="3011" w:author="Vihari Réka" w:date="2018-11-30T20:54:00Z">
              <w:rPr>
                <w:rFonts w:ascii="Menlo" w:eastAsiaTheme="minorHAnsi" w:hAnsi="Menlo" w:cs="Menlo"/>
                <w:color w:val="000000"/>
              </w:rPr>
            </w:rPrChange>
          </w:rPr>
          <w:t xml:space="preserve">: </w:t>
        </w:r>
        <w:proofErr w:type="spellStart"/>
        <w:r w:rsidRPr="00CC342C">
          <w:rPr>
            <w:rPrChange w:id="3012" w:author="Vihari Réka" w:date="2018-11-30T20:54:00Z">
              <w:rPr>
                <w:rFonts w:ascii="Menlo" w:eastAsiaTheme="minorHAnsi" w:hAnsi="Menlo" w:cs="Menlo"/>
                <w:color w:val="000000"/>
              </w:rPr>
            </w:rPrChange>
          </w:rPr>
          <w:t>response</w:t>
        </w:r>
        <w:proofErr w:type="spellEnd"/>
        <w:r w:rsidRPr="00CC342C">
          <w:rPr>
            <w:rPrChange w:id="3013" w:author="Vihari Réka" w:date="2018-11-30T20:54:00Z">
              <w:rPr>
                <w:rFonts w:ascii="Menlo" w:eastAsiaTheme="minorHAnsi" w:hAnsi="Menlo" w:cs="Menlo"/>
                <w:color w:val="000000"/>
              </w:rPr>
            </w:rPrChange>
          </w:rPr>
          <w:t>)</w:t>
        </w:r>
      </w:ins>
    </w:p>
    <w:p w14:paraId="32D19C7F" w14:textId="763460E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14" w:author="Vihari Réka" w:date="2018-11-23T20:29:00Z"/>
          <w:rPrChange w:id="3015" w:author="Vihari Réka" w:date="2018-11-30T20:54:00Z">
            <w:rPr>
              <w:ins w:id="3016" w:author="Vihari Réka" w:date="2018-11-23T20:29:00Z"/>
              <w:rFonts w:ascii="Helvetica" w:eastAsiaTheme="minorHAnsi" w:hAnsi="Helvetica" w:cs="Helvetica"/>
            </w:rPr>
          </w:rPrChange>
        </w:rPr>
        <w:pPrChange w:id="3017" w:author="Vihari Réka" w:date="2018-11-30T20:59:00Z">
          <w:pPr>
            <w:tabs>
              <w:tab w:val="left" w:pos="593"/>
            </w:tabs>
            <w:autoSpaceDE w:val="0"/>
            <w:autoSpaceDN w:val="0"/>
            <w:adjustRightInd w:val="0"/>
          </w:pPr>
        </w:pPrChange>
      </w:pPr>
      <w:ins w:id="3018" w:author="Vihari Réka" w:date="2018-11-23T20:29:00Z">
        <w:r w:rsidRPr="00CC342C">
          <w:rPr>
            <w:rPrChange w:id="3019" w:author="Vihari Réka" w:date="2018-11-30T20:54:00Z">
              <w:rPr>
                <w:rFonts w:ascii="Menlo" w:eastAsiaTheme="minorHAnsi" w:hAnsi="Menlo" w:cs="Menlo"/>
                <w:color w:val="000000"/>
              </w:rPr>
            </w:rPrChange>
          </w:rPr>
          <w:t xml:space="preserve">                </w:t>
        </w:r>
        <w:del w:id="3020" w:author="Illanicz Barnabás" w:date="2018-11-26T13:35:00Z">
          <w:r w:rsidRPr="00CC342C" w:rsidDel="009C1FF8">
            <w:rPr>
              <w:rPrChange w:id="3021" w:author="Vihari Réka" w:date="2018-11-30T20:54:00Z">
                <w:rPr>
                  <w:rFonts w:ascii="Menlo" w:eastAsiaTheme="minorHAnsi" w:hAnsi="Menlo" w:cs="Menlo"/>
                  <w:color w:val="000000"/>
                </w:rPr>
              </w:rPrChange>
            </w:rPr>
            <w:delText xml:space="preserve">        </w:delText>
          </w:r>
        </w:del>
        <w:proofErr w:type="spellStart"/>
        <w:proofErr w:type="gramStart"/>
        <w:r w:rsidRPr="00CC342C">
          <w:rPr>
            <w:rPrChange w:id="3022" w:author="Vihari Réka" w:date="2018-11-30T20:54:00Z">
              <w:rPr>
                <w:rFonts w:ascii="Menlo" w:eastAsiaTheme="minorHAnsi" w:hAnsi="Menlo" w:cs="Menlo"/>
                <w:color w:val="000000"/>
              </w:rPr>
            </w:rPrChange>
          </w:rPr>
          <w:t>completion</w:t>
        </w:r>
        <w:proofErr w:type="spellEnd"/>
        <w:r w:rsidRPr="00CC342C">
          <w:rPr>
            <w:rPrChange w:id="3023" w:author="Vihari Réka" w:date="2018-11-30T20:54:00Z">
              <w:rPr>
                <w:rFonts w:ascii="Menlo" w:eastAsiaTheme="minorHAnsi" w:hAnsi="Menlo" w:cs="Menlo"/>
                <w:color w:val="000000"/>
              </w:rPr>
            </w:rPrChange>
          </w:rPr>
          <w:t>?(</w:t>
        </w:r>
        <w:proofErr w:type="spellStart"/>
        <w:proofErr w:type="gramEnd"/>
        <w:r w:rsidRPr="00CC342C">
          <w:rPr>
            <w:rPrChange w:id="3024" w:author="Vihari Réka" w:date="2018-11-30T20:54:00Z">
              <w:rPr>
                <w:rFonts w:ascii="Menlo" w:eastAsiaTheme="minorHAnsi" w:hAnsi="Menlo" w:cs="Menlo"/>
                <w:color w:val="000000"/>
              </w:rPr>
            </w:rPrChange>
          </w:rPr>
          <w:t>events</w:t>
        </w:r>
        <w:proofErr w:type="spellEnd"/>
        <w:r w:rsidRPr="00CC342C">
          <w:rPr>
            <w:rPrChange w:id="3025" w:author="Vihari Réka" w:date="2018-11-30T20:54:00Z">
              <w:rPr>
                <w:rFonts w:ascii="Menlo" w:eastAsiaTheme="minorHAnsi" w:hAnsi="Menlo" w:cs="Menlo"/>
                <w:color w:val="000000"/>
              </w:rPr>
            </w:rPrChange>
          </w:rPr>
          <w:t>)</w:t>
        </w:r>
      </w:ins>
    </w:p>
    <w:p w14:paraId="2E6D8297" w14:textId="5276C56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26" w:author="Vihari Réka" w:date="2018-11-23T20:29:00Z"/>
          <w:rPrChange w:id="3027" w:author="Vihari Réka" w:date="2018-11-30T20:54:00Z">
            <w:rPr>
              <w:ins w:id="3028" w:author="Vihari Réka" w:date="2018-11-23T20:29:00Z"/>
              <w:rFonts w:ascii="Helvetica" w:eastAsiaTheme="minorHAnsi" w:hAnsi="Helvetica" w:cs="Helvetica"/>
            </w:rPr>
          </w:rPrChange>
        </w:rPr>
        <w:pPrChange w:id="3029" w:author="Vihari Réka" w:date="2018-11-30T20:59:00Z">
          <w:pPr>
            <w:tabs>
              <w:tab w:val="left" w:pos="593"/>
            </w:tabs>
            <w:autoSpaceDE w:val="0"/>
            <w:autoSpaceDN w:val="0"/>
            <w:adjustRightInd w:val="0"/>
          </w:pPr>
        </w:pPrChange>
      </w:pPr>
      <w:ins w:id="3030" w:author="Vihari Réka" w:date="2018-11-23T20:29:00Z">
        <w:r w:rsidRPr="00CC342C">
          <w:rPr>
            <w:rPrChange w:id="3031" w:author="Vihari Réka" w:date="2018-11-30T20:54:00Z">
              <w:rPr>
                <w:rFonts w:ascii="Menlo" w:eastAsiaTheme="minorHAnsi" w:hAnsi="Menlo" w:cs="Menlo"/>
                <w:color w:val="000000"/>
              </w:rPr>
            </w:rPrChange>
          </w:rPr>
          <w:t xml:space="preserve">            </w:t>
        </w:r>
        <w:del w:id="3032" w:author="Illanicz Barnabás" w:date="2018-11-26T13:35:00Z">
          <w:r w:rsidRPr="00CC342C" w:rsidDel="009C1FF8">
            <w:rPr>
              <w:rPrChange w:id="3033" w:author="Vihari Réka" w:date="2018-11-30T20:54:00Z">
                <w:rPr>
                  <w:rFonts w:ascii="Menlo" w:eastAsiaTheme="minorHAnsi" w:hAnsi="Menlo" w:cs="Menlo"/>
                  <w:color w:val="000000"/>
                </w:rPr>
              </w:rPrChange>
            </w:rPr>
            <w:delText xml:space="preserve">        </w:delText>
          </w:r>
        </w:del>
        <w:r w:rsidRPr="00CC342C">
          <w:rPr>
            <w:rPrChange w:id="3034" w:author="Vihari Réka" w:date="2018-11-30T20:54:00Z">
              <w:rPr>
                <w:rFonts w:ascii="Menlo" w:eastAsiaTheme="minorHAnsi" w:hAnsi="Menlo" w:cs="Menlo"/>
                <w:color w:val="000000"/>
              </w:rPr>
            </w:rPrChange>
          </w:rPr>
          <w:t xml:space="preserve">} </w:t>
        </w:r>
        <w:proofErr w:type="spellStart"/>
        <w:r w:rsidRPr="00CC342C">
          <w:rPr>
            <w:rPrChange w:id="3035" w:author="Vihari Réka" w:date="2018-11-30T20:54:00Z">
              <w:rPr>
                <w:rFonts w:ascii="Menlo" w:eastAsiaTheme="minorHAnsi" w:hAnsi="Menlo" w:cs="Menlo"/>
                <w:b/>
                <w:bCs/>
                <w:color w:val="9B2393"/>
              </w:rPr>
            </w:rPrChange>
          </w:rPr>
          <w:t>catch</w:t>
        </w:r>
        <w:proofErr w:type="spellEnd"/>
        <w:r w:rsidRPr="00CC342C">
          <w:rPr>
            <w:rPrChange w:id="3036" w:author="Vihari Réka" w:date="2018-11-30T20:54:00Z">
              <w:rPr>
                <w:rFonts w:ascii="Menlo" w:eastAsiaTheme="minorHAnsi" w:hAnsi="Menlo" w:cs="Menlo"/>
                <w:color w:val="000000"/>
              </w:rPr>
            </w:rPrChange>
          </w:rPr>
          <w:t xml:space="preserve"> {</w:t>
        </w:r>
      </w:ins>
    </w:p>
    <w:p w14:paraId="3A379526" w14:textId="317EE21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37" w:author="Vihari Réka" w:date="2018-11-23T20:29:00Z"/>
          <w:rPrChange w:id="3038" w:author="Vihari Réka" w:date="2018-11-30T20:54:00Z">
            <w:rPr>
              <w:ins w:id="3039" w:author="Vihari Réka" w:date="2018-11-23T20:29:00Z"/>
              <w:rFonts w:ascii="Helvetica" w:eastAsiaTheme="minorHAnsi" w:hAnsi="Helvetica" w:cs="Helvetica"/>
            </w:rPr>
          </w:rPrChange>
        </w:rPr>
        <w:pPrChange w:id="3040" w:author="Vihari Réka" w:date="2018-11-30T20:59:00Z">
          <w:pPr>
            <w:tabs>
              <w:tab w:val="left" w:pos="593"/>
            </w:tabs>
            <w:autoSpaceDE w:val="0"/>
            <w:autoSpaceDN w:val="0"/>
            <w:adjustRightInd w:val="0"/>
          </w:pPr>
        </w:pPrChange>
      </w:pPr>
      <w:ins w:id="3041" w:author="Vihari Réka" w:date="2018-11-23T20:29:00Z">
        <w:r w:rsidRPr="00CC342C">
          <w:rPr>
            <w:rPrChange w:id="3042" w:author="Vihari Réka" w:date="2018-11-30T20:54:00Z">
              <w:rPr>
                <w:rFonts w:ascii="Menlo" w:eastAsiaTheme="minorHAnsi" w:hAnsi="Menlo" w:cs="Menlo"/>
                <w:color w:val="000000"/>
              </w:rPr>
            </w:rPrChange>
          </w:rPr>
          <w:t xml:space="preserve">                </w:t>
        </w:r>
        <w:del w:id="3043" w:author="Illanicz Barnabás" w:date="2018-11-26T13:35:00Z">
          <w:r w:rsidRPr="00CC342C" w:rsidDel="009C1FF8">
            <w:rPr>
              <w:rPrChange w:id="3044" w:author="Vihari Réka" w:date="2018-11-30T20:54:00Z">
                <w:rPr>
                  <w:rFonts w:ascii="Menlo" w:eastAsiaTheme="minorHAnsi" w:hAnsi="Menlo" w:cs="Menlo"/>
                  <w:color w:val="000000"/>
                </w:rPr>
              </w:rPrChange>
            </w:rPr>
            <w:delText xml:space="preserve">        </w:delText>
          </w:r>
        </w:del>
        <w:proofErr w:type="gramStart"/>
        <w:r w:rsidRPr="00CC342C">
          <w:rPr>
            <w:rPrChange w:id="3045" w:author="Vihari Réka" w:date="2018-11-30T20:54:00Z">
              <w:rPr>
                <w:rFonts w:ascii="Menlo" w:eastAsiaTheme="minorHAnsi" w:hAnsi="Menlo" w:cs="Menlo"/>
                <w:color w:val="3900A0"/>
              </w:rPr>
            </w:rPrChange>
          </w:rPr>
          <w:t>print</w:t>
        </w:r>
        <w:r w:rsidRPr="00CC342C">
          <w:rPr>
            <w:rPrChange w:id="3046" w:author="Vihari Réka" w:date="2018-11-30T20:54:00Z">
              <w:rPr>
                <w:rFonts w:ascii="Menlo" w:eastAsiaTheme="minorHAnsi" w:hAnsi="Menlo" w:cs="Menlo"/>
                <w:color w:val="000000"/>
              </w:rPr>
            </w:rPrChange>
          </w:rPr>
          <w:t>(</w:t>
        </w:r>
        <w:proofErr w:type="gramEnd"/>
        <w:r w:rsidRPr="00CC342C">
          <w:rPr>
            <w:rPrChange w:id="3047" w:author="Vihari Réka" w:date="2018-11-30T20:54:00Z">
              <w:rPr>
                <w:rFonts w:ascii="Menlo" w:eastAsiaTheme="minorHAnsi" w:hAnsi="Menlo" w:cs="Menlo"/>
                <w:color w:val="C41A16"/>
              </w:rPr>
            </w:rPrChange>
          </w:rPr>
          <w:t xml:space="preserve">"A </w:t>
        </w:r>
        <w:proofErr w:type="spellStart"/>
        <w:r w:rsidRPr="00CC342C">
          <w:rPr>
            <w:rPrChange w:id="3048" w:author="Vihari Réka" w:date="2018-11-30T20:54:00Z">
              <w:rPr>
                <w:rFonts w:ascii="Menlo" w:eastAsiaTheme="minorHAnsi" w:hAnsi="Menlo" w:cs="Menlo"/>
                <w:color w:val="C41A16"/>
              </w:rPr>
            </w:rPrChange>
          </w:rPr>
          <w:t>dekodolas</w:t>
        </w:r>
        <w:proofErr w:type="spellEnd"/>
        <w:r w:rsidRPr="00CC342C">
          <w:rPr>
            <w:rPrChange w:id="3049" w:author="Vihari Réka" w:date="2018-11-30T20:54:00Z">
              <w:rPr>
                <w:rFonts w:ascii="Menlo" w:eastAsiaTheme="minorHAnsi" w:hAnsi="Menlo" w:cs="Menlo"/>
                <w:color w:val="C41A16"/>
              </w:rPr>
            </w:rPrChange>
          </w:rPr>
          <w:t xml:space="preserve"> sikertelen volt."</w:t>
        </w:r>
        <w:r w:rsidRPr="00CC342C">
          <w:rPr>
            <w:rPrChange w:id="3050" w:author="Vihari Réka" w:date="2018-11-30T20:54:00Z">
              <w:rPr>
                <w:rFonts w:ascii="Menlo" w:eastAsiaTheme="minorHAnsi" w:hAnsi="Menlo" w:cs="Menlo"/>
                <w:color w:val="000000"/>
              </w:rPr>
            </w:rPrChange>
          </w:rPr>
          <w:t>)</w:t>
        </w:r>
      </w:ins>
    </w:p>
    <w:p w14:paraId="0161B8C9" w14:textId="6BB493F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51" w:author="Vihari Réka" w:date="2018-11-23T20:29:00Z"/>
          <w:rPrChange w:id="3052" w:author="Vihari Réka" w:date="2018-11-30T20:54:00Z">
            <w:rPr>
              <w:ins w:id="3053" w:author="Vihari Réka" w:date="2018-11-23T20:29:00Z"/>
              <w:rFonts w:ascii="Helvetica" w:eastAsiaTheme="minorHAnsi" w:hAnsi="Helvetica" w:cs="Helvetica"/>
            </w:rPr>
          </w:rPrChange>
        </w:rPr>
        <w:pPrChange w:id="3054" w:author="Vihari Réka" w:date="2018-11-30T20:59:00Z">
          <w:pPr>
            <w:tabs>
              <w:tab w:val="left" w:pos="593"/>
            </w:tabs>
            <w:autoSpaceDE w:val="0"/>
            <w:autoSpaceDN w:val="0"/>
            <w:adjustRightInd w:val="0"/>
          </w:pPr>
        </w:pPrChange>
      </w:pPr>
      <w:ins w:id="3055" w:author="Vihari Réka" w:date="2018-11-23T20:29:00Z">
        <w:r w:rsidRPr="00CC342C">
          <w:rPr>
            <w:rPrChange w:id="3056" w:author="Vihari Réka" w:date="2018-11-30T20:54:00Z">
              <w:rPr>
                <w:rFonts w:ascii="Menlo" w:eastAsiaTheme="minorHAnsi" w:hAnsi="Menlo" w:cs="Menlo"/>
                <w:color w:val="000000"/>
              </w:rPr>
            </w:rPrChange>
          </w:rPr>
          <w:t xml:space="preserve">            </w:t>
        </w:r>
        <w:del w:id="3057" w:author="Illanicz Barnabás" w:date="2018-11-26T13:35:00Z">
          <w:r w:rsidRPr="00CC342C" w:rsidDel="009C1FF8">
            <w:rPr>
              <w:rPrChange w:id="3058" w:author="Vihari Réka" w:date="2018-11-30T20:54:00Z">
                <w:rPr>
                  <w:rFonts w:ascii="Menlo" w:eastAsiaTheme="minorHAnsi" w:hAnsi="Menlo" w:cs="Menlo"/>
                  <w:color w:val="000000"/>
                </w:rPr>
              </w:rPrChange>
            </w:rPr>
            <w:delText xml:space="preserve">        </w:delText>
          </w:r>
        </w:del>
        <w:r w:rsidRPr="00CC342C">
          <w:rPr>
            <w:rPrChange w:id="3059" w:author="Vihari Réka" w:date="2018-11-30T20:54:00Z">
              <w:rPr>
                <w:rFonts w:ascii="Menlo" w:eastAsiaTheme="minorHAnsi" w:hAnsi="Menlo" w:cs="Menlo"/>
                <w:color w:val="000000"/>
              </w:rPr>
            </w:rPrChange>
          </w:rPr>
          <w:t>}</w:t>
        </w:r>
      </w:ins>
    </w:p>
    <w:p w14:paraId="1CFAB2AA" w14:textId="099DAED2"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60" w:author="Vihari Réka" w:date="2018-11-23T20:29:00Z"/>
          <w:rPrChange w:id="3061" w:author="Vihari Réka" w:date="2018-11-30T20:54:00Z">
            <w:rPr>
              <w:ins w:id="3062" w:author="Vihari Réka" w:date="2018-11-23T20:29:00Z"/>
              <w:rFonts w:ascii="Helvetica" w:eastAsiaTheme="minorHAnsi" w:hAnsi="Helvetica" w:cs="Helvetica"/>
            </w:rPr>
          </w:rPrChange>
        </w:rPr>
        <w:pPrChange w:id="3063" w:author="Vihari Réka" w:date="2018-11-30T20:59:00Z">
          <w:pPr>
            <w:tabs>
              <w:tab w:val="left" w:pos="593"/>
            </w:tabs>
            <w:autoSpaceDE w:val="0"/>
            <w:autoSpaceDN w:val="0"/>
            <w:adjustRightInd w:val="0"/>
          </w:pPr>
        </w:pPrChange>
      </w:pPr>
      <w:ins w:id="3064" w:author="Vihari Réka" w:date="2018-11-23T20:29:00Z">
        <w:r w:rsidRPr="00CC342C">
          <w:rPr>
            <w:rPrChange w:id="3065" w:author="Vihari Réka" w:date="2018-11-30T20:54:00Z">
              <w:rPr>
                <w:rFonts w:ascii="Menlo" w:eastAsiaTheme="minorHAnsi" w:hAnsi="Menlo" w:cs="Menlo"/>
                <w:color w:val="000000"/>
              </w:rPr>
            </w:rPrChange>
          </w:rPr>
          <w:t xml:space="preserve">        </w:t>
        </w:r>
        <w:del w:id="3066" w:author="Illanicz Barnabás" w:date="2018-11-26T13:35:00Z">
          <w:r w:rsidRPr="00CC342C" w:rsidDel="009C1FF8">
            <w:rPr>
              <w:rPrChange w:id="3067" w:author="Vihari Réka" w:date="2018-11-30T20:54:00Z">
                <w:rPr>
                  <w:rFonts w:ascii="Menlo" w:eastAsiaTheme="minorHAnsi" w:hAnsi="Menlo" w:cs="Menlo"/>
                  <w:color w:val="000000"/>
                </w:rPr>
              </w:rPrChange>
            </w:rPr>
            <w:delText xml:space="preserve">    </w:delText>
          </w:r>
        </w:del>
        <w:r w:rsidRPr="00CC342C">
          <w:rPr>
            <w:rPrChange w:id="3068" w:author="Vihari Réka" w:date="2018-11-30T20:54:00Z">
              <w:rPr>
                <w:rFonts w:ascii="Menlo" w:eastAsiaTheme="minorHAnsi" w:hAnsi="Menlo" w:cs="Menlo"/>
                <w:color w:val="000000"/>
              </w:rPr>
            </w:rPrChange>
          </w:rPr>
          <w:t>}</w:t>
        </w:r>
      </w:ins>
    </w:p>
    <w:p w14:paraId="58A4EDB6" w14:textId="01486F68"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69" w:author="Vihari Réka" w:date="2018-11-23T20:29:00Z"/>
          <w:rPrChange w:id="3070" w:author="Vihari Réka" w:date="2018-11-30T20:54:00Z">
            <w:rPr>
              <w:ins w:id="3071" w:author="Vihari Réka" w:date="2018-11-23T20:29:00Z"/>
              <w:rFonts w:ascii="Helvetica" w:eastAsiaTheme="minorHAnsi" w:hAnsi="Helvetica" w:cs="Helvetica"/>
            </w:rPr>
          </w:rPrChange>
        </w:rPr>
        <w:pPrChange w:id="3072" w:author="Vihari Réka" w:date="2018-11-30T20:59:00Z">
          <w:pPr>
            <w:tabs>
              <w:tab w:val="left" w:pos="593"/>
            </w:tabs>
            <w:autoSpaceDE w:val="0"/>
            <w:autoSpaceDN w:val="0"/>
            <w:adjustRightInd w:val="0"/>
          </w:pPr>
        </w:pPrChange>
      </w:pPr>
      <w:ins w:id="3073" w:author="Vihari Réka" w:date="2018-11-23T20:29:00Z">
        <w:r w:rsidRPr="00CC342C">
          <w:rPr>
            <w:rPrChange w:id="3074" w:author="Vihari Réka" w:date="2018-11-30T20:54:00Z">
              <w:rPr>
                <w:rFonts w:ascii="Menlo" w:eastAsiaTheme="minorHAnsi" w:hAnsi="Menlo" w:cs="Menlo"/>
                <w:color w:val="000000"/>
              </w:rPr>
            </w:rPrChange>
          </w:rPr>
          <w:t xml:space="preserve">    </w:t>
        </w:r>
        <w:del w:id="3075" w:author="Illanicz Barnabás" w:date="2018-11-26T13:35:00Z">
          <w:r w:rsidRPr="00CC342C" w:rsidDel="009C1FF8">
            <w:rPr>
              <w:rPrChange w:id="3076" w:author="Vihari Réka" w:date="2018-11-30T20:54:00Z">
                <w:rPr>
                  <w:rFonts w:ascii="Menlo" w:eastAsiaTheme="minorHAnsi" w:hAnsi="Menlo" w:cs="Menlo"/>
                  <w:color w:val="000000"/>
                </w:rPr>
              </w:rPrChange>
            </w:rPr>
            <w:delText xml:space="preserve">    </w:delText>
          </w:r>
        </w:del>
        <w:r w:rsidRPr="00CC342C">
          <w:rPr>
            <w:rPrChange w:id="3077" w:author="Vihari Réka" w:date="2018-11-30T20:54:00Z">
              <w:rPr>
                <w:rFonts w:ascii="Menlo" w:eastAsiaTheme="minorHAnsi" w:hAnsi="Menlo" w:cs="Menlo"/>
                <w:color w:val="000000"/>
              </w:rPr>
            </w:rPrChange>
          </w:rPr>
          <w:t>})</w:t>
        </w:r>
      </w:ins>
    </w:p>
    <w:p w14:paraId="11CBEBA3" w14:textId="5D134FDE"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78" w:author="Vihari Réka" w:date="2018-11-23T20:32:00Z"/>
          <w:rPrChange w:id="3079" w:author="Vihari Réka" w:date="2018-11-30T20:54:00Z">
            <w:rPr>
              <w:ins w:id="3080" w:author="Vihari Réka" w:date="2018-11-23T20:32:00Z"/>
              <w:rFonts w:ascii="Menlo" w:eastAsiaTheme="minorHAnsi" w:hAnsi="Menlo" w:cs="Menlo"/>
              <w:color w:val="000000"/>
              <w:sz w:val="16"/>
              <w:szCs w:val="16"/>
            </w:rPr>
          </w:rPrChange>
        </w:rPr>
        <w:pPrChange w:id="3081" w:author="Vihari Réka" w:date="2018-11-30T20:59:00Z">
          <w:pPr>
            <w:jc w:val="center"/>
          </w:pPr>
        </w:pPrChange>
      </w:pPr>
      <w:ins w:id="3082" w:author="Vihari Réka" w:date="2018-11-23T20:29:00Z">
        <w:del w:id="3083" w:author="Illanicz Barnabás" w:date="2018-11-26T13:33:00Z">
          <w:r w:rsidRPr="00CC342C" w:rsidDel="00BB5DA1">
            <w:rPr>
              <w:rPrChange w:id="3084" w:author="Vihari Réka" w:date="2018-11-30T20:54:00Z">
                <w:rPr>
                  <w:rFonts w:ascii="Menlo" w:eastAsiaTheme="minorHAnsi" w:hAnsi="Menlo" w:cs="Menlo"/>
                  <w:color w:val="000000"/>
                </w:rPr>
              </w:rPrChange>
            </w:rPr>
            <w:delText xml:space="preserve">  </w:delText>
          </w:r>
        </w:del>
        <w:del w:id="3085" w:author="Illanicz Barnabás" w:date="2018-11-26T13:32:00Z">
          <w:r w:rsidRPr="00CC342C" w:rsidDel="00BB5DA1">
            <w:rPr>
              <w:rPrChange w:id="3086" w:author="Vihari Réka" w:date="2018-11-30T20:54:00Z">
                <w:rPr>
                  <w:rFonts w:ascii="Menlo" w:eastAsiaTheme="minorHAnsi" w:hAnsi="Menlo" w:cs="Menlo"/>
                  <w:color w:val="000000"/>
                </w:rPr>
              </w:rPrChange>
            </w:rPr>
            <w:delText xml:space="preserve">  </w:delText>
          </w:r>
        </w:del>
        <w:r w:rsidRPr="00CC342C">
          <w:rPr>
            <w:rPrChange w:id="3087" w:author="Vihari Réka" w:date="2018-11-30T20:54:00Z">
              <w:rPr>
                <w:rFonts w:ascii="Menlo" w:eastAsiaTheme="minorHAnsi" w:hAnsi="Menlo" w:cs="Menlo"/>
                <w:color w:val="000000"/>
              </w:rPr>
            </w:rPrChange>
          </w:rPr>
          <w:t>}</w:t>
        </w:r>
      </w:ins>
    </w:p>
    <w:p w14:paraId="48EBF0E2" w14:textId="75E8BA83" w:rsidR="00EE0D0A" w:rsidRPr="00BA753E" w:rsidRDefault="00EE0D0A">
      <w:pPr>
        <w:spacing w:after="120" w:line="360" w:lineRule="auto"/>
        <w:ind w:firstLine="720"/>
        <w:jc w:val="both"/>
        <w:rPr>
          <w:ins w:id="3088" w:author="Vihari Réka" w:date="2018-11-23T20:34:00Z"/>
          <w:rPrChange w:id="3089" w:author="Vihari Réka" w:date="2018-11-23T20:42:00Z">
            <w:rPr>
              <w:ins w:id="3090" w:author="Vihari Réka" w:date="2018-11-23T20:34:00Z"/>
              <w:rFonts w:ascii="Menlo" w:eastAsiaTheme="minorHAnsi" w:hAnsi="Menlo" w:cs="Menlo"/>
              <w:color w:val="000000"/>
              <w:sz w:val="16"/>
              <w:szCs w:val="16"/>
            </w:rPr>
          </w:rPrChange>
        </w:rPr>
        <w:pPrChange w:id="3091" w:author="Vihari Réka" w:date="2018-11-23T20:42:00Z">
          <w:pPr>
            <w:jc w:val="center"/>
          </w:pPr>
        </w:pPrChange>
      </w:pPr>
      <w:ins w:id="3092" w:author="Vihari Réka" w:date="2018-11-23T20:32:00Z">
        <w:r w:rsidRPr="00BA753E">
          <w:rPr>
            <w:rPrChange w:id="3093" w:author="Vihari Réka" w:date="2018-11-23T20:42:00Z">
              <w:rPr>
                <w:rFonts w:ascii="Menlo" w:eastAsiaTheme="minorHAnsi" w:hAnsi="Menlo" w:cs="Menlo"/>
                <w:color w:val="000000"/>
                <w:sz w:val="16"/>
                <w:szCs w:val="16"/>
              </w:rPr>
            </w:rPrChange>
          </w:rPr>
          <w:t>Meghívása az alábbiak szerint történik</w:t>
        </w:r>
      </w:ins>
      <w:ins w:id="3094" w:author="Vihari Réka" w:date="2018-11-23T20:33:00Z">
        <w:r w:rsidRPr="00BA753E">
          <w:rPr>
            <w:rPrChange w:id="3095" w:author="Vihari Réka" w:date="2018-11-23T20:42:00Z">
              <w:rPr>
                <w:rFonts w:ascii="Menlo" w:eastAsiaTheme="minorHAnsi" w:hAnsi="Menlo" w:cs="Menlo"/>
                <w:color w:val="000000"/>
                <w:sz w:val="16"/>
                <w:szCs w:val="16"/>
              </w:rPr>
            </w:rPrChange>
          </w:rPr>
          <w:t xml:space="preserve">, ahol látható, hogy az </w:t>
        </w:r>
        <w:proofErr w:type="spellStart"/>
        <w:r w:rsidRPr="00BA753E">
          <w:rPr>
            <w:rPrChange w:id="3096" w:author="Vihari Réka" w:date="2018-11-23T20:42:00Z">
              <w:rPr>
                <w:rFonts w:ascii="Menlo" w:eastAsiaTheme="minorHAnsi" w:hAnsi="Menlo" w:cs="Menlo"/>
                <w:color w:val="000000"/>
                <w:sz w:val="16"/>
                <w:szCs w:val="16"/>
              </w:rPr>
            </w:rPrChange>
          </w:rPr>
          <w:t>events</w:t>
        </w:r>
        <w:proofErr w:type="spellEnd"/>
        <w:r w:rsidRPr="00BA753E">
          <w:rPr>
            <w:rPrChange w:id="3097" w:author="Vihari Réka" w:date="2018-11-23T20:42:00Z">
              <w:rPr>
                <w:rFonts w:ascii="Menlo" w:eastAsiaTheme="minorHAnsi" w:hAnsi="Menlo" w:cs="Menlo"/>
                <w:color w:val="000000"/>
                <w:sz w:val="16"/>
                <w:szCs w:val="16"/>
              </w:rPr>
            </w:rPrChange>
          </w:rPr>
          <w:t xml:space="preserve"> visszatérésben fognak szerepelni a lekérdezett események, melyet egy előre létrehozott </w:t>
        </w:r>
        <w:proofErr w:type="spellStart"/>
        <w:r w:rsidRPr="00BA753E">
          <w:rPr>
            <w:rPrChange w:id="3098" w:author="Vihari Réka" w:date="2018-11-23T20:42:00Z">
              <w:rPr>
                <w:rFonts w:ascii="Menlo" w:eastAsiaTheme="minorHAnsi" w:hAnsi="Menlo" w:cs="Menlo"/>
                <w:color w:val="000000"/>
                <w:sz w:val="16"/>
                <w:szCs w:val="16"/>
              </w:rPr>
            </w:rPrChange>
          </w:rPr>
          <w:t>event</w:t>
        </w:r>
        <w:proofErr w:type="spellEnd"/>
        <w:r w:rsidRPr="00BA753E">
          <w:rPr>
            <w:rPrChange w:id="3099" w:author="Vihari Réka" w:date="2018-11-23T20:42:00Z">
              <w:rPr>
                <w:rFonts w:ascii="Menlo" w:eastAsiaTheme="minorHAnsi" w:hAnsi="Menlo" w:cs="Menlo"/>
                <w:color w:val="000000"/>
                <w:sz w:val="16"/>
                <w:szCs w:val="16"/>
              </w:rPr>
            </w:rPrChange>
          </w:rPr>
          <w:t xml:space="preserve"> tömbhöz adok hozzá. </w:t>
        </w:r>
      </w:ins>
    </w:p>
    <w:p w14:paraId="7C481D76" w14:textId="7642B2C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100" w:author="Vihari Réka" w:date="2018-11-23T20:33:00Z"/>
          <w:rPrChange w:id="3101" w:author="Vihari Réka" w:date="2018-11-30T20:53:00Z">
            <w:rPr>
              <w:ins w:id="3102" w:author="Vihari Réka" w:date="2018-11-23T20:33:00Z"/>
              <w:rFonts w:ascii="Menlo" w:eastAsiaTheme="minorHAnsi" w:hAnsi="Menlo" w:cs="Menlo"/>
              <w:color w:val="000000"/>
              <w:sz w:val="16"/>
              <w:szCs w:val="16"/>
            </w:rPr>
          </w:rPrChange>
        </w:rPr>
        <w:pPrChange w:id="3103" w:author="Vihari Réka" w:date="2018-11-30T20:59:00Z">
          <w:pPr>
            <w:jc w:val="center"/>
          </w:pPr>
        </w:pPrChange>
      </w:pPr>
      <w:ins w:id="3104" w:author="Vihari Réka" w:date="2018-11-23T20:34:00Z">
        <w:r w:rsidRPr="00CC342C">
          <w:rPr>
            <w:rPrChange w:id="3105" w:author="Vihari Réka" w:date="2018-11-30T20:53:00Z">
              <w:rPr>
                <w:rFonts w:ascii="Menlo" w:eastAsiaTheme="minorHAnsi" w:hAnsi="Menlo" w:cs="Menlo"/>
                <w:b/>
                <w:bCs/>
                <w:color w:val="9B2393"/>
              </w:rPr>
            </w:rPrChange>
          </w:rPr>
          <w:t>var</w:t>
        </w:r>
        <w:r w:rsidRPr="00CC342C">
          <w:rPr>
            <w:rPrChange w:id="3106" w:author="Vihari Réka" w:date="2018-11-30T20:53:00Z">
              <w:rPr>
                <w:rFonts w:ascii="Menlo" w:eastAsiaTheme="minorHAnsi" w:hAnsi="Menlo" w:cs="Menlo"/>
                <w:color w:val="000000"/>
              </w:rPr>
            </w:rPrChange>
          </w:rPr>
          <w:t xml:space="preserve"> </w:t>
        </w:r>
        <w:proofErr w:type="spellStart"/>
        <w:r w:rsidRPr="00CC342C">
          <w:rPr>
            <w:rPrChange w:id="3107" w:author="Vihari Réka" w:date="2018-11-30T20:53:00Z">
              <w:rPr>
                <w:rFonts w:ascii="Menlo" w:eastAsiaTheme="minorHAnsi" w:hAnsi="Menlo" w:cs="Menlo"/>
                <w:color w:val="000000"/>
              </w:rPr>
            </w:rPrChange>
          </w:rPr>
          <w:t>event</w:t>
        </w:r>
        <w:proofErr w:type="spellEnd"/>
        <w:r w:rsidRPr="00CC342C">
          <w:rPr>
            <w:rPrChange w:id="3108" w:author="Vihari Réka" w:date="2018-11-30T20:53:00Z">
              <w:rPr>
                <w:rFonts w:ascii="Menlo" w:eastAsiaTheme="minorHAnsi" w:hAnsi="Menlo" w:cs="Menlo"/>
                <w:color w:val="000000"/>
              </w:rPr>
            </w:rPrChange>
          </w:rPr>
          <w:t xml:space="preserve"> = [</w:t>
        </w:r>
        <w:proofErr w:type="spellStart"/>
        <w:r w:rsidRPr="00CC342C">
          <w:rPr>
            <w:rPrChange w:id="3109" w:author="Vihari Réka" w:date="2018-11-30T20:53:00Z">
              <w:rPr>
                <w:rFonts w:ascii="Menlo" w:eastAsiaTheme="minorHAnsi" w:hAnsi="Menlo" w:cs="Menlo"/>
                <w:color w:val="326D74"/>
              </w:rPr>
            </w:rPrChange>
          </w:rPr>
          <w:t>Event</w:t>
        </w:r>
        <w:proofErr w:type="spellEnd"/>
        <w:proofErr w:type="gramStart"/>
        <w:r w:rsidRPr="00CC342C">
          <w:rPr>
            <w:rPrChange w:id="3110" w:author="Vihari Réka" w:date="2018-11-30T20:53:00Z">
              <w:rPr>
                <w:rFonts w:ascii="Menlo" w:eastAsiaTheme="minorHAnsi" w:hAnsi="Menlo" w:cs="Menlo"/>
                <w:color w:val="000000"/>
              </w:rPr>
            </w:rPrChange>
          </w:rPr>
          <w:t>](</w:t>
        </w:r>
        <w:proofErr w:type="gramEnd"/>
        <w:r w:rsidRPr="00CC342C">
          <w:rPr>
            <w:rPrChange w:id="3111" w:author="Vihari Réka" w:date="2018-11-30T20:53:00Z">
              <w:rPr>
                <w:rFonts w:ascii="Menlo" w:eastAsiaTheme="minorHAnsi" w:hAnsi="Menlo" w:cs="Menlo"/>
                <w:color w:val="000000"/>
              </w:rPr>
            </w:rPrChange>
          </w:rPr>
          <w:t>)</w:t>
        </w:r>
      </w:ins>
    </w:p>
    <w:p w14:paraId="2B518141"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112" w:author="Vihari Réka" w:date="2018-11-23T20:33:00Z"/>
          <w:rPrChange w:id="3113" w:author="Vihari Réka" w:date="2018-11-30T20:53:00Z">
            <w:rPr>
              <w:ins w:id="3114" w:author="Vihari Réka" w:date="2018-11-23T20:33:00Z"/>
              <w:rFonts w:ascii="Helvetica" w:eastAsiaTheme="minorHAnsi" w:hAnsi="Helvetica" w:cs="Helvetica"/>
            </w:rPr>
          </w:rPrChange>
        </w:rPr>
        <w:pPrChange w:id="3115" w:author="Vihari Réka" w:date="2018-11-30T20:59:00Z">
          <w:pPr>
            <w:tabs>
              <w:tab w:val="left" w:pos="593"/>
            </w:tabs>
            <w:autoSpaceDE w:val="0"/>
            <w:autoSpaceDN w:val="0"/>
            <w:adjustRightInd w:val="0"/>
          </w:pPr>
        </w:pPrChange>
      </w:pPr>
      <w:proofErr w:type="spellStart"/>
      <w:ins w:id="3116" w:author="Vihari Réka" w:date="2018-11-23T20:33:00Z">
        <w:r w:rsidRPr="00CC342C">
          <w:rPr>
            <w:rPrChange w:id="3117" w:author="Vihari Réka" w:date="2018-11-30T20:53:00Z">
              <w:rPr>
                <w:rFonts w:ascii="Menlo" w:eastAsiaTheme="minorHAnsi" w:hAnsi="Menlo" w:cs="Menlo"/>
                <w:b/>
                <w:bCs/>
                <w:color w:val="9B2393"/>
              </w:rPr>
            </w:rPrChange>
          </w:rPr>
          <w:t>let</w:t>
        </w:r>
        <w:proofErr w:type="spellEnd"/>
        <w:r w:rsidRPr="00CC342C">
          <w:rPr>
            <w:rPrChange w:id="3118" w:author="Vihari Réka" w:date="2018-11-30T20:53:00Z">
              <w:rPr>
                <w:rFonts w:ascii="Menlo" w:eastAsiaTheme="minorHAnsi" w:hAnsi="Menlo" w:cs="Menlo"/>
                <w:color w:val="000000"/>
              </w:rPr>
            </w:rPrChange>
          </w:rPr>
          <w:t xml:space="preserve"> </w:t>
        </w:r>
        <w:proofErr w:type="spellStart"/>
        <w:r w:rsidRPr="00CC342C">
          <w:rPr>
            <w:rPrChange w:id="3119" w:author="Vihari Réka" w:date="2018-11-30T20:53:00Z">
              <w:rPr>
                <w:rFonts w:ascii="Menlo" w:eastAsiaTheme="minorHAnsi" w:hAnsi="Menlo" w:cs="Menlo"/>
                <w:color w:val="000000"/>
              </w:rPr>
            </w:rPrChange>
          </w:rPr>
          <w:t>downloaderService</w:t>
        </w:r>
        <w:proofErr w:type="spellEnd"/>
        <w:r w:rsidRPr="00CC342C">
          <w:rPr>
            <w:rPrChange w:id="3120" w:author="Vihari Réka" w:date="2018-11-30T20:53:00Z">
              <w:rPr>
                <w:rFonts w:ascii="Menlo" w:eastAsiaTheme="minorHAnsi" w:hAnsi="Menlo" w:cs="Menlo"/>
                <w:color w:val="000000"/>
              </w:rPr>
            </w:rPrChange>
          </w:rPr>
          <w:t xml:space="preserve"> = </w:t>
        </w:r>
        <w:proofErr w:type="spellStart"/>
        <w:r w:rsidRPr="00CC342C">
          <w:rPr>
            <w:rPrChange w:id="3121" w:author="Vihari Réka" w:date="2018-11-30T20:53:00Z">
              <w:rPr>
                <w:rFonts w:ascii="Menlo" w:eastAsiaTheme="minorHAnsi" w:hAnsi="Menlo" w:cs="Menlo"/>
                <w:color w:val="326D74"/>
              </w:rPr>
            </w:rPrChange>
          </w:rPr>
          <w:t>DownloaderService</w:t>
        </w:r>
        <w:r w:rsidRPr="00CC342C">
          <w:rPr>
            <w:rPrChange w:id="3122" w:author="Vihari Réka" w:date="2018-11-30T20:53:00Z">
              <w:rPr>
                <w:rFonts w:ascii="Menlo" w:eastAsiaTheme="minorHAnsi" w:hAnsi="Menlo" w:cs="Menlo"/>
                <w:color w:val="000000"/>
              </w:rPr>
            </w:rPrChange>
          </w:rPr>
          <w:t>.</w:t>
        </w:r>
        <w:r w:rsidRPr="00CC342C">
          <w:rPr>
            <w:rPrChange w:id="3123" w:author="Vihari Réka" w:date="2018-11-30T20:53:00Z">
              <w:rPr>
                <w:rFonts w:ascii="Menlo" w:eastAsiaTheme="minorHAnsi" w:hAnsi="Menlo" w:cs="Menlo"/>
                <w:color w:val="326D74"/>
              </w:rPr>
            </w:rPrChange>
          </w:rPr>
          <w:t>shared</w:t>
        </w:r>
        <w:proofErr w:type="spellEnd"/>
      </w:ins>
    </w:p>
    <w:p w14:paraId="70D86E9B" w14:textId="3EF80B6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124" w:author="Vihari Réka" w:date="2018-11-23T20:33:00Z"/>
          <w:rPrChange w:id="3125" w:author="Vihari Réka" w:date="2018-11-30T20:53:00Z">
            <w:rPr>
              <w:ins w:id="3126" w:author="Vihari Réka" w:date="2018-11-23T20:33:00Z"/>
              <w:rFonts w:ascii="Helvetica" w:eastAsiaTheme="minorHAnsi" w:hAnsi="Helvetica" w:cs="Helvetica"/>
            </w:rPr>
          </w:rPrChange>
        </w:rPr>
        <w:pPrChange w:id="3127" w:author="Vihari Réka" w:date="2018-11-30T20:59:00Z">
          <w:pPr>
            <w:tabs>
              <w:tab w:val="left" w:pos="593"/>
            </w:tabs>
            <w:autoSpaceDE w:val="0"/>
            <w:autoSpaceDN w:val="0"/>
            <w:adjustRightInd w:val="0"/>
          </w:pPr>
        </w:pPrChange>
      </w:pPr>
      <w:ins w:id="3128" w:author="Vihari Réka" w:date="2018-11-23T20:33:00Z">
        <w:del w:id="3129" w:author="Illanicz Barnabás" w:date="2018-11-26T13:36:00Z">
          <w:r w:rsidRPr="00CC342C" w:rsidDel="009D0C3C">
            <w:rPr>
              <w:rPrChange w:id="3130" w:author="Vihari Réka" w:date="2018-11-30T20:53:00Z">
                <w:rPr>
                  <w:rFonts w:ascii="Menlo" w:eastAsiaTheme="minorHAnsi" w:hAnsi="Menlo" w:cs="Menlo"/>
                  <w:color w:val="000000"/>
                </w:rPr>
              </w:rPrChange>
            </w:rPr>
            <w:lastRenderedPageBreak/>
            <w:delText xml:space="preserve">        </w:delText>
          </w:r>
        </w:del>
        <w:proofErr w:type="spellStart"/>
        <w:r w:rsidRPr="00CC342C">
          <w:rPr>
            <w:rPrChange w:id="3131" w:author="Vihari Réka" w:date="2018-11-30T20:53:00Z">
              <w:rPr>
                <w:rFonts w:ascii="Menlo" w:eastAsiaTheme="minorHAnsi" w:hAnsi="Menlo" w:cs="Menlo"/>
                <w:color w:val="000000"/>
              </w:rPr>
            </w:rPrChange>
          </w:rPr>
          <w:t>downloaderService.</w:t>
        </w:r>
        <w:r w:rsidRPr="00CC342C">
          <w:rPr>
            <w:rPrChange w:id="3132" w:author="Vihari Réka" w:date="2018-11-30T20:53:00Z">
              <w:rPr>
                <w:rFonts w:ascii="Menlo" w:eastAsiaTheme="minorHAnsi" w:hAnsi="Menlo" w:cs="Menlo"/>
                <w:color w:val="245256"/>
              </w:rPr>
            </w:rPrChange>
          </w:rPr>
          <w:t>getEvents</w:t>
        </w:r>
        <w:proofErr w:type="spellEnd"/>
        <w:r w:rsidRPr="00CC342C">
          <w:rPr>
            <w:rPrChange w:id="3133" w:author="Vihari Réka" w:date="2018-11-30T20:53:00Z">
              <w:rPr>
                <w:rFonts w:ascii="Menlo" w:eastAsiaTheme="minorHAnsi" w:hAnsi="Menlo" w:cs="Menlo"/>
                <w:color w:val="000000"/>
              </w:rPr>
            </w:rPrChange>
          </w:rPr>
          <w:t>(</w:t>
        </w:r>
        <w:proofErr w:type="spellStart"/>
        <w:r w:rsidRPr="00CC342C">
          <w:rPr>
            <w:rPrChange w:id="3134" w:author="Vihari Réka" w:date="2018-11-30T20:53:00Z">
              <w:rPr>
                <w:rFonts w:ascii="Menlo" w:eastAsiaTheme="minorHAnsi" w:hAnsi="Menlo" w:cs="Menlo"/>
                <w:color w:val="000000"/>
              </w:rPr>
            </w:rPrChange>
          </w:rPr>
          <w:t>completion</w:t>
        </w:r>
        <w:proofErr w:type="spellEnd"/>
        <w:r w:rsidRPr="00CC342C">
          <w:rPr>
            <w:rPrChange w:id="3135" w:author="Vihari Réka" w:date="2018-11-30T20:53:00Z">
              <w:rPr>
                <w:rFonts w:ascii="Menlo" w:eastAsiaTheme="minorHAnsi" w:hAnsi="Menlo" w:cs="Menlo"/>
                <w:color w:val="000000"/>
              </w:rPr>
            </w:rPrChange>
          </w:rPr>
          <w:t xml:space="preserve">: </w:t>
        </w:r>
        <w:proofErr w:type="gramStart"/>
        <w:r w:rsidRPr="00CC342C">
          <w:rPr>
            <w:rPrChange w:id="3136" w:author="Vihari Réka" w:date="2018-11-30T20:53:00Z">
              <w:rPr>
                <w:rFonts w:ascii="Menlo" w:eastAsiaTheme="minorHAnsi" w:hAnsi="Menlo" w:cs="Menlo"/>
                <w:color w:val="000000"/>
              </w:rPr>
            </w:rPrChange>
          </w:rPr>
          <w:t xml:space="preserve">{ </w:t>
        </w:r>
        <w:proofErr w:type="spellStart"/>
        <w:r w:rsidRPr="00CC342C">
          <w:rPr>
            <w:rPrChange w:id="3137" w:author="Vihari Réka" w:date="2018-11-30T20:53:00Z">
              <w:rPr>
                <w:rFonts w:ascii="Menlo" w:eastAsiaTheme="minorHAnsi" w:hAnsi="Menlo" w:cs="Menlo"/>
                <w:color w:val="000000"/>
              </w:rPr>
            </w:rPrChange>
          </w:rPr>
          <w:t>events</w:t>
        </w:r>
        <w:proofErr w:type="spellEnd"/>
        <w:proofErr w:type="gramEnd"/>
        <w:r w:rsidRPr="00CC342C">
          <w:rPr>
            <w:rPrChange w:id="3138" w:author="Vihari Réka" w:date="2018-11-30T20:53:00Z">
              <w:rPr>
                <w:rFonts w:ascii="Menlo" w:eastAsiaTheme="minorHAnsi" w:hAnsi="Menlo" w:cs="Menlo"/>
                <w:color w:val="000000"/>
              </w:rPr>
            </w:rPrChange>
          </w:rPr>
          <w:t xml:space="preserve"> </w:t>
        </w:r>
        <w:r w:rsidRPr="00CC342C">
          <w:rPr>
            <w:rPrChange w:id="3139" w:author="Vihari Réka" w:date="2018-11-30T20:53:00Z">
              <w:rPr>
                <w:rFonts w:ascii="Menlo" w:eastAsiaTheme="minorHAnsi" w:hAnsi="Menlo" w:cs="Menlo"/>
                <w:b/>
                <w:bCs/>
                <w:color w:val="9B2393"/>
              </w:rPr>
            </w:rPrChange>
          </w:rPr>
          <w:t>in</w:t>
        </w:r>
      </w:ins>
    </w:p>
    <w:p w14:paraId="3A1821E7" w14:textId="4CDA4D6D"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140" w:author="Vihari Réka" w:date="2018-11-23T20:33:00Z"/>
          <w:rPrChange w:id="3141" w:author="Vihari Réka" w:date="2018-11-30T20:53:00Z">
            <w:rPr>
              <w:ins w:id="3142" w:author="Vihari Réka" w:date="2018-11-23T20:33:00Z"/>
              <w:rFonts w:ascii="Helvetica" w:eastAsiaTheme="minorHAnsi" w:hAnsi="Helvetica" w:cs="Helvetica"/>
            </w:rPr>
          </w:rPrChange>
        </w:rPr>
        <w:pPrChange w:id="3143" w:author="Vihari Réka" w:date="2018-11-30T20:59:00Z">
          <w:pPr>
            <w:tabs>
              <w:tab w:val="left" w:pos="593"/>
            </w:tabs>
            <w:autoSpaceDE w:val="0"/>
            <w:autoSpaceDN w:val="0"/>
            <w:adjustRightInd w:val="0"/>
          </w:pPr>
        </w:pPrChange>
      </w:pPr>
      <w:ins w:id="3144" w:author="Vihari Réka" w:date="2018-11-23T20:33:00Z">
        <w:r w:rsidRPr="00CC342C">
          <w:rPr>
            <w:rPrChange w:id="3145" w:author="Vihari Réka" w:date="2018-11-30T20:53:00Z">
              <w:rPr>
                <w:rFonts w:ascii="Menlo" w:eastAsiaTheme="minorHAnsi" w:hAnsi="Menlo" w:cs="Menlo"/>
                <w:color w:val="000000"/>
              </w:rPr>
            </w:rPrChange>
          </w:rPr>
          <w:t xml:space="preserve">    </w:t>
        </w:r>
        <w:del w:id="3146" w:author="Illanicz Barnabás" w:date="2018-11-26T13:36:00Z">
          <w:r w:rsidRPr="00CC342C" w:rsidDel="009D0C3C">
            <w:rPr>
              <w:rPrChange w:id="3147" w:author="Vihari Réka" w:date="2018-11-30T20:53:00Z">
                <w:rPr>
                  <w:rFonts w:ascii="Menlo" w:eastAsiaTheme="minorHAnsi" w:hAnsi="Menlo" w:cs="Menlo"/>
                  <w:color w:val="000000"/>
                </w:rPr>
              </w:rPrChange>
            </w:rPr>
            <w:delText xml:space="preserve">        </w:delText>
          </w:r>
        </w:del>
        <w:proofErr w:type="spellStart"/>
        <w:proofErr w:type="gramStart"/>
        <w:r w:rsidRPr="00CC342C">
          <w:rPr>
            <w:rPrChange w:id="3148" w:author="Vihari Réka" w:date="2018-11-30T20:53:00Z">
              <w:rPr>
                <w:rFonts w:ascii="Menlo" w:eastAsiaTheme="minorHAnsi" w:hAnsi="Menlo" w:cs="Menlo"/>
                <w:b/>
                <w:bCs/>
                <w:color w:val="9B2393"/>
              </w:rPr>
            </w:rPrChange>
          </w:rPr>
          <w:t>self</w:t>
        </w:r>
        <w:r w:rsidRPr="00CC342C">
          <w:rPr>
            <w:rPrChange w:id="3149" w:author="Vihari Réka" w:date="2018-11-30T20:53:00Z">
              <w:rPr>
                <w:rFonts w:ascii="Menlo" w:eastAsiaTheme="minorHAnsi" w:hAnsi="Menlo" w:cs="Menlo"/>
                <w:color w:val="000000"/>
              </w:rPr>
            </w:rPrChange>
          </w:rPr>
          <w:t>.</w:t>
        </w:r>
        <w:r w:rsidRPr="00CC342C">
          <w:rPr>
            <w:rPrChange w:id="3150" w:author="Vihari Réka" w:date="2018-11-30T20:53:00Z">
              <w:rPr>
                <w:rFonts w:ascii="Menlo" w:eastAsiaTheme="minorHAnsi" w:hAnsi="Menlo" w:cs="Menlo"/>
                <w:color w:val="326D74"/>
              </w:rPr>
            </w:rPrChange>
          </w:rPr>
          <w:t>event</w:t>
        </w:r>
        <w:proofErr w:type="gramEnd"/>
        <w:r w:rsidRPr="00CC342C">
          <w:rPr>
            <w:rPrChange w:id="3151" w:author="Vihari Réka" w:date="2018-11-30T20:53:00Z">
              <w:rPr>
                <w:rFonts w:ascii="Menlo" w:eastAsiaTheme="minorHAnsi" w:hAnsi="Menlo" w:cs="Menlo"/>
                <w:color w:val="000000"/>
              </w:rPr>
            </w:rPrChange>
          </w:rPr>
          <w:t>.</w:t>
        </w:r>
        <w:r w:rsidRPr="00CC342C">
          <w:rPr>
            <w:rPrChange w:id="3152" w:author="Vihari Réka" w:date="2018-11-30T20:53:00Z">
              <w:rPr>
                <w:rFonts w:ascii="Menlo" w:eastAsiaTheme="minorHAnsi" w:hAnsi="Menlo" w:cs="Menlo"/>
                <w:color w:val="3900A0"/>
              </w:rPr>
            </w:rPrChange>
          </w:rPr>
          <w:t>append</w:t>
        </w:r>
        <w:proofErr w:type="spellEnd"/>
        <w:r w:rsidRPr="00CC342C">
          <w:rPr>
            <w:rPrChange w:id="3153" w:author="Vihari Réka" w:date="2018-11-30T20:53:00Z">
              <w:rPr>
                <w:rFonts w:ascii="Menlo" w:eastAsiaTheme="minorHAnsi" w:hAnsi="Menlo" w:cs="Menlo"/>
                <w:color w:val="000000"/>
              </w:rPr>
            </w:rPrChange>
          </w:rPr>
          <w:t>(</w:t>
        </w:r>
        <w:proofErr w:type="spellStart"/>
        <w:r w:rsidRPr="00CC342C">
          <w:rPr>
            <w:rPrChange w:id="3154" w:author="Vihari Réka" w:date="2018-11-30T20:53:00Z">
              <w:rPr>
                <w:rFonts w:ascii="Menlo" w:eastAsiaTheme="minorHAnsi" w:hAnsi="Menlo" w:cs="Menlo"/>
                <w:color w:val="000000"/>
              </w:rPr>
            </w:rPrChange>
          </w:rPr>
          <w:t>contentsOf</w:t>
        </w:r>
        <w:proofErr w:type="spellEnd"/>
        <w:r w:rsidRPr="00CC342C">
          <w:rPr>
            <w:rPrChange w:id="3155" w:author="Vihari Réka" w:date="2018-11-30T20:53:00Z">
              <w:rPr>
                <w:rFonts w:ascii="Menlo" w:eastAsiaTheme="minorHAnsi" w:hAnsi="Menlo" w:cs="Menlo"/>
                <w:color w:val="000000"/>
              </w:rPr>
            </w:rPrChange>
          </w:rPr>
          <w:t xml:space="preserve">: </w:t>
        </w:r>
        <w:proofErr w:type="spellStart"/>
        <w:r w:rsidRPr="00CC342C">
          <w:rPr>
            <w:rPrChange w:id="3156" w:author="Vihari Réka" w:date="2018-11-30T20:53:00Z">
              <w:rPr>
                <w:rFonts w:ascii="Menlo" w:eastAsiaTheme="minorHAnsi" w:hAnsi="Menlo" w:cs="Menlo"/>
                <w:color w:val="000000"/>
              </w:rPr>
            </w:rPrChange>
          </w:rPr>
          <w:t>events</w:t>
        </w:r>
        <w:proofErr w:type="spellEnd"/>
        <w:r w:rsidRPr="00CC342C">
          <w:rPr>
            <w:rPrChange w:id="3157" w:author="Vihari Réka" w:date="2018-11-30T20:53:00Z">
              <w:rPr>
                <w:rFonts w:ascii="Menlo" w:eastAsiaTheme="minorHAnsi" w:hAnsi="Menlo" w:cs="Menlo"/>
                <w:color w:val="000000"/>
              </w:rPr>
            </w:rPrChange>
          </w:rPr>
          <w:t>)</w:t>
        </w:r>
      </w:ins>
    </w:p>
    <w:p w14:paraId="4AD95C7B" w14:textId="6DD934B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158" w:author="Vihari Réka" w:date="2018-11-23T20:33:00Z"/>
          <w:rPrChange w:id="3159" w:author="Vihari Réka" w:date="2018-11-30T20:53:00Z">
            <w:rPr>
              <w:ins w:id="3160" w:author="Vihari Réka" w:date="2018-11-23T20:33:00Z"/>
              <w:rFonts w:ascii="Helvetica" w:eastAsiaTheme="minorHAnsi" w:hAnsi="Helvetica" w:cs="Helvetica"/>
            </w:rPr>
          </w:rPrChange>
        </w:rPr>
        <w:pPrChange w:id="3161" w:author="Vihari Réka" w:date="2018-11-30T20:59:00Z">
          <w:pPr>
            <w:tabs>
              <w:tab w:val="left" w:pos="593"/>
            </w:tabs>
            <w:autoSpaceDE w:val="0"/>
            <w:autoSpaceDN w:val="0"/>
            <w:adjustRightInd w:val="0"/>
          </w:pPr>
        </w:pPrChange>
      </w:pPr>
      <w:ins w:id="3162" w:author="Vihari Réka" w:date="2018-11-23T20:33:00Z">
        <w:r w:rsidRPr="00CC342C">
          <w:rPr>
            <w:rPrChange w:id="3163" w:author="Vihari Réka" w:date="2018-11-30T20:53:00Z">
              <w:rPr>
                <w:rFonts w:ascii="Menlo" w:eastAsiaTheme="minorHAnsi" w:hAnsi="Menlo" w:cs="Menlo"/>
                <w:color w:val="000000"/>
              </w:rPr>
            </w:rPrChange>
          </w:rPr>
          <w:t xml:space="preserve">    </w:t>
        </w:r>
        <w:del w:id="3164" w:author="Illanicz Barnabás" w:date="2018-11-26T13:36:00Z">
          <w:r w:rsidRPr="00CC342C" w:rsidDel="009D0C3C">
            <w:rPr>
              <w:rPrChange w:id="3165" w:author="Vihari Réka" w:date="2018-11-30T20:53:00Z">
                <w:rPr>
                  <w:rFonts w:ascii="Menlo" w:eastAsiaTheme="minorHAnsi" w:hAnsi="Menlo" w:cs="Menlo"/>
                  <w:color w:val="000000"/>
                </w:rPr>
              </w:rPrChange>
            </w:rPr>
            <w:delText xml:space="preserve">        </w:delText>
          </w:r>
        </w:del>
        <w:r w:rsidRPr="00CC342C">
          <w:rPr>
            <w:rPrChange w:id="3166" w:author="Vihari Réka" w:date="2018-11-30T20:53:00Z">
              <w:rPr>
                <w:rFonts w:ascii="Menlo" w:eastAsiaTheme="minorHAnsi" w:hAnsi="Menlo" w:cs="Menlo"/>
                <w:color w:val="3900A0"/>
              </w:rPr>
            </w:rPrChange>
          </w:rPr>
          <w:t>print</w:t>
        </w:r>
        <w:r w:rsidRPr="00CC342C">
          <w:rPr>
            <w:rPrChange w:id="3167" w:author="Vihari Réka" w:date="2018-11-30T20:53:00Z">
              <w:rPr>
                <w:rFonts w:ascii="Menlo" w:eastAsiaTheme="minorHAnsi" w:hAnsi="Menlo" w:cs="Menlo"/>
                <w:color w:val="000000"/>
              </w:rPr>
            </w:rPrChange>
          </w:rPr>
          <w:t>(</w:t>
        </w:r>
        <w:proofErr w:type="spellStart"/>
        <w:r w:rsidRPr="00CC342C">
          <w:rPr>
            <w:rPrChange w:id="3168" w:author="Vihari Réka" w:date="2018-11-30T20:53:00Z">
              <w:rPr>
                <w:rFonts w:ascii="Menlo" w:eastAsiaTheme="minorHAnsi" w:hAnsi="Menlo" w:cs="Menlo"/>
                <w:color w:val="000000"/>
              </w:rPr>
            </w:rPrChange>
          </w:rPr>
          <w:t>events</w:t>
        </w:r>
        <w:proofErr w:type="spellEnd"/>
        <w:r w:rsidRPr="00CC342C">
          <w:rPr>
            <w:rPrChange w:id="3169" w:author="Vihari Réka" w:date="2018-11-30T20:53:00Z">
              <w:rPr>
                <w:rFonts w:ascii="Menlo" w:eastAsiaTheme="minorHAnsi" w:hAnsi="Menlo" w:cs="Menlo"/>
                <w:color w:val="000000"/>
              </w:rPr>
            </w:rPrChange>
          </w:rPr>
          <w:t>)</w:t>
        </w:r>
      </w:ins>
    </w:p>
    <w:p w14:paraId="58C611D9" w14:textId="440EC1BC" w:rsidR="00EE0D0A" w:rsidRPr="00CC342C" w:rsidDel="00E701CA" w:rsidRDefault="00EE0D0A" w:rsidP="00CC342C">
      <w:pPr>
        <w:pStyle w:val="Kd"/>
        <w:pBdr>
          <w:top w:val="single" w:sz="4" w:space="1" w:color="auto"/>
          <w:left w:val="single" w:sz="4" w:space="4" w:color="auto"/>
          <w:bottom w:val="single" w:sz="4" w:space="1" w:color="auto"/>
          <w:right w:val="single" w:sz="4" w:space="4" w:color="auto"/>
        </w:pBdr>
        <w:rPr>
          <w:ins w:id="3170" w:author="Vihari Réka" w:date="2018-11-23T20:34:00Z"/>
          <w:del w:id="3171" w:author="Illanicz Barnabás" w:date="2018-11-26T13:37:00Z"/>
          <w:rPrChange w:id="3172" w:author="Vihari Réka" w:date="2018-11-30T20:53:00Z">
            <w:rPr>
              <w:ins w:id="3173" w:author="Vihari Réka" w:date="2018-11-23T20:34:00Z"/>
              <w:del w:id="3174" w:author="Illanicz Barnabás" w:date="2018-11-26T13:37:00Z"/>
              <w:rFonts w:ascii="Menlo" w:eastAsiaTheme="minorHAnsi" w:hAnsi="Menlo" w:cs="Menlo"/>
              <w:color w:val="000000"/>
              <w:sz w:val="16"/>
              <w:szCs w:val="16"/>
            </w:rPr>
          </w:rPrChange>
        </w:rPr>
        <w:pPrChange w:id="3175" w:author="Vihari Réka" w:date="2018-11-30T20:59:00Z">
          <w:pPr>
            <w:jc w:val="center"/>
          </w:pPr>
        </w:pPrChange>
      </w:pPr>
      <w:ins w:id="3176" w:author="Vihari Réka" w:date="2018-11-23T20:33:00Z">
        <w:r w:rsidRPr="00CC342C">
          <w:rPr>
            <w:rPrChange w:id="3177" w:author="Vihari Réka" w:date="2018-11-30T20:53:00Z">
              <w:rPr>
                <w:rFonts w:ascii="Menlo" w:eastAsiaTheme="minorHAnsi" w:hAnsi="Menlo" w:cs="Menlo"/>
                <w:color w:val="000000"/>
              </w:rPr>
            </w:rPrChange>
          </w:rPr>
          <w:t xml:space="preserve">    </w:t>
        </w:r>
        <w:del w:id="3178" w:author="Illanicz Barnabás" w:date="2018-11-26T13:36:00Z">
          <w:r w:rsidRPr="00CC342C" w:rsidDel="009D0C3C">
            <w:rPr>
              <w:rPrChange w:id="3179" w:author="Vihari Réka" w:date="2018-11-30T20:53:00Z">
                <w:rPr>
                  <w:rFonts w:ascii="Menlo" w:eastAsiaTheme="minorHAnsi" w:hAnsi="Menlo" w:cs="Menlo"/>
                  <w:color w:val="000000"/>
                </w:rPr>
              </w:rPrChange>
            </w:rPr>
            <w:delText xml:space="preserve">        </w:delText>
          </w:r>
        </w:del>
        <w:proofErr w:type="spellStart"/>
        <w:proofErr w:type="gramStart"/>
        <w:r w:rsidRPr="00CC342C">
          <w:rPr>
            <w:rPrChange w:id="3180" w:author="Vihari Réka" w:date="2018-11-30T20:53:00Z">
              <w:rPr>
                <w:rFonts w:ascii="Menlo" w:eastAsiaTheme="minorHAnsi" w:hAnsi="Menlo" w:cs="Menlo"/>
                <w:b/>
                <w:bCs/>
                <w:color w:val="9B2393"/>
              </w:rPr>
            </w:rPrChange>
          </w:rPr>
          <w:t>self</w:t>
        </w:r>
        <w:r w:rsidRPr="00CC342C">
          <w:rPr>
            <w:rPrChange w:id="3181" w:author="Vihari Réka" w:date="2018-11-30T20:53:00Z">
              <w:rPr>
                <w:rFonts w:ascii="Menlo" w:eastAsiaTheme="minorHAnsi" w:hAnsi="Menlo" w:cs="Menlo"/>
                <w:color w:val="000000"/>
              </w:rPr>
            </w:rPrChange>
          </w:rPr>
          <w:t>.</w:t>
        </w:r>
        <w:r w:rsidRPr="00CC342C">
          <w:rPr>
            <w:rPrChange w:id="3182" w:author="Vihari Réka" w:date="2018-11-30T20:53:00Z">
              <w:rPr>
                <w:rFonts w:ascii="Menlo" w:eastAsiaTheme="minorHAnsi" w:hAnsi="Menlo" w:cs="Menlo"/>
                <w:color w:val="245256"/>
              </w:rPr>
            </w:rPrChange>
          </w:rPr>
          <w:t>setUpView</w:t>
        </w:r>
        <w:proofErr w:type="spellEnd"/>
        <w:proofErr w:type="gramEnd"/>
        <w:r w:rsidRPr="00CC342C">
          <w:rPr>
            <w:rPrChange w:id="3183" w:author="Vihari Réka" w:date="2018-11-30T20:53:00Z">
              <w:rPr>
                <w:rFonts w:ascii="Menlo" w:eastAsiaTheme="minorHAnsi" w:hAnsi="Menlo" w:cs="Menlo"/>
                <w:color w:val="000000"/>
              </w:rPr>
            </w:rPrChange>
          </w:rPr>
          <w:t>()</w:t>
        </w:r>
      </w:ins>
      <w:ins w:id="3184" w:author="Vihari Réka" w:date="2018-11-30T20:59:00Z">
        <w:r w:rsidR="00CC342C">
          <w:br/>
        </w:r>
      </w:ins>
      <w:ins w:id="3185" w:author="Vihari Réka" w:date="2018-11-23T20:33:00Z">
        <w:del w:id="3186" w:author="Illanicz Barnabás" w:date="2018-11-26T13:36:00Z">
          <w:r w:rsidRPr="00CC342C" w:rsidDel="009D0C3C">
            <w:rPr>
              <w:rPrChange w:id="3187" w:author="Vihari Réka" w:date="2018-11-30T20:53:00Z">
                <w:rPr>
                  <w:rFonts w:ascii="Menlo" w:eastAsiaTheme="minorHAnsi" w:hAnsi="Menlo" w:cs="Menlo"/>
                  <w:color w:val="000000"/>
                </w:rPr>
              </w:rPrChange>
            </w:rPr>
            <w:delText xml:space="preserve">        </w:delText>
          </w:r>
        </w:del>
        <w:r w:rsidRPr="00CC342C">
          <w:rPr>
            <w:rPrChange w:id="3188" w:author="Vihari Réka" w:date="2018-11-30T20:53:00Z">
              <w:rPr>
                <w:rFonts w:ascii="Menlo" w:eastAsiaTheme="minorHAnsi" w:hAnsi="Menlo" w:cs="Menlo"/>
                <w:color w:val="000000"/>
              </w:rPr>
            </w:rPrChange>
          </w:rPr>
          <w:t>})</w:t>
        </w:r>
      </w:ins>
    </w:p>
    <w:p w14:paraId="45582A82" w14:textId="62638B3A" w:rsidR="00EE0D0A" w:rsidRDefault="00EE0D0A" w:rsidP="00CC342C">
      <w:pPr>
        <w:pStyle w:val="Kd"/>
        <w:pBdr>
          <w:top w:val="single" w:sz="4" w:space="1" w:color="auto"/>
          <w:left w:val="single" w:sz="4" w:space="4" w:color="auto"/>
          <w:bottom w:val="single" w:sz="4" w:space="1" w:color="auto"/>
          <w:right w:val="single" w:sz="4" w:space="4" w:color="auto"/>
        </w:pBdr>
        <w:rPr>
          <w:ins w:id="3189" w:author="Vihari Réka" w:date="2018-11-23T20:34:00Z"/>
          <w:rFonts w:ascii="Menlo" w:eastAsiaTheme="minorHAnsi" w:hAnsi="Menlo" w:cs="Menlo"/>
          <w:color w:val="000000"/>
          <w:sz w:val="16"/>
          <w:szCs w:val="16"/>
        </w:rPr>
        <w:pPrChange w:id="3190" w:author="Vihari Réka" w:date="2018-11-30T20:59:00Z">
          <w:pPr>
            <w:jc w:val="center"/>
          </w:pPr>
        </w:pPrChange>
      </w:pPr>
    </w:p>
    <w:p w14:paraId="1FE10D49" w14:textId="25C540A1" w:rsidR="00EE0D0A" w:rsidRPr="00BA753E" w:rsidRDefault="00EE0D0A">
      <w:pPr>
        <w:spacing w:after="120" w:line="360" w:lineRule="auto"/>
        <w:ind w:firstLine="720"/>
        <w:jc w:val="both"/>
        <w:rPr>
          <w:ins w:id="3191" w:author="Vihari Réka" w:date="2018-11-23T20:35:00Z"/>
          <w:rPrChange w:id="3192" w:author="Vihari Réka" w:date="2018-11-23T20:42:00Z">
            <w:rPr>
              <w:ins w:id="3193" w:author="Vihari Réka" w:date="2018-11-23T20:35:00Z"/>
              <w:rFonts w:ascii="Menlo" w:eastAsiaTheme="minorHAnsi" w:hAnsi="Menlo" w:cs="Menlo"/>
              <w:color w:val="000000"/>
              <w:sz w:val="16"/>
              <w:szCs w:val="16"/>
            </w:rPr>
          </w:rPrChange>
        </w:rPr>
        <w:pPrChange w:id="3194" w:author="Vihari Réka" w:date="2018-11-23T20:42:00Z">
          <w:pPr>
            <w:jc w:val="center"/>
          </w:pPr>
        </w:pPrChange>
      </w:pPr>
      <w:ins w:id="3195" w:author="Vihari Réka" w:date="2018-11-23T20:34:00Z">
        <w:r w:rsidRPr="00BA753E">
          <w:rPr>
            <w:rPrChange w:id="3196" w:author="Vihari Réka" w:date="2018-11-23T20:42:00Z">
              <w:rPr>
                <w:rFonts w:ascii="Menlo" w:eastAsiaTheme="minorHAnsi" w:hAnsi="Menlo" w:cs="Menlo"/>
                <w:color w:val="000000"/>
                <w:sz w:val="16"/>
                <w:szCs w:val="16"/>
              </w:rPr>
            </w:rPrChange>
          </w:rPr>
          <w:t xml:space="preserve">Hasonlóan történik a </w:t>
        </w:r>
        <w:proofErr w:type="spellStart"/>
        <w:r w:rsidRPr="00BA753E">
          <w:rPr>
            <w:rPrChange w:id="3197" w:author="Vihari Réka" w:date="2018-11-23T20:42:00Z">
              <w:rPr>
                <w:rFonts w:ascii="Menlo" w:eastAsiaTheme="minorHAnsi" w:hAnsi="Menlo" w:cs="Menlo"/>
                <w:color w:val="000000"/>
                <w:sz w:val="16"/>
                <w:szCs w:val="16"/>
              </w:rPr>
            </w:rPrChange>
          </w:rPr>
          <w:t>DonwloaderService</w:t>
        </w:r>
        <w:proofErr w:type="spellEnd"/>
        <w:r w:rsidRPr="00BA753E">
          <w:rPr>
            <w:rPrChange w:id="3198" w:author="Vihari Réka" w:date="2018-11-23T20:42:00Z">
              <w:rPr>
                <w:rFonts w:ascii="Menlo" w:eastAsiaTheme="minorHAnsi" w:hAnsi="Menlo" w:cs="Menlo"/>
                <w:color w:val="000000"/>
                <w:sz w:val="16"/>
                <w:szCs w:val="16"/>
              </w:rPr>
            </w:rPrChange>
          </w:rPr>
          <w:t xml:space="preserve"> osztályban a szerverre történő adatok felvitele is. </w:t>
        </w:r>
      </w:ins>
      <w:ins w:id="3199" w:author="Vihari Réka" w:date="2018-11-23T20:35:00Z">
        <w:r w:rsidRPr="00BA753E">
          <w:rPr>
            <w:rPrChange w:id="3200" w:author="Vihari Réka" w:date="2018-11-23T20:42:00Z">
              <w:rPr>
                <w:rFonts w:ascii="Menlo" w:eastAsiaTheme="minorHAnsi" w:hAnsi="Menlo" w:cs="Menlo"/>
                <w:color w:val="000000"/>
                <w:sz w:val="16"/>
                <w:szCs w:val="16"/>
              </w:rPr>
            </w:rPrChange>
          </w:rPr>
          <w:t xml:space="preserve">Az </w:t>
        </w:r>
        <w:proofErr w:type="spellStart"/>
        <w:r w:rsidRPr="00BA753E">
          <w:rPr>
            <w:rPrChange w:id="3201" w:author="Vihari Réka" w:date="2018-11-23T20:42:00Z">
              <w:rPr>
                <w:rFonts w:ascii="Menlo" w:eastAsiaTheme="minorHAnsi" w:hAnsi="Menlo" w:cs="Menlo"/>
                <w:color w:val="000000"/>
                <w:sz w:val="16"/>
                <w:szCs w:val="16"/>
              </w:rPr>
            </w:rPrChange>
          </w:rPr>
          <w:t>addLocation</w:t>
        </w:r>
        <w:proofErr w:type="spellEnd"/>
        <w:r w:rsidRPr="00BA753E">
          <w:rPr>
            <w:rPrChange w:id="3202" w:author="Vihari Réka" w:date="2018-11-23T20:42:00Z">
              <w:rPr>
                <w:rFonts w:ascii="Menlo" w:eastAsiaTheme="minorHAnsi" w:hAnsi="Menlo" w:cs="Menlo"/>
                <w:color w:val="000000"/>
                <w:sz w:val="16"/>
                <w:szCs w:val="16"/>
              </w:rPr>
            </w:rPrChange>
          </w:rPr>
          <w:t xml:space="preserve"> mindössze annyiban tér el a </w:t>
        </w:r>
        <w:proofErr w:type="spellStart"/>
        <w:r w:rsidRPr="00BA753E">
          <w:rPr>
            <w:rPrChange w:id="3203" w:author="Vihari Réka" w:date="2018-11-23T20:42:00Z">
              <w:rPr>
                <w:rFonts w:ascii="Menlo" w:eastAsiaTheme="minorHAnsi" w:hAnsi="Menlo" w:cs="Menlo"/>
                <w:color w:val="000000"/>
                <w:sz w:val="16"/>
                <w:szCs w:val="16"/>
              </w:rPr>
            </w:rPrChange>
          </w:rPr>
          <w:t>getEvents</w:t>
        </w:r>
        <w:proofErr w:type="spellEnd"/>
        <w:r w:rsidRPr="00BA753E">
          <w:rPr>
            <w:rPrChange w:id="3204" w:author="Vihari Réka" w:date="2018-11-23T20:42:00Z">
              <w:rPr>
                <w:rFonts w:ascii="Menlo" w:eastAsiaTheme="minorHAnsi" w:hAnsi="Menlo" w:cs="Menlo"/>
                <w:color w:val="000000"/>
                <w:sz w:val="16"/>
                <w:szCs w:val="16"/>
              </w:rPr>
            </w:rPrChange>
          </w:rPr>
          <w:t xml:space="preserve"> metódustól, hogy a válaszában egy Geo típussal tér vissza, illetve a </w:t>
        </w:r>
        <w:proofErr w:type="spellStart"/>
        <w:r w:rsidRPr="00BA753E">
          <w:rPr>
            <w:rPrChange w:id="3205" w:author="Vihari Réka" w:date="2018-11-23T20:42:00Z">
              <w:rPr>
                <w:rFonts w:ascii="Menlo" w:eastAsiaTheme="minorHAnsi" w:hAnsi="Menlo" w:cs="Menlo"/>
                <w:color w:val="000000"/>
                <w:sz w:val="16"/>
                <w:szCs w:val="16"/>
              </w:rPr>
            </w:rPrChange>
          </w:rPr>
          <w:t>NetworkService</w:t>
        </w:r>
        <w:proofErr w:type="spellEnd"/>
        <w:r w:rsidRPr="00BA753E">
          <w:rPr>
            <w:rPrChange w:id="3206" w:author="Vihari Réka" w:date="2018-11-23T20:42:00Z">
              <w:rPr>
                <w:rFonts w:ascii="Menlo" w:eastAsiaTheme="minorHAnsi" w:hAnsi="Menlo" w:cs="Menlo"/>
                <w:color w:val="000000"/>
                <w:sz w:val="16"/>
                <w:szCs w:val="16"/>
              </w:rPr>
            </w:rPrChange>
          </w:rPr>
          <w:t xml:space="preserve"> meghívása post kéréssel történik. </w:t>
        </w:r>
      </w:ins>
    </w:p>
    <w:p w14:paraId="1763D324"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207" w:author="Vihari Réka" w:date="2018-11-23T20:35:00Z"/>
          <w:rPrChange w:id="3208" w:author="Vihari Réka" w:date="2018-11-30T20:53:00Z">
            <w:rPr>
              <w:ins w:id="3209" w:author="Vihari Réka" w:date="2018-11-23T20:35:00Z"/>
              <w:rFonts w:ascii="Helvetica" w:eastAsiaTheme="minorHAnsi" w:hAnsi="Helvetica" w:cs="Helvetica"/>
            </w:rPr>
          </w:rPrChange>
        </w:rPr>
        <w:pPrChange w:id="3210" w:author="Vihari Réka" w:date="2018-11-30T20:59:00Z">
          <w:pPr>
            <w:tabs>
              <w:tab w:val="left" w:pos="593"/>
            </w:tabs>
            <w:autoSpaceDE w:val="0"/>
            <w:autoSpaceDN w:val="0"/>
            <w:adjustRightInd w:val="0"/>
          </w:pPr>
        </w:pPrChange>
      </w:pPr>
      <w:proofErr w:type="spellStart"/>
      <w:ins w:id="3211" w:author="Vihari Réka" w:date="2018-11-23T20:35:00Z">
        <w:r w:rsidRPr="00CC342C">
          <w:rPr>
            <w:rPrChange w:id="3212" w:author="Vihari Réka" w:date="2018-11-30T20:53:00Z">
              <w:rPr>
                <w:rFonts w:ascii="Menlo" w:eastAsiaTheme="minorHAnsi" w:hAnsi="Menlo" w:cs="Menlo"/>
                <w:b/>
                <w:bCs/>
                <w:color w:val="9B2393"/>
              </w:rPr>
            </w:rPrChange>
          </w:rPr>
          <w:t>func</w:t>
        </w:r>
        <w:proofErr w:type="spellEnd"/>
        <w:r w:rsidRPr="00CC342C">
          <w:rPr>
            <w:rPrChange w:id="3213" w:author="Vihari Réka" w:date="2018-11-30T20:53:00Z">
              <w:rPr>
                <w:rFonts w:ascii="Menlo" w:eastAsiaTheme="minorHAnsi" w:hAnsi="Menlo" w:cs="Menlo"/>
                <w:color w:val="000000"/>
              </w:rPr>
            </w:rPrChange>
          </w:rPr>
          <w:t xml:space="preserve"> </w:t>
        </w:r>
        <w:proofErr w:type="spellStart"/>
        <w:proofErr w:type="gramStart"/>
        <w:r w:rsidRPr="00CC342C">
          <w:rPr>
            <w:rPrChange w:id="3214" w:author="Vihari Réka" w:date="2018-11-30T20:53:00Z">
              <w:rPr>
                <w:rFonts w:ascii="Menlo" w:eastAsiaTheme="minorHAnsi" w:hAnsi="Menlo" w:cs="Menlo"/>
                <w:color w:val="000000"/>
              </w:rPr>
            </w:rPrChange>
          </w:rPr>
          <w:t>addLocation</w:t>
        </w:r>
        <w:proofErr w:type="spellEnd"/>
        <w:r w:rsidRPr="00CC342C">
          <w:rPr>
            <w:rPrChange w:id="3215" w:author="Vihari Réka" w:date="2018-11-30T20:53:00Z">
              <w:rPr>
                <w:rFonts w:ascii="Menlo" w:eastAsiaTheme="minorHAnsi" w:hAnsi="Menlo" w:cs="Menlo"/>
                <w:color w:val="000000"/>
              </w:rPr>
            </w:rPrChange>
          </w:rPr>
          <w:t>(</w:t>
        </w:r>
        <w:proofErr w:type="spellStart"/>
        <w:proofErr w:type="gramEnd"/>
        <w:r w:rsidRPr="00CC342C">
          <w:rPr>
            <w:rPrChange w:id="3216" w:author="Vihari Réka" w:date="2018-11-30T20:53:00Z">
              <w:rPr>
                <w:rFonts w:ascii="Menlo" w:eastAsiaTheme="minorHAnsi" w:hAnsi="Menlo" w:cs="Menlo"/>
                <w:color w:val="000000"/>
              </w:rPr>
            </w:rPrChange>
          </w:rPr>
          <w:t>completion</w:t>
        </w:r>
        <w:proofErr w:type="spellEnd"/>
        <w:r w:rsidRPr="00CC342C">
          <w:rPr>
            <w:rPrChange w:id="3217" w:author="Vihari Réka" w:date="2018-11-30T20:53:00Z">
              <w:rPr>
                <w:rFonts w:ascii="Menlo" w:eastAsiaTheme="minorHAnsi" w:hAnsi="Menlo" w:cs="Menlo"/>
                <w:color w:val="000000"/>
              </w:rPr>
            </w:rPrChange>
          </w:rPr>
          <w:t>: (([</w:t>
        </w:r>
        <w:r w:rsidRPr="00CC342C">
          <w:rPr>
            <w:rPrChange w:id="3218" w:author="Vihari Réka" w:date="2018-11-30T20:53:00Z">
              <w:rPr>
                <w:rFonts w:ascii="Menlo" w:eastAsiaTheme="minorHAnsi" w:hAnsi="Menlo" w:cs="Menlo"/>
                <w:color w:val="326D74"/>
              </w:rPr>
            </w:rPrChange>
          </w:rPr>
          <w:t>Geo</w:t>
        </w:r>
        <w:r w:rsidRPr="00CC342C">
          <w:rPr>
            <w:rPrChange w:id="3219" w:author="Vihari Réka" w:date="2018-11-30T20:53:00Z">
              <w:rPr>
                <w:rFonts w:ascii="Menlo" w:eastAsiaTheme="minorHAnsi" w:hAnsi="Menlo" w:cs="Menlo"/>
                <w:color w:val="000000"/>
              </w:rPr>
            </w:rPrChange>
          </w:rPr>
          <w:t xml:space="preserve">]) -&gt; </w:t>
        </w:r>
        <w:proofErr w:type="spellStart"/>
        <w:r w:rsidRPr="00CC342C">
          <w:rPr>
            <w:rPrChange w:id="3220" w:author="Vihari Réka" w:date="2018-11-30T20:53:00Z">
              <w:rPr>
                <w:rFonts w:ascii="Menlo" w:eastAsiaTheme="minorHAnsi" w:hAnsi="Menlo" w:cs="Menlo"/>
                <w:color w:val="5C2699"/>
              </w:rPr>
            </w:rPrChange>
          </w:rPr>
          <w:t>Void</w:t>
        </w:r>
        <w:proofErr w:type="spellEnd"/>
        <w:r w:rsidRPr="00CC342C">
          <w:rPr>
            <w:rPrChange w:id="3221" w:author="Vihari Réka" w:date="2018-11-30T20:53:00Z">
              <w:rPr>
                <w:rFonts w:ascii="Menlo" w:eastAsiaTheme="minorHAnsi" w:hAnsi="Menlo" w:cs="Menlo"/>
                <w:color w:val="000000"/>
              </w:rPr>
            </w:rPrChange>
          </w:rPr>
          <w:t>)?) {</w:t>
        </w:r>
      </w:ins>
    </w:p>
    <w:p w14:paraId="6BA7D727" w14:textId="297B74F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222" w:author="Vihari Réka" w:date="2018-11-23T20:35:00Z"/>
          <w:rPrChange w:id="3223" w:author="Vihari Réka" w:date="2018-11-30T20:53:00Z">
            <w:rPr>
              <w:ins w:id="3224" w:author="Vihari Réka" w:date="2018-11-23T20:35:00Z"/>
              <w:rFonts w:ascii="Helvetica" w:eastAsiaTheme="minorHAnsi" w:hAnsi="Helvetica" w:cs="Helvetica"/>
            </w:rPr>
          </w:rPrChange>
        </w:rPr>
        <w:pPrChange w:id="3225" w:author="Vihari Réka" w:date="2018-11-30T20:59:00Z">
          <w:pPr>
            <w:tabs>
              <w:tab w:val="left" w:pos="593"/>
            </w:tabs>
            <w:autoSpaceDE w:val="0"/>
            <w:autoSpaceDN w:val="0"/>
            <w:adjustRightInd w:val="0"/>
          </w:pPr>
        </w:pPrChange>
      </w:pPr>
      <w:ins w:id="3226" w:author="Vihari Réka" w:date="2018-11-23T20:35:00Z">
        <w:r w:rsidRPr="00CC342C">
          <w:rPr>
            <w:rPrChange w:id="3227" w:author="Vihari Réka" w:date="2018-11-30T20:53:00Z">
              <w:rPr>
                <w:rFonts w:ascii="Menlo" w:eastAsiaTheme="minorHAnsi" w:hAnsi="Menlo" w:cs="Menlo"/>
                <w:color w:val="000000"/>
              </w:rPr>
            </w:rPrChange>
          </w:rPr>
          <w:t xml:space="preserve">    </w:t>
        </w:r>
        <w:del w:id="3228" w:author="Illanicz Barnabás" w:date="2018-11-26T13:37:00Z">
          <w:r w:rsidRPr="00CC342C" w:rsidDel="00F20C25">
            <w:rPr>
              <w:rPrChange w:id="3229" w:author="Vihari Réka" w:date="2018-11-30T20:53:00Z">
                <w:rPr>
                  <w:rFonts w:ascii="Menlo" w:eastAsiaTheme="minorHAnsi" w:hAnsi="Menlo" w:cs="Menlo"/>
                  <w:color w:val="000000"/>
                </w:rPr>
              </w:rPrChange>
            </w:rPr>
            <w:delText xml:space="preserve">    </w:delText>
          </w:r>
        </w:del>
        <w:proofErr w:type="spellStart"/>
        <w:r w:rsidRPr="00CC342C">
          <w:rPr>
            <w:rPrChange w:id="3230" w:author="Vihari Réka" w:date="2018-11-30T20:53:00Z">
              <w:rPr>
                <w:rFonts w:ascii="Menlo" w:eastAsiaTheme="minorHAnsi" w:hAnsi="Menlo" w:cs="Menlo"/>
                <w:b/>
                <w:bCs/>
                <w:color w:val="9B2393"/>
              </w:rPr>
            </w:rPrChange>
          </w:rPr>
          <w:t>let</w:t>
        </w:r>
        <w:proofErr w:type="spellEnd"/>
        <w:r w:rsidRPr="00CC342C">
          <w:rPr>
            <w:rPrChange w:id="3231" w:author="Vihari Réka" w:date="2018-11-30T20:53:00Z">
              <w:rPr>
                <w:rFonts w:ascii="Menlo" w:eastAsiaTheme="minorHAnsi" w:hAnsi="Menlo" w:cs="Menlo"/>
                <w:color w:val="000000"/>
              </w:rPr>
            </w:rPrChange>
          </w:rPr>
          <w:t xml:space="preserve"> </w:t>
        </w:r>
        <w:proofErr w:type="spellStart"/>
        <w:r w:rsidRPr="00CC342C">
          <w:rPr>
            <w:rPrChange w:id="3232" w:author="Vihari Réka" w:date="2018-11-30T20:53:00Z">
              <w:rPr>
                <w:rFonts w:ascii="Menlo" w:eastAsiaTheme="minorHAnsi" w:hAnsi="Menlo" w:cs="Menlo"/>
                <w:color w:val="000000"/>
              </w:rPr>
            </w:rPrChange>
          </w:rPr>
          <w:t>networkService</w:t>
        </w:r>
        <w:proofErr w:type="spellEnd"/>
        <w:r w:rsidRPr="00CC342C">
          <w:rPr>
            <w:rPrChange w:id="3233" w:author="Vihari Réka" w:date="2018-11-30T20:53:00Z">
              <w:rPr>
                <w:rFonts w:ascii="Menlo" w:eastAsiaTheme="minorHAnsi" w:hAnsi="Menlo" w:cs="Menlo"/>
                <w:color w:val="000000"/>
              </w:rPr>
            </w:rPrChange>
          </w:rPr>
          <w:t xml:space="preserve"> = </w:t>
        </w:r>
        <w:proofErr w:type="spellStart"/>
        <w:r w:rsidRPr="00CC342C">
          <w:rPr>
            <w:rPrChange w:id="3234" w:author="Vihari Réka" w:date="2018-11-30T20:53:00Z">
              <w:rPr>
                <w:rFonts w:ascii="Menlo" w:eastAsiaTheme="minorHAnsi" w:hAnsi="Menlo" w:cs="Menlo"/>
                <w:color w:val="326D74"/>
              </w:rPr>
            </w:rPrChange>
          </w:rPr>
          <w:t>NetworkService</w:t>
        </w:r>
        <w:r w:rsidRPr="00CC342C">
          <w:rPr>
            <w:rPrChange w:id="3235" w:author="Vihari Réka" w:date="2018-11-30T20:53:00Z">
              <w:rPr>
                <w:rFonts w:ascii="Menlo" w:eastAsiaTheme="minorHAnsi" w:hAnsi="Menlo" w:cs="Menlo"/>
                <w:color w:val="000000"/>
              </w:rPr>
            </w:rPrChange>
          </w:rPr>
          <w:t>.</w:t>
        </w:r>
        <w:r w:rsidRPr="00CC342C">
          <w:rPr>
            <w:rPrChange w:id="3236" w:author="Vihari Réka" w:date="2018-11-30T20:53:00Z">
              <w:rPr>
                <w:rFonts w:ascii="Menlo" w:eastAsiaTheme="minorHAnsi" w:hAnsi="Menlo" w:cs="Menlo"/>
                <w:color w:val="326D74"/>
              </w:rPr>
            </w:rPrChange>
          </w:rPr>
          <w:t>shared</w:t>
        </w:r>
        <w:proofErr w:type="spellEnd"/>
      </w:ins>
    </w:p>
    <w:p w14:paraId="20F5F386" w14:textId="0041EA51"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237" w:author="Vihari Réka" w:date="2018-11-23T20:35:00Z"/>
          <w:rPrChange w:id="3238" w:author="Vihari Réka" w:date="2018-11-30T20:53:00Z">
            <w:rPr>
              <w:ins w:id="3239" w:author="Vihari Réka" w:date="2018-11-23T20:35:00Z"/>
              <w:rFonts w:ascii="Helvetica" w:eastAsiaTheme="minorHAnsi" w:hAnsi="Helvetica" w:cs="Helvetica"/>
            </w:rPr>
          </w:rPrChange>
        </w:rPr>
        <w:pPrChange w:id="3240" w:author="Vihari Réka" w:date="2018-11-30T20:59:00Z">
          <w:pPr>
            <w:tabs>
              <w:tab w:val="left" w:pos="593"/>
            </w:tabs>
            <w:autoSpaceDE w:val="0"/>
            <w:autoSpaceDN w:val="0"/>
            <w:adjustRightInd w:val="0"/>
          </w:pPr>
        </w:pPrChange>
      </w:pPr>
      <w:ins w:id="3241" w:author="Vihari Réka" w:date="2018-11-23T20:35:00Z">
        <w:r w:rsidRPr="00CC342C">
          <w:rPr>
            <w:rPrChange w:id="3242" w:author="Vihari Réka" w:date="2018-11-30T20:53:00Z">
              <w:rPr>
                <w:rFonts w:ascii="Menlo" w:eastAsiaTheme="minorHAnsi" w:hAnsi="Menlo" w:cs="Menlo"/>
                <w:color w:val="000000"/>
              </w:rPr>
            </w:rPrChange>
          </w:rPr>
          <w:t xml:space="preserve">    </w:t>
        </w:r>
        <w:del w:id="3243" w:author="Illanicz Barnabás" w:date="2018-11-26T13:37:00Z">
          <w:r w:rsidRPr="00CC342C" w:rsidDel="00F20C25">
            <w:rPr>
              <w:rPrChange w:id="3244" w:author="Vihari Réka" w:date="2018-11-30T20:53:00Z">
                <w:rPr>
                  <w:rFonts w:ascii="Menlo" w:eastAsiaTheme="minorHAnsi" w:hAnsi="Menlo" w:cs="Menlo"/>
                  <w:color w:val="000000"/>
                </w:rPr>
              </w:rPrChange>
            </w:rPr>
            <w:delText xml:space="preserve">    </w:delText>
          </w:r>
        </w:del>
        <w:proofErr w:type="spellStart"/>
        <w:proofErr w:type="gramStart"/>
        <w:r w:rsidRPr="00CC342C">
          <w:rPr>
            <w:rPrChange w:id="3245" w:author="Vihari Réka" w:date="2018-11-30T20:53:00Z">
              <w:rPr>
                <w:rFonts w:ascii="Menlo" w:eastAsiaTheme="minorHAnsi" w:hAnsi="Menlo" w:cs="Menlo"/>
                <w:color w:val="000000"/>
              </w:rPr>
            </w:rPrChange>
          </w:rPr>
          <w:t>networkService.</w:t>
        </w:r>
        <w:r w:rsidRPr="00CC342C">
          <w:rPr>
            <w:rPrChange w:id="3246" w:author="Vihari Réka" w:date="2018-11-30T20:53:00Z">
              <w:rPr>
                <w:rFonts w:ascii="Menlo" w:eastAsiaTheme="minorHAnsi" w:hAnsi="Menlo" w:cs="Menlo"/>
                <w:color w:val="245256"/>
              </w:rPr>
            </w:rPrChange>
          </w:rPr>
          <w:t>post</w:t>
        </w:r>
        <w:proofErr w:type="spellEnd"/>
        <w:r w:rsidRPr="00CC342C">
          <w:rPr>
            <w:rPrChange w:id="3247" w:author="Vihari Réka" w:date="2018-11-30T20:53:00Z">
              <w:rPr>
                <w:rFonts w:ascii="Menlo" w:eastAsiaTheme="minorHAnsi" w:hAnsi="Menlo" w:cs="Menlo"/>
                <w:color w:val="000000"/>
              </w:rPr>
            </w:rPrChange>
          </w:rPr>
          <w:t>(</w:t>
        </w:r>
        <w:proofErr w:type="spellStart"/>
        <w:proofErr w:type="gramEnd"/>
        <w:r w:rsidRPr="00CC342C">
          <w:rPr>
            <w:rPrChange w:id="3248" w:author="Vihari Réka" w:date="2018-11-30T20:53:00Z">
              <w:rPr>
                <w:rFonts w:ascii="Menlo" w:eastAsiaTheme="minorHAnsi" w:hAnsi="Menlo" w:cs="Menlo"/>
                <w:color w:val="000000"/>
              </w:rPr>
            </w:rPrChange>
          </w:rPr>
          <w:t>endpoint</w:t>
        </w:r>
        <w:proofErr w:type="spellEnd"/>
        <w:r w:rsidRPr="00CC342C">
          <w:rPr>
            <w:rPrChange w:id="3249" w:author="Vihari Réka" w:date="2018-11-30T20:53:00Z">
              <w:rPr>
                <w:rFonts w:ascii="Menlo" w:eastAsiaTheme="minorHAnsi" w:hAnsi="Menlo" w:cs="Menlo"/>
                <w:color w:val="000000"/>
              </w:rPr>
            </w:rPrChange>
          </w:rPr>
          <w:t>: .</w:t>
        </w:r>
        <w:proofErr w:type="spellStart"/>
        <w:r w:rsidRPr="00CC342C">
          <w:rPr>
            <w:rPrChange w:id="3250" w:author="Vihari Réka" w:date="2018-11-30T20:53:00Z">
              <w:rPr>
                <w:rFonts w:ascii="Menlo" w:eastAsiaTheme="minorHAnsi" w:hAnsi="Menlo" w:cs="Menlo"/>
                <w:color w:val="245256"/>
              </w:rPr>
            </w:rPrChange>
          </w:rPr>
          <w:t>location</w:t>
        </w:r>
        <w:proofErr w:type="spellEnd"/>
        <w:r w:rsidRPr="00CC342C">
          <w:rPr>
            <w:rPrChange w:id="3251" w:author="Vihari Réka" w:date="2018-11-30T20:53:00Z">
              <w:rPr>
                <w:rFonts w:ascii="Menlo" w:eastAsiaTheme="minorHAnsi" w:hAnsi="Menlo" w:cs="Menlo"/>
                <w:color w:val="000000"/>
              </w:rPr>
            </w:rPrChange>
          </w:rPr>
          <w:t xml:space="preserve">, </w:t>
        </w:r>
        <w:proofErr w:type="spellStart"/>
        <w:r w:rsidRPr="00CC342C">
          <w:rPr>
            <w:rPrChange w:id="3252" w:author="Vihari Réka" w:date="2018-11-30T20:53:00Z">
              <w:rPr>
                <w:rFonts w:ascii="Menlo" w:eastAsiaTheme="minorHAnsi" w:hAnsi="Menlo" w:cs="Menlo"/>
                <w:color w:val="000000"/>
              </w:rPr>
            </w:rPrChange>
          </w:rPr>
          <w:t>completion</w:t>
        </w:r>
        <w:proofErr w:type="spellEnd"/>
        <w:r w:rsidRPr="00CC342C">
          <w:rPr>
            <w:rPrChange w:id="3253" w:author="Vihari Réka" w:date="2018-11-30T20:53:00Z">
              <w:rPr>
                <w:rFonts w:ascii="Menlo" w:eastAsiaTheme="minorHAnsi" w:hAnsi="Menlo" w:cs="Menlo"/>
                <w:color w:val="000000"/>
              </w:rPr>
            </w:rPrChange>
          </w:rPr>
          <w:t xml:space="preserve">: { </w:t>
        </w:r>
        <w:proofErr w:type="spellStart"/>
        <w:r w:rsidRPr="00CC342C">
          <w:rPr>
            <w:rPrChange w:id="3254" w:author="Vihari Réka" w:date="2018-11-30T20:53:00Z">
              <w:rPr>
                <w:rFonts w:ascii="Menlo" w:eastAsiaTheme="minorHAnsi" w:hAnsi="Menlo" w:cs="Menlo"/>
                <w:color w:val="000000"/>
              </w:rPr>
            </w:rPrChange>
          </w:rPr>
          <w:t>response</w:t>
        </w:r>
        <w:proofErr w:type="spellEnd"/>
        <w:r w:rsidRPr="00CC342C">
          <w:rPr>
            <w:rPrChange w:id="3255" w:author="Vihari Réka" w:date="2018-11-30T20:53:00Z">
              <w:rPr>
                <w:rFonts w:ascii="Menlo" w:eastAsiaTheme="minorHAnsi" w:hAnsi="Menlo" w:cs="Menlo"/>
                <w:color w:val="000000"/>
              </w:rPr>
            </w:rPrChange>
          </w:rPr>
          <w:t xml:space="preserve">, </w:t>
        </w:r>
        <w:proofErr w:type="spellStart"/>
        <w:r w:rsidRPr="00CC342C">
          <w:rPr>
            <w:rPrChange w:id="3256" w:author="Vihari Réka" w:date="2018-11-30T20:53:00Z">
              <w:rPr>
                <w:rFonts w:ascii="Menlo" w:eastAsiaTheme="minorHAnsi" w:hAnsi="Menlo" w:cs="Menlo"/>
                <w:color w:val="000000"/>
              </w:rPr>
            </w:rPrChange>
          </w:rPr>
          <w:t>error</w:t>
        </w:r>
        <w:proofErr w:type="spellEnd"/>
        <w:r w:rsidRPr="00CC342C">
          <w:rPr>
            <w:rPrChange w:id="3257" w:author="Vihari Réka" w:date="2018-11-30T20:53:00Z">
              <w:rPr>
                <w:rFonts w:ascii="Menlo" w:eastAsiaTheme="minorHAnsi" w:hAnsi="Menlo" w:cs="Menlo"/>
                <w:color w:val="000000"/>
              </w:rPr>
            </w:rPrChange>
          </w:rPr>
          <w:t xml:space="preserve"> </w:t>
        </w:r>
        <w:r w:rsidRPr="00CC342C">
          <w:rPr>
            <w:rPrChange w:id="3258" w:author="Vihari Réka" w:date="2018-11-30T20:53:00Z">
              <w:rPr>
                <w:rFonts w:ascii="Menlo" w:eastAsiaTheme="minorHAnsi" w:hAnsi="Menlo" w:cs="Menlo"/>
                <w:b/>
                <w:bCs/>
                <w:color w:val="9B2393"/>
              </w:rPr>
            </w:rPrChange>
          </w:rPr>
          <w:t>in</w:t>
        </w:r>
      </w:ins>
    </w:p>
    <w:p w14:paraId="168C1501"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259" w:author="Vihari Réka" w:date="2018-11-23T20:35:00Z"/>
          <w:rPrChange w:id="3260" w:author="Vihari Réka" w:date="2018-11-30T20:53:00Z">
            <w:rPr>
              <w:ins w:id="3261" w:author="Vihari Réka" w:date="2018-11-23T20:35:00Z"/>
              <w:rFonts w:ascii="Helvetica" w:eastAsiaTheme="minorHAnsi" w:hAnsi="Helvetica" w:cs="Helvetica"/>
            </w:rPr>
          </w:rPrChange>
        </w:rPr>
        <w:pPrChange w:id="3262" w:author="Vihari Réka" w:date="2018-11-30T20:59:00Z">
          <w:pPr>
            <w:tabs>
              <w:tab w:val="left" w:pos="593"/>
            </w:tabs>
            <w:autoSpaceDE w:val="0"/>
            <w:autoSpaceDN w:val="0"/>
            <w:adjustRightInd w:val="0"/>
          </w:pPr>
        </w:pPrChange>
      </w:pPr>
    </w:p>
    <w:p w14:paraId="170E791E" w14:textId="7BC6D1B5"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263" w:author="Vihari Réka" w:date="2018-11-23T20:35:00Z"/>
          <w:rPrChange w:id="3264" w:author="Vihari Réka" w:date="2018-11-30T20:53:00Z">
            <w:rPr>
              <w:ins w:id="3265" w:author="Vihari Réka" w:date="2018-11-23T20:35:00Z"/>
              <w:rFonts w:ascii="Helvetica" w:eastAsiaTheme="minorHAnsi" w:hAnsi="Helvetica" w:cs="Helvetica"/>
            </w:rPr>
          </w:rPrChange>
        </w:rPr>
        <w:pPrChange w:id="3266" w:author="Vihari Réka" w:date="2018-11-30T20:59:00Z">
          <w:pPr>
            <w:tabs>
              <w:tab w:val="left" w:pos="593"/>
            </w:tabs>
            <w:autoSpaceDE w:val="0"/>
            <w:autoSpaceDN w:val="0"/>
            <w:adjustRightInd w:val="0"/>
          </w:pPr>
        </w:pPrChange>
      </w:pPr>
      <w:ins w:id="3267" w:author="Vihari Réka" w:date="2018-11-23T20:35:00Z">
        <w:r w:rsidRPr="00CC342C">
          <w:rPr>
            <w:rPrChange w:id="3268" w:author="Vihari Réka" w:date="2018-11-30T20:53:00Z">
              <w:rPr>
                <w:rFonts w:ascii="Menlo" w:eastAsiaTheme="minorHAnsi" w:hAnsi="Menlo" w:cs="Menlo"/>
                <w:color w:val="000000"/>
              </w:rPr>
            </w:rPrChange>
          </w:rPr>
          <w:t xml:space="preserve">        </w:t>
        </w:r>
        <w:del w:id="3269" w:author="Illanicz Barnabás" w:date="2018-11-26T13:37:00Z">
          <w:r w:rsidRPr="00CC342C" w:rsidDel="00F20C25">
            <w:rPr>
              <w:rPrChange w:id="3270" w:author="Vihari Réka" w:date="2018-11-30T20:53:00Z">
                <w:rPr>
                  <w:rFonts w:ascii="Menlo" w:eastAsiaTheme="minorHAnsi" w:hAnsi="Menlo" w:cs="Menlo"/>
                  <w:color w:val="000000"/>
                </w:rPr>
              </w:rPrChange>
            </w:rPr>
            <w:delText xml:space="preserve">        </w:delText>
          </w:r>
        </w:del>
        <w:r w:rsidRPr="00CC342C">
          <w:rPr>
            <w:rPrChange w:id="3271" w:author="Vihari Réka" w:date="2018-11-30T20:53:00Z">
              <w:rPr>
                <w:rFonts w:ascii="Menlo" w:eastAsiaTheme="minorHAnsi" w:hAnsi="Menlo" w:cs="Menlo"/>
                <w:b/>
                <w:bCs/>
                <w:color w:val="9B2393"/>
              </w:rPr>
            </w:rPrChange>
          </w:rPr>
          <w:t>var</w:t>
        </w:r>
        <w:r w:rsidRPr="00CC342C">
          <w:rPr>
            <w:rPrChange w:id="3272" w:author="Vihari Réka" w:date="2018-11-30T20:53:00Z">
              <w:rPr>
                <w:rFonts w:ascii="Menlo" w:eastAsiaTheme="minorHAnsi" w:hAnsi="Menlo" w:cs="Menlo"/>
                <w:color w:val="000000"/>
              </w:rPr>
            </w:rPrChange>
          </w:rPr>
          <w:t xml:space="preserve"> </w:t>
        </w:r>
        <w:proofErr w:type="spellStart"/>
        <w:r w:rsidRPr="00CC342C">
          <w:rPr>
            <w:rPrChange w:id="3273" w:author="Vihari Réka" w:date="2018-11-30T20:53:00Z">
              <w:rPr>
                <w:rFonts w:ascii="Menlo" w:eastAsiaTheme="minorHAnsi" w:hAnsi="Menlo" w:cs="Menlo"/>
                <w:color w:val="000000"/>
              </w:rPr>
            </w:rPrChange>
          </w:rPr>
          <w:t>locations</w:t>
        </w:r>
        <w:proofErr w:type="spellEnd"/>
        <w:r w:rsidRPr="00CC342C">
          <w:rPr>
            <w:rPrChange w:id="3274" w:author="Vihari Réka" w:date="2018-11-30T20:53:00Z">
              <w:rPr>
                <w:rFonts w:ascii="Menlo" w:eastAsiaTheme="minorHAnsi" w:hAnsi="Menlo" w:cs="Menlo"/>
                <w:color w:val="000000"/>
              </w:rPr>
            </w:rPrChange>
          </w:rPr>
          <w:t>: [</w:t>
        </w:r>
        <w:r w:rsidRPr="00CC342C">
          <w:rPr>
            <w:rPrChange w:id="3275" w:author="Vihari Réka" w:date="2018-11-30T20:53:00Z">
              <w:rPr>
                <w:rFonts w:ascii="Menlo" w:eastAsiaTheme="minorHAnsi" w:hAnsi="Menlo" w:cs="Menlo"/>
                <w:color w:val="326D74"/>
              </w:rPr>
            </w:rPrChange>
          </w:rPr>
          <w:t>Geo</w:t>
        </w:r>
        <w:r w:rsidRPr="00CC342C">
          <w:rPr>
            <w:rPrChange w:id="3276" w:author="Vihari Réka" w:date="2018-11-30T20:53:00Z">
              <w:rPr>
                <w:rFonts w:ascii="Menlo" w:eastAsiaTheme="minorHAnsi" w:hAnsi="Menlo" w:cs="Menlo"/>
                <w:color w:val="000000"/>
              </w:rPr>
            </w:rPrChange>
          </w:rPr>
          <w:t>]</w:t>
        </w:r>
      </w:ins>
    </w:p>
    <w:p w14:paraId="21493EC1" w14:textId="1567F402"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277" w:author="Vihari Réka" w:date="2018-11-23T20:35:00Z"/>
          <w:rPrChange w:id="3278" w:author="Vihari Réka" w:date="2018-11-30T20:53:00Z">
            <w:rPr>
              <w:ins w:id="3279" w:author="Vihari Réka" w:date="2018-11-23T20:35:00Z"/>
              <w:rFonts w:ascii="Helvetica" w:eastAsiaTheme="minorHAnsi" w:hAnsi="Helvetica" w:cs="Helvetica"/>
            </w:rPr>
          </w:rPrChange>
        </w:rPr>
        <w:pPrChange w:id="3280" w:author="Vihari Réka" w:date="2018-11-30T20:59:00Z">
          <w:pPr>
            <w:tabs>
              <w:tab w:val="left" w:pos="593"/>
            </w:tabs>
            <w:autoSpaceDE w:val="0"/>
            <w:autoSpaceDN w:val="0"/>
            <w:adjustRightInd w:val="0"/>
          </w:pPr>
        </w:pPrChange>
      </w:pPr>
      <w:ins w:id="3281" w:author="Vihari Réka" w:date="2018-11-23T20:35:00Z">
        <w:r w:rsidRPr="00CC342C">
          <w:rPr>
            <w:rPrChange w:id="3282" w:author="Vihari Réka" w:date="2018-11-30T20:53:00Z">
              <w:rPr>
                <w:rFonts w:ascii="Menlo" w:eastAsiaTheme="minorHAnsi" w:hAnsi="Menlo" w:cs="Menlo"/>
                <w:color w:val="000000"/>
              </w:rPr>
            </w:rPrChange>
          </w:rPr>
          <w:t xml:space="preserve">        </w:t>
        </w:r>
        <w:del w:id="3283" w:author="Illanicz Barnabás" w:date="2018-11-26T13:37:00Z">
          <w:r w:rsidRPr="00CC342C" w:rsidDel="00F20C25">
            <w:rPr>
              <w:rPrChange w:id="3284" w:author="Vihari Réka" w:date="2018-11-30T20:53:00Z">
                <w:rPr>
                  <w:rFonts w:ascii="Menlo" w:eastAsiaTheme="minorHAnsi" w:hAnsi="Menlo" w:cs="Menlo"/>
                  <w:color w:val="000000"/>
                </w:rPr>
              </w:rPrChange>
            </w:rPr>
            <w:delText xml:space="preserve">        </w:delText>
          </w:r>
        </w:del>
        <w:proofErr w:type="spellStart"/>
        <w:r w:rsidRPr="00CC342C">
          <w:rPr>
            <w:rPrChange w:id="3285" w:author="Vihari Réka" w:date="2018-11-30T20:53:00Z">
              <w:rPr>
                <w:rFonts w:ascii="Menlo" w:eastAsiaTheme="minorHAnsi" w:hAnsi="Menlo" w:cs="Menlo"/>
                <w:b/>
                <w:bCs/>
                <w:color w:val="9B2393"/>
              </w:rPr>
            </w:rPrChange>
          </w:rPr>
          <w:t>if</w:t>
        </w:r>
        <w:proofErr w:type="spellEnd"/>
        <w:r w:rsidRPr="00CC342C">
          <w:rPr>
            <w:rPrChange w:id="3286" w:author="Vihari Réka" w:date="2018-11-30T20:53:00Z">
              <w:rPr>
                <w:rFonts w:ascii="Menlo" w:eastAsiaTheme="minorHAnsi" w:hAnsi="Menlo" w:cs="Menlo"/>
                <w:color w:val="000000"/>
              </w:rPr>
            </w:rPrChange>
          </w:rPr>
          <w:t xml:space="preserve"> </w:t>
        </w:r>
        <w:proofErr w:type="spellStart"/>
        <w:r w:rsidRPr="00CC342C">
          <w:rPr>
            <w:rPrChange w:id="3287" w:author="Vihari Réka" w:date="2018-11-30T20:53:00Z">
              <w:rPr>
                <w:rFonts w:ascii="Menlo" w:eastAsiaTheme="minorHAnsi" w:hAnsi="Menlo" w:cs="Menlo"/>
                <w:b/>
                <w:bCs/>
                <w:color w:val="9B2393"/>
              </w:rPr>
            </w:rPrChange>
          </w:rPr>
          <w:t>let</w:t>
        </w:r>
        <w:proofErr w:type="spellEnd"/>
        <w:r w:rsidRPr="00CC342C">
          <w:rPr>
            <w:rPrChange w:id="3288" w:author="Vihari Réka" w:date="2018-11-30T20:53:00Z">
              <w:rPr>
                <w:rFonts w:ascii="Menlo" w:eastAsiaTheme="minorHAnsi" w:hAnsi="Menlo" w:cs="Menlo"/>
                <w:color w:val="000000"/>
              </w:rPr>
            </w:rPrChange>
          </w:rPr>
          <w:t xml:space="preserve"> </w:t>
        </w:r>
        <w:proofErr w:type="spellStart"/>
        <w:r w:rsidRPr="00CC342C">
          <w:rPr>
            <w:rPrChange w:id="3289" w:author="Vihari Réka" w:date="2018-11-30T20:53:00Z">
              <w:rPr>
                <w:rFonts w:ascii="Menlo" w:eastAsiaTheme="minorHAnsi" w:hAnsi="Menlo" w:cs="Menlo"/>
                <w:color w:val="000000"/>
              </w:rPr>
            </w:rPrChange>
          </w:rPr>
          <w:t>response</w:t>
        </w:r>
        <w:proofErr w:type="spellEnd"/>
        <w:r w:rsidRPr="00CC342C">
          <w:rPr>
            <w:rPrChange w:id="3290" w:author="Vihari Réka" w:date="2018-11-30T20:53:00Z">
              <w:rPr>
                <w:rFonts w:ascii="Menlo" w:eastAsiaTheme="minorHAnsi" w:hAnsi="Menlo" w:cs="Menlo"/>
                <w:color w:val="000000"/>
              </w:rPr>
            </w:rPrChange>
          </w:rPr>
          <w:t xml:space="preserve"> = </w:t>
        </w:r>
        <w:proofErr w:type="spellStart"/>
        <w:r w:rsidRPr="00CC342C">
          <w:rPr>
            <w:rPrChange w:id="3291" w:author="Vihari Réka" w:date="2018-11-30T20:53:00Z">
              <w:rPr>
                <w:rFonts w:ascii="Menlo" w:eastAsiaTheme="minorHAnsi" w:hAnsi="Menlo" w:cs="Menlo"/>
                <w:color w:val="000000"/>
              </w:rPr>
            </w:rPrChange>
          </w:rPr>
          <w:t>response</w:t>
        </w:r>
        <w:proofErr w:type="spellEnd"/>
        <w:r w:rsidRPr="00CC342C">
          <w:rPr>
            <w:rPrChange w:id="3292" w:author="Vihari Réka" w:date="2018-11-30T20:53:00Z">
              <w:rPr>
                <w:rFonts w:ascii="Menlo" w:eastAsiaTheme="minorHAnsi" w:hAnsi="Menlo" w:cs="Menlo"/>
                <w:color w:val="000000"/>
              </w:rPr>
            </w:rPrChange>
          </w:rPr>
          <w:t xml:space="preserve"> {</w:t>
        </w:r>
      </w:ins>
    </w:p>
    <w:p w14:paraId="11F93733" w14:textId="5008BE2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293" w:author="Vihari Réka" w:date="2018-11-23T20:35:00Z"/>
          <w:rPrChange w:id="3294" w:author="Vihari Réka" w:date="2018-11-30T20:53:00Z">
            <w:rPr>
              <w:ins w:id="3295" w:author="Vihari Réka" w:date="2018-11-23T20:35:00Z"/>
              <w:rFonts w:ascii="Helvetica" w:eastAsiaTheme="minorHAnsi" w:hAnsi="Helvetica" w:cs="Helvetica"/>
            </w:rPr>
          </w:rPrChange>
        </w:rPr>
        <w:pPrChange w:id="3296" w:author="Vihari Réka" w:date="2018-11-30T20:59:00Z">
          <w:pPr>
            <w:tabs>
              <w:tab w:val="left" w:pos="593"/>
            </w:tabs>
            <w:autoSpaceDE w:val="0"/>
            <w:autoSpaceDN w:val="0"/>
            <w:adjustRightInd w:val="0"/>
          </w:pPr>
        </w:pPrChange>
      </w:pPr>
      <w:ins w:id="3297" w:author="Vihari Réka" w:date="2018-11-23T20:35:00Z">
        <w:r w:rsidRPr="00CC342C">
          <w:rPr>
            <w:rPrChange w:id="3298" w:author="Vihari Réka" w:date="2018-11-30T20:53:00Z">
              <w:rPr>
                <w:rFonts w:ascii="Menlo" w:eastAsiaTheme="minorHAnsi" w:hAnsi="Menlo" w:cs="Menlo"/>
                <w:color w:val="000000"/>
              </w:rPr>
            </w:rPrChange>
          </w:rPr>
          <w:t xml:space="preserve">            </w:t>
        </w:r>
        <w:del w:id="3299" w:author="Illanicz Barnabás" w:date="2018-11-26T13:37:00Z">
          <w:r w:rsidRPr="00CC342C" w:rsidDel="00F20C25">
            <w:rPr>
              <w:rPrChange w:id="3300" w:author="Vihari Réka" w:date="2018-11-30T20:53:00Z">
                <w:rPr>
                  <w:rFonts w:ascii="Menlo" w:eastAsiaTheme="minorHAnsi" w:hAnsi="Menlo" w:cs="Menlo"/>
                  <w:color w:val="000000"/>
                </w:rPr>
              </w:rPrChange>
            </w:rPr>
            <w:delText xml:space="preserve">        </w:delText>
          </w:r>
        </w:del>
        <w:proofErr w:type="spellStart"/>
        <w:r w:rsidRPr="00CC342C">
          <w:rPr>
            <w:rPrChange w:id="3301" w:author="Vihari Réka" w:date="2018-11-30T20:53:00Z">
              <w:rPr>
                <w:rFonts w:ascii="Menlo" w:eastAsiaTheme="minorHAnsi" w:hAnsi="Menlo" w:cs="Menlo"/>
                <w:b/>
                <w:bCs/>
                <w:color w:val="9B2393"/>
              </w:rPr>
            </w:rPrChange>
          </w:rPr>
          <w:t>do</w:t>
        </w:r>
        <w:proofErr w:type="spellEnd"/>
        <w:r w:rsidRPr="00CC342C">
          <w:rPr>
            <w:rPrChange w:id="3302" w:author="Vihari Réka" w:date="2018-11-30T20:53:00Z">
              <w:rPr>
                <w:rFonts w:ascii="Menlo" w:eastAsiaTheme="minorHAnsi" w:hAnsi="Menlo" w:cs="Menlo"/>
                <w:color w:val="000000"/>
              </w:rPr>
            </w:rPrChange>
          </w:rPr>
          <w:t xml:space="preserve"> {</w:t>
        </w:r>
      </w:ins>
    </w:p>
    <w:p w14:paraId="20C76523" w14:textId="7A72C3D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303" w:author="Vihari Réka" w:date="2018-11-23T20:35:00Z"/>
          <w:rPrChange w:id="3304" w:author="Vihari Réka" w:date="2018-11-30T20:53:00Z">
            <w:rPr>
              <w:ins w:id="3305" w:author="Vihari Réka" w:date="2018-11-23T20:35:00Z"/>
              <w:rFonts w:ascii="Helvetica" w:eastAsiaTheme="minorHAnsi" w:hAnsi="Helvetica" w:cs="Helvetica"/>
            </w:rPr>
          </w:rPrChange>
        </w:rPr>
        <w:pPrChange w:id="3306" w:author="Vihari Réka" w:date="2018-11-30T20:59:00Z">
          <w:pPr>
            <w:tabs>
              <w:tab w:val="left" w:pos="593"/>
            </w:tabs>
            <w:autoSpaceDE w:val="0"/>
            <w:autoSpaceDN w:val="0"/>
            <w:adjustRightInd w:val="0"/>
          </w:pPr>
        </w:pPrChange>
      </w:pPr>
      <w:ins w:id="3307" w:author="Vihari Réka" w:date="2018-11-23T20:35:00Z">
        <w:r w:rsidRPr="00CC342C">
          <w:rPr>
            <w:rPrChange w:id="3308" w:author="Vihari Réka" w:date="2018-11-30T20:53:00Z">
              <w:rPr>
                <w:rFonts w:ascii="Menlo" w:eastAsiaTheme="minorHAnsi" w:hAnsi="Menlo" w:cs="Menlo"/>
                <w:color w:val="000000"/>
              </w:rPr>
            </w:rPrChange>
          </w:rPr>
          <w:t xml:space="preserve">                </w:t>
        </w:r>
        <w:del w:id="3309" w:author="Illanicz Barnabás" w:date="2018-11-26T13:37:00Z">
          <w:r w:rsidRPr="00CC342C" w:rsidDel="00F20C25">
            <w:rPr>
              <w:rPrChange w:id="3310" w:author="Vihari Réka" w:date="2018-11-30T20:53:00Z">
                <w:rPr>
                  <w:rFonts w:ascii="Menlo" w:eastAsiaTheme="minorHAnsi" w:hAnsi="Menlo" w:cs="Menlo"/>
                  <w:color w:val="000000"/>
                </w:rPr>
              </w:rPrChange>
            </w:rPr>
            <w:delText xml:space="preserve">        </w:delText>
          </w:r>
        </w:del>
        <w:proofErr w:type="spellStart"/>
        <w:r w:rsidRPr="00CC342C">
          <w:rPr>
            <w:rPrChange w:id="3311" w:author="Vihari Réka" w:date="2018-11-30T20:53:00Z">
              <w:rPr>
                <w:rFonts w:ascii="Menlo" w:eastAsiaTheme="minorHAnsi" w:hAnsi="Menlo" w:cs="Menlo"/>
                <w:color w:val="000000"/>
              </w:rPr>
            </w:rPrChange>
          </w:rPr>
          <w:t>locations</w:t>
        </w:r>
        <w:proofErr w:type="spellEnd"/>
        <w:r w:rsidRPr="00CC342C">
          <w:rPr>
            <w:rPrChange w:id="3312" w:author="Vihari Réka" w:date="2018-11-30T20:53:00Z">
              <w:rPr>
                <w:rFonts w:ascii="Menlo" w:eastAsiaTheme="minorHAnsi" w:hAnsi="Menlo" w:cs="Menlo"/>
                <w:color w:val="000000"/>
              </w:rPr>
            </w:rPrChange>
          </w:rPr>
          <w:t xml:space="preserve"> = </w:t>
        </w:r>
        <w:proofErr w:type="spellStart"/>
        <w:r w:rsidRPr="00CC342C">
          <w:rPr>
            <w:rPrChange w:id="3313" w:author="Vihari Réka" w:date="2018-11-30T20:53:00Z">
              <w:rPr>
                <w:rFonts w:ascii="Menlo" w:eastAsiaTheme="minorHAnsi" w:hAnsi="Menlo" w:cs="Menlo"/>
                <w:b/>
                <w:bCs/>
                <w:color w:val="9B2393"/>
              </w:rPr>
            </w:rPrChange>
          </w:rPr>
          <w:t>try</w:t>
        </w:r>
        <w:proofErr w:type="spellEnd"/>
        <w:r w:rsidRPr="00CC342C">
          <w:rPr>
            <w:rPrChange w:id="3314" w:author="Vihari Réka" w:date="2018-11-30T20:53:00Z">
              <w:rPr>
                <w:rFonts w:ascii="Menlo" w:eastAsiaTheme="minorHAnsi" w:hAnsi="Menlo" w:cs="Menlo"/>
                <w:color w:val="000000"/>
              </w:rPr>
            </w:rPrChange>
          </w:rPr>
          <w:t xml:space="preserve"> </w:t>
        </w:r>
        <w:proofErr w:type="spellStart"/>
        <w:r w:rsidRPr="00CC342C">
          <w:rPr>
            <w:rPrChange w:id="3315" w:author="Vihari Réka" w:date="2018-11-30T20:53:00Z">
              <w:rPr>
                <w:rFonts w:ascii="Menlo" w:eastAsiaTheme="minorHAnsi" w:hAnsi="Menlo" w:cs="Menlo"/>
                <w:color w:val="5C2699"/>
              </w:rPr>
            </w:rPrChange>
          </w:rPr>
          <w:t>JSONDecoder</w:t>
        </w:r>
        <w:proofErr w:type="spellEnd"/>
        <w:r w:rsidRPr="00CC342C">
          <w:rPr>
            <w:rPrChange w:id="3316" w:author="Vihari Réka" w:date="2018-11-30T20:53:00Z">
              <w:rPr>
                <w:rFonts w:ascii="Menlo" w:eastAsiaTheme="minorHAnsi" w:hAnsi="Menlo" w:cs="Menlo"/>
                <w:color w:val="000000"/>
              </w:rPr>
            </w:rPrChange>
          </w:rPr>
          <w:t>(</w:t>
        </w:r>
        <w:proofErr w:type="gramStart"/>
        <w:r w:rsidRPr="00CC342C">
          <w:rPr>
            <w:rPrChange w:id="3317" w:author="Vihari Réka" w:date="2018-11-30T20:53:00Z">
              <w:rPr>
                <w:rFonts w:ascii="Menlo" w:eastAsiaTheme="minorHAnsi" w:hAnsi="Menlo" w:cs="Menlo"/>
                <w:color w:val="000000"/>
              </w:rPr>
            </w:rPrChange>
          </w:rPr>
          <w:t>).</w:t>
        </w:r>
        <w:proofErr w:type="spellStart"/>
        <w:r w:rsidRPr="00CC342C">
          <w:rPr>
            <w:rPrChange w:id="3318" w:author="Vihari Réka" w:date="2018-11-30T20:53:00Z">
              <w:rPr>
                <w:rFonts w:ascii="Menlo" w:eastAsiaTheme="minorHAnsi" w:hAnsi="Menlo" w:cs="Menlo"/>
                <w:color w:val="3900A0"/>
              </w:rPr>
            </w:rPrChange>
          </w:rPr>
          <w:t>decode</w:t>
        </w:r>
        <w:proofErr w:type="spellEnd"/>
        <w:proofErr w:type="gramEnd"/>
        <w:r w:rsidRPr="00CC342C">
          <w:rPr>
            <w:rPrChange w:id="3319" w:author="Vihari Réka" w:date="2018-11-30T20:53:00Z">
              <w:rPr>
                <w:rFonts w:ascii="Menlo" w:eastAsiaTheme="minorHAnsi" w:hAnsi="Menlo" w:cs="Menlo"/>
                <w:color w:val="000000"/>
              </w:rPr>
            </w:rPrChange>
          </w:rPr>
          <w:t>([</w:t>
        </w:r>
        <w:r w:rsidRPr="00CC342C">
          <w:rPr>
            <w:rPrChange w:id="3320" w:author="Vihari Réka" w:date="2018-11-30T20:53:00Z">
              <w:rPr>
                <w:rFonts w:ascii="Menlo" w:eastAsiaTheme="minorHAnsi" w:hAnsi="Menlo" w:cs="Menlo"/>
                <w:color w:val="326D74"/>
              </w:rPr>
            </w:rPrChange>
          </w:rPr>
          <w:t>Geo</w:t>
        </w:r>
        <w:r w:rsidRPr="00CC342C">
          <w:rPr>
            <w:rPrChange w:id="3321" w:author="Vihari Réka" w:date="2018-11-30T20:53:00Z">
              <w:rPr>
                <w:rFonts w:ascii="Menlo" w:eastAsiaTheme="minorHAnsi" w:hAnsi="Menlo" w:cs="Menlo"/>
                <w:color w:val="000000"/>
              </w:rPr>
            </w:rPrChange>
          </w:rPr>
          <w:t>].</w:t>
        </w:r>
        <w:proofErr w:type="spellStart"/>
        <w:r w:rsidRPr="00CC342C">
          <w:rPr>
            <w:rPrChange w:id="3322" w:author="Vihari Réka" w:date="2018-11-30T20:53:00Z">
              <w:rPr>
                <w:rFonts w:ascii="Menlo" w:eastAsiaTheme="minorHAnsi" w:hAnsi="Menlo" w:cs="Menlo"/>
                <w:b/>
                <w:bCs/>
                <w:color w:val="9B2393"/>
              </w:rPr>
            </w:rPrChange>
          </w:rPr>
          <w:t>self</w:t>
        </w:r>
        <w:proofErr w:type="spellEnd"/>
        <w:r w:rsidRPr="00CC342C">
          <w:rPr>
            <w:rPrChange w:id="3323" w:author="Vihari Réka" w:date="2018-11-30T20:53:00Z">
              <w:rPr>
                <w:rFonts w:ascii="Menlo" w:eastAsiaTheme="minorHAnsi" w:hAnsi="Menlo" w:cs="Menlo"/>
                <w:color w:val="000000"/>
              </w:rPr>
            </w:rPrChange>
          </w:rPr>
          <w:t xml:space="preserve">, </w:t>
        </w:r>
        <w:proofErr w:type="spellStart"/>
        <w:r w:rsidRPr="00CC342C">
          <w:rPr>
            <w:rPrChange w:id="3324" w:author="Vihari Réka" w:date="2018-11-30T20:53:00Z">
              <w:rPr>
                <w:rFonts w:ascii="Menlo" w:eastAsiaTheme="minorHAnsi" w:hAnsi="Menlo" w:cs="Menlo"/>
                <w:color w:val="000000"/>
              </w:rPr>
            </w:rPrChange>
          </w:rPr>
          <w:t>from</w:t>
        </w:r>
        <w:proofErr w:type="spellEnd"/>
        <w:r w:rsidRPr="00CC342C">
          <w:rPr>
            <w:rPrChange w:id="3325" w:author="Vihari Réka" w:date="2018-11-30T20:53:00Z">
              <w:rPr>
                <w:rFonts w:ascii="Menlo" w:eastAsiaTheme="minorHAnsi" w:hAnsi="Menlo" w:cs="Menlo"/>
                <w:color w:val="000000"/>
              </w:rPr>
            </w:rPrChange>
          </w:rPr>
          <w:t xml:space="preserve">: </w:t>
        </w:r>
        <w:proofErr w:type="spellStart"/>
        <w:r w:rsidRPr="00CC342C">
          <w:rPr>
            <w:rPrChange w:id="3326" w:author="Vihari Réka" w:date="2018-11-30T20:53:00Z">
              <w:rPr>
                <w:rFonts w:ascii="Menlo" w:eastAsiaTheme="minorHAnsi" w:hAnsi="Menlo" w:cs="Menlo"/>
                <w:color w:val="000000"/>
              </w:rPr>
            </w:rPrChange>
          </w:rPr>
          <w:t>response</w:t>
        </w:r>
        <w:proofErr w:type="spellEnd"/>
        <w:r w:rsidRPr="00CC342C">
          <w:rPr>
            <w:rPrChange w:id="3327" w:author="Vihari Réka" w:date="2018-11-30T20:53:00Z">
              <w:rPr>
                <w:rFonts w:ascii="Menlo" w:eastAsiaTheme="minorHAnsi" w:hAnsi="Menlo" w:cs="Menlo"/>
                <w:color w:val="000000"/>
              </w:rPr>
            </w:rPrChange>
          </w:rPr>
          <w:t>)</w:t>
        </w:r>
      </w:ins>
    </w:p>
    <w:p w14:paraId="1C7FBFBE" w14:textId="1FCEFBE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328" w:author="Vihari Réka" w:date="2018-11-23T20:35:00Z"/>
          <w:rPrChange w:id="3329" w:author="Vihari Réka" w:date="2018-11-30T20:53:00Z">
            <w:rPr>
              <w:ins w:id="3330" w:author="Vihari Réka" w:date="2018-11-23T20:35:00Z"/>
              <w:rFonts w:ascii="Helvetica" w:eastAsiaTheme="minorHAnsi" w:hAnsi="Helvetica" w:cs="Helvetica"/>
            </w:rPr>
          </w:rPrChange>
        </w:rPr>
        <w:pPrChange w:id="3331" w:author="Vihari Réka" w:date="2018-11-30T20:59:00Z">
          <w:pPr>
            <w:tabs>
              <w:tab w:val="left" w:pos="593"/>
            </w:tabs>
            <w:autoSpaceDE w:val="0"/>
            <w:autoSpaceDN w:val="0"/>
            <w:adjustRightInd w:val="0"/>
          </w:pPr>
        </w:pPrChange>
      </w:pPr>
      <w:ins w:id="3332" w:author="Vihari Réka" w:date="2018-11-23T20:35:00Z">
        <w:r w:rsidRPr="00CC342C">
          <w:rPr>
            <w:rPrChange w:id="3333" w:author="Vihari Réka" w:date="2018-11-30T20:53:00Z">
              <w:rPr>
                <w:rFonts w:ascii="Menlo" w:eastAsiaTheme="minorHAnsi" w:hAnsi="Menlo" w:cs="Menlo"/>
                <w:color w:val="000000"/>
              </w:rPr>
            </w:rPrChange>
          </w:rPr>
          <w:t xml:space="preserve">                </w:t>
        </w:r>
        <w:del w:id="3334" w:author="Illanicz Barnabás" w:date="2018-11-26T13:37:00Z">
          <w:r w:rsidRPr="00CC342C" w:rsidDel="00F20C25">
            <w:rPr>
              <w:rPrChange w:id="3335" w:author="Vihari Réka" w:date="2018-11-30T20:53:00Z">
                <w:rPr>
                  <w:rFonts w:ascii="Menlo" w:eastAsiaTheme="minorHAnsi" w:hAnsi="Menlo" w:cs="Menlo"/>
                  <w:color w:val="000000"/>
                </w:rPr>
              </w:rPrChange>
            </w:rPr>
            <w:delText xml:space="preserve">        </w:delText>
          </w:r>
        </w:del>
        <w:proofErr w:type="spellStart"/>
        <w:proofErr w:type="gramStart"/>
        <w:r w:rsidRPr="00CC342C">
          <w:rPr>
            <w:rPrChange w:id="3336" w:author="Vihari Réka" w:date="2018-11-30T20:53:00Z">
              <w:rPr>
                <w:rFonts w:ascii="Menlo" w:eastAsiaTheme="minorHAnsi" w:hAnsi="Menlo" w:cs="Menlo"/>
                <w:color w:val="000000"/>
              </w:rPr>
            </w:rPrChange>
          </w:rPr>
          <w:t>completion</w:t>
        </w:r>
        <w:proofErr w:type="spellEnd"/>
        <w:r w:rsidRPr="00CC342C">
          <w:rPr>
            <w:rPrChange w:id="3337" w:author="Vihari Réka" w:date="2018-11-30T20:53:00Z">
              <w:rPr>
                <w:rFonts w:ascii="Menlo" w:eastAsiaTheme="minorHAnsi" w:hAnsi="Menlo" w:cs="Menlo"/>
                <w:color w:val="000000"/>
              </w:rPr>
            </w:rPrChange>
          </w:rPr>
          <w:t>?(</w:t>
        </w:r>
        <w:proofErr w:type="spellStart"/>
        <w:proofErr w:type="gramEnd"/>
        <w:r w:rsidRPr="00CC342C">
          <w:rPr>
            <w:rPrChange w:id="3338" w:author="Vihari Réka" w:date="2018-11-30T20:53:00Z">
              <w:rPr>
                <w:rFonts w:ascii="Menlo" w:eastAsiaTheme="minorHAnsi" w:hAnsi="Menlo" w:cs="Menlo"/>
                <w:color w:val="000000"/>
              </w:rPr>
            </w:rPrChange>
          </w:rPr>
          <w:t>locations</w:t>
        </w:r>
        <w:proofErr w:type="spellEnd"/>
        <w:r w:rsidRPr="00CC342C">
          <w:rPr>
            <w:rPrChange w:id="3339" w:author="Vihari Réka" w:date="2018-11-30T20:53:00Z">
              <w:rPr>
                <w:rFonts w:ascii="Menlo" w:eastAsiaTheme="minorHAnsi" w:hAnsi="Menlo" w:cs="Menlo"/>
                <w:color w:val="000000"/>
              </w:rPr>
            </w:rPrChange>
          </w:rPr>
          <w:t>)</w:t>
        </w:r>
      </w:ins>
    </w:p>
    <w:p w14:paraId="6BEB8F32" w14:textId="62A176D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340" w:author="Vihari Réka" w:date="2018-11-23T20:35:00Z"/>
          <w:rPrChange w:id="3341" w:author="Vihari Réka" w:date="2018-11-30T20:53:00Z">
            <w:rPr>
              <w:ins w:id="3342" w:author="Vihari Réka" w:date="2018-11-23T20:35:00Z"/>
              <w:rFonts w:ascii="Helvetica" w:eastAsiaTheme="minorHAnsi" w:hAnsi="Helvetica" w:cs="Helvetica"/>
            </w:rPr>
          </w:rPrChange>
        </w:rPr>
        <w:pPrChange w:id="3343" w:author="Vihari Réka" w:date="2018-11-30T20:59:00Z">
          <w:pPr>
            <w:tabs>
              <w:tab w:val="left" w:pos="593"/>
            </w:tabs>
            <w:autoSpaceDE w:val="0"/>
            <w:autoSpaceDN w:val="0"/>
            <w:adjustRightInd w:val="0"/>
          </w:pPr>
        </w:pPrChange>
      </w:pPr>
      <w:ins w:id="3344" w:author="Vihari Réka" w:date="2018-11-23T20:35:00Z">
        <w:r w:rsidRPr="00CC342C">
          <w:rPr>
            <w:rPrChange w:id="3345" w:author="Vihari Réka" w:date="2018-11-30T20:53:00Z">
              <w:rPr>
                <w:rFonts w:ascii="Menlo" w:eastAsiaTheme="minorHAnsi" w:hAnsi="Menlo" w:cs="Menlo"/>
                <w:color w:val="000000"/>
              </w:rPr>
            </w:rPrChange>
          </w:rPr>
          <w:t xml:space="preserve">            </w:t>
        </w:r>
        <w:del w:id="3346" w:author="Illanicz Barnabás" w:date="2018-11-26T13:38:00Z">
          <w:r w:rsidRPr="00CC342C" w:rsidDel="00F20C25">
            <w:rPr>
              <w:rPrChange w:id="3347" w:author="Vihari Réka" w:date="2018-11-30T20:53:00Z">
                <w:rPr>
                  <w:rFonts w:ascii="Menlo" w:eastAsiaTheme="minorHAnsi" w:hAnsi="Menlo" w:cs="Menlo"/>
                  <w:color w:val="000000"/>
                </w:rPr>
              </w:rPrChange>
            </w:rPr>
            <w:delText xml:space="preserve">        </w:delText>
          </w:r>
        </w:del>
        <w:r w:rsidRPr="00CC342C">
          <w:rPr>
            <w:rPrChange w:id="3348" w:author="Vihari Réka" w:date="2018-11-30T20:53:00Z">
              <w:rPr>
                <w:rFonts w:ascii="Menlo" w:eastAsiaTheme="minorHAnsi" w:hAnsi="Menlo" w:cs="Menlo"/>
                <w:color w:val="000000"/>
              </w:rPr>
            </w:rPrChange>
          </w:rPr>
          <w:t xml:space="preserve">} </w:t>
        </w:r>
        <w:proofErr w:type="spellStart"/>
        <w:r w:rsidRPr="00CC342C">
          <w:rPr>
            <w:rPrChange w:id="3349" w:author="Vihari Réka" w:date="2018-11-30T20:53:00Z">
              <w:rPr>
                <w:rFonts w:ascii="Menlo" w:eastAsiaTheme="minorHAnsi" w:hAnsi="Menlo" w:cs="Menlo"/>
                <w:b/>
                <w:bCs/>
                <w:color w:val="9B2393"/>
              </w:rPr>
            </w:rPrChange>
          </w:rPr>
          <w:t>catch</w:t>
        </w:r>
        <w:proofErr w:type="spellEnd"/>
        <w:r w:rsidRPr="00CC342C">
          <w:rPr>
            <w:rPrChange w:id="3350" w:author="Vihari Réka" w:date="2018-11-30T20:53:00Z">
              <w:rPr>
                <w:rFonts w:ascii="Menlo" w:eastAsiaTheme="minorHAnsi" w:hAnsi="Menlo" w:cs="Menlo"/>
                <w:color w:val="000000"/>
              </w:rPr>
            </w:rPrChange>
          </w:rPr>
          <w:t xml:space="preserve"> {</w:t>
        </w:r>
      </w:ins>
    </w:p>
    <w:p w14:paraId="46E173B0" w14:textId="67593EB1"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351" w:author="Vihari Réka" w:date="2018-11-23T20:35:00Z"/>
          <w:rPrChange w:id="3352" w:author="Vihari Réka" w:date="2018-11-30T20:53:00Z">
            <w:rPr>
              <w:ins w:id="3353" w:author="Vihari Réka" w:date="2018-11-23T20:35:00Z"/>
              <w:rFonts w:ascii="Helvetica" w:eastAsiaTheme="minorHAnsi" w:hAnsi="Helvetica" w:cs="Helvetica"/>
            </w:rPr>
          </w:rPrChange>
        </w:rPr>
        <w:pPrChange w:id="3354" w:author="Vihari Réka" w:date="2018-11-30T20:59:00Z">
          <w:pPr>
            <w:tabs>
              <w:tab w:val="left" w:pos="593"/>
            </w:tabs>
            <w:autoSpaceDE w:val="0"/>
            <w:autoSpaceDN w:val="0"/>
            <w:adjustRightInd w:val="0"/>
          </w:pPr>
        </w:pPrChange>
      </w:pPr>
      <w:ins w:id="3355" w:author="Vihari Réka" w:date="2018-11-23T20:35:00Z">
        <w:r w:rsidRPr="00CC342C">
          <w:rPr>
            <w:rPrChange w:id="3356" w:author="Vihari Réka" w:date="2018-11-30T20:53:00Z">
              <w:rPr>
                <w:rFonts w:ascii="Menlo" w:eastAsiaTheme="minorHAnsi" w:hAnsi="Menlo" w:cs="Menlo"/>
                <w:color w:val="000000"/>
              </w:rPr>
            </w:rPrChange>
          </w:rPr>
          <w:t xml:space="preserve">                </w:t>
        </w:r>
        <w:del w:id="3357" w:author="Illanicz Barnabás" w:date="2018-11-26T13:38:00Z">
          <w:r w:rsidRPr="00CC342C" w:rsidDel="00F20C25">
            <w:rPr>
              <w:rPrChange w:id="3358" w:author="Vihari Réka" w:date="2018-11-30T20:53:00Z">
                <w:rPr>
                  <w:rFonts w:ascii="Menlo" w:eastAsiaTheme="minorHAnsi" w:hAnsi="Menlo" w:cs="Menlo"/>
                  <w:color w:val="000000"/>
                </w:rPr>
              </w:rPrChange>
            </w:rPr>
            <w:delText xml:space="preserve">        </w:delText>
          </w:r>
        </w:del>
        <w:proofErr w:type="gramStart"/>
        <w:r w:rsidRPr="00CC342C">
          <w:rPr>
            <w:rPrChange w:id="3359" w:author="Vihari Réka" w:date="2018-11-30T20:53:00Z">
              <w:rPr>
                <w:rFonts w:ascii="Menlo" w:eastAsiaTheme="minorHAnsi" w:hAnsi="Menlo" w:cs="Menlo"/>
                <w:color w:val="3900A0"/>
              </w:rPr>
            </w:rPrChange>
          </w:rPr>
          <w:t>print</w:t>
        </w:r>
        <w:r w:rsidRPr="00CC342C">
          <w:rPr>
            <w:rPrChange w:id="3360" w:author="Vihari Réka" w:date="2018-11-30T20:53:00Z">
              <w:rPr>
                <w:rFonts w:ascii="Menlo" w:eastAsiaTheme="minorHAnsi" w:hAnsi="Menlo" w:cs="Menlo"/>
                <w:color w:val="000000"/>
              </w:rPr>
            </w:rPrChange>
          </w:rPr>
          <w:t>(</w:t>
        </w:r>
        <w:proofErr w:type="gramEnd"/>
        <w:r w:rsidRPr="00CC342C">
          <w:rPr>
            <w:rPrChange w:id="3361" w:author="Vihari Réka" w:date="2018-11-30T20:53:00Z">
              <w:rPr>
                <w:rFonts w:ascii="Menlo" w:eastAsiaTheme="minorHAnsi" w:hAnsi="Menlo" w:cs="Menlo"/>
                <w:color w:val="C41A16"/>
              </w:rPr>
            </w:rPrChange>
          </w:rPr>
          <w:t xml:space="preserve">"A </w:t>
        </w:r>
        <w:proofErr w:type="spellStart"/>
        <w:r w:rsidRPr="00CC342C">
          <w:rPr>
            <w:rPrChange w:id="3362" w:author="Vihari Réka" w:date="2018-11-30T20:53:00Z">
              <w:rPr>
                <w:rFonts w:ascii="Menlo" w:eastAsiaTheme="minorHAnsi" w:hAnsi="Menlo" w:cs="Menlo"/>
                <w:color w:val="C41A16"/>
              </w:rPr>
            </w:rPrChange>
          </w:rPr>
          <w:t>dekodolas</w:t>
        </w:r>
        <w:proofErr w:type="spellEnd"/>
        <w:r w:rsidRPr="00CC342C">
          <w:rPr>
            <w:rPrChange w:id="3363" w:author="Vihari Réka" w:date="2018-11-30T20:53:00Z">
              <w:rPr>
                <w:rFonts w:ascii="Menlo" w:eastAsiaTheme="minorHAnsi" w:hAnsi="Menlo" w:cs="Menlo"/>
                <w:color w:val="C41A16"/>
              </w:rPr>
            </w:rPrChange>
          </w:rPr>
          <w:t xml:space="preserve"> sikertelen volt."</w:t>
        </w:r>
        <w:r w:rsidRPr="00CC342C">
          <w:rPr>
            <w:rPrChange w:id="3364" w:author="Vihari Réka" w:date="2018-11-30T20:53:00Z">
              <w:rPr>
                <w:rFonts w:ascii="Menlo" w:eastAsiaTheme="minorHAnsi" w:hAnsi="Menlo" w:cs="Menlo"/>
                <w:color w:val="000000"/>
              </w:rPr>
            </w:rPrChange>
          </w:rPr>
          <w:t>)</w:t>
        </w:r>
      </w:ins>
    </w:p>
    <w:p w14:paraId="522010F6" w14:textId="65C700AA"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365" w:author="Vihari Réka" w:date="2018-11-23T20:35:00Z"/>
          <w:rPrChange w:id="3366" w:author="Vihari Réka" w:date="2018-11-30T20:53:00Z">
            <w:rPr>
              <w:ins w:id="3367" w:author="Vihari Réka" w:date="2018-11-23T20:35:00Z"/>
              <w:rFonts w:ascii="Helvetica" w:eastAsiaTheme="minorHAnsi" w:hAnsi="Helvetica" w:cs="Helvetica"/>
            </w:rPr>
          </w:rPrChange>
        </w:rPr>
        <w:pPrChange w:id="3368" w:author="Vihari Réka" w:date="2018-11-30T20:59:00Z">
          <w:pPr>
            <w:tabs>
              <w:tab w:val="left" w:pos="593"/>
            </w:tabs>
            <w:autoSpaceDE w:val="0"/>
            <w:autoSpaceDN w:val="0"/>
            <w:adjustRightInd w:val="0"/>
          </w:pPr>
        </w:pPrChange>
      </w:pPr>
      <w:ins w:id="3369" w:author="Vihari Réka" w:date="2018-11-23T20:35:00Z">
        <w:r w:rsidRPr="00CC342C">
          <w:rPr>
            <w:rPrChange w:id="3370" w:author="Vihari Réka" w:date="2018-11-30T20:53:00Z">
              <w:rPr>
                <w:rFonts w:ascii="Menlo" w:eastAsiaTheme="minorHAnsi" w:hAnsi="Menlo" w:cs="Menlo"/>
                <w:color w:val="000000"/>
              </w:rPr>
            </w:rPrChange>
          </w:rPr>
          <w:t xml:space="preserve">            </w:t>
        </w:r>
        <w:del w:id="3371" w:author="Illanicz Barnabás" w:date="2018-11-26T13:38:00Z">
          <w:r w:rsidRPr="00CC342C" w:rsidDel="00F20C25">
            <w:rPr>
              <w:rPrChange w:id="3372" w:author="Vihari Réka" w:date="2018-11-30T20:53:00Z">
                <w:rPr>
                  <w:rFonts w:ascii="Menlo" w:eastAsiaTheme="minorHAnsi" w:hAnsi="Menlo" w:cs="Menlo"/>
                  <w:color w:val="000000"/>
                </w:rPr>
              </w:rPrChange>
            </w:rPr>
            <w:delText xml:space="preserve">        </w:delText>
          </w:r>
        </w:del>
        <w:r w:rsidRPr="00CC342C">
          <w:rPr>
            <w:rPrChange w:id="3373" w:author="Vihari Réka" w:date="2018-11-30T20:53:00Z">
              <w:rPr>
                <w:rFonts w:ascii="Menlo" w:eastAsiaTheme="minorHAnsi" w:hAnsi="Menlo" w:cs="Menlo"/>
                <w:color w:val="000000"/>
              </w:rPr>
            </w:rPrChange>
          </w:rPr>
          <w:t>}</w:t>
        </w:r>
      </w:ins>
    </w:p>
    <w:p w14:paraId="33378808" w14:textId="1E7156F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374" w:author="Vihari Réka" w:date="2018-11-23T20:35:00Z"/>
          <w:rPrChange w:id="3375" w:author="Vihari Réka" w:date="2018-11-30T20:53:00Z">
            <w:rPr>
              <w:ins w:id="3376" w:author="Vihari Réka" w:date="2018-11-23T20:35:00Z"/>
              <w:rFonts w:ascii="Helvetica" w:eastAsiaTheme="minorHAnsi" w:hAnsi="Helvetica" w:cs="Helvetica"/>
            </w:rPr>
          </w:rPrChange>
        </w:rPr>
        <w:pPrChange w:id="3377" w:author="Vihari Réka" w:date="2018-11-30T20:59:00Z">
          <w:pPr>
            <w:tabs>
              <w:tab w:val="left" w:pos="593"/>
            </w:tabs>
            <w:autoSpaceDE w:val="0"/>
            <w:autoSpaceDN w:val="0"/>
            <w:adjustRightInd w:val="0"/>
          </w:pPr>
        </w:pPrChange>
      </w:pPr>
      <w:ins w:id="3378" w:author="Vihari Réka" w:date="2018-11-23T20:35:00Z">
        <w:r w:rsidRPr="00CC342C">
          <w:rPr>
            <w:rPrChange w:id="3379" w:author="Vihari Réka" w:date="2018-11-30T20:53:00Z">
              <w:rPr>
                <w:rFonts w:ascii="Menlo" w:eastAsiaTheme="minorHAnsi" w:hAnsi="Menlo" w:cs="Menlo"/>
                <w:color w:val="000000"/>
              </w:rPr>
            </w:rPrChange>
          </w:rPr>
          <w:t xml:space="preserve">        </w:t>
        </w:r>
        <w:del w:id="3380" w:author="Illanicz Barnabás" w:date="2018-11-26T13:38:00Z">
          <w:r w:rsidRPr="00CC342C" w:rsidDel="00F20C25">
            <w:rPr>
              <w:rPrChange w:id="3381" w:author="Vihari Réka" w:date="2018-11-30T20:53:00Z">
                <w:rPr>
                  <w:rFonts w:ascii="Menlo" w:eastAsiaTheme="minorHAnsi" w:hAnsi="Menlo" w:cs="Menlo"/>
                  <w:color w:val="000000"/>
                </w:rPr>
              </w:rPrChange>
            </w:rPr>
            <w:delText xml:space="preserve">    </w:delText>
          </w:r>
        </w:del>
        <w:r w:rsidRPr="00CC342C">
          <w:rPr>
            <w:rPrChange w:id="3382" w:author="Vihari Réka" w:date="2018-11-30T20:53:00Z">
              <w:rPr>
                <w:rFonts w:ascii="Menlo" w:eastAsiaTheme="minorHAnsi" w:hAnsi="Menlo" w:cs="Menlo"/>
                <w:color w:val="000000"/>
              </w:rPr>
            </w:rPrChange>
          </w:rPr>
          <w:t>}</w:t>
        </w:r>
      </w:ins>
    </w:p>
    <w:p w14:paraId="746A6C80" w14:textId="7D22406E"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383" w:author="Vihari Réka" w:date="2018-11-23T20:35:00Z"/>
          <w:rPrChange w:id="3384" w:author="Vihari Réka" w:date="2018-11-30T20:53:00Z">
            <w:rPr>
              <w:ins w:id="3385" w:author="Vihari Réka" w:date="2018-11-23T20:35:00Z"/>
              <w:rFonts w:ascii="Helvetica" w:eastAsiaTheme="minorHAnsi" w:hAnsi="Helvetica" w:cs="Helvetica"/>
            </w:rPr>
          </w:rPrChange>
        </w:rPr>
        <w:pPrChange w:id="3386" w:author="Vihari Réka" w:date="2018-11-30T20:59:00Z">
          <w:pPr>
            <w:tabs>
              <w:tab w:val="left" w:pos="593"/>
            </w:tabs>
            <w:autoSpaceDE w:val="0"/>
            <w:autoSpaceDN w:val="0"/>
            <w:adjustRightInd w:val="0"/>
          </w:pPr>
        </w:pPrChange>
      </w:pPr>
      <w:ins w:id="3387" w:author="Vihari Réka" w:date="2018-11-23T20:35:00Z">
        <w:r w:rsidRPr="00CC342C">
          <w:rPr>
            <w:rPrChange w:id="3388" w:author="Vihari Réka" w:date="2018-11-30T20:53:00Z">
              <w:rPr>
                <w:rFonts w:ascii="Menlo" w:eastAsiaTheme="minorHAnsi" w:hAnsi="Menlo" w:cs="Menlo"/>
                <w:color w:val="000000"/>
              </w:rPr>
            </w:rPrChange>
          </w:rPr>
          <w:t xml:space="preserve">    </w:t>
        </w:r>
        <w:del w:id="3389" w:author="Illanicz Barnabás" w:date="2018-11-26T13:38:00Z">
          <w:r w:rsidRPr="00CC342C" w:rsidDel="00F20C25">
            <w:rPr>
              <w:rPrChange w:id="3390" w:author="Vihari Réka" w:date="2018-11-30T20:53:00Z">
                <w:rPr>
                  <w:rFonts w:ascii="Menlo" w:eastAsiaTheme="minorHAnsi" w:hAnsi="Menlo" w:cs="Menlo"/>
                  <w:color w:val="000000"/>
                </w:rPr>
              </w:rPrChange>
            </w:rPr>
            <w:delText xml:space="preserve">    </w:delText>
          </w:r>
        </w:del>
        <w:r w:rsidRPr="00CC342C">
          <w:rPr>
            <w:rPrChange w:id="3391" w:author="Vihari Réka" w:date="2018-11-30T20:53:00Z">
              <w:rPr>
                <w:rFonts w:ascii="Menlo" w:eastAsiaTheme="minorHAnsi" w:hAnsi="Menlo" w:cs="Menlo"/>
                <w:color w:val="000000"/>
              </w:rPr>
            </w:rPrChange>
          </w:rPr>
          <w:t>})</w:t>
        </w:r>
      </w:ins>
    </w:p>
    <w:p w14:paraId="58EF74C7" w14:textId="260EC216"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392" w:author="Vihari Réka" w:date="2018-11-23T20:36:00Z"/>
          <w:rPrChange w:id="3393" w:author="Vihari Réka" w:date="2018-11-30T20:53:00Z">
            <w:rPr>
              <w:ins w:id="3394" w:author="Vihari Réka" w:date="2018-11-23T20:36:00Z"/>
              <w:rFonts w:ascii="Menlo" w:eastAsiaTheme="minorHAnsi" w:hAnsi="Menlo" w:cs="Menlo"/>
              <w:color w:val="000000"/>
              <w:sz w:val="16"/>
              <w:szCs w:val="16"/>
            </w:rPr>
          </w:rPrChange>
        </w:rPr>
        <w:pPrChange w:id="3395" w:author="Vihari Réka" w:date="2018-11-30T20:59:00Z">
          <w:pPr>
            <w:jc w:val="center"/>
          </w:pPr>
        </w:pPrChange>
      </w:pPr>
      <w:ins w:id="3396" w:author="Vihari Réka" w:date="2018-11-23T20:35:00Z">
        <w:del w:id="3397" w:author="Illanicz Barnabás" w:date="2018-11-26T13:38:00Z">
          <w:r w:rsidRPr="00CC342C" w:rsidDel="00F20C25">
            <w:rPr>
              <w:rPrChange w:id="3398" w:author="Vihari Réka" w:date="2018-11-30T20:53:00Z">
                <w:rPr>
                  <w:rFonts w:ascii="Menlo" w:eastAsiaTheme="minorHAnsi" w:hAnsi="Menlo" w:cs="Menlo"/>
                  <w:color w:val="000000"/>
                </w:rPr>
              </w:rPrChange>
            </w:rPr>
            <w:delText xml:space="preserve">    </w:delText>
          </w:r>
        </w:del>
        <w:r w:rsidRPr="00CC342C">
          <w:rPr>
            <w:rPrChange w:id="3399" w:author="Vihari Réka" w:date="2018-11-30T20:53:00Z">
              <w:rPr>
                <w:rFonts w:ascii="Menlo" w:eastAsiaTheme="minorHAnsi" w:hAnsi="Menlo" w:cs="Menlo"/>
                <w:color w:val="000000"/>
              </w:rPr>
            </w:rPrChange>
          </w:rPr>
          <w:t>}</w:t>
        </w:r>
      </w:ins>
    </w:p>
    <w:p w14:paraId="78CCC7D6" w14:textId="33A6023E" w:rsidR="00EE0D0A" w:rsidRPr="00BA753E" w:rsidRDefault="00BA753E">
      <w:pPr>
        <w:spacing w:after="120" w:line="360" w:lineRule="auto"/>
        <w:ind w:firstLine="720"/>
        <w:jc w:val="both"/>
        <w:rPr>
          <w:ins w:id="3400" w:author="Vihari Réka" w:date="2018-11-23T20:37:00Z"/>
          <w:rPrChange w:id="3401" w:author="Vihari Réka" w:date="2018-11-23T20:42:00Z">
            <w:rPr>
              <w:ins w:id="3402" w:author="Vihari Réka" w:date="2018-11-23T20:37:00Z"/>
              <w:rFonts w:ascii="Menlo" w:eastAsiaTheme="minorHAnsi" w:hAnsi="Menlo" w:cs="Menlo"/>
              <w:color w:val="000000"/>
              <w:sz w:val="16"/>
              <w:szCs w:val="16"/>
            </w:rPr>
          </w:rPrChange>
        </w:rPr>
        <w:pPrChange w:id="3403" w:author="Vihari Réka" w:date="2018-11-23T20:42:00Z">
          <w:pPr>
            <w:jc w:val="center"/>
          </w:pPr>
        </w:pPrChange>
      </w:pPr>
      <w:ins w:id="3404" w:author="Vihari Réka" w:date="2018-11-23T20:38:00Z">
        <w:r w:rsidRPr="00BA753E">
          <w:rPr>
            <w:rPrChange w:id="3405" w:author="Vihari Réka" w:date="2018-11-23T20:42:00Z">
              <w:rPr>
                <w:rFonts w:ascii="Menlo" w:eastAsiaTheme="minorHAnsi" w:hAnsi="Menlo" w:cs="Menlo"/>
                <w:color w:val="000000"/>
                <w:sz w:val="16"/>
                <w:szCs w:val="16"/>
              </w:rPr>
            </w:rPrChange>
          </w:rPr>
          <w:t>A felhasználók helyzetének felküldése a szerverre az alábbi módon történik. Az alkalmazás előzetesen engedélyt kér a felhasználóktól helyzetük megosztására</w:t>
        </w:r>
      </w:ins>
      <w:ins w:id="3406" w:author="Vihari Réka" w:date="2018-11-23T20:39:00Z">
        <w:r w:rsidRPr="00BA753E">
          <w:rPr>
            <w:rPrChange w:id="3407" w:author="Vihari Réka" w:date="2018-11-23T20:42:00Z">
              <w:rPr>
                <w:rFonts w:ascii="Menlo" w:eastAsiaTheme="minorHAnsi" w:hAnsi="Menlo" w:cs="Menlo"/>
                <w:color w:val="000000"/>
                <w:sz w:val="16"/>
                <w:szCs w:val="16"/>
              </w:rPr>
            </w:rPrChange>
          </w:rPr>
          <w:t>, majd ezután az alkalmazásba bejelentkez</w:t>
        </w:r>
      </w:ins>
      <w:ins w:id="3408" w:author="Illanicz Barnabás" w:date="2018-11-26T13:38:00Z">
        <w:r w:rsidR="00CB4D00">
          <w:t>é</w:t>
        </w:r>
      </w:ins>
      <w:ins w:id="3409" w:author="Vihari Réka" w:date="2018-11-23T20:39:00Z">
        <w:del w:id="3410" w:author="Illanicz Barnabás" w:date="2018-11-26T13:38:00Z">
          <w:r w:rsidRPr="00BA753E" w:rsidDel="00CB4D00">
            <w:rPr>
              <w:rPrChange w:id="3411" w:author="Vihari Réka" w:date="2018-11-23T20:42:00Z">
                <w:rPr>
                  <w:rFonts w:ascii="Menlo" w:eastAsiaTheme="minorHAnsi" w:hAnsi="Menlo" w:cs="Menlo"/>
                  <w:color w:val="000000"/>
                  <w:sz w:val="16"/>
                  <w:szCs w:val="16"/>
                </w:rPr>
              </w:rPrChange>
            </w:rPr>
            <w:delText>á</w:delText>
          </w:r>
        </w:del>
        <w:r w:rsidRPr="00BA753E">
          <w:rPr>
            <w:rPrChange w:id="3412" w:author="Vihari Réka" w:date="2018-11-23T20:42:00Z">
              <w:rPr>
                <w:rFonts w:ascii="Menlo" w:eastAsiaTheme="minorHAnsi" w:hAnsi="Menlo" w:cs="Menlo"/>
                <w:color w:val="000000"/>
                <w:sz w:val="16"/>
                <w:szCs w:val="16"/>
              </w:rPr>
            </w:rPrChange>
          </w:rPr>
          <w:t>sük után automatikus</w:t>
        </w:r>
      </w:ins>
      <w:ins w:id="3413" w:author="Illanicz Barnabás" w:date="2018-11-26T13:38:00Z">
        <w:r w:rsidR="00CB4D00">
          <w:t>an</w:t>
        </w:r>
      </w:ins>
      <w:ins w:id="3414" w:author="Vihari Réka" w:date="2018-11-23T20:39:00Z">
        <w:r w:rsidRPr="00BA753E">
          <w:rPr>
            <w:rPrChange w:id="3415" w:author="Vihari Réka" w:date="2018-11-23T20:42:00Z">
              <w:rPr>
                <w:rFonts w:ascii="Menlo" w:eastAsiaTheme="minorHAnsi" w:hAnsi="Menlo" w:cs="Menlo"/>
                <w:color w:val="000000"/>
                <w:sz w:val="16"/>
                <w:szCs w:val="16"/>
              </w:rPr>
            </w:rPrChange>
          </w:rPr>
          <w:t xml:space="preserve"> felküldi a szerverre helyzetüket. Illetve, engedélyezés hiányában nem küld fel adatokat. A lokációt is a </w:t>
        </w:r>
        <w:proofErr w:type="spellStart"/>
        <w:r w:rsidRPr="00BA753E">
          <w:rPr>
            <w:rPrChange w:id="3416" w:author="Vihari Réka" w:date="2018-11-23T20:42:00Z">
              <w:rPr>
                <w:rFonts w:ascii="Menlo" w:eastAsiaTheme="minorHAnsi" w:hAnsi="Menlo" w:cs="Menlo"/>
                <w:color w:val="000000"/>
                <w:sz w:val="16"/>
                <w:szCs w:val="16"/>
              </w:rPr>
            </w:rPrChange>
          </w:rPr>
          <w:t>tokenhez</w:t>
        </w:r>
        <w:proofErr w:type="spellEnd"/>
        <w:r w:rsidRPr="00BA753E">
          <w:rPr>
            <w:rPrChange w:id="3417" w:author="Vihari Réka" w:date="2018-11-23T20:42:00Z">
              <w:rPr>
                <w:rFonts w:ascii="Menlo" w:eastAsiaTheme="minorHAnsi" w:hAnsi="Menlo" w:cs="Menlo"/>
                <w:color w:val="000000"/>
                <w:sz w:val="16"/>
                <w:szCs w:val="16"/>
              </w:rPr>
            </w:rPrChange>
          </w:rPr>
          <w:t xml:space="preserve"> hasonlóan a </w:t>
        </w:r>
        <w:proofErr w:type="spellStart"/>
        <w:r w:rsidRPr="00BA753E">
          <w:rPr>
            <w:rPrChange w:id="3418" w:author="Vihari Réka" w:date="2018-11-23T20:42:00Z">
              <w:rPr>
                <w:rFonts w:ascii="Menlo" w:eastAsiaTheme="minorHAnsi" w:hAnsi="Menlo" w:cs="Menlo"/>
                <w:color w:val="000000"/>
                <w:sz w:val="16"/>
                <w:szCs w:val="16"/>
              </w:rPr>
            </w:rPrChange>
          </w:rPr>
          <w:t>UserDefaults-ban</w:t>
        </w:r>
        <w:proofErr w:type="spellEnd"/>
        <w:r w:rsidRPr="00BA753E">
          <w:rPr>
            <w:rPrChange w:id="3419" w:author="Vihari Réka" w:date="2018-11-23T20:42:00Z">
              <w:rPr>
                <w:rFonts w:ascii="Menlo" w:eastAsiaTheme="minorHAnsi" w:hAnsi="Menlo" w:cs="Menlo"/>
                <w:color w:val="000000"/>
                <w:sz w:val="16"/>
                <w:szCs w:val="16"/>
              </w:rPr>
            </w:rPrChange>
          </w:rPr>
          <w:t xml:space="preserve"> tároltam, melyről a következő fejezetben írok részletesebben. </w:t>
        </w:r>
      </w:ins>
    </w:p>
    <w:p w14:paraId="0AE65637"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420" w:author="Vihari Réka" w:date="2018-11-23T20:37:00Z"/>
          <w:rPrChange w:id="3421" w:author="Vihari Réka" w:date="2018-11-30T20:53:00Z">
            <w:rPr>
              <w:ins w:id="3422" w:author="Vihari Réka" w:date="2018-11-23T20:37:00Z"/>
              <w:rFonts w:ascii="Helvetica" w:eastAsiaTheme="minorHAnsi" w:hAnsi="Helvetica" w:cs="Helvetica"/>
            </w:rPr>
          </w:rPrChange>
        </w:rPr>
        <w:pPrChange w:id="3423" w:author="Vihari Réka" w:date="2018-11-30T20:59:00Z">
          <w:pPr>
            <w:tabs>
              <w:tab w:val="left" w:pos="593"/>
            </w:tabs>
            <w:autoSpaceDE w:val="0"/>
            <w:autoSpaceDN w:val="0"/>
            <w:adjustRightInd w:val="0"/>
          </w:pPr>
        </w:pPrChange>
      </w:pPr>
      <w:proofErr w:type="spellStart"/>
      <w:ins w:id="3424" w:author="Vihari Réka" w:date="2018-11-23T20:37:00Z">
        <w:r w:rsidRPr="00CC342C">
          <w:rPr>
            <w:rPrChange w:id="3425" w:author="Vihari Réka" w:date="2018-11-30T20:53:00Z">
              <w:rPr>
                <w:rFonts w:ascii="Menlo" w:eastAsiaTheme="minorHAnsi" w:hAnsi="Menlo" w:cs="Menlo"/>
                <w:b/>
                <w:bCs/>
                <w:color w:val="9B2393"/>
              </w:rPr>
            </w:rPrChange>
          </w:rPr>
          <w:t>guard</w:t>
        </w:r>
        <w:proofErr w:type="spellEnd"/>
        <w:r w:rsidRPr="00CC342C">
          <w:rPr>
            <w:rPrChange w:id="3426" w:author="Vihari Réka" w:date="2018-11-30T20:53:00Z">
              <w:rPr>
                <w:rFonts w:ascii="Menlo" w:eastAsiaTheme="minorHAnsi" w:hAnsi="Menlo" w:cs="Menlo"/>
                <w:color w:val="000000"/>
              </w:rPr>
            </w:rPrChange>
          </w:rPr>
          <w:t xml:space="preserve"> </w:t>
        </w:r>
        <w:proofErr w:type="spellStart"/>
        <w:r w:rsidRPr="00CC342C">
          <w:rPr>
            <w:rPrChange w:id="3427" w:author="Vihari Réka" w:date="2018-11-30T20:53:00Z">
              <w:rPr>
                <w:rFonts w:ascii="Menlo" w:eastAsiaTheme="minorHAnsi" w:hAnsi="Menlo" w:cs="Menlo"/>
                <w:b/>
                <w:bCs/>
                <w:color w:val="9B2393"/>
              </w:rPr>
            </w:rPrChange>
          </w:rPr>
          <w:t>let</w:t>
        </w:r>
        <w:proofErr w:type="spellEnd"/>
        <w:r w:rsidRPr="00CC342C">
          <w:rPr>
            <w:rPrChange w:id="3428" w:author="Vihari Réka" w:date="2018-11-30T20:53:00Z">
              <w:rPr>
                <w:rFonts w:ascii="Menlo" w:eastAsiaTheme="minorHAnsi" w:hAnsi="Menlo" w:cs="Menlo"/>
                <w:color w:val="000000"/>
              </w:rPr>
            </w:rPrChange>
          </w:rPr>
          <w:t xml:space="preserve"> </w:t>
        </w:r>
        <w:proofErr w:type="spellStart"/>
        <w:r w:rsidRPr="00CC342C">
          <w:rPr>
            <w:rPrChange w:id="3429" w:author="Vihari Réka" w:date="2018-11-30T20:53:00Z">
              <w:rPr>
                <w:rFonts w:ascii="Menlo" w:eastAsiaTheme="minorHAnsi" w:hAnsi="Menlo" w:cs="Menlo"/>
                <w:color w:val="000000"/>
              </w:rPr>
            </w:rPrChange>
          </w:rPr>
          <w:t>sourceCord</w:t>
        </w:r>
        <w:proofErr w:type="spellEnd"/>
        <w:r w:rsidRPr="00CC342C">
          <w:rPr>
            <w:rPrChange w:id="3430" w:author="Vihari Réka" w:date="2018-11-30T20:53:00Z">
              <w:rPr>
                <w:rFonts w:ascii="Menlo" w:eastAsiaTheme="minorHAnsi" w:hAnsi="Menlo" w:cs="Menlo"/>
                <w:color w:val="000000"/>
              </w:rPr>
            </w:rPrChange>
          </w:rPr>
          <w:t xml:space="preserve"> = </w:t>
        </w:r>
        <w:r w:rsidRPr="00CC342C">
          <w:rPr>
            <w:rPrChange w:id="3431" w:author="Vihari Réka" w:date="2018-11-30T20:53:00Z">
              <w:rPr>
                <w:rFonts w:ascii="Menlo" w:eastAsiaTheme="minorHAnsi" w:hAnsi="Menlo" w:cs="Menlo"/>
                <w:color w:val="326D74"/>
              </w:rPr>
            </w:rPrChange>
          </w:rPr>
          <w:t>locationManager</w:t>
        </w:r>
        <w:r w:rsidRPr="00CC342C">
          <w:rPr>
            <w:rPrChange w:id="3432" w:author="Vihari Réka" w:date="2018-11-30T20:53:00Z">
              <w:rPr>
                <w:rFonts w:ascii="Menlo" w:eastAsiaTheme="minorHAnsi" w:hAnsi="Menlo" w:cs="Menlo"/>
                <w:color w:val="000000"/>
              </w:rPr>
            </w:rPrChange>
          </w:rPr>
          <w:t>.</w:t>
        </w:r>
        <w:proofErr w:type="spellStart"/>
        <w:r w:rsidRPr="00CC342C">
          <w:rPr>
            <w:rPrChange w:id="3433" w:author="Vihari Réka" w:date="2018-11-30T20:53:00Z">
              <w:rPr>
                <w:rFonts w:ascii="Menlo" w:eastAsiaTheme="minorHAnsi" w:hAnsi="Menlo" w:cs="Menlo"/>
                <w:color w:val="5C2699"/>
              </w:rPr>
            </w:rPrChange>
          </w:rPr>
          <w:t>location</w:t>
        </w:r>
        <w:proofErr w:type="spellEnd"/>
        <w:proofErr w:type="gramStart"/>
        <w:r w:rsidRPr="00CC342C">
          <w:rPr>
            <w:rPrChange w:id="3434" w:author="Vihari Réka" w:date="2018-11-30T20:53:00Z">
              <w:rPr>
                <w:rFonts w:ascii="Menlo" w:eastAsiaTheme="minorHAnsi" w:hAnsi="Menlo" w:cs="Menlo"/>
                <w:color w:val="000000"/>
              </w:rPr>
            </w:rPrChange>
          </w:rPr>
          <w:t>?.</w:t>
        </w:r>
        <w:proofErr w:type="spellStart"/>
        <w:r w:rsidRPr="00CC342C">
          <w:rPr>
            <w:rPrChange w:id="3435" w:author="Vihari Réka" w:date="2018-11-30T20:53:00Z">
              <w:rPr>
                <w:rFonts w:ascii="Menlo" w:eastAsiaTheme="minorHAnsi" w:hAnsi="Menlo" w:cs="Menlo"/>
                <w:color w:val="5C2699"/>
              </w:rPr>
            </w:rPrChange>
          </w:rPr>
          <w:t>coordinate</w:t>
        </w:r>
        <w:proofErr w:type="spellEnd"/>
        <w:proofErr w:type="gramEnd"/>
        <w:r w:rsidRPr="00CC342C">
          <w:rPr>
            <w:rPrChange w:id="3436" w:author="Vihari Réka" w:date="2018-11-30T20:53:00Z">
              <w:rPr>
                <w:rFonts w:ascii="Menlo" w:eastAsiaTheme="minorHAnsi" w:hAnsi="Menlo" w:cs="Menlo"/>
                <w:color w:val="000000"/>
              </w:rPr>
            </w:rPrChange>
          </w:rPr>
          <w:t xml:space="preserve">, </w:t>
        </w:r>
        <w:r w:rsidRPr="00CC342C">
          <w:rPr>
            <w:rPrChange w:id="3437" w:author="Vihari Réka" w:date="2018-11-30T20:53:00Z">
              <w:rPr>
                <w:rFonts w:ascii="Menlo" w:eastAsiaTheme="minorHAnsi" w:hAnsi="Menlo" w:cs="Menlo"/>
                <w:color w:val="3900A0"/>
              </w:rPr>
            </w:rPrChange>
          </w:rPr>
          <w:t>CLLocationCoordinate2DIsValid</w:t>
        </w:r>
        <w:r w:rsidRPr="00CC342C">
          <w:rPr>
            <w:rPrChange w:id="3438" w:author="Vihari Réka" w:date="2018-11-30T20:53:00Z">
              <w:rPr>
                <w:rFonts w:ascii="Menlo" w:eastAsiaTheme="minorHAnsi" w:hAnsi="Menlo" w:cs="Menlo"/>
                <w:color w:val="000000"/>
              </w:rPr>
            </w:rPrChange>
          </w:rPr>
          <w:t>(</w:t>
        </w:r>
        <w:proofErr w:type="spellStart"/>
        <w:r w:rsidRPr="00CC342C">
          <w:rPr>
            <w:rPrChange w:id="3439" w:author="Vihari Réka" w:date="2018-11-30T20:53:00Z">
              <w:rPr>
                <w:rFonts w:ascii="Menlo" w:eastAsiaTheme="minorHAnsi" w:hAnsi="Menlo" w:cs="Menlo"/>
                <w:color w:val="000000"/>
              </w:rPr>
            </w:rPrChange>
          </w:rPr>
          <w:t>sourceCord</w:t>
        </w:r>
        <w:proofErr w:type="spellEnd"/>
        <w:r w:rsidRPr="00CC342C">
          <w:rPr>
            <w:rPrChange w:id="3440" w:author="Vihari Réka" w:date="2018-11-30T20:53:00Z">
              <w:rPr>
                <w:rFonts w:ascii="Menlo" w:eastAsiaTheme="minorHAnsi" w:hAnsi="Menlo" w:cs="Menlo"/>
                <w:color w:val="000000"/>
              </w:rPr>
            </w:rPrChange>
          </w:rPr>
          <w:t xml:space="preserve">) </w:t>
        </w:r>
        <w:proofErr w:type="spellStart"/>
        <w:r w:rsidRPr="00CC342C">
          <w:rPr>
            <w:rPrChange w:id="3441" w:author="Vihari Réka" w:date="2018-11-30T20:53:00Z">
              <w:rPr>
                <w:rFonts w:ascii="Menlo" w:eastAsiaTheme="minorHAnsi" w:hAnsi="Menlo" w:cs="Menlo"/>
                <w:b/>
                <w:bCs/>
                <w:color w:val="9B2393"/>
              </w:rPr>
            </w:rPrChange>
          </w:rPr>
          <w:t>else</w:t>
        </w:r>
        <w:proofErr w:type="spellEnd"/>
        <w:r w:rsidRPr="00CC342C">
          <w:rPr>
            <w:rPrChange w:id="3442" w:author="Vihari Réka" w:date="2018-11-30T20:53:00Z">
              <w:rPr>
                <w:rFonts w:ascii="Menlo" w:eastAsiaTheme="minorHAnsi" w:hAnsi="Menlo" w:cs="Menlo"/>
                <w:color w:val="000000"/>
              </w:rPr>
            </w:rPrChange>
          </w:rPr>
          <w:t>{</w:t>
        </w:r>
      </w:ins>
    </w:p>
    <w:p w14:paraId="418644E3" w14:textId="6A82FB45"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443" w:author="Vihari Réka" w:date="2018-11-23T20:37:00Z"/>
          <w:rPrChange w:id="3444" w:author="Vihari Réka" w:date="2018-11-30T20:53:00Z">
            <w:rPr>
              <w:ins w:id="3445" w:author="Vihari Réka" w:date="2018-11-23T20:37:00Z"/>
              <w:rFonts w:ascii="Helvetica" w:eastAsiaTheme="minorHAnsi" w:hAnsi="Helvetica" w:cs="Helvetica"/>
            </w:rPr>
          </w:rPrChange>
        </w:rPr>
        <w:pPrChange w:id="3446" w:author="Vihari Réka" w:date="2018-11-30T20:59:00Z">
          <w:pPr>
            <w:tabs>
              <w:tab w:val="left" w:pos="593"/>
            </w:tabs>
            <w:autoSpaceDE w:val="0"/>
            <w:autoSpaceDN w:val="0"/>
            <w:adjustRightInd w:val="0"/>
          </w:pPr>
        </w:pPrChange>
      </w:pPr>
      <w:ins w:id="3447" w:author="Vihari Réka" w:date="2018-11-23T20:37:00Z">
        <w:r w:rsidRPr="00CC342C">
          <w:rPr>
            <w:rPrChange w:id="3448" w:author="Vihari Réka" w:date="2018-11-30T20:53:00Z">
              <w:rPr>
                <w:rFonts w:ascii="Menlo" w:eastAsiaTheme="minorHAnsi" w:hAnsi="Menlo" w:cs="Menlo"/>
                <w:color w:val="000000"/>
              </w:rPr>
            </w:rPrChange>
          </w:rPr>
          <w:t xml:space="preserve">    </w:t>
        </w:r>
        <w:del w:id="3449" w:author="Illanicz Barnabás" w:date="2018-11-26T13:39:00Z">
          <w:r w:rsidRPr="00CC342C" w:rsidDel="00226F27">
            <w:rPr>
              <w:rPrChange w:id="3450" w:author="Vihari Réka" w:date="2018-11-30T20:53:00Z">
                <w:rPr>
                  <w:rFonts w:ascii="Menlo" w:eastAsiaTheme="minorHAnsi" w:hAnsi="Menlo" w:cs="Menlo"/>
                  <w:color w:val="000000"/>
                </w:rPr>
              </w:rPrChange>
            </w:rPr>
            <w:delText xml:space="preserve">        </w:delText>
          </w:r>
        </w:del>
        <w:proofErr w:type="gramStart"/>
        <w:r w:rsidRPr="00CC342C">
          <w:rPr>
            <w:rPrChange w:id="3451" w:author="Vihari Réka" w:date="2018-11-30T20:53:00Z">
              <w:rPr>
                <w:rFonts w:ascii="Menlo" w:eastAsiaTheme="minorHAnsi" w:hAnsi="Menlo" w:cs="Menlo"/>
                <w:color w:val="3900A0"/>
              </w:rPr>
            </w:rPrChange>
          </w:rPr>
          <w:t>print</w:t>
        </w:r>
        <w:r w:rsidRPr="00CC342C">
          <w:rPr>
            <w:rPrChange w:id="3452" w:author="Vihari Réka" w:date="2018-11-30T20:53:00Z">
              <w:rPr>
                <w:rFonts w:ascii="Menlo" w:eastAsiaTheme="minorHAnsi" w:hAnsi="Menlo" w:cs="Menlo"/>
                <w:color w:val="000000"/>
              </w:rPr>
            </w:rPrChange>
          </w:rPr>
          <w:t>(</w:t>
        </w:r>
        <w:proofErr w:type="gramEnd"/>
        <w:r w:rsidRPr="00CC342C">
          <w:rPr>
            <w:rPrChange w:id="3453" w:author="Vihari Réka" w:date="2018-11-30T20:53:00Z">
              <w:rPr>
                <w:rFonts w:ascii="Menlo" w:eastAsiaTheme="minorHAnsi" w:hAnsi="Menlo" w:cs="Menlo"/>
                <w:color w:val="C41A16"/>
              </w:rPr>
            </w:rPrChange>
          </w:rPr>
          <w:t>"Forrás koordináta üres!"</w:t>
        </w:r>
        <w:r w:rsidRPr="00CC342C">
          <w:rPr>
            <w:rPrChange w:id="3454" w:author="Vihari Réka" w:date="2018-11-30T20:53:00Z">
              <w:rPr>
                <w:rFonts w:ascii="Menlo" w:eastAsiaTheme="minorHAnsi" w:hAnsi="Menlo" w:cs="Menlo"/>
                <w:color w:val="000000"/>
              </w:rPr>
            </w:rPrChange>
          </w:rPr>
          <w:t>)</w:t>
        </w:r>
      </w:ins>
    </w:p>
    <w:p w14:paraId="570D8830" w14:textId="3DEE6C32"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455" w:author="Vihari Réka" w:date="2018-11-23T20:37:00Z"/>
          <w:rPrChange w:id="3456" w:author="Vihari Réka" w:date="2018-11-30T20:53:00Z">
            <w:rPr>
              <w:ins w:id="3457" w:author="Vihari Réka" w:date="2018-11-23T20:37:00Z"/>
              <w:rFonts w:ascii="Helvetica" w:eastAsiaTheme="minorHAnsi" w:hAnsi="Helvetica" w:cs="Helvetica"/>
            </w:rPr>
          </w:rPrChange>
        </w:rPr>
        <w:pPrChange w:id="3458" w:author="Vihari Réka" w:date="2018-11-30T20:59:00Z">
          <w:pPr>
            <w:tabs>
              <w:tab w:val="left" w:pos="593"/>
            </w:tabs>
            <w:autoSpaceDE w:val="0"/>
            <w:autoSpaceDN w:val="0"/>
            <w:adjustRightInd w:val="0"/>
          </w:pPr>
        </w:pPrChange>
      </w:pPr>
      <w:ins w:id="3459" w:author="Vihari Réka" w:date="2018-11-23T20:37:00Z">
        <w:r w:rsidRPr="00CC342C">
          <w:rPr>
            <w:rPrChange w:id="3460" w:author="Vihari Réka" w:date="2018-11-30T20:53:00Z">
              <w:rPr>
                <w:rFonts w:ascii="Menlo" w:eastAsiaTheme="minorHAnsi" w:hAnsi="Menlo" w:cs="Menlo"/>
                <w:color w:val="000000"/>
              </w:rPr>
            </w:rPrChange>
          </w:rPr>
          <w:t xml:space="preserve">    </w:t>
        </w:r>
        <w:del w:id="3461" w:author="Illanicz Barnabás" w:date="2018-11-26T13:39:00Z">
          <w:r w:rsidRPr="00CC342C" w:rsidDel="00226F27">
            <w:rPr>
              <w:rPrChange w:id="3462" w:author="Vihari Réka" w:date="2018-11-30T20:53:00Z">
                <w:rPr>
                  <w:rFonts w:ascii="Menlo" w:eastAsiaTheme="minorHAnsi" w:hAnsi="Menlo" w:cs="Menlo"/>
                  <w:color w:val="000000"/>
                </w:rPr>
              </w:rPrChange>
            </w:rPr>
            <w:delText xml:space="preserve">        </w:delText>
          </w:r>
        </w:del>
        <w:proofErr w:type="spellStart"/>
        <w:r w:rsidRPr="00CC342C">
          <w:rPr>
            <w:rPrChange w:id="3463" w:author="Vihari Réka" w:date="2018-11-30T20:53:00Z">
              <w:rPr>
                <w:rFonts w:ascii="Menlo" w:eastAsiaTheme="minorHAnsi" w:hAnsi="Menlo" w:cs="Menlo"/>
                <w:b/>
                <w:bCs/>
                <w:color w:val="9B2393"/>
              </w:rPr>
            </w:rPrChange>
          </w:rPr>
          <w:t>return</w:t>
        </w:r>
        <w:proofErr w:type="spellEnd"/>
      </w:ins>
    </w:p>
    <w:p w14:paraId="3D2E7D78" w14:textId="7EB983BD"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464" w:author="Vihari Réka" w:date="2018-11-23T20:37:00Z"/>
          <w:rPrChange w:id="3465" w:author="Vihari Réka" w:date="2018-11-30T20:53:00Z">
            <w:rPr>
              <w:ins w:id="3466" w:author="Vihari Réka" w:date="2018-11-23T20:37:00Z"/>
              <w:rFonts w:ascii="Helvetica" w:eastAsiaTheme="minorHAnsi" w:hAnsi="Helvetica" w:cs="Helvetica"/>
            </w:rPr>
          </w:rPrChange>
        </w:rPr>
        <w:pPrChange w:id="3467" w:author="Vihari Réka" w:date="2018-11-30T20:59:00Z">
          <w:pPr>
            <w:tabs>
              <w:tab w:val="left" w:pos="593"/>
            </w:tabs>
            <w:autoSpaceDE w:val="0"/>
            <w:autoSpaceDN w:val="0"/>
            <w:adjustRightInd w:val="0"/>
          </w:pPr>
        </w:pPrChange>
      </w:pPr>
      <w:ins w:id="3468" w:author="Vihari Réka" w:date="2018-11-23T20:37:00Z">
        <w:del w:id="3469" w:author="Illanicz Barnabás" w:date="2018-11-26T13:39:00Z">
          <w:r w:rsidRPr="00CC342C" w:rsidDel="00226F27">
            <w:rPr>
              <w:rPrChange w:id="3470" w:author="Vihari Réka" w:date="2018-11-30T20:53:00Z">
                <w:rPr>
                  <w:rFonts w:ascii="Menlo" w:eastAsiaTheme="minorHAnsi" w:hAnsi="Menlo" w:cs="Menlo"/>
                  <w:color w:val="000000"/>
                </w:rPr>
              </w:rPrChange>
            </w:rPr>
            <w:delText xml:space="preserve">        </w:delText>
          </w:r>
        </w:del>
        <w:r w:rsidRPr="00CC342C">
          <w:rPr>
            <w:rPrChange w:id="3471" w:author="Vihari Réka" w:date="2018-11-30T20:53:00Z">
              <w:rPr>
                <w:rFonts w:ascii="Menlo" w:eastAsiaTheme="minorHAnsi" w:hAnsi="Menlo" w:cs="Menlo"/>
                <w:color w:val="000000"/>
              </w:rPr>
            </w:rPrChange>
          </w:rPr>
          <w:t>}</w:t>
        </w:r>
      </w:ins>
    </w:p>
    <w:p w14:paraId="3B902AE1" w14:textId="2DFFF81A"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472" w:author="Vihari Réka" w:date="2018-11-23T20:37:00Z"/>
          <w:rPrChange w:id="3473" w:author="Vihari Réka" w:date="2018-11-30T20:53:00Z">
            <w:rPr>
              <w:ins w:id="3474" w:author="Vihari Réka" w:date="2018-11-23T20:37:00Z"/>
              <w:rFonts w:ascii="Helvetica" w:eastAsiaTheme="minorHAnsi" w:hAnsi="Helvetica" w:cs="Helvetica"/>
            </w:rPr>
          </w:rPrChange>
        </w:rPr>
        <w:pPrChange w:id="3475" w:author="Vihari Réka" w:date="2018-11-30T20:59:00Z">
          <w:pPr>
            <w:tabs>
              <w:tab w:val="left" w:pos="593"/>
            </w:tabs>
            <w:autoSpaceDE w:val="0"/>
            <w:autoSpaceDN w:val="0"/>
            <w:adjustRightInd w:val="0"/>
          </w:pPr>
        </w:pPrChange>
      </w:pPr>
      <w:ins w:id="3476" w:author="Vihari Réka" w:date="2018-11-23T20:37:00Z">
        <w:del w:id="3477" w:author="Illanicz Barnabás" w:date="2018-11-26T13:39:00Z">
          <w:r w:rsidRPr="00CC342C" w:rsidDel="00226F27">
            <w:rPr>
              <w:rPrChange w:id="3478" w:author="Vihari Réka" w:date="2018-11-30T20:53:00Z">
                <w:rPr>
                  <w:rFonts w:ascii="Menlo" w:eastAsiaTheme="minorHAnsi" w:hAnsi="Menlo" w:cs="Menlo"/>
                  <w:color w:val="000000"/>
                </w:rPr>
              </w:rPrChange>
            </w:rPr>
            <w:delText xml:space="preserve">        </w:delText>
          </w:r>
        </w:del>
        <w:proofErr w:type="spellStart"/>
        <w:r w:rsidRPr="00CC342C">
          <w:rPr>
            <w:rPrChange w:id="3479" w:author="Vihari Réka" w:date="2018-11-30T20:53:00Z">
              <w:rPr>
                <w:rFonts w:ascii="Menlo" w:eastAsiaTheme="minorHAnsi" w:hAnsi="Menlo" w:cs="Menlo"/>
                <w:b/>
                <w:bCs/>
                <w:color w:val="9B2393"/>
              </w:rPr>
            </w:rPrChange>
          </w:rPr>
          <w:t>let</w:t>
        </w:r>
        <w:proofErr w:type="spellEnd"/>
        <w:r w:rsidRPr="00CC342C">
          <w:rPr>
            <w:rPrChange w:id="3480" w:author="Vihari Réka" w:date="2018-11-30T20:53:00Z">
              <w:rPr>
                <w:rFonts w:ascii="Menlo" w:eastAsiaTheme="minorHAnsi" w:hAnsi="Menlo" w:cs="Menlo"/>
                <w:color w:val="000000"/>
              </w:rPr>
            </w:rPrChange>
          </w:rPr>
          <w:t xml:space="preserve"> </w:t>
        </w:r>
        <w:proofErr w:type="spellStart"/>
        <w:r w:rsidRPr="00CC342C">
          <w:rPr>
            <w:rPrChange w:id="3481" w:author="Vihari Réka" w:date="2018-11-30T20:53:00Z">
              <w:rPr>
                <w:rFonts w:ascii="Menlo" w:eastAsiaTheme="minorHAnsi" w:hAnsi="Menlo" w:cs="Menlo"/>
                <w:color w:val="000000"/>
              </w:rPr>
            </w:rPrChange>
          </w:rPr>
          <w:t>latiSource</w:t>
        </w:r>
        <w:proofErr w:type="spellEnd"/>
        <w:r w:rsidRPr="00CC342C">
          <w:rPr>
            <w:rPrChange w:id="3482" w:author="Vihari Réka" w:date="2018-11-30T20:53:00Z">
              <w:rPr>
                <w:rFonts w:ascii="Menlo" w:eastAsiaTheme="minorHAnsi" w:hAnsi="Menlo" w:cs="Menlo"/>
                <w:color w:val="000000"/>
              </w:rPr>
            </w:rPrChange>
          </w:rPr>
          <w:t xml:space="preserve"> = </w:t>
        </w:r>
        <w:proofErr w:type="spellStart"/>
        <w:r w:rsidRPr="00CC342C">
          <w:rPr>
            <w:rPrChange w:id="3483" w:author="Vihari Réka" w:date="2018-11-30T20:53:00Z">
              <w:rPr>
                <w:rFonts w:ascii="Menlo" w:eastAsiaTheme="minorHAnsi" w:hAnsi="Menlo" w:cs="Menlo"/>
                <w:color w:val="000000"/>
              </w:rPr>
            </w:rPrChange>
          </w:rPr>
          <w:t>sourceCord.</w:t>
        </w:r>
        <w:r w:rsidRPr="00CC342C">
          <w:rPr>
            <w:rPrChange w:id="3484" w:author="Vihari Réka" w:date="2018-11-30T20:53:00Z">
              <w:rPr>
                <w:rFonts w:ascii="Menlo" w:eastAsiaTheme="minorHAnsi" w:hAnsi="Menlo" w:cs="Menlo"/>
                <w:color w:val="5C2699"/>
              </w:rPr>
            </w:rPrChange>
          </w:rPr>
          <w:t>latitude</w:t>
        </w:r>
        <w:proofErr w:type="spellEnd"/>
      </w:ins>
    </w:p>
    <w:p w14:paraId="24C9BBC1" w14:textId="4FDDBC76"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485" w:author="Vihari Réka" w:date="2018-11-23T20:37:00Z"/>
          <w:rPrChange w:id="3486" w:author="Vihari Réka" w:date="2018-11-30T20:53:00Z">
            <w:rPr>
              <w:ins w:id="3487" w:author="Vihari Réka" w:date="2018-11-23T20:37:00Z"/>
              <w:rFonts w:ascii="Helvetica" w:eastAsiaTheme="minorHAnsi" w:hAnsi="Helvetica" w:cs="Helvetica"/>
            </w:rPr>
          </w:rPrChange>
        </w:rPr>
        <w:pPrChange w:id="3488" w:author="Vihari Réka" w:date="2018-11-30T20:59:00Z">
          <w:pPr>
            <w:tabs>
              <w:tab w:val="left" w:pos="593"/>
            </w:tabs>
            <w:autoSpaceDE w:val="0"/>
            <w:autoSpaceDN w:val="0"/>
            <w:adjustRightInd w:val="0"/>
          </w:pPr>
        </w:pPrChange>
      </w:pPr>
      <w:ins w:id="3489" w:author="Vihari Réka" w:date="2018-11-23T20:37:00Z">
        <w:del w:id="3490" w:author="Illanicz Barnabás" w:date="2018-11-26T13:39:00Z">
          <w:r w:rsidRPr="00CC342C" w:rsidDel="00226F27">
            <w:rPr>
              <w:rPrChange w:id="3491" w:author="Vihari Réka" w:date="2018-11-30T20:53:00Z">
                <w:rPr>
                  <w:rFonts w:ascii="Menlo" w:eastAsiaTheme="minorHAnsi" w:hAnsi="Menlo" w:cs="Menlo"/>
                  <w:color w:val="000000"/>
                </w:rPr>
              </w:rPrChange>
            </w:rPr>
            <w:delText xml:space="preserve">        </w:delText>
          </w:r>
        </w:del>
        <w:proofErr w:type="spellStart"/>
        <w:r w:rsidRPr="00CC342C">
          <w:rPr>
            <w:rPrChange w:id="3492" w:author="Vihari Réka" w:date="2018-11-30T20:53:00Z">
              <w:rPr>
                <w:rFonts w:ascii="Menlo" w:eastAsiaTheme="minorHAnsi" w:hAnsi="Menlo" w:cs="Menlo"/>
                <w:b/>
                <w:bCs/>
                <w:color w:val="9B2393"/>
              </w:rPr>
            </w:rPrChange>
          </w:rPr>
          <w:t>let</w:t>
        </w:r>
        <w:proofErr w:type="spellEnd"/>
        <w:r w:rsidRPr="00CC342C">
          <w:rPr>
            <w:rPrChange w:id="3493" w:author="Vihari Réka" w:date="2018-11-30T20:53:00Z">
              <w:rPr>
                <w:rFonts w:ascii="Menlo" w:eastAsiaTheme="minorHAnsi" w:hAnsi="Menlo" w:cs="Menlo"/>
                <w:color w:val="000000"/>
              </w:rPr>
            </w:rPrChange>
          </w:rPr>
          <w:t xml:space="preserve"> </w:t>
        </w:r>
        <w:proofErr w:type="spellStart"/>
        <w:r w:rsidRPr="00CC342C">
          <w:rPr>
            <w:rPrChange w:id="3494" w:author="Vihari Réka" w:date="2018-11-30T20:53:00Z">
              <w:rPr>
                <w:rFonts w:ascii="Menlo" w:eastAsiaTheme="minorHAnsi" w:hAnsi="Menlo" w:cs="Menlo"/>
                <w:color w:val="000000"/>
              </w:rPr>
            </w:rPrChange>
          </w:rPr>
          <w:t>longiSource</w:t>
        </w:r>
        <w:proofErr w:type="spellEnd"/>
        <w:r w:rsidRPr="00CC342C">
          <w:rPr>
            <w:rPrChange w:id="3495" w:author="Vihari Réka" w:date="2018-11-30T20:53:00Z">
              <w:rPr>
                <w:rFonts w:ascii="Menlo" w:eastAsiaTheme="minorHAnsi" w:hAnsi="Menlo" w:cs="Menlo"/>
                <w:color w:val="000000"/>
              </w:rPr>
            </w:rPrChange>
          </w:rPr>
          <w:t xml:space="preserve"> = </w:t>
        </w:r>
        <w:proofErr w:type="spellStart"/>
        <w:r w:rsidRPr="00CC342C">
          <w:rPr>
            <w:rPrChange w:id="3496" w:author="Vihari Réka" w:date="2018-11-30T20:53:00Z">
              <w:rPr>
                <w:rFonts w:ascii="Menlo" w:eastAsiaTheme="minorHAnsi" w:hAnsi="Menlo" w:cs="Menlo"/>
                <w:color w:val="000000"/>
              </w:rPr>
            </w:rPrChange>
          </w:rPr>
          <w:t>sourceCord.</w:t>
        </w:r>
        <w:r w:rsidRPr="00CC342C">
          <w:rPr>
            <w:rPrChange w:id="3497" w:author="Vihari Réka" w:date="2018-11-30T20:53:00Z">
              <w:rPr>
                <w:rFonts w:ascii="Menlo" w:eastAsiaTheme="minorHAnsi" w:hAnsi="Menlo" w:cs="Menlo"/>
                <w:color w:val="5C2699"/>
              </w:rPr>
            </w:rPrChange>
          </w:rPr>
          <w:t>longitude</w:t>
        </w:r>
        <w:proofErr w:type="spellEnd"/>
      </w:ins>
    </w:p>
    <w:p w14:paraId="6A348F90" w14:textId="0893CB7E"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498" w:author="Vihari Réka" w:date="2018-11-23T20:37:00Z"/>
          <w:rPrChange w:id="3499" w:author="Vihari Réka" w:date="2018-11-30T20:53:00Z">
            <w:rPr>
              <w:ins w:id="3500" w:author="Vihari Réka" w:date="2018-11-23T20:37:00Z"/>
              <w:rFonts w:ascii="Helvetica" w:eastAsiaTheme="minorHAnsi" w:hAnsi="Helvetica" w:cs="Helvetica"/>
            </w:rPr>
          </w:rPrChange>
        </w:rPr>
        <w:pPrChange w:id="3501" w:author="Vihari Réka" w:date="2018-11-30T20:59:00Z">
          <w:pPr>
            <w:tabs>
              <w:tab w:val="left" w:pos="593"/>
            </w:tabs>
            <w:autoSpaceDE w:val="0"/>
            <w:autoSpaceDN w:val="0"/>
            <w:adjustRightInd w:val="0"/>
          </w:pPr>
        </w:pPrChange>
      </w:pPr>
      <w:ins w:id="3502" w:author="Vihari Réka" w:date="2018-11-23T20:37:00Z">
        <w:del w:id="3503" w:author="Illanicz Barnabás" w:date="2018-11-26T13:39:00Z">
          <w:r w:rsidRPr="00CC342C" w:rsidDel="00226F27">
            <w:rPr>
              <w:rPrChange w:id="3504" w:author="Vihari Réka" w:date="2018-11-30T20:53:00Z">
                <w:rPr>
                  <w:rFonts w:ascii="Menlo" w:eastAsiaTheme="minorHAnsi" w:hAnsi="Menlo" w:cs="Menlo"/>
                  <w:color w:val="000000"/>
                </w:rPr>
              </w:rPrChange>
            </w:rPr>
            <w:delText xml:space="preserve">        </w:delText>
          </w:r>
        </w:del>
        <w:proofErr w:type="spellStart"/>
        <w:proofErr w:type="gramStart"/>
        <w:r w:rsidRPr="00CC342C">
          <w:rPr>
            <w:rPrChange w:id="3505" w:author="Vihari Réka" w:date="2018-11-30T20:53:00Z">
              <w:rPr>
                <w:rFonts w:ascii="Menlo" w:eastAsiaTheme="minorHAnsi" w:hAnsi="Menlo" w:cs="Menlo"/>
                <w:color w:val="5C2699"/>
              </w:rPr>
            </w:rPrChange>
          </w:rPr>
          <w:t>UserDefaults</w:t>
        </w:r>
        <w:r w:rsidRPr="00CC342C">
          <w:rPr>
            <w:rPrChange w:id="3506" w:author="Vihari Réka" w:date="2018-11-30T20:53:00Z">
              <w:rPr>
                <w:rFonts w:ascii="Menlo" w:eastAsiaTheme="minorHAnsi" w:hAnsi="Menlo" w:cs="Menlo"/>
                <w:color w:val="000000"/>
              </w:rPr>
            </w:rPrChange>
          </w:rPr>
          <w:t>.</w:t>
        </w:r>
        <w:r w:rsidRPr="00CC342C">
          <w:rPr>
            <w:rPrChange w:id="3507" w:author="Vihari Réka" w:date="2018-11-30T20:53:00Z">
              <w:rPr>
                <w:rFonts w:ascii="Menlo" w:eastAsiaTheme="minorHAnsi" w:hAnsi="Menlo" w:cs="Menlo"/>
                <w:color w:val="5C2699"/>
              </w:rPr>
            </w:rPrChange>
          </w:rPr>
          <w:t>standard</w:t>
        </w:r>
        <w:r w:rsidRPr="00CC342C">
          <w:rPr>
            <w:rPrChange w:id="3508" w:author="Vihari Réka" w:date="2018-11-30T20:53:00Z">
              <w:rPr>
                <w:rFonts w:ascii="Menlo" w:eastAsiaTheme="minorHAnsi" w:hAnsi="Menlo" w:cs="Menlo"/>
                <w:color w:val="000000"/>
              </w:rPr>
            </w:rPrChange>
          </w:rPr>
          <w:t>.</w:t>
        </w:r>
        <w:r w:rsidRPr="00CC342C">
          <w:rPr>
            <w:rPrChange w:id="3509" w:author="Vihari Réka" w:date="2018-11-30T20:53:00Z">
              <w:rPr>
                <w:rFonts w:ascii="Menlo" w:eastAsiaTheme="minorHAnsi" w:hAnsi="Menlo" w:cs="Menlo"/>
                <w:color w:val="245256"/>
              </w:rPr>
            </w:rPrChange>
          </w:rPr>
          <w:t>setLatitude</w:t>
        </w:r>
        <w:proofErr w:type="spellEnd"/>
        <w:proofErr w:type="gramEnd"/>
        <w:r w:rsidRPr="00CC342C">
          <w:rPr>
            <w:rPrChange w:id="3510" w:author="Vihari Réka" w:date="2018-11-30T20:53:00Z">
              <w:rPr>
                <w:rFonts w:ascii="Menlo" w:eastAsiaTheme="minorHAnsi" w:hAnsi="Menlo" w:cs="Menlo"/>
                <w:color w:val="000000"/>
              </w:rPr>
            </w:rPrChange>
          </w:rPr>
          <w:t>(</w:t>
        </w:r>
        <w:proofErr w:type="spellStart"/>
        <w:r w:rsidRPr="00CC342C">
          <w:rPr>
            <w:rPrChange w:id="3511" w:author="Vihari Réka" w:date="2018-11-30T20:53:00Z">
              <w:rPr>
                <w:rFonts w:ascii="Menlo" w:eastAsiaTheme="minorHAnsi" w:hAnsi="Menlo" w:cs="Menlo"/>
                <w:color w:val="000000"/>
              </w:rPr>
            </w:rPrChange>
          </w:rPr>
          <w:t>value</w:t>
        </w:r>
        <w:proofErr w:type="spellEnd"/>
        <w:r w:rsidRPr="00CC342C">
          <w:rPr>
            <w:rPrChange w:id="3512" w:author="Vihari Réka" w:date="2018-11-30T20:53:00Z">
              <w:rPr>
                <w:rFonts w:ascii="Menlo" w:eastAsiaTheme="minorHAnsi" w:hAnsi="Menlo" w:cs="Menlo"/>
                <w:color w:val="000000"/>
              </w:rPr>
            </w:rPrChange>
          </w:rPr>
          <w:t xml:space="preserve">: </w:t>
        </w:r>
        <w:proofErr w:type="spellStart"/>
        <w:r w:rsidRPr="00CC342C">
          <w:rPr>
            <w:rPrChange w:id="3513" w:author="Vihari Réka" w:date="2018-11-30T20:53:00Z">
              <w:rPr>
                <w:rFonts w:ascii="Menlo" w:eastAsiaTheme="minorHAnsi" w:hAnsi="Menlo" w:cs="Menlo"/>
                <w:color w:val="000000"/>
              </w:rPr>
            </w:rPrChange>
          </w:rPr>
          <w:t>latiSource</w:t>
        </w:r>
        <w:proofErr w:type="spellEnd"/>
        <w:r w:rsidRPr="00CC342C">
          <w:rPr>
            <w:rPrChange w:id="3514" w:author="Vihari Réka" w:date="2018-11-30T20:53:00Z">
              <w:rPr>
                <w:rFonts w:ascii="Menlo" w:eastAsiaTheme="minorHAnsi" w:hAnsi="Menlo" w:cs="Menlo"/>
                <w:color w:val="000000"/>
              </w:rPr>
            </w:rPrChange>
          </w:rPr>
          <w:t>)</w:t>
        </w:r>
      </w:ins>
    </w:p>
    <w:p w14:paraId="7D7466D8" w14:textId="28F26556"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515" w:author="Vihari Réka" w:date="2018-11-23T20:37:00Z"/>
          <w:rPrChange w:id="3516" w:author="Vihari Réka" w:date="2018-11-30T20:53:00Z">
            <w:rPr>
              <w:ins w:id="3517" w:author="Vihari Réka" w:date="2018-11-23T20:37:00Z"/>
              <w:rFonts w:ascii="Helvetica" w:eastAsiaTheme="minorHAnsi" w:hAnsi="Helvetica" w:cs="Helvetica"/>
            </w:rPr>
          </w:rPrChange>
        </w:rPr>
        <w:pPrChange w:id="3518" w:author="Vihari Réka" w:date="2018-11-30T20:59:00Z">
          <w:pPr>
            <w:tabs>
              <w:tab w:val="left" w:pos="593"/>
            </w:tabs>
            <w:autoSpaceDE w:val="0"/>
            <w:autoSpaceDN w:val="0"/>
            <w:adjustRightInd w:val="0"/>
          </w:pPr>
        </w:pPrChange>
      </w:pPr>
      <w:ins w:id="3519" w:author="Vihari Réka" w:date="2018-11-23T20:37:00Z">
        <w:del w:id="3520" w:author="Illanicz Barnabás" w:date="2018-11-26T13:39:00Z">
          <w:r w:rsidRPr="00CC342C" w:rsidDel="00226F27">
            <w:rPr>
              <w:rPrChange w:id="3521" w:author="Vihari Réka" w:date="2018-11-30T20:53:00Z">
                <w:rPr>
                  <w:rFonts w:ascii="Menlo" w:eastAsiaTheme="minorHAnsi" w:hAnsi="Menlo" w:cs="Menlo"/>
                  <w:color w:val="000000"/>
                </w:rPr>
              </w:rPrChange>
            </w:rPr>
            <w:delText xml:space="preserve">        </w:delText>
          </w:r>
        </w:del>
        <w:proofErr w:type="spellStart"/>
        <w:proofErr w:type="gramStart"/>
        <w:r w:rsidRPr="00CC342C">
          <w:rPr>
            <w:rPrChange w:id="3522" w:author="Vihari Réka" w:date="2018-11-30T20:53:00Z">
              <w:rPr>
                <w:rFonts w:ascii="Menlo" w:eastAsiaTheme="minorHAnsi" w:hAnsi="Menlo" w:cs="Menlo"/>
                <w:color w:val="5C2699"/>
              </w:rPr>
            </w:rPrChange>
          </w:rPr>
          <w:t>UserDefaults</w:t>
        </w:r>
        <w:r w:rsidRPr="00CC342C">
          <w:rPr>
            <w:rPrChange w:id="3523" w:author="Vihari Réka" w:date="2018-11-30T20:53:00Z">
              <w:rPr>
                <w:rFonts w:ascii="Menlo" w:eastAsiaTheme="minorHAnsi" w:hAnsi="Menlo" w:cs="Menlo"/>
                <w:color w:val="000000"/>
              </w:rPr>
            </w:rPrChange>
          </w:rPr>
          <w:t>.</w:t>
        </w:r>
        <w:r w:rsidRPr="00CC342C">
          <w:rPr>
            <w:rPrChange w:id="3524" w:author="Vihari Réka" w:date="2018-11-30T20:53:00Z">
              <w:rPr>
                <w:rFonts w:ascii="Menlo" w:eastAsiaTheme="minorHAnsi" w:hAnsi="Menlo" w:cs="Menlo"/>
                <w:color w:val="5C2699"/>
              </w:rPr>
            </w:rPrChange>
          </w:rPr>
          <w:t>standard</w:t>
        </w:r>
        <w:r w:rsidRPr="00CC342C">
          <w:rPr>
            <w:rPrChange w:id="3525" w:author="Vihari Réka" w:date="2018-11-30T20:53:00Z">
              <w:rPr>
                <w:rFonts w:ascii="Menlo" w:eastAsiaTheme="minorHAnsi" w:hAnsi="Menlo" w:cs="Menlo"/>
                <w:color w:val="000000"/>
              </w:rPr>
            </w:rPrChange>
          </w:rPr>
          <w:t>.</w:t>
        </w:r>
        <w:r w:rsidRPr="00CC342C">
          <w:rPr>
            <w:rPrChange w:id="3526" w:author="Vihari Réka" w:date="2018-11-30T20:53:00Z">
              <w:rPr>
                <w:rFonts w:ascii="Menlo" w:eastAsiaTheme="minorHAnsi" w:hAnsi="Menlo" w:cs="Menlo"/>
                <w:color w:val="245256"/>
              </w:rPr>
            </w:rPrChange>
          </w:rPr>
          <w:t>setLongitude</w:t>
        </w:r>
        <w:proofErr w:type="spellEnd"/>
        <w:proofErr w:type="gramEnd"/>
        <w:r w:rsidRPr="00CC342C">
          <w:rPr>
            <w:rPrChange w:id="3527" w:author="Vihari Réka" w:date="2018-11-30T20:53:00Z">
              <w:rPr>
                <w:rFonts w:ascii="Menlo" w:eastAsiaTheme="minorHAnsi" w:hAnsi="Menlo" w:cs="Menlo"/>
                <w:color w:val="000000"/>
              </w:rPr>
            </w:rPrChange>
          </w:rPr>
          <w:t>(</w:t>
        </w:r>
        <w:proofErr w:type="spellStart"/>
        <w:r w:rsidRPr="00CC342C">
          <w:rPr>
            <w:rPrChange w:id="3528" w:author="Vihari Réka" w:date="2018-11-30T20:53:00Z">
              <w:rPr>
                <w:rFonts w:ascii="Menlo" w:eastAsiaTheme="minorHAnsi" w:hAnsi="Menlo" w:cs="Menlo"/>
                <w:color w:val="000000"/>
              </w:rPr>
            </w:rPrChange>
          </w:rPr>
          <w:t>value</w:t>
        </w:r>
        <w:proofErr w:type="spellEnd"/>
        <w:r w:rsidRPr="00CC342C">
          <w:rPr>
            <w:rPrChange w:id="3529" w:author="Vihari Réka" w:date="2018-11-30T20:53:00Z">
              <w:rPr>
                <w:rFonts w:ascii="Menlo" w:eastAsiaTheme="minorHAnsi" w:hAnsi="Menlo" w:cs="Menlo"/>
                <w:color w:val="000000"/>
              </w:rPr>
            </w:rPrChange>
          </w:rPr>
          <w:t xml:space="preserve">: </w:t>
        </w:r>
        <w:proofErr w:type="spellStart"/>
        <w:r w:rsidRPr="00CC342C">
          <w:rPr>
            <w:rPrChange w:id="3530" w:author="Vihari Réka" w:date="2018-11-30T20:53:00Z">
              <w:rPr>
                <w:rFonts w:ascii="Menlo" w:eastAsiaTheme="minorHAnsi" w:hAnsi="Menlo" w:cs="Menlo"/>
                <w:color w:val="000000"/>
              </w:rPr>
            </w:rPrChange>
          </w:rPr>
          <w:t>longiSource</w:t>
        </w:r>
        <w:proofErr w:type="spellEnd"/>
        <w:r w:rsidRPr="00CC342C">
          <w:rPr>
            <w:rPrChange w:id="3531" w:author="Vihari Réka" w:date="2018-11-30T20:53:00Z">
              <w:rPr>
                <w:rFonts w:ascii="Menlo" w:eastAsiaTheme="minorHAnsi" w:hAnsi="Menlo" w:cs="Menlo"/>
                <w:color w:val="000000"/>
              </w:rPr>
            </w:rPrChange>
          </w:rPr>
          <w:t>)</w:t>
        </w:r>
      </w:ins>
    </w:p>
    <w:p w14:paraId="759A5D02"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532" w:author="Vihari Réka" w:date="2018-11-23T20:37:00Z"/>
          <w:rPrChange w:id="3533" w:author="Vihari Réka" w:date="2018-11-30T20:53:00Z">
            <w:rPr>
              <w:ins w:id="3534" w:author="Vihari Réka" w:date="2018-11-23T20:37:00Z"/>
              <w:rFonts w:ascii="Helvetica" w:eastAsiaTheme="minorHAnsi" w:hAnsi="Helvetica" w:cs="Helvetica"/>
            </w:rPr>
          </w:rPrChange>
        </w:rPr>
        <w:pPrChange w:id="3535" w:author="Vihari Réka" w:date="2018-11-30T20:59:00Z">
          <w:pPr>
            <w:tabs>
              <w:tab w:val="left" w:pos="593"/>
            </w:tabs>
            <w:autoSpaceDE w:val="0"/>
            <w:autoSpaceDN w:val="0"/>
            <w:adjustRightInd w:val="0"/>
          </w:pPr>
        </w:pPrChange>
      </w:pPr>
    </w:p>
    <w:p w14:paraId="3DEF0F56" w14:textId="76264F6F"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536" w:author="Vihari Réka" w:date="2018-11-23T20:37:00Z"/>
          <w:rPrChange w:id="3537" w:author="Vihari Réka" w:date="2018-11-30T20:53:00Z">
            <w:rPr>
              <w:ins w:id="3538" w:author="Vihari Réka" w:date="2018-11-23T20:37:00Z"/>
              <w:rFonts w:ascii="Helvetica" w:eastAsiaTheme="minorHAnsi" w:hAnsi="Helvetica" w:cs="Helvetica"/>
            </w:rPr>
          </w:rPrChange>
        </w:rPr>
        <w:pPrChange w:id="3539" w:author="Vihari Réka" w:date="2018-11-30T20:59:00Z">
          <w:pPr>
            <w:tabs>
              <w:tab w:val="left" w:pos="593"/>
            </w:tabs>
            <w:autoSpaceDE w:val="0"/>
            <w:autoSpaceDN w:val="0"/>
            <w:adjustRightInd w:val="0"/>
          </w:pPr>
        </w:pPrChange>
      </w:pPr>
      <w:ins w:id="3540" w:author="Vihari Réka" w:date="2018-11-23T20:37:00Z">
        <w:del w:id="3541" w:author="Illanicz Barnabás" w:date="2018-11-26T13:39:00Z">
          <w:r w:rsidRPr="00CC342C" w:rsidDel="00226F27">
            <w:rPr>
              <w:rPrChange w:id="3542" w:author="Vihari Réka" w:date="2018-11-30T20:53:00Z">
                <w:rPr>
                  <w:rFonts w:ascii="Menlo" w:eastAsiaTheme="minorHAnsi" w:hAnsi="Menlo" w:cs="Menlo"/>
                  <w:color w:val="000000"/>
                </w:rPr>
              </w:rPrChange>
            </w:rPr>
            <w:delText xml:space="preserve">        </w:delText>
          </w:r>
        </w:del>
        <w:proofErr w:type="spellStart"/>
        <w:r w:rsidRPr="00CC342C">
          <w:rPr>
            <w:rPrChange w:id="3543" w:author="Vihari Réka" w:date="2018-11-30T20:53:00Z">
              <w:rPr>
                <w:rFonts w:ascii="Menlo" w:eastAsiaTheme="minorHAnsi" w:hAnsi="Menlo" w:cs="Menlo"/>
                <w:b/>
                <w:bCs/>
                <w:color w:val="9B2393"/>
              </w:rPr>
            </w:rPrChange>
          </w:rPr>
          <w:t>let</w:t>
        </w:r>
        <w:proofErr w:type="spellEnd"/>
        <w:r w:rsidRPr="00CC342C">
          <w:rPr>
            <w:rPrChange w:id="3544" w:author="Vihari Réka" w:date="2018-11-30T20:53:00Z">
              <w:rPr>
                <w:rFonts w:ascii="Menlo" w:eastAsiaTheme="minorHAnsi" w:hAnsi="Menlo" w:cs="Menlo"/>
                <w:color w:val="000000"/>
              </w:rPr>
            </w:rPrChange>
          </w:rPr>
          <w:t xml:space="preserve"> </w:t>
        </w:r>
        <w:proofErr w:type="spellStart"/>
        <w:r w:rsidRPr="00CC342C">
          <w:rPr>
            <w:rPrChange w:id="3545" w:author="Vihari Réka" w:date="2018-11-30T20:53:00Z">
              <w:rPr>
                <w:rFonts w:ascii="Menlo" w:eastAsiaTheme="minorHAnsi" w:hAnsi="Menlo" w:cs="Menlo"/>
                <w:color w:val="000000"/>
              </w:rPr>
            </w:rPrChange>
          </w:rPr>
          <w:t>locdownloaderService</w:t>
        </w:r>
        <w:proofErr w:type="spellEnd"/>
        <w:r w:rsidRPr="00CC342C">
          <w:rPr>
            <w:rPrChange w:id="3546" w:author="Vihari Réka" w:date="2018-11-30T20:53:00Z">
              <w:rPr>
                <w:rFonts w:ascii="Menlo" w:eastAsiaTheme="minorHAnsi" w:hAnsi="Menlo" w:cs="Menlo"/>
                <w:color w:val="000000"/>
              </w:rPr>
            </w:rPrChange>
          </w:rPr>
          <w:t xml:space="preserve"> = </w:t>
        </w:r>
        <w:proofErr w:type="spellStart"/>
        <w:r w:rsidRPr="00CC342C">
          <w:rPr>
            <w:rPrChange w:id="3547" w:author="Vihari Réka" w:date="2018-11-30T20:53:00Z">
              <w:rPr>
                <w:rFonts w:ascii="Menlo" w:eastAsiaTheme="minorHAnsi" w:hAnsi="Menlo" w:cs="Menlo"/>
                <w:color w:val="326D74"/>
              </w:rPr>
            </w:rPrChange>
          </w:rPr>
          <w:t>DownloaderService</w:t>
        </w:r>
        <w:r w:rsidRPr="00CC342C">
          <w:rPr>
            <w:rPrChange w:id="3548" w:author="Vihari Réka" w:date="2018-11-30T20:53:00Z">
              <w:rPr>
                <w:rFonts w:ascii="Menlo" w:eastAsiaTheme="minorHAnsi" w:hAnsi="Menlo" w:cs="Menlo"/>
                <w:color w:val="000000"/>
              </w:rPr>
            </w:rPrChange>
          </w:rPr>
          <w:t>.</w:t>
        </w:r>
        <w:r w:rsidRPr="00CC342C">
          <w:rPr>
            <w:rPrChange w:id="3549" w:author="Vihari Réka" w:date="2018-11-30T20:53:00Z">
              <w:rPr>
                <w:rFonts w:ascii="Menlo" w:eastAsiaTheme="minorHAnsi" w:hAnsi="Menlo" w:cs="Menlo"/>
                <w:color w:val="326D74"/>
              </w:rPr>
            </w:rPrChange>
          </w:rPr>
          <w:t>shared</w:t>
        </w:r>
        <w:proofErr w:type="spellEnd"/>
      </w:ins>
    </w:p>
    <w:p w14:paraId="172C2897"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550" w:author="Vihari Réka" w:date="2018-11-23T20:37:00Z"/>
          <w:rPrChange w:id="3551" w:author="Vihari Réka" w:date="2018-11-30T20:53:00Z">
            <w:rPr>
              <w:ins w:id="3552" w:author="Vihari Réka" w:date="2018-11-23T20:37:00Z"/>
              <w:rFonts w:ascii="Helvetica" w:eastAsiaTheme="minorHAnsi" w:hAnsi="Helvetica" w:cs="Helvetica"/>
            </w:rPr>
          </w:rPrChange>
        </w:rPr>
        <w:pPrChange w:id="3553" w:author="Vihari Réka" w:date="2018-11-30T20:59:00Z">
          <w:pPr>
            <w:tabs>
              <w:tab w:val="left" w:pos="593"/>
            </w:tabs>
            <w:autoSpaceDE w:val="0"/>
            <w:autoSpaceDN w:val="0"/>
            <w:adjustRightInd w:val="0"/>
          </w:pPr>
        </w:pPrChange>
      </w:pPr>
    </w:p>
    <w:p w14:paraId="141DF43D" w14:textId="36C24232"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554" w:author="Vihari Réka" w:date="2018-11-23T20:37:00Z"/>
          <w:rPrChange w:id="3555" w:author="Vihari Réka" w:date="2018-11-30T20:53:00Z">
            <w:rPr>
              <w:ins w:id="3556" w:author="Vihari Réka" w:date="2018-11-23T20:37:00Z"/>
              <w:rFonts w:ascii="Helvetica" w:eastAsiaTheme="minorHAnsi" w:hAnsi="Helvetica" w:cs="Helvetica"/>
            </w:rPr>
          </w:rPrChange>
        </w:rPr>
        <w:pPrChange w:id="3557" w:author="Vihari Réka" w:date="2018-11-30T20:59:00Z">
          <w:pPr>
            <w:tabs>
              <w:tab w:val="left" w:pos="593"/>
            </w:tabs>
            <w:autoSpaceDE w:val="0"/>
            <w:autoSpaceDN w:val="0"/>
            <w:adjustRightInd w:val="0"/>
          </w:pPr>
        </w:pPrChange>
      </w:pPr>
      <w:ins w:id="3558" w:author="Vihari Réka" w:date="2018-11-23T20:37:00Z">
        <w:del w:id="3559" w:author="Illanicz Barnabás" w:date="2018-11-26T13:39:00Z">
          <w:r w:rsidRPr="00CC342C" w:rsidDel="00226F27">
            <w:rPr>
              <w:rPrChange w:id="3560" w:author="Vihari Réka" w:date="2018-11-30T20:53:00Z">
                <w:rPr>
                  <w:rFonts w:ascii="Menlo" w:eastAsiaTheme="minorHAnsi" w:hAnsi="Menlo" w:cs="Menlo"/>
                  <w:color w:val="000000"/>
                </w:rPr>
              </w:rPrChange>
            </w:rPr>
            <w:delText xml:space="preserve">        </w:delText>
          </w:r>
        </w:del>
        <w:proofErr w:type="spellStart"/>
        <w:r w:rsidRPr="00CC342C">
          <w:rPr>
            <w:rPrChange w:id="3561" w:author="Vihari Réka" w:date="2018-11-30T20:53:00Z">
              <w:rPr>
                <w:rFonts w:ascii="Menlo" w:eastAsiaTheme="minorHAnsi" w:hAnsi="Menlo" w:cs="Menlo"/>
                <w:color w:val="000000"/>
              </w:rPr>
            </w:rPrChange>
          </w:rPr>
          <w:t>locdownloaderService.</w:t>
        </w:r>
        <w:r w:rsidRPr="00CC342C">
          <w:rPr>
            <w:rPrChange w:id="3562" w:author="Vihari Réka" w:date="2018-11-30T20:53:00Z">
              <w:rPr>
                <w:rFonts w:ascii="Menlo" w:eastAsiaTheme="minorHAnsi" w:hAnsi="Menlo" w:cs="Menlo"/>
                <w:color w:val="245256"/>
              </w:rPr>
            </w:rPrChange>
          </w:rPr>
          <w:t>addLocation</w:t>
        </w:r>
        <w:proofErr w:type="spellEnd"/>
        <w:r w:rsidRPr="00CC342C">
          <w:rPr>
            <w:rPrChange w:id="3563" w:author="Vihari Réka" w:date="2018-11-30T20:53:00Z">
              <w:rPr>
                <w:rFonts w:ascii="Menlo" w:eastAsiaTheme="minorHAnsi" w:hAnsi="Menlo" w:cs="Menlo"/>
                <w:color w:val="000000"/>
              </w:rPr>
            </w:rPrChange>
          </w:rPr>
          <w:t>(</w:t>
        </w:r>
        <w:proofErr w:type="spellStart"/>
        <w:r w:rsidRPr="00CC342C">
          <w:rPr>
            <w:rPrChange w:id="3564" w:author="Vihari Réka" w:date="2018-11-30T20:53:00Z">
              <w:rPr>
                <w:rFonts w:ascii="Menlo" w:eastAsiaTheme="minorHAnsi" w:hAnsi="Menlo" w:cs="Menlo"/>
                <w:color w:val="000000"/>
              </w:rPr>
            </w:rPrChange>
          </w:rPr>
          <w:t>completion</w:t>
        </w:r>
        <w:proofErr w:type="spellEnd"/>
        <w:r w:rsidRPr="00CC342C">
          <w:rPr>
            <w:rPrChange w:id="3565" w:author="Vihari Réka" w:date="2018-11-30T20:53:00Z">
              <w:rPr>
                <w:rFonts w:ascii="Menlo" w:eastAsiaTheme="minorHAnsi" w:hAnsi="Menlo" w:cs="Menlo"/>
                <w:color w:val="000000"/>
              </w:rPr>
            </w:rPrChange>
          </w:rPr>
          <w:t xml:space="preserve">: </w:t>
        </w:r>
        <w:proofErr w:type="gramStart"/>
        <w:r w:rsidRPr="00CC342C">
          <w:rPr>
            <w:rPrChange w:id="3566" w:author="Vihari Réka" w:date="2018-11-30T20:53:00Z">
              <w:rPr>
                <w:rFonts w:ascii="Menlo" w:eastAsiaTheme="minorHAnsi" w:hAnsi="Menlo" w:cs="Menlo"/>
                <w:color w:val="000000"/>
              </w:rPr>
            </w:rPrChange>
          </w:rPr>
          <w:t xml:space="preserve">{ </w:t>
        </w:r>
        <w:proofErr w:type="spellStart"/>
        <w:r w:rsidRPr="00CC342C">
          <w:rPr>
            <w:rPrChange w:id="3567" w:author="Vihari Réka" w:date="2018-11-30T20:53:00Z">
              <w:rPr>
                <w:rFonts w:ascii="Menlo" w:eastAsiaTheme="minorHAnsi" w:hAnsi="Menlo" w:cs="Menlo"/>
                <w:color w:val="000000"/>
              </w:rPr>
            </w:rPrChange>
          </w:rPr>
          <w:t>geos</w:t>
        </w:r>
        <w:proofErr w:type="spellEnd"/>
        <w:proofErr w:type="gramEnd"/>
        <w:r w:rsidRPr="00CC342C">
          <w:rPr>
            <w:rPrChange w:id="3568" w:author="Vihari Réka" w:date="2018-11-30T20:53:00Z">
              <w:rPr>
                <w:rFonts w:ascii="Menlo" w:eastAsiaTheme="minorHAnsi" w:hAnsi="Menlo" w:cs="Menlo"/>
                <w:color w:val="000000"/>
              </w:rPr>
            </w:rPrChange>
          </w:rPr>
          <w:t xml:space="preserve"> </w:t>
        </w:r>
        <w:r w:rsidRPr="00CC342C">
          <w:rPr>
            <w:rPrChange w:id="3569" w:author="Vihari Réka" w:date="2018-11-30T20:53:00Z">
              <w:rPr>
                <w:rFonts w:ascii="Menlo" w:eastAsiaTheme="minorHAnsi" w:hAnsi="Menlo" w:cs="Menlo"/>
                <w:b/>
                <w:bCs/>
                <w:color w:val="9B2393"/>
              </w:rPr>
            </w:rPrChange>
          </w:rPr>
          <w:t>in</w:t>
        </w:r>
      </w:ins>
    </w:p>
    <w:p w14:paraId="5C2F714B" w14:textId="1D5386F4"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570" w:author="Vihari Réka" w:date="2018-11-23T20:37:00Z"/>
          <w:rPrChange w:id="3571" w:author="Vihari Réka" w:date="2018-11-30T20:53:00Z">
            <w:rPr>
              <w:ins w:id="3572" w:author="Vihari Réka" w:date="2018-11-23T20:37:00Z"/>
              <w:rFonts w:ascii="Helvetica" w:eastAsiaTheme="minorHAnsi" w:hAnsi="Helvetica" w:cs="Helvetica"/>
            </w:rPr>
          </w:rPrChange>
        </w:rPr>
        <w:pPrChange w:id="3573" w:author="Vihari Réka" w:date="2018-11-30T20:59:00Z">
          <w:pPr>
            <w:tabs>
              <w:tab w:val="left" w:pos="593"/>
            </w:tabs>
            <w:autoSpaceDE w:val="0"/>
            <w:autoSpaceDN w:val="0"/>
            <w:adjustRightInd w:val="0"/>
          </w:pPr>
        </w:pPrChange>
      </w:pPr>
      <w:ins w:id="3574" w:author="Vihari Réka" w:date="2018-11-23T20:37:00Z">
        <w:r w:rsidRPr="00CC342C">
          <w:rPr>
            <w:rPrChange w:id="3575" w:author="Vihari Réka" w:date="2018-11-30T20:53:00Z">
              <w:rPr>
                <w:rFonts w:ascii="Menlo" w:eastAsiaTheme="minorHAnsi" w:hAnsi="Menlo" w:cs="Menlo"/>
                <w:color w:val="000000"/>
              </w:rPr>
            </w:rPrChange>
          </w:rPr>
          <w:t xml:space="preserve">     </w:t>
        </w:r>
        <w:del w:id="3576" w:author="Illanicz Barnabás" w:date="2018-11-26T13:39:00Z">
          <w:r w:rsidRPr="00CC342C" w:rsidDel="00226F27">
            <w:rPr>
              <w:rPrChange w:id="3577" w:author="Vihari Réka" w:date="2018-11-30T20:53:00Z">
                <w:rPr>
                  <w:rFonts w:ascii="Menlo" w:eastAsiaTheme="minorHAnsi" w:hAnsi="Menlo" w:cs="Menlo"/>
                  <w:color w:val="000000"/>
                </w:rPr>
              </w:rPrChange>
            </w:rPr>
            <w:delText xml:space="preserve">       </w:delText>
          </w:r>
        </w:del>
        <w:r w:rsidRPr="00CC342C">
          <w:rPr>
            <w:rPrChange w:id="3578" w:author="Vihari Réka" w:date="2018-11-30T20:53:00Z">
              <w:rPr>
                <w:rFonts w:ascii="Menlo" w:eastAsiaTheme="minorHAnsi" w:hAnsi="Menlo" w:cs="Menlo"/>
                <w:color w:val="3900A0"/>
              </w:rPr>
            </w:rPrChange>
          </w:rPr>
          <w:t>print</w:t>
        </w:r>
        <w:r w:rsidRPr="00CC342C">
          <w:rPr>
            <w:rPrChange w:id="3579" w:author="Vihari Réka" w:date="2018-11-30T20:53:00Z">
              <w:rPr>
                <w:rFonts w:ascii="Menlo" w:eastAsiaTheme="minorHAnsi" w:hAnsi="Menlo" w:cs="Menlo"/>
                <w:color w:val="000000"/>
              </w:rPr>
            </w:rPrChange>
          </w:rPr>
          <w:t>(</w:t>
        </w:r>
        <w:proofErr w:type="spellStart"/>
        <w:r w:rsidRPr="00CC342C">
          <w:rPr>
            <w:rPrChange w:id="3580" w:author="Vihari Réka" w:date="2018-11-30T20:53:00Z">
              <w:rPr>
                <w:rFonts w:ascii="Menlo" w:eastAsiaTheme="minorHAnsi" w:hAnsi="Menlo" w:cs="Menlo"/>
                <w:color w:val="000000"/>
              </w:rPr>
            </w:rPrChange>
          </w:rPr>
          <w:t>geos</w:t>
        </w:r>
        <w:proofErr w:type="spellEnd"/>
        <w:r w:rsidRPr="00CC342C">
          <w:rPr>
            <w:rPrChange w:id="3581" w:author="Vihari Réka" w:date="2018-11-30T20:53:00Z">
              <w:rPr>
                <w:rFonts w:ascii="Menlo" w:eastAsiaTheme="minorHAnsi" w:hAnsi="Menlo" w:cs="Menlo"/>
                <w:color w:val="000000"/>
              </w:rPr>
            </w:rPrChange>
          </w:rPr>
          <w:t>)</w:t>
        </w:r>
      </w:ins>
    </w:p>
    <w:p w14:paraId="0FD027DB" w14:textId="55724F28" w:rsidR="00BA753E" w:rsidRPr="00CC342C" w:rsidRDefault="00BA753E" w:rsidP="00CC342C">
      <w:pPr>
        <w:pStyle w:val="Kd"/>
        <w:pBdr>
          <w:top w:val="single" w:sz="4" w:space="1" w:color="auto"/>
          <w:left w:val="single" w:sz="4" w:space="4" w:color="auto"/>
          <w:bottom w:val="single" w:sz="4" w:space="1" w:color="auto"/>
          <w:right w:val="single" w:sz="4" w:space="4" w:color="auto"/>
        </w:pBdr>
        <w:pPrChange w:id="3582" w:author="Vihari Réka" w:date="2018-11-30T20:59:00Z">
          <w:pPr>
            <w:jc w:val="center"/>
          </w:pPr>
        </w:pPrChange>
      </w:pPr>
      <w:ins w:id="3583" w:author="Vihari Réka" w:date="2018-11-23T20:37:00Z">
        <w:del w:id="3584" w:author="Illanicz Barnabás" w:date="2018-11-26T13:39:00Z">
          <w:r w:rsidRPr="00CC342C" w:rsidDel="00226F27">
            <w:rPr>
              <w:rPrChange w:id="3585" w:author="Vihari Réka" w:date="2018-11-30T20:53:00Z">
                <w:rPr>
                  <w:rFonts w:ascii="Menlo" w:eastAsiaTheme="minorHAnsi" w:hAnsi="Menlo" w:cs="Menlo"/>
                  <w:color w:val="000000"/>
                </w:rPr>
              </w:rPrChange>
            </w:rPr>
            <w:delText xml:space="preserve">        </w:delText>
          </w:r>
        </w:del>
        <w:r w:rsidRPr="00CC342C">
          <w:rPr>
            <w:rPrChange w:id="3586" w:author="Vihari Réka" w:date="2018-11-30T20:53:00Z">
              <w:rPr>
                <w:rFonts w:ascii="Menlo" w:eastAsiaTheme="minorHAnsi" w:hAnsi="Menlo" w:cs="Menlo"/>
                <w:color w:val="000000"/>
              </w:rPr>
            </w:rPrChange>
          </w:rPr>
          <w:t>})</w:t>
        </w:r>
      </w:ins>
    </w:p>
    <w:p w14:paraId="27D44203" w14:textId="15732593" w:rsidR="0039020A" w:rsidDel="00D1686B" w:rsidRDefault="00B51D2C" w:rsidP="00B51D2C">
      <w:pPr>
        <w:pStyle w:val="Cmsor2"/>
        <w:rPr>
          <w:del w:id="3587" w:author="Vihari Réka" w:date="2018-11-22T23:56:00Z"/>
        </w:rPr>
        <w:pPrChange w:id="3588" w:author="Vihari Réka" w:date="2018-11-30T21:33:00Z">
          <w:pPr/>
        </w:pPrChange>
      </w:pPr>
      <w:bookmarkStart w:id="3589" w:name="_Toc531377904"/>
      <w:ins w:id="3590" w:author="Vihari Réka" w:date="2018-11-30T21:47:00Z">
        <w:r>
          <w:lastRenderedPageBreak/>
          <w:t>5.3</w:t>
        </w:r>
        <w:bookmarkEnd w:id="3589"/>
        <w:r>
          <w:t xml:space="preserve"> </w:t>
        </w:r>
      </w:ins>
      <w:del w:id="3591" w:author="Vihari Réka" w:date="2018-11-22T23:56:00Z">
        <w:r w:rsidR="00411B12" w:rsidDel="00D1686B">
          <w:delText>TODO: összes kommunikáció leírása</w:delText>
        </w:r>
        <w:bookmarkStart w:id="3592" w:name="_Toc530832979"/>
        <w:bookmarkStart w:id="3593" w:name="_Toc530833080"/>
        <w:bookmarkStart w:id="3594" w:name="_Toc530833409"/>
        <w:bookmarkStart w:id="3595" w:name="_Toc531375423"/>
        <w:bookmarkStart w:id="3596" w:name="_Toc531375576"/>
        <w:bookmarkStart w:id="3597" w:name="_Toc531375715"/>
        <w:bookmarkStart w:id="3598" w:name="_Toc531376387"/>
        <w:bookmarkEnd w:id="3592"/>
        <w:bookmarkEnd w:id="3593"/>
        <w:bookmarkEnd w:id="3594"/>
        <w:bookmarkEnd w:id="3595"/>
        <w:bookmarkEnd w:id="3596"/>
        <w:bookmarkEnd w:id="3597"/>
        <w:bookmarkEnd w:id="3598"/>
      </w:del>
    </w:p>
    <w:p w14:paraId="14F52F54" w14:textId="64BC4A50" w:rsidR="00A471C6" w:rsidRDefault="00A471C6" w:rsidP="00B51D2C">
      <w:pPr>
        <w:pStyle w:val="Cmsor2"/>
        <w:pPrChange w:id="3599" w:author="Vihari Réka" w:date="2018-11-30T21:33:00Z">
          <w:pPr>
            <w:pStyle w:val="Cmsor2"/>
            <w:numPr>
              <w:ilvl w:val="1"/>
              <w:numId w:val="15"/>
            </w:numPr>
            <w:ind w:left="1080" w:hanging="360"/>
          </w:pPr>
        </w:pPrChange>
      </w:pPr>
      <w:bookmarkStart w:id="3600" w:name="_Toc531377905"/>
      <w:proofErr w:type="spellStart"/>
      <w:r>
        <w:t>Authentikáció</w:t>
      </w:r>
      <w:bookmarkEnd w:id="3600"/>
      <w:proofErr w:type="spellEnd"/>
    </w:p>
    <w:p w14:paraId="1D2572DF" w14:textId="7E177016" w:rsidR="00A471C6" w:rsidRPr="003A6C89" w:rsidRDefault="006A2BF5" w:rsidP="003A6C89">
      <w:pPr>
        <w:spacing w:after="120" w:line="360" w:lineRule="auto"/>
        <w:ind w:firstLine="720"/>
        <w:jc w:val="both"/>
        <w:rPr>
          <w:rFonts w:cs="Times New Roman"/>
        </w:rPr>
      </w:pPr>
      <w:r w:rsidRPr="003A6C89">
        <w:rPr>
          <w:rFonts w:cs="Times New Roman"/>
        </w:rPr>
        <w:t xml:space="preserve">Az </w:t>
      </w:r>
      <w:proofErr w:type="spellStart"/>
      <w:r w:rsidRPr="003A6C89">
        <w:rPr>
          <w:rFonts w:cs="Times New Roman"/>
        </w:rPr>
        <w:t>authentikáció</w:t>
      </w:r>
      <w:proofErr w:type="spellEnd"/>
      <w:r w:rsidRPr="003A6C89">
        <w:rPr>
          <w:rFonts w:cs="Times New Roman"/>
        </w:rPr>
        <w:t xml:space="preserve"> a J</w:t>
      </w:r>
      <w:r w:rsidR="006E10C0" w:rsidRPr="003A6C89">
        <w:rPr>
          <w:rFonts w:cs="Times New Roman"/>
        </w:rPr>
        <w:t xml:space="preserve">SON Web </w:t>
      </w:r>
      <w:proofErr w:type="spellStart"/>
      <w:r w:rsidR="006E10C0" w:rsidRPr="003A6C89">
        <w:rPr>
          <w:rFonts w:cs="Times New Roman"/>
        </w:rPr>
        <w:t>T</w:t>
      </w:r>
      <w:r w:rsidRPr="003A6C89">
        <w:rPr>
          <w:rFonts w:cs="Times New Roman"/>
        </w:rPr>
        <w:t>oken</w:t>
      </w:r>
      <w:proofErr w:type="spellEnd"/>
      <w:r w:rsidRPr="003A6C89">
        <w:rPr>
          <w:rFonts w:cs="Times New Roman"/>
        </w:rPr>
        <w:t xml:space="preserve"> </w:t>
      </w:r>
      <w:r w:rsidR="006E10C0" w:rsidRPr="003A6C89">
        <w:rPr>
          <w:rFonts w:cs="Times New Roman"/>
        </w:rPr>
        <w:t xml:space="preserve">(JWT) </w:t>
      </w:r>
      <w:r w:rsidRPr="003A6C89">
        <w:rPr>
          <w:rFonts w:cs="Times New Roman"/>
        </w:rPr>
        <w:t xml:space="preserve">segítségével történik. </w:t>
      </w:r>
      <w:commentRangeStart w:id="3601"/>
      <w:r w:rsidR="006E10C0" w:rsidRPr="003A6C89">
        <w:rPr>
          <w:rFonts w:cs="Times New Roman"/>
        </w:rPr>
        <w:t xml:space="preserve">A JWT egy nyitott szabvány, ami </w:t>
      </w:r>
      <w:del w:id="3602" w:author="Illanicz Barnabás" w:date="2018-11-26T13:40:00Z">
        <w:r w:rsidR="006E10C0" w:rsidRPr="003A6C89" w:rsidDel="00AF2556">
          <w:rPr>
            <w:rFonts w:cs="Times New Roman"/>
          </w:rPr>
          <w:delText xml:space="preserve">definiál </w:delText>
        </w:r>
      </w:del>
      <w:ins w:id="3603" w:author="Vihari Réka" w:date="2018-11-22T10:29:00Z">
        <w:del w:id="3604" w:author="Illanicz Barnabás" w:date="2018-11-26T13:40:00Z">
          <w:r w:rsidR="002052A4" w:rsidDel="00AF2556">
            <w:rPr>
              <w:rFonts w:cs="Times New Roman"/>
            </w:rPr>
            <w:delText xml:space="preserve">egy </w:delText>
          </w:r>
        </w:del>
      </w:ins>
      <w:del w:id="3605" w:author="Illanicz Barnabás" w:date="2018-11-26T13:40:00Z">
        <w:r w:rsidR="006E10C0" w:rsidRPr="003A6C89" w:rsidDel="00AF2556">
          <w:rPr>
            <w:rFonts w:cs="Times New Roman"/>
          </w:rPr>
          <w:delText>egy kompakt és önálló utat, melyen</w:delText>
        </w:r>
      </w:del>
      <w:ins w:id="3606" w:author="Illanicz Barnabás" w:date="2018-11-26T13:40:00Z">
        <w:r w:rsidR="00AF2556">
          <w:rPr>
            <w:rFonts w:cs="Times New Roman"/>
          </w:rPr>
          <w:t>egy olyan módszert definiál, amelynek segítségével</w:t>
        </w:r>
      </w:ins>
      <w:r w:rsidR="006E10C0" w:rsidRPr="003A6C89">
        <w:rPr>
          <w:rFonts w:cs="Times New Roman"/>
        </w:rPr>
        <w:t xml:space="preserve"> biztonságosan továbbíthatunk információkat JSON</w:t>
      </w:r>
      <w:del w:id="3607" w:author="Vihari Réka" w:date="2018-11-22T10:29:00Z">
        <w:r w:rsidR="006E10C0" w:rsidRPr="003A6C89" w:rsidDel="002052A4">
          <w:rPr>
            <w:rFonts w:cs="Times New Roman"/>
          </w:rPr>
          <w:delText xml:space="preserve"> </w:delText>
        </w:r>
      </w:del>
      <w:ins w:id="3608" w:author="Vihari Réka" w:date="2018-11-22T10:29:00Z">
        <w:r w:rsidR="002052A4">
          <w:rPr>
            <w:rFonts w:cs="Times New Roman"/>
          </w:rPr>
          <w:t xml:space="preserve"> formában az egyes felek között</w:t>
        </w:r>
      </w:ins>
      <w:del w:id="3609" w:author="Vihari Réka" w:date="2018-11-22T10:29:00Z">
        <w:r w:rsidR="006E10C0" w:rsidRPr="003A6C89" w:rsidDel="002052A4">
          <w:rPr>
            <w:rFonts w:cs="Times New Roman"/>
          </w:rPr>
          <w:delText>objektumok között</w:delText>
        </w:r>
      </w:del>
      <w:r w:rsidR="006E10C0" w:rsidRPr="003A6C89">
        <w:rPr>
          <w:rFonts w:cs="Times New Roman"/>
        </w:rPr>
        <w:t xml:space="preserve">. </w:t>
      </w:r>
      <w:commentRangeEnd w:id="3601"/>
      <w:r w:rsidR="00940694">
        <w:rPr>
          <w:rStyle w:val="Jegyzethivatkozs"/>
        </w:rPr>
        <w:commentReference w:id="3601"/>
      </w:r>
      <w:r w:rsidR="006E10C0" w:rsidRPr="003A6C89">
        <w:rPr>
          <w:rFonts w:cs="Times New Roman"/>
        </w:rPr>
        <w:t xml:space="preserve">Az információ digitális aláírással rendelkezik, így verifikálható és megbízható. Az aláírást titkos (HMAC algoritmus) vagy publikus kulccsal (például: RSA) végezhetjük. </w:t>
      </w:r>
    </w:p>
    <w:p w14:paraId="40B4A82F" w14:textId="77777777" w:rsidR="006E10C0" w:rsidRPr="003A6C89" w:rsidRDefault="006E10C0" w:rsidP="003A6C89">
      <w:pPr>
        <w:spacing w:after="120" w:line="360" w:lineRule="auto"/>
        <w:ind w:firstLine="720"/>
        <w:jc w:val="both"/>
        <w:rPr>
          <w:rFonts w:cs="Times New Roman"/>
        </w:rPr>
      </w:pPr>
      <w:r w:rsidRPr="003A6C89">
        <w:rPr>
          <w:rFonts w:cs="Times New Roman"/>
        </w:rPr>
        <w:t xml:space="preserve">Két féle lehetőségünk van a </w:t>
      </w:r>
      <w:proofErr w:type="spellStart"/>
      <w:r w:rsidRPr="003A6C89">
        <w:rPr>
          <w:rFonts w:cs="Times New Roman"/>
        </w:rPr>
        <w:t>tokenek</w:t>
      </w:r>
      <w:proofErr w:type="spellEnd"/>
      <w:r w:rsidRPr="003A6C89">
        <w:rPr>
          <w:rFonts w:cs="Times New Roman"/>
        </w:rPr>
        <w:t xml:space="preserve"> használatára. Egyrészt használhatjuk </w:t>
      </w:r>
      <w:proofErr w:type="spellStart"/>
      <w:r w:rsidRPr="003A6C89">
        <w:rPr>
          <w:rFonts w:cs="Times New Roman"/>
        </w:rPr>
        <w:t>authentikációhoz</w:t>
      </w:r>
      <w:proofErr w:type="spellEnd"/>
      <w:r w:rsidRPr="003A6C89">
        <w:rPr>
          <w:rFonts w:cs="Times New Roman"/>
        </w:rPr>
        <w:t xml:space="preserve">, ez a leggyakoribb használata a JWT </w:t>
      </w:r>
      <w:proofErr w:type="spellStart"/>
      <w:r w:rsidRPr="003A6C89">
        <w:rPr>
          <w:rFonts w:cs="Times New Roman"/>
        </w:rPr>
        <w:t>tokeneknek</w:t>
      </w:r>
      <w:proofErr w:type="spellEnd"/>
      <w:r w:rsidRPr="003A6C89">
        <w:rPr>
          <w:rFonts w:cs="Times New Roman"/>
        </w:rPr>
        <w:t xml:space="preserve">. A </w:t>
      </w:r>
      <w:proofErr w:type="spellStart"/>
      <w:r w:rsidRPr="003A6C89">
        <w:rPr>
          <w:rFonts w:cs="Times New Roman"/>
        </w:rPr>
        <w:t>User</w:t>
      </w:r>
      <w:proofErr w:type="spellEnd"/>
      <w:r w:rsidRPr="003A6C89">
        <w:rPr>
          <w:rFonts w:cs="Times New Roman"/>
        </w:rPr>
        <w:t xml:space="preserve"> bejelentkezésnél megkapja a szervertől a JWT </w:t>
      </w:r>
      <w:proofErr w:type="spellStart"/>
      <w:r w:rsidRPr="003A6C89">
        <w:rPr>
          <w:rFonts w:cs="Times New Roman"/>
        </w:rPr>
        <w:t>tokent</w:t>
      </w:r>
      <w:proofErr w:type="spellEnd"/>
      <w:r w:rsidRPr="003A6C89">
        <w:rPr>
          <w:rFonts w:cs="Times New Roman"/>
        </w:rPr>
        <w:t xml:space="preserve">, melyet ezután az összes szerver-kérésnek tartalmaznia kell, hogy az </w:t>
      </w:r>
      <w:proofErr w:type="spellStart"/>
      <w:r w:rsidRPr="003A6C89">
        <w:rPr>
          <w:rFonts w:cs="Times New Roman"/>
        </w:rPr>
        <w:t>authentikálás</w:t>
      </w:r>
      <w:proofErr w:type="spellEnd"/>
      <w:r w:rsidRPr="003A6C89">
        <w:rPr>
          <w:rFonts w:cs="Times New Roman"/>
        </w:rPr>
        <w:t xml:space="preserve"> létre jöjjön. </w:t>
      </w:r>
    </w:p>
    <w:p w14:paraId="6DA4DE60" w14:textId="77777777" w:rsidR="006E10C0" w:rsidRPr="003A6C89" w:rsidRDefault="006E10C0" w:rsidP="003A6C89">
      <w:pPr>
        <w:spacing w:after="120" w:line="360" w:lineRule="auto"/>
        <w:ind w:firstLine="720"/>
        <w:jc w:val="both"/>
        <w:rPr>
          <w:rFonts w:cs="Times New Roman"/>
        </w:rPr>
      </w:pPr>
      <w:r w:rsidRPr="003A6C89">
        <w:rPr>
          <w:rFonts w:cs="Times New Roman"/>
        </w:rPr>
        <w:t>Másrészt információ továbbításhoz is használhatjuk, mellyel biztonságosan küldhetünk a</w:t>
      </w:r>
      <w:r w:rsidR="00411B12">
        <w:rPr>
          <w:rFonts w:cs="Times New Roman"/>
        </w:rPr>
        <w:t xml:space="preserve">datokat a felek között. A </w:t>
      </w:r>
      <w:proofErr w:type="spellStart"/>
      <w:r w:rsidR="00411B12">
        <w:rPr>
          <w:rFonts w:cs="Times New Roman"/>
        </w:rPr>
        <w:t>token</w:t>
      </w:r>
      <w:r w:rsidRPr="003A6C89">
        <w:rPr>
          <w:rFonts w:cs="Times New Roman"/>
        </w:rPr>
        <w:t>ek</w:t>
      </w:r>
      <w:proofErr w:type="spellEnd"/>
      <w:r w:rsidRPr="003A6C89">
        <w:rPr>
          <w:rFonts w:cs="Times New Roman"/>
        </w:rPr>
        <w:t xml:space="preserve"> aláírással rendelkezhetnek, mely alapján biztosak lehetünk, hogy a küldő valóban az, akinek mondja magát. </w:t>
      </w:r>
      <w:r w:rsidR="00F335C5" w:rsidRPr="003A6C89">
        <w:rPr>
          <w:rFonts w:cs="Times New Roman"/>
        </w:rPr>
        <w:t xml:space="preserve">Továbbá, az aláírás segítségével azt is vizsgálhatjuk, hogy az információt manipulálták-e. </w:t>
      </w:r>
    </w:p>
    <w:p w14:paraId="68F3F7C4" w14:textId="45071670" w:rsidR="00A4098C" w:rsidRPr="003A6C89" w:rsidRDefault="00F335C5" w:rsidP="00A4098C">
      <w:pPr>
        <w:spacing w:after="120" w:line="360" w:lineRule="auto"/>
        <w:ind w:firstLine="720"/>
        <w:jc w:val="both"/>
        <w:rPr>
          <w:rFonts w:cs="Times New Roman"/>
        </w:rPr>
      </w:pPr>
      <w:r w:rsidRPr="003A6C89">
        <w:rPr>
          <w:rFonts w:cs="Times New Roman"/>
        </w:rPr>
        <w:t xml:space="preserve">Egy JWT három részből áll: ezek a </w:t>
      </w:r>
      <w:proofErr w:type="spellStart"/>
      <w:r w:rsidRPr="003A6C89">
        <w:rPr>
          <w:rFonts w:cs="Times New Roman"/>
        </w:rPr>
        <w:t>Header</w:t>
      </w:r>
      <w:proofErr w:type="spellEnd"/>
      <w:r w:rsidRPr="003A6C89">
        <w:rPr>
          <w:rFonts w:cs="Times New Roman"/>
        </w:rPr>
        <w:t xml:space="preserve">, </w:t>
      </w:r>
      <w:proofErr w:type="spellStart"/>
      <w:r w:rsidRPr="003A6C89">
        <w:rPr>
          <w:rFonts w:cs="Times New Roman"/>
        </w:rPr>
        <w:t>Payload</w:t>
      </w:r>
      <w:proofErr w:type="spellEnd"/>
      <w:r w:rsidRPr="003A6C89">
        <w:rPr>
          <w:rFonts w:cs="Times New Roman"/>
        </w:rPr>
        <w:t xml:space="preserve"> és </w:t>
      </w:r>
      <w:proofErr w:type="spellStart"/>
      <w:r w:rsidRPr="003A6C89">
        <w:rPr>
          <w:rFonts w:cs="Times New Roman"/>
        </w:rPr>
        <w:t>Signature</w:t>
      </w:r>
      <w:proofErr w:type="spellEnd"/>
      <w:r w:rsidRPr="003A6C89">
        <w:rPr>
          <w:rFonts w:cs="Times New Roman"/>
        </w:rPr>
        <w:t xml:space="preserve"> (aláírás). A </w:t>
      </w:r>
      <w:proofErr w:type="spellStart"/>
      <w:r w:rsidRPr="003A6C89">
        <w:rPr>
          <w:rFonts w:cs="Times New Roman"/>
        </w:rPr>
        <w:t>Header</w:t>
      </w:r>
      <w:proofErr w:type="spellEnd"/>
      <w:r w:rsidRPr="003A6C89">
        <w:rPr>
          <w:rFonts w:cs="Times New Roman"/>
        </w:rPr>
        <w:t xml:space="preserve"> tipikusan k</w:t>
      </w:r>
      <w:r w:rsidR="00411B12">
        <w:rPr>
          <w:rFonts w:cs="Times New Roman"/>
        </w:rPr>
        <w:t xml:space="preserve">ét részt tartalmaz: </w:t>
      </w:r>
      <w:del w:id="3610" w:author="Illanicz Barnabás" w:date="2018-11-19T15:57:00Z">
        <w:r w:rsidR="00411B12" w:rsidDel="00527E71">
          <w:rPr>
            <w:rFonts w:cs="Times New Roman"/>
          </w:rPr>
          <w:delText xml:space="preserve">ami </w:delText>
        </w:r>
      </w:del>
      <w:r w:rsidR="00411B12">
        <w:rPr>
          <w:rFonts w:cs="Times New Roman"/>
        </w:rPr>
        <w:t xml:space="preserve">a </w:t>
      </w:r>
      <w:commentRangeStart w:id="3611"/>
      <w:proofErr w:type="spellStart"/>
      <w:r w:rsidR="00411B12">
        <w:rPr>
          <w:rFonts w:cs="Times New Roman"/>
        </w:rPr>
        <w:t>token</w:t>
      </w:r>
      <w:proofErr w:type="spellEnd"/>
      <w:ins w:id="3612" w:author="Vihari Réka" w:date="2018-11-22T10:30:00Z">
        <w:r w:rsidR="002052A4">
          <w:rPr>
            <w:rFonts w:cs="Times New Roman"/>
          </w:rPr>
          <w:t xml:space="preserve"> típusát</w:t>
        </w:r>
      </w:ins>
      <w:del w:id="3613" w:author="Vihari Réka" w:date="2018-11-22T10:30:00Z">
        <w:r w:rsidRPr="003A6C89" w:rsidDel="002052A4">
          <w:rPr>
            <w:rFonts w:cs="Times New Roman"/>
          </w:rPr>
          <w:delText>ből</w:delText>
        </w:r>
      </w:del>
      <w:r w:rsidRPr="003A6C89">
        <w:rPr>
          <w:rFonts w:cs="Times New Roman"/>
        </w:rPr>
        <w:t xml:space="preserve"> </w:t>
      </w:r>
      <w:commentRangeEnd w:id="3611"/>
      <w:r w:rsidR="00D84E6E">
        <w:rPr>
          <w:rStyle w:val="Jegyzethivatkozs"/>
        </w:rPr>
        <w:commentReference w:id="3611"/>
      </w:r>
      <w:r w:rsidRPr="003A6C89">
        <w:rPr>
          <w:rFonts w:cs="Times New Roman"/>
        </w:rPr>
        <w:t xml:space="preserve">és a használt </w:t>
      </w:r>
      <w:proofErr w:type="spellStart"/>
      <w:r w:rsidRPr="003A6C89">
        <w:rPr>
          <w:rFonts w:cs="Times New Roman"/>
        </w:rPr>
        <w:t>hash</w:t>
      </w:r>
      <w:proofErr w:type="spellEnd"/>
      <w:r w:rsidRPr="003A6C89">
        <w:rPr>
          <w:rFonts w:cs="Times New Roman"/>
        </w:rPr>
        <w:t xml:space="preserve"> algoritmus</w:t>
      </w:r>
      <w:ins w:id="3614" w:author="Illanicz Barnabás" w:date="2018-11-26T13:41:00Z">
        <w:r w:rsidR="006F3BD6">
          <w:rPr>
            <w:rFonts w:cs="Times New Roman"/>
          </w:rPr>
          <w:t>t</w:t>
        </w:r>
      </w:ins>
      <w:del w:id="3615" w:author="Illanicz Barnabás" w:date="2018-11-26T13:41:00Z">
        <w:r w:rsidRPr="003A6C89" w:rsidDel="006F3BD6">
          <w:rPr>
            <w:rFonts w:cs="Times New Roman"/>
          </w:rPr>
          <w:delText>ból áll</w:delText>
        </w:r>
      </w:del>
      <w:r w:rsidRPr="003A6C89">
        <w:rPr>
          <w:rFonts w:cs="Times New Roman"/>
        </w:rPr>
        <w:t xml:space="preserve">. </w:t>
      </w:r>
      <w:r w:rsidR="003A6C89" w:rsidRPr="003A6C89">
        <w:rPr>
          <w:rFonts w:cs="Times New Roman"/>
        </w:rPr>
        <w:t xml:space="preserve">A </w:t>
      </w:r>
      <w:proofErr w:type="spellStart"/>
      <w:r w:rsidR="003A6C89" w:rsidRPr="003A6C89">
        <w:rPr>
          <w:rFonts w:cs="Times New Roman"/>
        </w:rPr>
        <w:t>Payload</w:t>
      </w:r>
      <w:proofErr w:type="spellEnd"/>
      <w:r w:rsidR="003A6C89" w:rsidRPr="003A6C89">
        <w:rPr>
          <w:rFonts w:cs="Times New Roman"/>
        </w:rPr>
        <w:t xml:space="preserve"> tartalmazza a </w:t>
      </w:r>
      <w:proofErr w:type="spellStart"/>
      <w:r w:rsidR="003A6C89" w:rsidRPr="003A6C89">
        <w:rPr>
          <w:rFonts w:cs="Times New Roman"/>
        </w:rPr>
        <w:t>claims-eket</w:t>
      </w:r>
      <w:proofErr w:type="spellEnd"/>
      <w:r w:rsidR="003A6C89" w:rsidRPr="003A6C89">
        <w:rPr>
          <w:rFonts w:cs="Times New Roman"/>
        </w:rPr>
        <w:t xml:space="preserve">, ilyenek az </w:t>
      </w:r>
      <w:commentRangeStart w:id="3616"/>
      <w:r w:rsidR="003A6C89" w:rsidRPr="003A6C89">
        <w:rPr>
          <w:rFonts w:cs="Times New Roman"/>
        </w:rPr>
        <w:t xml:space="preserve">egyes entitásokhoz tartozó </w:t>
      </w:r>
      <w:del w:id="3617" w:author="Vihari Réka" w:date="2018-11-22T10:30:00Z">
        <w:r w:rsidR="003A6C89" w:rsidRPr="003A6C89" w:rsidDel="002052A4">
          <w:rPr>
            <w:rFonts w:cs="Times New Roman"/>
          </w:rPr>
          <w:delText xml:space="preserve">állapotok </w:delText>
        </w:r>
      </w:del>
      <w:commentRangeEnd w:id="3616"/>
      <w:ins w:id="3618" w:author="Vihari Réka" w:date="2018-11-22T10:30:00Z">
        <w:r w:rsidR="002052A4">
          <w:rPr>
            <w:rFonts w:cs="Times New Roman"/>
          </w:rPr>
          <w:t xml:space="preserve">információk (például: felhasználóknál név, </w:t>
        </w:r>
        <w:proofErr w:type="gramStart"/>
        <w:r w:rsidR="002052A4">
          <w:rPr>
            <w:rFonts w:cs="Times New Roman"/>
          </w:rPr>
          <w:t>emai</w:t>
        </w:r>
      </w:ins>
      <w:ins w:id="3619" w:author="Vihari Réka" w:date="2018-11-22T10:31:00Z">
        <w:r w:rsidR="002052A4">
          <w:rPr>
            <w:rFonts w:cs="Times New Roman"/>
          </w:rPr>
          <w:t>l,</w:t>
        </w:r>
        <w:proofErr w:type="gramEnd"/>
        <w:r w:rsidR="002052A4">
          <w:rPr>
            <w:rFonts w:cs="Times New Roman"/>
          </w:rPr>
          <w:t xml:space="preserve"> stb.</w:t>
        </w:r>
      </w:ins>
      <w:ins w:id="3620" w:author="Vihari Réka" w:date="2018-11-22T10:30:00Z">
        <w:r w:rsidR="002052A4">
          <w:rPr>
            <w:rFonts w:cs="Times New Roman"/>
          </w:rPr>
          <w:t xml:space="preserve">) </w:t>
        </w:r>
        <w:r w:rsidR="002052A4" w:rsidRPr="003A6C89">
          <w:rPr>
            <w:rFonts w:cs="Times New Roman"/>
          </w:rPr>
          <w:t xml:space="preserve"> </w:t>
        </w:r>
      </w:ins>
      <w:r w:rsidR="005E6AF5">
        <w:rPr>
          <w:rStyle w:val="Jegyzethivatkozs"/>
        </w:rPr>
        <w:commentReference w:id="3616"/>
      </w:r>
      <w:r w:rsidR="003A6C89" w:rsidRPr="003A6C89">
        <w:rPr>
          <w:rFonts w:cs="Times New Roman"/>
        </w:rPr>
        <w:t xml:space="preserve">és egyéb további adatok. A </w:t>
      </w:r>
      <w:proofErr w:type="spellStart"/>
      <w:r w:rsidR="003A6C89" w:rsidRPr="003A6C89">
        <w:rPr>
          <w:rFonts w:cs="Times New Roman"/>
        </w:rPr>
        <w:t>Signature</w:t>
      </w:r>
      <w:proofErr w:type="spellEnd"/>
      <w:r w:rsidR="003A6C89" w:rsidRPr="003A6C89">
        <w:rPr>
          <w:rFonts w:cs="Times New Roman"/>
        </w:rPr>
        <w:t xml:space="preserve"> pedig a küldő digitális aláírása, amivel verifikálhatjuk az üzenetet. </w:t>
      </w:r>
    </w:p>
    <w:p w14:paraId="727513CF" w14:textId="77777777" w:rsidR="003A6C89" w:rsidRPr="003A6C89" w:rsidRDefault="003A6C89" w:rsidP="003A6C89">
      <w:pPr>
        <w:spacing w:after="120" w:line="360" w:lineRule="auto"/>
        <w:ind w:firstLine="720"/>
        <w:jc w:val="both"/>
        <w:rPr>
          <w:rFonts w:cs="Times New Roman"/>
        </w:rPr>
      </w:pPr>
      <w:r w:rsidRPr="003A6C89">
        <w:rPr>
          <w:rFonts w:cs="Times New Roman"/>
        </w:rPr>
        <w:t xml:space="preserve">Az alkalmazásomban szereplő aktuális </w:t>
      </w:r>
      <w:proofErr w:type="spellStart"/>
      <w:r w:rsidRPr="003A6C89">
        <w:rPr>
          <w:rFonts w:cs="Times New Roman"/>
        </w:rPr>
        <w:t>tokennek</w:t>
      </w:r>
      <w:proofErr w:type="spellEnd"/>
      <w:r w:rsidRPr="003A6C89">
        <w:rPr>
          <w:rFonts w:cs="Times New Roman"/>
        </w:rPr>
        <w:t xml:space="preserve"> a szerkezete sz</w:t>
      </w:r>
      <w:r w:rsidR="00411B12">
        <w:rPr>
          <w:rFonts w:cs="Times New Roman"/>
        </w:rPr>
        <w:t xml:space="preserve">erepel az alábbi képen. A </w:t>
      </w:r>
      <w:proofErr w:type="spellStart"/>
      <w:r w:rsidR="00411B12">
        <w:rPr>
          <w:rFonts w:cs="Times New Roman"/>
        </w:rPr>
        <w:t>token</w:t>
      </w:r>
      <w:r w:rsidRPr="003A6C89">
        <w:rPr>
          <w:rFonts w:cs="Times New Roman"/>
        </w:rPr>
        <w:t>ben</w:t>
      </w:r>
      <w:proofErr w:type="spellEnd"/>
      <w:r w:rsidRPr="003A6C89">
        <w:rPr>
          <w:rFonts w:cs="Times New Roman"/>
        </w:rPr>
        <w:t xml:space="preserve"> szereplő két pont választja el a JWT </w:t>
      </w:r>
      <w:proofErr w:type="spellStart"/>
      <w:r w:rsidRPr="003A6C89">
        <w:rPr>
          <w:rFonts w:cs="Times New Roman"/>
        </w:rPr>
        <w:t>token</w:t>
      </w:r>
      <w:proofErr w:type="spellEnd"/>
      <w:r w:rsidRPr="003A6C89">
        <w:rPr>
          <w:rFonts w:cs="Times New Roman"/>
        </w:rPr>
        <w:t xml:space="preserve"> három részét egymástól. </w:t>
      </w:r>
    </w:p>
    <w:p w14:paraId="1085E4D6" w14:textId="77777777" w:rsidR="00055088" w:rsidRDefault="00055088" w:rsidP="00A471C6"/>
    <w:p w14:paraId="7BA8AA4C" w14:textId="77777777" w:rsidR="00055088" w:rsidRDefault="003A6C89" w:rsidP="00A471C6">
      <w:r>
        <w:rPr>
          <w:noProof/>
        </w:rPr>
        <w:drawing>
          <wp:inline distT="0" distB="0" distL="0" distR="0" wp14:anchorId="096F4E91" wp14:editId="0E25B89E">
            <wp:extent cx="4978400" cy="990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épernyőfotó 2018-11-14 - 23.20.18.png"/>
                    <pic:cNvPicPr/>
                  </pic:nvPicPr>
                  <pic:blipFill>
                    <a:blip r:embed="rId42">
                      <a:extLst>
                        <a:ext uri="{28A0092B-C50C-407E-A947-70E740481C1C}">
                          <a14:useLocalDpi xmlns:a14="http://schemas.microsoft.com/office/drawing/2010/main" val="0"/>
                        </a:ext>
                      </a:extLst>
                    </a:blip>
                    <a:stretch>
                      <a:fillRect/>
                    </a:stretch>
                  </pic:blipFill>
                  <pic:spPr>
                    <a:xfrm>
                      <a:off x="0" y="0"/>
                      <a:ext cx="4978400" cy="990600"/>
                    </a:xfrm>
                    <a:prstGeom prst="rect">
                      <a:avLst/>
                    </a:prstGeom>
                  </pic:spPr>
                </pic:pic>
              </a:graphicData>
            </a:graphic>
          </wp:inline>
        </w:drawing>
      </w:r>
    </w:p>
    <w:p w14:paraId="109A2D88" w14:textId="77777777" w:rsidR="00411B12" w:rsidRDefault="00411B12" w:rsidP="000D1DDB">
      <w:pPr>
        <w:spacing w:after="120" w:line="360" w:lineRule="auto"/>
        <w:ind w:firstLine="720"/>
        <w:jc w:val="both"/>
        <w:rPr>
          <w:rFonts w:cs="Times New Roman"/>
        </w:rPr>
      </w:pPr>
    </w:p>
    <w:p w14:paraId="05D18111" w14:textId="063F419C" w:rsidR="000D1DDB" w:rsidRDefault="00B22C33" w:rsidP="000D1DDB">
      <w:pPr>
        <w:spacing w:after="120" w:line="360" w:lineRule="auto"/>
        <w:ind w:firstLine="720"/>
        <w:jc w:val="both"/>
        <w:rPr>
          <w:ins w:id="3621" w:author="Vihari Réka" w:date="2018-11-22T23:47:00Z"/>
          <w:rFonts w:cs="Times New Roman"/>
        </w:rPr>
      </w:pPr>
      <w:r>
        <w:rPr>
          <w:rFonts w:cs="Times New Roman"/>
        </w:rPr>
        <w:t>A JWT hivatalos</w:t>
      </w:r>
      <w:r w:rsidR="00411B12">
        <w:rPr>
          <w:rFonts w:cs="Times New Roman"/>
        </w:rPr>
        <w:t xml:space="preserve"> oldalán lehetőségünk van </w:t>
      </w:r>
      <w:proofErr w:type="spellStart"/>
      <w:r w:rsidR="00411B12">
        <w:rPr>
          <w:rFonts w:cs="Times New Roman"/>
        </w:rPr>
        <w:t>token</w:t>
      </w:r>
      <w:r>
        <w:rPr>
          <w:rFonts w:cs="Times New Roman"/>
        </w:rPr>
        <w:t>ünk</w:t>
      </w:r>
      <w:proofErr w:type="spellEnd"/>
      <w:r>
        <w:rPr>
          <w:rFonts w:cs="Times New Roman"/>
        </w:rPr>
        <w:t xml:space="preserve"> dekódolására, mely az alábbi képen látható. A </w:t>
      </w:r>
      <w:proofErr w:type="spellStart"/>
      <w:r>
        <w:rPr>
          <w:rFonts w:cs="Times New Roman"/>
        </w:rPr>
        <w:t>Header</w:t>
      </w:r>
      <w:proofErr w:type="spellEnd"/>
      <w:r>
        <w:rPr>
          <w:rFonts w:cs="Times New Roman"/>
        </w:rPr>
        <w:t xml:space="preserve"> részből kinyerhető információ alapján a </w:t>
      </w:r>
      <w:proofErr w:type="spellStart"/>
      <w:r>
        <w:rPr>
          <w:rFonts w:cs="Times New Roman"/>
        </w:rPr>
        <w:t>to</w:t>
      </w:r>
      <w:r w:rsidR="00411B12">
        <w:rPr>
          <w:rFonts w:cs="Times New Roman"/>
        </w:rPr>
        <w:t>ken</w:t>
      </w:r>
      <w:r>
        <w:rPr>
          <w:rFonts w:cs="Times New Roman"/>
        </w:rPr>
        <w:t>ünk</w:t>
      </w:r>
      <w:proofErr w:type="spellEnd"/>
      <w:r>
        <w:rPr>
          <w:rFonts w:cs="Times New Roman"/>
        </w:rPr>
        <w:t xml:space="preserve"> </w:t>
      </w:r>
      <w:r w:rsidR="00411B12">
        <w:rPr>
          <w:rFonts w:cs="Times New Roman"/>
        </w:rPr>
        <w:t xml:space="preserve">a </w:t>
      </w:r>
      <w:r>
        <w:rPr>
          <w:rFonts w:cs="Times New Roman"/>
        </w:rPr>
        <w:t xml:space="preserve">HS512 algoritmust használja. A </w:t>
      </w:r>
      <w:proofErr w:type="spellStart"/>
      <w:r>
        <w:rPr>
          <w:rFonts w:cs="Times New Roman"/>
        </w:rPr>
        <w:t>Payload-ból</w:t>
      </w:r>
      <w:proofErr w:type="spellEnd"/>
      <w:r>
        <w:rPr>
          <w:rFonts w:cs="Times New Roman"/>
        </w:rPr>
        <w:t xml:space="preserve"> láthatjuk, hogy a bejelentk</w:t>
      </w:r>
      <w:r w:rsidR="00411B12">
        <w:rPr>
          <w:rFonts w:cs="Times New Roman"/>
        </w:rPr>
        <w:t xml:space="preserve">ezett felhasználó neve </w:t>
      </w:r>
      <w:proofErr w:type="spellStart"/>
      <w:r w:rsidR="00411B12">
        <w:rPr>
          <w:rFonts w:cs="Times New Roman"/>
        </w:rPr>
        <w:t>admin</w:t>
      </w:r>
      <w:proofErr w:type="spellEnd"/>
      <w:r w:rsidR="00411B12">
        <w:rPr>
          <w:rFonts w:cs="Times New Roman"/>
        </w:rPr>
        <w:t xml:space="preserve">, aki </w:t>
      </w:r>
      <w:proofErr w:type="spellStart"/>
      <w:r w:rsidR="000D1DDB">
        <w:rPr>
          <w:rFonts w:cs="Times New Roman"/>
        </w:rPr>
        <w:t>admin</w:t>
      </w:r>
      <w:proofErr w:type="spellEnd"/>
      <w:r w:rsidR="000D1DDB">
        <w:rPr>
          <w:rFonts w:cs="Times New Roman"/>
        </w:rPr>
        <w:t xml:space="preserve"> és </w:t>
      </w:r>
      <w:r w:rsidR="000D1DDB">
        <w:rPr>
          <w:rFonts w:cs="Times New Roman"/>
        </w:rPr>
        <w:lastRenderedPageBreak/>
        <w:t xml:space="preserve">felhasználói jogokkal egyaránt rendelkezik. A </w:t>
      </w:r>
      <w:proofErr w:type="spellStart"/>
      <w:r w:rsidR="000D1DDB">
        <w:rPr>
          <w:rFonts w:cs="Times New Roman"/>
        </w:rPr>
        <w:t>Signature-ből</w:t>
      </w:r>
      <w:proofErr w:type="spellEnd"/>
      <w:r w:rsidR="000D1DDB">
        <w:rPr>
          <w:rFonts w:cs="Times New Roman"/>
        </w:rPr>
        <w:t xml:space="preserve"> pedig láthatjuk, hogy </w:t>
      </w:r>
      <w:r w:rsidR="000D1DDB" w:rsidRPr="000D1DDB">
        <w:rPr>
          <w:rFonts w:cs="Times New Roman"/>
        </w:rPr>
        <w:t>HMAC SHA512 algoritmust használ.</w:t>
      </w:r>
    </w:p>
    <w:p w14:paraId="43C4B9EA" w14:textId="47CD4BA8" w:rsidR="00D1686B" w:rsidDel="008645F1" w:rsidRDefault="00D1686B" w:rsidP="000D1DDB">
      <w:pPr>
        <w:spacing w:after="120" w:line="360" w:lineRule="auto"/>
        <w:ind w:firstLine="720"/>
        <w:jc w:val="both"/>
        <w:rPr>
          <w:ins w:id="3622" w:author="Vihari Réka" w:date="2018-11-22T23:46:00Z"/>
          <w:del w:id="3623" w:author="Illanicz Barnabás" w:date="2018-11-26T13:42:00Z"/>
          <w:rFonts w:cs="Times New Roman"/>
        </w:rPr>
      </w:pPr>
      <w:ins w:id="3624" w:author="Vihari Réka" w:date="2018-11-22T23:47:00Z">
        <w:r>
          <w:rPr>
            <w:rFonts w:cs="Times New Roman"/>
          </w:rPr>
          <w:t xml:space="preserve">Az </w:t>
        </w:r>
        <w:proofErr w:type="spellStart"/>
        <w:r>
          <w:rPr>
            <w:rFonts w:cs="Times New Roman"/>
          </w:rPr>
          <w:t>authentikációhoz</w:t>
        </w:r>
        <w:proofErr w:type="spellEnd"/>
        <w:r>
          <w:rPr>
            <w:rFonts w:cs="Times New Roman"/>
          </w:rPr>
          <w:t xml:space="preserve"> a már említett </w:t>
        </w:r>
        <w:proofErr w:type="spellStart"/>
        <w:r>
          <w:rPr>
            <w:rFonts w:cs="Times New Roman"/>
          </w:rPr>
          <w:t>Al</w:t>
        </w:r>
      </w:ins>
      <w:ins w:id="3625" w:author="Illanicz Barnabás" w:date="2018-11-26T13:44:00Z">
        <w:r w:rsidR="0018734B">
          <w:rPr>
            <w:rFonts w:cs="Times New Roman"/>
          </w:rPr>
          <w:t>a</w:t>
        </w:r>
      </w:ins>
      <w:ins w:id="3626" w:author="Vihari Réka" w:date="2018-11-22T23:47:00Z">
        <w:del w:id="3627" w:author="Illanicz Barnabás" w:date="2018-11-26T13:44:00Z">
          <w:r w:rsidDel="0018734B">
            <w:rPr>
              <w:rFonts w:cs="Times New Roman"/>
            </w:rPr>
            <w:delText>o</w:delText>
          </w:r>
        </w:del>
        <w:r>
          <w:rPr>
            <w:rFonts w:cs="Times New Roman"/>
          </w:rPr>
          <w:t>mofire</w:t>
        </w:r>
        <w:proofErr w:type="spellEnd"/>
        <w:r>
          <w:rPr>
            <w:rFonts w:cs="Times New Roman"/>
          </w:rPr>
          <w:t xml:space="preserve">-t hívtam segítségül. </w:t>
        </w:r>
      </w:ins>
    </w:p>
    <w:p w14:paraId="27FE4EB5" w14:textId="1185203F" w:rsidR="00D1686B" w:rsidRPr="000D1DDB" w:rsidRDefault="00D1686B" w:rsidP="008645F1">
      <w:pPr>
        <w:spacing w:after="120" w:line="360" w:lineRule="auto"/>
        <w:ind w:firstLine="720"/>
        <w:jc w:val="both"/>
        <w:rPr>
          <w:rFonts w:cs="Times New Roman"/>
        </w:rPr>
      </w:pPr>
    </w:p>
    <w:p w14:paraId="515127AA" w14:textId="77777777" w:rsidR="00B22C33" w:rsidRDefault="00B22C33">
      <w:pPr>
        <w:spacing w:after="120" w:line="360" w:lineRule="auto"/>
        <w:jc w:val="both"/>
        <w:rPr>
          <w:rFonts w:cs="Times New Roman"/>
        </w:rPr>
        <w:pPrChange w:id="3628" w:author="Illanicz Barnabás" w:date="2018-11-26T13:42:00Z">
          <w:pPr>
            <w:spacing w:after="120" w:line="360" w:lineRule="auto"/>
            <w:ind w:firstLine="720"/>
            <w:jc w:val="both"/>
          </w:pPr>
        </w:pPrChange>
      </w:pPr>
      <w:del w:id="3629" w:author="Illanicz Barnabás" w:date="2018-11-26T13:42:00Z">
        <w:r w:rsidDel="008645F1">
          <w:rPr>
            <w:rFonts w:cs="Times New Roman"/>
          </w:rPr>
          <w:delText xml:space="preserve"> </w:delText>
        </w:r>
      </w:del>
    </w:p>
    <w:p w14:paraId="316B9155" w14:textId="77777777" w:rsidR="00B22C33" w:rsidRPr="003A6C89" w:rsidRDefault="00B22C33" w:rsidP="00B22C33">
      <w:pPr>
        <w:spacing w:after="120" w:line="360" w:lineRule="auto"/>
        <w:ind w:firstLine="720"/>
        <w:jc w:val="both"/>
        <w:rPr>
          <w:rFonts w:cs="Times New Roman"/>
        </w:rPr>
      </w:pPr>
      <w:r>
        <w:rPr>
          <w:rFonts w:cs="Times New Roman"/>
          <w:noProof/>
        </w:rPr>
        <w:drawing>
          <wp:inline distT="0" distB="0" distL="0" distR="0" wp14:anchorId="582831C1" wp14:editId="1909A756">
            <wp:extent cx="5759450" cy="3430270"/>
            <wp:effectExtent l="0" t="0" r="635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épernyőfotó 2018-11-14 - 23.34.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3430270"/>
                    </a:xfrm>
                    <a:prstGeom prst="rect">
                      <a:avLst/>
                    </a:prstGeom>
                  </pic:spPr>
                </pic:pic>
              </a:graphicData>
            </a:graphic>
          </wp:inline>
        </w:drawing>
      </w:r>
    </w:p>
    <w:p w14:paraId="06B324ED" w14:textId="77777777" w:rsidR="00B22C33" w:rsidRDefault="00B22C33" w:rsidP="00A471C6"/>
    <w:p w14:paraId="219C50AC" w14:textId="70C1D343" w:rsidR="00F335C5" w:rsidRPr="000D1DDB" w:rsidRDefault="00411B12" w:rsidP="000D1DDB">
      <w:pPr>
        <w:spacing w:after="120" w:line="360" w:lineRule="auto"/>
        <w:ind w:firstLine="720"/>
        <w:jc w:val="both"/>
        <w:rPr>
          <w:rFonts w:cs="Times New Roman"/>
        </w:rPr>
      </w:pPr>
      <w:r>
        <w:rPr>
          <w:rFonts w:cs="Times New Roman"/>
        </w:rPr>
        <w:t xml:space="preserve">A </w:t>
      </w:r>
      <w:proofErr w:type="spellStart"/>
      <w:r>
        <w:rPr>
          <w:rFonts w:cs="Times New Roman"/>
        </w:rPr>
        <w:t>token</w:t>
      </w:r>
      <w:r w:rsidR="009D1588">
        <w:rPr>
          <w:rFonts w:cs="Times New Roman"/>
        </w:rPr>
        <w:t>t</w:t>
      </w:r>
      <w:proofErr w:type="spellEnd"/>
      <w:r w:rsidR="009D1588">
        <w:rPr>
          <w:rFonts w:cs="Times New Roman"/>
        </w:rPr>
        <w:t xml:space="preserve"> a szervertől kapjuk meg, miután elküldtünk neki egy beregisztrált felhasználónév és jelszó párost az alkalmazás bejelentkező felületén.  </w:t>
      </w:r>
      <w:r w:rsidR="00B22C33" w:rsidRPr="000D1DDB">
        <w:rPr>
          <w:rFonts w:cs="Times New Roman"/>
        </w:rPr>
        <w:t xml:space="preserve">A </w:t>
      </w:r>
      <w:r w:rsidR="009D1588">
        <w:rPr>
          <w:rFonts w:cs="Times New Roman"/>
        </w:rPr>
        <w:t xml:space="preserve">megkapott </w:t>
      </w:r>
      <w:proofErr w:type="spellStart"/>
      <w:r w:rsidR="00B22C33" w:rsidRPr="000D1DDB">
        <w:rPr>
          <w:rFonts w:cs="Times New Roman"/>
        </w:rPr>
        <w:t>tokent</w:t>
      </w:r>
      <w:proofErr w:type="spellEnd"/>
      <w:r w:rsidR="00B22C33" w:rsidRPr="000D1DDB">
        <w:rPr>
          <w:rFonts w:cs="Times New Roman"/>
        </w:rPr>
        <w:t xml:space="preserve"> a szerver hálózati kéréseknél a HTTP</w:t>
      </w:r>
      <w:ins w:id="3630" w:author="Illanicz Barnabás" w:date="2018-11-19T16:04:00Z">
        <w:r w:rsidR="001510C8">
          <w:rPr>
            <w:rFonts w:cs="Times New Roman"/>
          </w:rPr>
          <w:t xml:space="preserve"> </w:t>
        </w:r>
      </w:ins>
      <w:proofErr w:type="spellStart"/>
      <w:r w:rsidR="00B22C33" w:rsidRPr="000D1DDB">
        <w:rPr>
          <w:rFonts w:cs="Times New Roman"/>
        </w:rPr>
        <w:t>Header-ben</w:t>
      </w:r>
      <w:proofErr w:type="spellEnd"/>
      <w:r w:rsidR="00B22C33" w:rsidRPr="000D1DDB">
        <w:rPr>
          <w:rFonts w:cs="Times New Roman"/>
        </w:rPr>
        <w:t xml:space="preserve"> kell feltüntetni</w:t>
      </w:r>
      <w:r w:rsidR="009D1588">
        <w:rPr>
          <w:rFonts w:cs="Times New Roman"/>
        </w:rPr>
        <w:t>, ezzel jogosultságot kapva a kérésben szereplő adatok lekéréséhez</w:t>
      </w:r>
      <w:r w:rsidR="00B22C33" w:rsidRPr="000D1DDB">
        <w:rPr>
          <w:rFonts w:cs="Times New Roman"/>
        </w:rPr>
        <w:t xml:space="preserve">. A </w:t>
      </w:r>
      <w:proofErr w:type="spellStart"/>
      <w:r w:rsidR="00B22C33" w:rsidRPr="000D1DDB">
        <w:rPr>
          <w:rFonts w:cs="Times New Roman"/>
        </w:rPr>
        <w:t>Header</w:t>
      </w:r>
      <w:proofErr w:type="spellEnd"/>
      <w:r w:rsidR="00B22C33" w:rsidRPr="000D1DDB">
        <w:rPr>
          <w:rFonts w:cs="Times New Roman"/>
        </w:rPr>
        <w:t xml:space="preserve"> kulcsának neve az ,,</w:t>
      </w:r>
      <w:proofErr w:type="spellStart"/>
      <w:r w:rsidR="00B22C33" w:rsidRPr="000D1DDB">
        <w:rPr>
          <w:rFonts w:cs="Times New Roman"/>
        </w:rPr>
        <w:t>Authorization</w:t>
      </w:r>
      <w:proofErr w:type="spellEnd"/>
      <w:r w:rsidR="00B22C33" w:rsidRPr="000D1DDB">
        <w:rPr>
          <w:rFonts w:cs="Times New Roman"/>
        </w:rPr>
        <w:t xml:space="preserve">” és az értéke a </w:t>
      </w:r>
      <w:proofErr w:type="spellStart"/>
      <w:r w:rsidR="00B22C33" w:rsidRPr="000D1DDB">
        <w:rPr>
          <w:rFonts w:cs="Times New Roman"/>
        </w:rPr>
        <w:t>token</w:t>
      </w:r>
      <w:proofErr w:type="spellEnd"/>
      <w:r w:rsidR="00B22C33" w:rsidRPr="000D1DDB">
        <w:rPr>
          <w:rFonts w:cs="Times New Roman"/>
        </w:rPr>
        <w:t xml:space="preserve"> az alábbi formában:</w:t>
      </w:r>
    </w:p>
    <w:p w14:paraId="04CF8F49" w14:textId="77777777" w:rsidR="00B22C33" w:rsidRDefault="00B22C33" w:rsidP="00A471C6"/>
    <w:p w14:paraId="29B88ADC" w14:textId="77777777" w:rsidR="00B22C33" w:rsidRPr="00CC342C" w:rsidRDefault="00B22C33" w:rsidP="00CC342C">
      <w:pPr>
        <w:pStyle w:val="Kd"/>
        <w:pBdr>
          <w:top w:val="single" w:sz="4" w:space="1" w:color="auto"/>
          <w:left w:val="single" w:sz="4" w:space="4" w:color="auto"/>
          <w:bottom w:val="single" w:sz="4" w:space="1" w:color="auto"/>
          <w:right w:val="single" w:sz="4" w:space="4" w:color="auto"/>
        </w:pBdr>
        <w:rPr>
          <w:rPrChange w:id="3631" w:author="Vihari Réka" w:date="2018-11-30T20:52:00Z">
            <w:rPr>
              <w:rFonts w:ascii="Menlo" w:eastAsiaTheme="minorHAnsi" w:hAnsi="Menlo" w:cs="Menlo"/>
              <w:color w:val="000000"/>
            </w:rPr>
          </w:rPrChange>
        </w:rPr>
        <w:pPrChange w:id="3632" w:author="Vihari Réka" w:date="2018-11-30T20:58:00Z">
          <w:pPr/>
        </w:pPrChange>
      </w:pPr>
      <w:commentRangeStart w:id="3633"/>
      <w:r w:rsidRPr="00CC342C">
        <w:rPr>
          <w:rPrChange w:id="3634" w:author="Vihari Réka" w:date="2018-11-30T20:52:00Z">
            <w:rPr>
              <w:rFonts w:ascii="Menlo" w:eastAsiaTheme="minorHAnsi" w:hAnsi="Menlo" w:cs="Menlo"/>
              <w:b/>
              <w:bCs/>
              <w:color w:val="9B2393"/>
            </w:rPr>
          </w:rPrChange>
        </w:rPr>
        <w:t>var</w:t>
      </w:r>
      <w:r w:rsidRPr="00CC342C">
        <w:rPr>
          <w:rPrChange w:id="3635" w:author="Vihari Réka" w:date="2018-11-30T20:52:00Z">
            <w:rPr>
              <w:rFonts w:ascii="Menlo" w:eastAsiaTheme="minorHAnsi" w:hAnsi="Menlo" w:cs="Menlo"/>
              <w:color w:val="000000"/>
            </w:rPr>
          </w:rPrChange>
        </w:rPr>
        <w:t xml:space="preserve"> </w:t>
      </w:r>
      <w:proofErr w:type="spellStart"/>
      <w:r w:rsidRPr="00CC342C">
        <w:rPr>
          <w:rPrChange w:id="3636" w:author="Vihari Réka" w:date="2018-11-30T20:52:00Z">
            <w:rPr>
              <w:rFonts w:ascii="Menlo" w:eastAsiaTheme="minorHAnsi" w:hAnsi="Menlo" w:cs="Menlo"/>
              <w:color w:val="000000"/>
            </w:rPr>
          </w:rPrChange>
        </w:rPr>
        <w:t>headers</w:t>
      </w:r>
      <w:proofErr w:type="spellEnd"/>
      <w:r w:rsidRPr="00CC342C">
        <w:rPr>
          <w:rPrChange w:id="3637" w:author="Vihari Réka" w:date="2018-11-30T20:52:00Z">
            <w:rPr>
              <w:rFonts w:ascii="Menlo" w:eastAsiaTheme="minorHAnsi" w:hAnsi="Menlo" w:cs="Menlo"/>
              <w:color w:val="000000"/>
            </w:rPr>
          </w:rPrChange>
        </w:rPr>
        <w:t xml:space="preserve">: </w:t>
      </w:r>
      <w:proofErr w:type="spellStart"/>
      <w:r w:rsidRPr="00CC342C">
        <w:rPr>
          <w:rPrChange w:id="3638" w:author="Vihari Réka" w:date="2018-11-30T20:52:00Z">
            <w:rPr>
              <w:rFonts w:ascii="Menlo" w:eastAsiaTheme="minorHAnsi" w:hAnsi="Menlo" w:cs="Menlo"/>
              <w:color w:val="326D74"/>
            </w:rPr>
          </w:rPrChange>
        </w:rPr>
        <w:t>HTTPHeaders</w:t>
      </w:r>
      <w:proofErr w:type="spellEnd"/>
      <w:r w:rsidRPr="00CC342C">
        <w:rPr>
          <w:rPrChange w:id="3639" w:author="Vihari Réka" w:date="2018-11-30T20:52:00Z">
            <w:rPr>
              <w:rFonts w:ascii="Menlo" w:eastAsiaTheme="minorHAnsi" w:hAnsi="Menlo" w:cs="Menlo"/>
              <w:color w:val="000000"/>
            </w:rPr>
          </w:rPrChange>
        </w:rPr>
        <w:t xml:space="preserve"> = [</w:t>
      </w:r>
      <w:r w:rsidRPr="00CC342C">
        <w:rPr>
          <w:rPrChange w:id="3640" w:author="Vihari Réka" w:date="2018-11-30T20:52:00Z">
            <w:rPr>
              <w:rFonts w:ascii="Menlo" w:eastAsiaTheme="minorHAnsi" w:hAnsi="Menlo" w:cs="Menlo"/>
              <w:color w:val="C41A16"/>
            </w:rPr>
          </w:rPrChange>
        </w:rPr>
        <w:t>"</w:t>
      </w:r>
      <w:proofErr w:type="spellStart"/>
      <w:r w:rsidRPr="00CC342C">
        <w:rPr>
          <w:rPrChange w:id="3641" w:author="Vihari Réka" w:date="2018-11-30T20:52:00Z">
            <w:rPr>
              <w:rFonts w:ascii="Menlo" w:eastAsiaTheme="minorHAnsi" w:hAnsi="Menlo" w:cs="Menlo"/>
              <w:color w:val="C41A16"/>
            </w:rPr>
          </w:rPrChange>
        </w:rPr>
        <w:t>Authorization</w:t>
      </w:r>
      <w:proofErr w:type="spellEnd"/>
      <w:r w:rsidRPr="00CC342C">
        <w:rPr>
          <w:rPrChange w:id="3642" w:author="Vihari Réka" w:date="2018-11-30T20:52:00Z">
            <w:rPr>
              <w:rFonts w:ascii="Menlo" w:eastAsiaTheme="minorHAnsi" w:hAnsi="Menlo" w:cs="Menlo"/>
              <w:color w:val="C41A16"/>
            </w:rPr>
          </w:rPrChange>
        </w:rPr>
        <w:t>"</w:t>
      </w:r>
      <w:r w:rsidRPr="00CC342C">
        <w:rPr>
          <w:rPrChange w:id="3643" w:author="Vihari Réka" w:date="2018-11-30T20:52:00Z">
            <w:rPr>
              <w:rFonts w:ascii="Menlo" w:eastAsiaTheme="minorHAnsi" w:hAnsi="Menlo" w:cs="Menlo"/>
              <w:color w:val="000000"/>
            </w:rPr>
          </w:rPrChange>
        </w:rPr>
        <w:t>:</w:t>
      </w:r>
      <w:r w:rsidRPr="00CC342C">
        <w:rPr>
          <w:rPrChange w:id="3644" w:author="Vihari Réka" w:date="2018-11-30T20:52:00Z">
            <w:rPr>
              <w:rFonts w:ascii="Menlo" w:eastAsiaTheme="minorHAnsi" w:hAnsi="Menlo" w:cs="Menlo"/>
              <w:color w:val="C41A16"/>
            </w:rPr>
          </w:rPrChange>
        </w:rPr>
        <w:t>"</w:t>
      </w:r>
      <w:proofErr w:type="spellStart"/>
      <w:r w:rsidRPr="00CC342C">
        <w:rPr>
          <w:rPrChange w:id="3645" w:author="Vihari Réka" w:date="2018-11-30T20:52:00Z">
            <w:rPr>
              <w:rFonts w:ascii="Menlo" w:eastAsiaTheme="minorHAnsi" w:hAnsi="Menlo" w:cs="Menlo"/>
              <w:color w:val="C41A16"/>
            </w:rPr>
          </w:rPrChange>
        </w:rPr>
        <w:t>Bearer</w:t>
      </w:r>
      <w:proofErr w:type="spellEnd"/>
      <w:r w:rsidRPr="00CC342C">
        <w:rPr>
          <w:rPrChange w:id="3646" w:author="Vihari Réka" w:date="2018-11-30T20:52:00Z">
            <w:rPr>
              <w:rFonts w:ascii="Menlo" w:eastAsiaTheme="minorHAnsi" w:hAnsi="Menlo" w:cs="Menlo"/>
              <w:color w:val="C41A16"/>
            </w:rPr>
          </w:rPrChange>
        </w:rPr>
        <w:t xml:space="preserve"> </w:t>
      </w:r>
      <w:proofErr w:type="spellStart"/>
      <w:r w:rsidRPr="00CC342C">
        <w:rPr>
          <w:rPrChange w:id="3647" w:author="Vihari Réka" w:date="2018-11-30T20:52:00Z">
            <w:rPr>
              <w:rFonts w:ascii="Menlo" w:eastAsiaTheme="minorHAnsi" w:hAnsi="Menlo" w:cs="Menlo"/>
              <w:color w:val="C41A16"/>
            </w:rPr>
          </w:rPrChange>
        </w:rPr>
        <w:t>token</w:t>
      </w:r>
      <w:proofErr w:type="spellEnd"/>
      <w:r w:rsidRPr="00CC342C">
        <w:rPr>
          <w:rPrChange w:id="3648" w:author="Vihari Réka" w:date="2018-11-30T20:52:00Z">
            <w:rPr>
              <w:rFonts w:ascii="Menlo" w:eastAsiaTheme="minorHAnsi" w:hAnsi="Menlo" w:cs="Menlo"/>
              <w:color w:val="C41A16"/>
            </w:rPr>
          </w:rPrChange>
        </w:rPr>
        <w:t>"</w:t>
      </w:r>
      <w:r w:rsidRPr="00CC342C">
        <w:rPr>
          <w:rPrChange w:id="3649" w:author="Vihari Réka" w:date="2018-11-30T20:52:00Z">
            <w:rPr>
              <w:rFonts w:ascii="Menlo" w:eastAsiaTheme="minorHAnsi" w:hAnsi="Menlo" w:cs="Menlo"/>
              <w:color w:val="000000"/>
            </w:rPr>
          </w:rPrChange>
        </w:rPr>
        <w:t>]</w:t>
      </w:r>
      <w:commentRangeEnd w:id="3633"/>
      <w:r w:rsidR="00DF75E1" w:rsidRPr="00CC342C">
        <w:rPr>
          <w:rPrChange w:id="3650" w:author="Vihari Réka" w:date="2018-11-30T20:52:00Z">
            <w:rPr>
              <w:rStyle w:val="Jegyzethivatkozs"/>
            </w:rPr>
          </w:rPrChange>
        </w:rPr>
        <w:commentReference w:id="3633"/>
      </w:r>
    </w:p>
    <w:p w14:paraId="27B3DB43" w14:textId="77777777" w:rsidR="00B22C33" w:rsidRPr="00B22C33" w:rsidRDefault="00B22C33" w:rsidP="00A471C6"/>
    <w:p w14:paraId="39EF5BCD" w14:textId="77777777" w:rsidR="009D1588" w:rsidRDefault="00B22C33" w:rsidP="000D1DDB">
      <w:pPr>
        <w:spacing w:after="120" w:line="360" w:lineRule="auto"/>
        <w:ind w:firstLine="720"/>
        <w:jc w:val="both"/>
        <w:rPr>
          <w:rFonts w:cs="Times New Roman"/>
        </w:rPr>
      </w:pPr>
      <w:r w:rsidRPr="000D1DDB">
        <w:rPr>
          <w:rFonts w:cs="Times New Roman"/>
        </w:rPr>
        <w:t>Itt a kérésben, a szervertől kapott válasz</w:t>
      </w:r>
      <w:r w:rsidR="00411B12">
        <w:rPr>
          <w:rFonts w:cs="Times New Roman"/>
        </w:rPr>
        <w:t xml:space="preserve"> alapján helyettesítjük a </w:t>
      </w:r>
      <w:proofErr w:type="spellStart"/>
      <w:r w:rsidR="00411B12">
        <w:rPr>
          <w:rFonts w:cs="Times New Roman"/>
        </w:rPr>
        <w:t>token</w:t>
      </w:r>
      <w:r w:rsidRPr="000D1DDB">
        <w:rPr>
          <w:rFonts w:cs="Times New Roman"/>
        </w:rPr>
        <w:t>t</w:t>
      </w:r>
      <w:proofErr w:type="spellEnd"/>
      <w:r w:rsidRPr="000D1DDB">
        <w:rPr>
          <w:rFonts w:cs="Times New Roman"/>
        </w:rPr>
        <w:t xml:space="preserve"> a kapott értékkel az </w:t>
      </w:r>
      <w:proofErr w:type="spellStart"/>
      <w:r w:rsidRPr="000D1DDB">
        <w:rPr>
          <w:rFonts w:cs="Times New Roman"/>
        </w:rPr>
        <w:t>authentikációhoz</w:t>
      </w:r>
      <w:proofErr w:type="spellEnd"/>
      <w:r w:rsidRPr="000D1DDB">
        <w:rPr>
          <w:rFonts w:cs="Times New Roman"/>
        </w:rPr>
        <w:t xml:space="preserve">. </w:t>
      </w:r>
      <w:r w:rsidR="00411B12">
        <w:rPr>
          <w:rFonts w:cs="Times New Roman"/>
        </w:rPr>
        <w:t xml:space="preserve">A </w:t>
      </w:r>
      <w:proofErr w:type="spellStart"/>
      <w:r w:rsidR="00411B12">
        <w:rPr>
          <w:rFonts w:cs="Times New Roman"/>
        </w:rPr>
        <w:t>header</w:t>
      </w:r>
      <w:proofErr w:type="spellEnd"/>
      <w:r w:rsidR="00411B12">
        <w:rPr>
          <w:rFonts w:cs="Times New Roman"/>
        </w:rPr>
        <w:t xml:space="preserve"> értékét a kapott </w:t>
      </w:r>
      <w:proofErr w:type="spellStart"/>
      <w:r w:rsidR="00411B12">
        <w:rPr>
          <w:rFonts w:cs="Times New Roman"/>
        </w:rPr>
        <w:t>token</w:t>
      </w:r>
      <w:r w:rsidR="009D1588">
        <w:rPr>
          <w:rFonts w:cs="Times New Roman"/>
        </w:rPr>
        <w:t>nel</w:t>
      </w:r>
      <w:proofErr w:type="spellEnd"/>
      <w:r w:rsidR="009D1588">
        <w:rPr>
          <w:rFonts w:cs="Times New Roman"/>
        </w:rPr>
        <w:t xml:space="preserve"> az alábbi </w:t>
      </w:r>
      <w:proofErr w:type="spellStart"/>
      <w:proofErr w:type="gramStart"/>
      <w:r w:rsidR="009D1588">
        <w:rPr>
          <w:rFonts w:cs="Times New Roman"/>
        </w:rPr>
        <w:t>updateValue</w:t>
      </w:r>
      <w:proofErr w:type="spellEnd"/>
      <w:r w:rsidR="009D1588">
        <w:rPr>
          <w:rFonts w:cs="Times New Roman"/>
        </w:rPr>
        <w:t>(</w:t>
      </w:r>
      <w:proofErr w:type="gramEnd"/>
      <w:r w:rsidR="009D1588">
        <w:rPr>
          <w:rFonts w:cs="Times New Roman"/>
        </w:rPr>
        <w:t>) metódussal változtathatjuk:</w:t>
      </w:r>
    </w:p>
    <w:p w14:paraId="2EA1A5BC" w14:textId="77777777" w:rsidR="009D1588" w:rsidRDefault="009D1588" w:rsidP="00CC342C">
      <w:pPr>
        <w:pStyle w:val="Kd"/>
        <w:pBdr>
          <w:top w:val="single" w:sz="4" w:space="1" w:color="auto"/>
          <w:left w:val="single" w:sz="4" w:space="4" w:color="auto"/>
          <w:bottom w:val="single" w:sz="4" w:space="1" w:color="auto"/>
          <w:right w:val="single" w:sz="4" w:space="4" w:color="auto"/>
        </w:pBdr>
        <w:pPrChange w:id="3651" w:author="Vihari Réka" w:date="2018-11-30T20:58:00Z">
          <w:pPr>
            <w:spacing w:after="120" w:line="360" w:lineRule="auto"/>
            <w:ind w:firstLine="720"/>
            <w:jc w:val="both"/>
          </w:pPr>
        </w:pPrChange>
      </w:pPr>
      <w:commentRangeStart w:id="3652"/>
      <w:proofErr w:type="spellStart"/>
      <w:proofErr w:type="gramStart"/>
      <w:r w:rsidRPr="00CC342C">
        <w:rPr>
          <w:rPrChange w:id="3653" w:author="Vihari Réka" w:date="2018-11-30T20:52:00Z">
            <w:rPr>
              <w:rFonts w:ascii="Menlo" w:eastAsiaTheme="minorHAnsi" w:hAnsi="Menlo" w:cs="Menlo"/>
              <w:color w:val="000000"/>
            </w:rPr>
          </w:rPrChange>
        </w:rPr>
        <w:t>headers.</w:t>
      </w:r>
      <w:r w:rsidRPr="00CC342C">
        <w:rPr>
          <w:rPrChange w:id="3654" w:author="Vihari Réka" w:date="2018-11-30T20:52:00Z">
            <w:rPr>
              <w:rFonts w:ascii="Menlo" w:eastAsiaTheme="minorHAnsi" w:hAnsi="Menlo" w:cs="Menlo"/>
              <w:color w:val="3900A0"/>
            </w:rPr>
          </w:rPrChange>
        </w:rPr>
        <w:t>updateValue</w:t>
      </w:r>
      <w:proofErr w:type="spellEnd"/>
      <w:proofErr w:type="gramEnd"/>
      <w:r w:rsidRPr="00CC342C">
        <w:rPr>
          <w:rPrChange w:id="3655" w:author="Vihari Réka" w:date="2018-11-30T20:52:00Z">
            <w:rPr>
              <w:rFonts w:ascii="Menlo" w:eastAsiaTheme="minorHAnsi" w:hAnsi="Menlo" w:cs="Menlo"/>
              <w:color w:val="000000"/>
            </w:rPr>
          </w:rPrChange>
        </w:rPr>
        <w:t>(</w:t>
      </w:r>
      <w:r w:rsidRPr="00CC342C">
        <w:rPr>
          <w:rPrChange w:id="3656" w:author="Vihari Réka" w:date="2018-11-30T20:52:00Z">
            <w:rPr>
              <w:rFonts w:ascii="Menlo" w:eastAsiaTheme="minorHAnsi" w:hAnsi="Menlo" w:cs="Menlo"/>
              <w:color w:val="C41A16"/>
            </w:rPr>
          </w:rPrChange>
        </w:rPr>
        <w:t>"</w:t>
      </w:r>
      <w:proofErr w:type="spellStart"/>
      <w:r w:rsidRPr="00CC342C">
        <w:rPr>
          <w:rPrChange w:id="3657" w:author="Vihari Réka" w:date="2018-11-30T20:52:00Z">
            <w:rPr>
              <w:rFonts w:ascii="Menlo" w:eastAsiaTheme="minorHAnsi" w:hAnsi="Menlo" w:cs="Menlo"/>
              <w:color w:val="C41A16"/>
            </w:rPr>
          </w:rPrChange>
        </w:rPr>
        <w:t>Bearer</w:t>
      </w:r>
      <w:proofErr w:type="spellEnd"/>
      <w:r w:rsidRPr="00CC342C">
        <w:rPr>
          <w:rPrChange w:id="3658" w:author="Vihari Réka" w:date="2018-11-30T20:52:00Z">
            <w:rPr>
              <w:rFonts w:ascii="Menlo" w:eastAsiaTheme="minorHAnsi" w:hAnsi="Menlo" w:cs="Menlo"/>
              <w:color w:val="C41A16"/>
            </w:rPr>
          </w:rPrChange>
        </w:rPr>
        <w:t xml:space="preserve"> </w:t>
      </w:r>
      <w:r w:rsidRPr="00CC342C">
        <w:rPr>
          <w:rPrChange w:id="3659" w:author="Vihari Réka" w:date="2018-11-30T20:52:00Z">
            <w:rPr>
              <w:rFonts w:ascii="Menlo" w:eastAsiaTheme="minorHAnsi" w:hAnsi="Menlo" w:cs="Menlo"/>
              <w:color w:val="000000"/>
            </w:rPr>
          </w:rPrChange>
        </w:rPr>
        <w:t>\</w:t>
      </w:r>
      <w:r w:rsidRPr="00CC342C">
        <w:rPr>
          <w:rPrChange w:id="3660" w:author="Vihari Réka" w:date="2018-11-30T20:52:00Z">
            <w:rPr>
              <w:rFonts w:ascii="Menlo" w:eastAsiaTheme="minorHAnsi" w:hAnsi="Menlo" w:cs="Menlo"/>
              <w:color w:val="C41A16"/>
            </w:rPr>
          </w:rPrChange>
        </w:rPr>
        <w:t>(</w:t>
      </w:r>
      <w:proofErr w:type="spellStart"/>
      <w:r w:rsidRPr="00CC342C">
        <w:rPr>
          <w:rPrChange w:id="3661" w:author="Vihari Réka" w:date="2018-11-30T20:52:00Z">
            <w:rPr>
              <w:rFonts w:ascii="Menlo" w:eastAsiaTheme="minorHAnsi" w:hAnsi="Menlo" w:cs="Menlo"/>
              <w:color w:val="000000"/>
            </w:rPr>
          </w:rPrChange>
        </w:rPr>
        <w:t>auth.</w:t>
      </w:r>
      <w:r w:rsidRPr="00CC342C">
        <w:rPr>
          <w:rPrChange w:id="3662" w:author="Vihari Réka" w:date="2018-11-30T20:52:00Z">
            <w:rPr>
              <w:rFonts w:ascii="Menlo" w:eastAsiaTheme="minorHAnsi" w:hAnsi="Menlo" w:cs="Menlo"/>
              <w:color w:val="326D74"/>
            </w:rPr>
          </w:rPrChange>
        </w:rPr>
        <w:t>id_token</w:t>
      </w:r>
      <w:proofErr w:type="spellEnd"/>
      <w:r w:rsidRPr="00CC342C">
        <w:rPr>
          <w:rPrChange w:id="3663" w:author="Vihari Réka" w:date="2018-11-30T20:52:00Z">
            <w:rPr>
              <w:rFonts w:ascii="Menlo" w:eastAsiaTheme="minorHAnsi" w:hAnsi="Menlo" w:cs="Menlo"/>
              <w:color w:val="C41A16"/>
            </w:rPr>
          </w:rPrChange>
        </w:rPr>
        <w:t>)"</w:t>
      </w:r>
      <w:r w:rsidRPr="00CC342C">
        <w:rPr>
          <w:rPrChange w:id="3664" w:author="Vihari Réka" w:date="2018-11-30T20:52:00Z">
            <w:rPr>
              <w:rFonts w:ascii="Menlo" w:eastAsiaTheme="minorHAnsi" w:hAnsi="Menlo" w:cs="Menlo"/>
              <w:color w:val="000000"/>
            </w:rPr>
          </w:rPrChange>
        </w:rPr>
        <w:t xml:space="preserve">, </w:t>
      </w:r>
      <w:proofErr w:type="spellStart"/>
      <w:r w:rsidRPr="00CC342C">
        <w:rPr>
          <w:rPrChange w:id="3665" w:author="Vihari Réka" w:date="2018-11-30T20:52:00Z">
            <w:rPr>
              <w:rFonts w:ascii="Menlo" w:eastAsiaTheme="minorHAnsi" w:hAnsi="Menlo" w:cs="Menlo"/>
              <w:color w:val="000000"/>
            </w:rPr>
          </w:rPrChange>
        </w:rPr>
        <w:t>forKey</w:t>
      </w:r>
      <w:proofErr w:type="spellEnd"/>
      <w:r w:rsidRPr="00CC342C">
        <w:rPr>
          <w:rPrChange w:id="3666" w:author="Vihari Réka" w:date="2018-11-30T20:52:00Z">
            <w:rPr>
              <w:rFonts w:ascii="Menlo" w:eastAsiaTheme="minorHAnsi" w:hAnsi="Menlo" w:cs="Menlo"/>
              <w:color w:val="000000"/>
            </w:rPr>
          </w:rPrChange>
        </w:rPr>
        <w:t xml:space="preserve">: </w:t>
      </w:r>
      <w:r w:rsidRPr="00CC342C">
        <w:rPr>
          <w:rPrChange w:id="3667" w:author="Vihari Réka" w:date="2018-11-30T20:52:00Z">
            <w:rPr>
              <w:rFonts w:ascii="Menlo" w:eastAsiaTheme="minorHAnsi" w:hAnsi="Menlo" w:cs="Menlo"/>
              <w:color w:val="C41A16"/>
            </w:rPr>
          </w:rPrChange>
        </w:rPr>
        <w:t>"</w:t>
      </w:r>
      <w:proofErr w:type="spellStart"/>
      <w:r w:rsidRPr="00CC342C">
        <w:rPr>
          <w:rPrChange w:id="3668" w:author="Vihari Réka" w:date="2018-11-30T20:52:00Z">
            <w:rPr>
              <w:rFonts w:ascii="Menlo" w:eastAsiaTheme="minorHAnsi" w:hAnsi="Menlo" w:cs="Menlo"/>
              <w:color w:val="C41A16"/>
            </w:rPr>
          </w:rPrChange>
        </w:rPr>
        <w:t>Authorization</w:t>
      </w:r>
      <w:proofErr w:type="spellEnd"/>
      <w:r w:rsidRPr="00CC342C">
        <w:rPr>
          <w:rPrChange w:id="3669" w:author="Vihari Réka" w:date="2018-11-30T20:52:00Z">
            <w:rPr>
              <w:rFonts w:ascii="Menlo" w:eastAsiaTheme="minorHAnsi" w:hAnsi="Menlo" w:cs="Menlo"/>
              <w:color w:val="C41A16"/>
            </w:rPr>
          </w:rPrChange>
        </w:rPr>
        <w:t>"</w:t>
      </w:r>
      <w:r w:rsidRPr="00CC342C">
        <w:rPr>
          <w:rPrChange w:id="3670" w:author="Vihari Réka" w:date="2018-11-30T20:52:00Z">
            <w:rPr>
              <w:rFonts w:ascii="Menlo" w:eastAsiaTheme="minorHAnsi" w:hAnsi="Menlo" w:cs="Menlo"/>
              <w:color w:val="000000"/>
            </w:rPr>
          </w:rPrChange>
        </w:rPr>
        <w:t>)</w:t>
      </w:r>
      <w:r>
        <w:t xml:space="preserve"> </w:t>
      </w:r>
      <w:commentRangeEnd w:id="3652"/>
      <w:r w:rsidR="00A8627A" w:rsidRPr="00CC342C">
        <w:rPr>
          <w:rPrChange w:id="3671" w:author="Vihari Réka" w:date="2018-11-30T20:52:00Z">
            <w:rPr>
              <w:rStyle w:val="Jegyzethivatkozs"/>
            </w:rPr>
          </w:rPrChange>
        </w:rPr>
        <w:commentReference w:id="3652"/>
      </w:r>
    </w:p>
    <w:p w14:paraId="0A5FE41C" w14:textId="77777777" w:rsidR="00B22C33" w:rsidRDefault="009D1588" w:rsidP="009D1588">
      <w:pPr>
        <w:spacing w:after="120" w:line="360" w:lineRule="auto"/>
        <w:ind w:firstLine="720"/>
        <w:jc w:val="both"/>
        <w:rPr>
          <w:rFonts w:cs="Times New Roman"/>
        </w:rPr>
      </w:pPr>
      <w:r>
        <w:rPr>
          <w:rFonts w:cs="Times New Roman"/>
        </w:rPr>
        <w:lastRenderedPageBreak/>
        <w:t xml:space="preserve">Itt az </w:t>
      </w:r>
      <w:proofErr w:type="spellStart"/>
      <w:r w:rsidRPr="00CC342C">
        <w:rPr>
          <w:rFonts w:cs="Times New Roman"/>
          <w:rPrChange w:id="3672" w:author="Vihari Réka" w:date="2018-11-30T20:58:00Z">
            <w:rPr>
              <w:rFonts w:ascii="Menlo" w:eastAsiaTheme="minorHAnsi" w:hAnsi="Menlo" w:cs="Menlo"/>
              <w:color w:val="000000"/>
              <w:sz w:val="22"/>
              <w:szCs w:val="22"/>
            </w:rPr>
          </w:rPrChange>
        </w:rPr>
        <w:t>auth.</w:t>
      </w:r>
      <w:r w:rsidRPr="00CC342C">
        <w:rPr>
          <w:rFonts w:cs="Times New Roman"/>
          <w:rPrChange w:id="3673" w:author="Vihari Réka" w:date="2018-11-30T20:58:00Z">
            <w:rPr>
              <w:rFonts w:ascii="Menlo" w:eastAsiaTheme="minorHAnsi" w:hAnsi="Menlo" w:cs="Menlo"/>
              <w:color w:val="326D74"/>
              <w:sz w:val="22"/>
              <w:szCs w:val="22"/>
            </w:rPr>
          </w:rPrChange>
        </w:rPr>
        <w:t>id_token</w:t>
      </w:r>
      <w:proofErr w:type="spellEnd"/>
      <w:r>
        <w:rPr>
          <w:rFonts w:cs="Times New Roman"/>
        </w:rPr>
        <w:t xml:space="preserve"> a szervertől kapott </w:t>
      </w:r>
      <w:proofErr w:type="spellStart"/>
      <w:r>
        <w:rPr>
          <w:rFonts w:cs="Times New Roman"/>
        </w:rPr>
        <w:t>token</w:t>
      </w:r>
      <w:proofErr w:type="spellEnd"/>
      <w:r>
        <w:rPr>
          <w:rFonts w:cs="Times New Roman"/>
        </w:rPr>
        <w:t xml:space="preserve"> értéke. </w:t>
      </w:r>
      <w:r>
        <w:rPr>
          <w:rFonts w:cs="Times New Roman"/>
        </w:rPr>
        <w:br/>
      </w:r>
      <w:r w:rsidR="00B22C33" w:rsidRPr="000D1DDB">
        <w:rPr>
          <w:rFonts w:cs="Times New Roman"/>
        </w:rPr>
        <w:t xml:space="preserve">Mivel ennek a </w:t>
      </w:r>
      <w:proofErr w:type="spellStart"/>
      <w:r w:rsidR="00B22C33" w:rsidRPr="000D1DDB">
        <w:rPr>
          <w:rFonts w:cs="Times New Roman"/>
        </w:rPr>
        <w:t>tokennek</w:t>
      </w:r>
      <w:proofErr w:type="spellEnd"/>
      <w:r w:rsidR="00B22C33" w:rsidRPr="000D1DDB">
        <w:rPr>
          <w:rFonts w:cs="Times New Roman"/>
        </w:rPr>
        <w:t xml:space="preserve"> minden hálózati kérésben szerepelnie kell, ezért szükséges tárolnunk.</w:t>
      </w:r>
      <w:r>
        <w:rPr>
          <w:rFonts w:cs="Times New Roman"/>
        </w:rPr>
        <w:t xml:space="preserve"> </w:t>
      </w:r>
      <w:r w:rsidR="00B22C33" w:rsidRPr="000D1DDB">
        <w:rPr>
          <w:rFonts w:cs="Times New Roman"/>
        </w:rPr>
        <w:t xml:space="preserve">A </w:t>
      </w:r>
      <w:proofErr w:type="spellStart"/>
      <w:r w:rsidR="00B22C33" w:rsidRPr="000D1DDB">
        <w:rPr>
          <w:rFonts w:cs="Times New Roman"/>
        </w:rPr>
        <w:t>token</w:t>
      </w:r>
      <w:proofErr w:type="spellEnd"/>
      <w:r w:rsidR="00B22C33" w:rsidRPr="000D1DDB">
        <w:rPr>
          <w:rFonts w:cs="Times New Roman"/>
        </w:rPr>
        <w:t xml:space="preserve"> tárolására a </w:t>
      </w:r>
      <w:proofErr w:type="spellStart"/>
      <w:r w:rsidR="00B22C33" w:rsidRPr="000D1DDB">
        <w:rPr>
          <w:rFonts w:cs="Times New Roman"/>
        </w:rPr>
        <w:t>UserDefaults</w:t>
      </w:r>
      <w:proofErr w:type="spellEnd"/>
      <w:r w:rsidR="00B22C33" w:rsidRPr="000D1DDB">
        <w:rPr>
          <w:rFonts w:cs="Times New Roman"/>
        </w:rPr>
        <w:t xml:space="preserve"> tárolást használtam. </w:t>
      </w:r>
    </w:p>
    <w:p w14:paraId="1BBEAC3D" w14:textId="77777777" w:rsidR="00EC717F" w:rsidRDefault="00EC717F" w:rsidP="00EC717F">
      <w:pPr>
        <w:spacing w:after="120" w:line="360" w:lineRule="auto"/>
        <w:ind w:firstLine="720"/>
        <w:jc w:val="both"/>
        <w:rPr>
          <w:rFonts w:cs="Times New Roman"/>
        </w:rPr>
      </w:pPr>
      <w:r>
        <w:rPr>
          <w:rFonts w:cs="Times New Roman"/>
        </w:rPr>
        <w:t xml:space="preserve">A </w:t>
      </w:r>
      <w:proofErr w:type="spellStart"/>
      <w:r>
        <w:rPr>
          <w:rFonts w:cs="Times New Roman"/>
        </w:rPr>
        <w:t>UserDefaults</w:t>
      </w:r>
      <w:proofErr w:type="spellEnd"/>
      <w:r>
        <w:rPr>
          <w:rFonts w:cs="Times New Roman"/>
        </w:rPr>
        <w:t xml:space="preserve"> egy interfész, amely a felhasználó </w:t>
      </w:r>
      <w:proofErr w:type="spellStart"/>
      <w:r>
        <w:rPr>
          <w:rFonts w:cs="Times New Roman"/>
        </w:rPr>
        <w:t>default</w:t>
      </w:r>
      <w:proofErr w:type="spellEnd"/>
      <w:r>
        <w:rPr>
          <w:rFonts w:cs="Times New Roman"/>
        </w:rPr>
        <w:t xml:space="preserve"> adatbázisa. Itt kulcs-érték párokat tudunk </w:t>
      </w:r>
      <w:proofErr w:type="spellStart"/>
      <w:r>
        <w:rPr>
          <w:rFonts w:cs="Times New Roman"/>
        </w:rPr>
        <w:t>perzisztensen</w:t>
      </w:r>
      <w:proofErr w:type="spellEnd"/>
      <w:r>
        <w:rPr>
          <w:rFonts w:cs="Times New Roman"/>
        </w:rPr>
        <w:t xml:space="preserve"> tárolni. Az itt megadott paraméterek alapértelmezett értékekre vonatkoznak, melyek általában a rendszer alapértelmezett állapotát határozzák meg induláskor vagy az egyes alapértelmezett viselkedéseit.</w:t>
      </w:r>
    </w:p>
    <w:p w14:paraId="7CE25E1F" w14:textId="4FDF5BDD" w:rsidR="0047731A" w:rsidRDefault="00EC717F" w:rsidP="00EC717F">
      <w:pPr>
        <w:spacing w:after="120" w:line="360" w:lineRule="auto"/>
        <w:ind w:firstLine="720"/>
        <w:jc w:val="both"/>
        <w:rPr>
          <w:rFonts w:cs="Times New Roman"/>
        </w:rPr>
      </w:pPr>
      <w:r>
        <w:rPr>
          <w:rFonts w:cs="Times New Roman"/>
        </w:rPr>
        <w:t xml:space="preserve">A </w:t>
      </w:r>
      <w:proofErr w:type="spellStart"/>
      <w:r>
        <w:rPr>
          <w:rFonts w:cs="Times New Roman"/>
        </w:rPr>
        <w:t>UserDefaults</w:t>
      </w:r>
      <w:proofErr w:type="spellEnd"/>
      <w:r>
        <w:rPr>
          <w:rFonts w:cs="Times New Roman"/>
        </w:rPr>
        <w:t xml:space="preserve"> </w:t>
      </w:r>
      <w:commentRangeStart w:id="3674"/>
      <w:del w:id="3675" w:author="Vihari Réka" w:date="2018-11-22T10:39:00Z">
        <w:r w:rsidDel="002E3512">
          <w:rPr>
            <w:rFonts w:cs="Times New Roman"/>
          </w:rPr>
          <w:delText xml:space="preserve">tárolja </w:delText>
        </w:r>
      </w:del>
      <w:commentRangeEnd w:id="3674"/>
      <w:proofErr w:type="spellStart"/>
      <w:ins w:id="3676" w:author="Vihari Réka" w:date="2018-11-22T10:39:00Z">
        <w:r w:rsidR="002E3512">
          <w:rPr>
            <w:rFonts w:cs="Times New Roman"/>
          </w:rPr>
          <w:t>gyorsítótárazza</w:t>
        </w:r>
        <w:proofErr w:type="spellEnd"/>
        <w:r w:rsidR="002E3512">
          <w:rPr>
            <w:rFonts w:cs="Times New Roman"/>
          </w:rPr>
          <w:t xml:space="preserve"> </w:t>
        </w:r>
      </w:ins>
      <w:r w:rsidR="00353F51">
        <w:rPr>
          <w:rStyle w:val="Jegyzethivatkozs"/>
        </w:rPr>
        <w:commentReference w:id="3674"/>
      </w:r>
      <w:r>
        <w:rPr>
          <w:rFonts w:cs="Times New Roman"/>
        </w:rPr>
        <w:t xml:space="preserve">a kapott információkat, ezáltal nem kell mindig megnyitnunk az alapértelmezett adatbázist, hogy ezeket az értékeket megkapjuk. </w:t>
      </w:r>
      <w:commentRangeStart w:id="3677"/>
      <w:del w:id="3678" w:author="Vihari Réka" w:date="2018-11-22T10:32:00Z">
        <w:r w:rsidDel="002052A4">
          <w:rPr>
            <w:rFonts w:cs="Times New Roman"/>
          </w:rPr>
          <w:delText xml:space="preserve">Miután beállítottunk neki egy adott értéket, az a megadott folyamattal szinkronban változik, illetve aszinkron módon változik a perzisztens tárolással és egyéb folyamatokkal. </w:delText>
        </w:r>
        <w:commentRangeEnd w:id="3677"/>
        <w:r w:rsidR="00FB780C" w:rsidDel="002052A4">
          <w:rPr>
            <w:rStyle w:val="Jegyzethivatkozs"/>
          </w:rPr>
          <w:commentReference w:id="3677"/>
        </w:r>
      </w:del>
    </w:p>
    <w:p w14:paraId="1341D3C9" w14:textId="4A4ED5F4" w:rsidR="00EC717F" w:rsidRDefault="00EC717F" w:rsidP="00EC717F">
      <w:pPr>
        <w:spacing w:after="120" w:line="360" w:lineRule="auto"/>
        <w:ind w:firstLine="720"/>
        <w:jc w:val="both"/>
        <w:rPr>
          <w:rFonts w:cs="Times New Roman"/>
        </w:rPr>
      </w:pPr>
      <w:r>
        <w:rPr>
          <w:rFonts w:cs="Times New Roman"/>
        </w:rPr>
        <w:t>A</w:t>
      </w:r>
      <w:r w:rsidR="00D06BDB">
        <w:rPr>
          <w:rFonts w:cs="Times New Roman"/>
        </w:rPr>
        <w:t xml:space="preserve"> </w:t>
      </w:r>
      <w:proofErr w:type="spellStart"/>
      <w:r w:rsidR="00D06BDB">
        <w:rPr>
          <w:rFonts w:cs="Times New Roman"/>
        </w:rPr>
        <w:t>UserDefaults</w:t>
      </w:r>
      <w:proofErr w:type="spellEnd"/>
      <w:r w:rsidR="00D06BDB">
        <w:rPr>
          <w:rFonts w:cs="Times New Roman"/>
        </w:rPr>
        <w:t xml:space="preserve"> osztályhoz érdemes írni egy </w:t>
      </w:r>
      <w:proofErr w:type="spellStart"/>
      <w:r w:rsidR="00D06BDB">
        <w:rPr>
          <w:rFonts w:cs="Times New Roman"/>
        </w:rPr>
        <w:t>wrapper</w:t>
      </w:r>
      <w:proofErr w:type="spellEnd"/>
      <w:r w:rsidR="00D06BDB">
        <w:rPr>
          <w:rFonts w:cs="Times New Roman"/>
        </w:rPr>
        <w:t xml:space="preserve"> </w:t>
      </w:r>
      <w:r w:rsidR="00411B12">
        <w:rPr>
          <w:rFonts w:cs="Times New Roman"/>
        </w:rPr>
        <w:t>osztályt</w:t>
      </w:r>
      <w:r w:rsidR="00D06BDB">
        <w:rPr>
          <w:rFonts w:cs="Times New Roman"/>
        </w:rPr>
        <w:t>, mellyel lekérhetjük és megadhatjuk az itt tárolt értékeket. Az alkalmazásomban a felhasználónevet</w:t>
      </w:r>
      <w:ins w:id="3679" w:author="Vihari Réka" w:date="2018-11-22T10:33:00Z">
        <w:r w:rsidR="002052A4">
          <w:rPr>
            <w:rFonts w:cs="Times New Roman"/>
          </w:rPr>
          <w:t xml:space="preserve"> é</w:t>
        </w:r>
      </w:ins>
      <w:del w:id="3680" w:author="Vihari Réka" w:date="2018-11-22T10:33:00Z">
        <w:r w:rsidR="00D06BDB" w:rsidDel="002052A4">
          <w:rPr>
            <w:rFonts w:cs="Times New Roman"/>
          </w:rPr>
          <w:delText xml:space="preserve">, a </w:delText>
        </w:r>
        <w:commentRangeStart w:id="3681"/>
        <w:r w:rsidR="00D06BDB" w:rsidDel="002052A4">
          <w:rPr>
            <w:rFonts w:cs="Times New Roman"/>
          </w:rPr>
          <w:delText>je</w:delText>
        </w:r>
      </w:del>
      <w:del w:id="3682" w:author="Vihari Réka" w:date="2018-11-22T10:32:00Z">
        <w:r w:rsidR="00D06BDB" w:rsidDel="002052A4">
          <w:rPr>
            <w:rFonts w:cs="Times New Roman"/>
          </w:rPr>
          <w:delText>l</w:delText>
        </w:r>
        <w:r w:rsidR="00411B12" w:rsidDel="002052A4">
          <w:rPr>
            <w:rFonts w:cs="Times New Roman"/>
          </w:rPr>
          <w:delText xml:space="preserve">szót </w:delText>
        </w:r>
        <w:commentRangeEnd w:id="3681"/>
        <w:r w:rsidR="006E365B" w:rsidDel="002052A4">
          <w:rPr>
            <w:rStyle w:val="Jegyzethivatkozs"/>
          </w:rPr>
          <w:commentReference w:id="3681"/>
        </w:r>
        <w:r w:rsidR="00411B12" w:rsidDel="002052A4">
          <w:rPr>
            <w:rFonts w:cs="Times New Roman"/>
          </w:rPr>
          <w:delText>é</w:delText>
        </w:r>
      </w:del>
      <w:r w:rsidR="00411B12">
        <w:rPr>
          <w:rFonts w:cs="Times New Roman"/>
        </w:rPr>
        <w:t xml:space="preserve">s a </w:t>
      </w:r>
      <w:proofErr w:type="spellStart"/>
      <w:r w:rsidR="00411B12">
        <w:rPr>
          <w:rFonts w:cs="Times New Roman"/>
        </w:rPr>
        <w:t>token</w:t>
      </w:r>
      <w:r w:rsidR="00D06BDB">
        <w:rPr>
          <w:rFonts w:cs="Times New Roman"/>
        </w:rPr>
        <w:t>t</w:t>
      </w:r>
      <w:proofErr w:type="spellEnd"/>
      <w:r w:rsidR="00D06BDB">
        <w:rPr>
          <w:rFonts w:cs="Times New Roman"/>
        </w:rPr>
        <w:t xml:space="preserve"> tároltam itt az alábbi módon: </w:t>
      </w:r>
    </w:p>
    <w:p w14:paraId="5F6677B2" w14:textId="77777777" w:rsidR="00D06BDB" w:rsidRDefault="00D06BDB" w:rsidP="00EC717F">
      <w:pPr>
        <w:spacing w:after="120" w:line="360" w:lineRule="auto"/>
        <w:ind w:firstLine="720"/>
        <w:jc w:val="both"/>
        <w:rPr>
          <w:rFonts w:cs="Times New Roman"/>
        </w:rPr>
      </w:pPr>
      <w:r>
        <w:rPr>
          <w:rFonts w:cs="Times New Roman"/>
        </w:rPr>
        <w:t xml:space="preserve">A </w:t>
      </w:r>
      <w:proofErr w:type="spellStart"/>
      <w:r>
        <w:rPr>
          <w:rFonts w:cs="Times New Roman"/>
        </w:rPr>
        <w:t>UserDefaults</w:t>
      </w:r>
      <w:proofErr w:type="spellEnd"/>
      <w:r>
        <w:rPr>
          <w:rFonts w:cs="Times New Roman"/>
        </w:rPr>
        <w:t xml:space="preserve"> kulcsai közé felvettem az értékeket: </w:t>
      </w:r>
    </w:p>
    <w:p w14:paraId="790AD1E9"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683" w:author="Vihari Réka" w:date="2018-11-30T20:52:00Z">
            <w:rPr>
              <w:rFonts w:ascii="Helvetica" w:eastAsiaTheme="minorHAnsi" w:hAnsi="Helvetica" w:cs="Helvetica"/>
            </w:rPr>
          </w:rPrChange>
        </w:rPr>
        <w:pPrChange w:id="3684" w:author="Vihari Réka" w:date="2018-11-30T20:58:00Z">
          <w:pPr>
            <w:tabs>
              <w:tab w:val="left" w:pos="593"/>
            </w:tabs>
            <w:autoSpaceDE w:val="0"/>
            <w:autoSpaceDN w:val="0"/>
            <w:adjustRightInd w:val="0"/>
          </w:pPr>
        </w:pPrChange>
      </w:pPr>
      <w:commentRangeStart w:id="3685"/>
      <w:proofErr w:type="spellStart"/>
      <w:r w:rsidRPr="00CC342C">
        <w:rPr>
          <w:rPrChange w:id="3686" w:author="Vihari Réka" w:date="2018-11-30T20:52:00Z">
            <w:rPr>
              <w:rFonts w:ascii="Menlo" w:eastAsiaTheme="minorHAnsi" w:hAnsi="Menlo" w:cs="Menlo"/>
              <w:b/>
              <w:bCs/>
              <w:color w:val="9B2393"/>
            </w:rPr>
          </w:rPrChange>
        </w:rPr>
        <w:t>enum</w:t>
      </w:r>
      <w:proofErr w:type="spellEnd"/>
      <w:r w:rsidRPr="00CC342C">
        <w:rPr>
          <w:rPrChange w:id="3687" w:author="Vihari Réka" w:date="2018-11-30T20:52:00Z">
            <w:rPr>
              <w:rFonts w:ascii="Menlo" w:eastAsiaTheme="minorHAnsi" w:hAnsi="Menlo" w:cs="Menlo"/>
              <w:color w:val="000000"/>
            </w:rPr>
          </w:rPrChange>
        </w:rPr>
        <w:t xml:space="preserve"> </w:t>
      </w:r>
      <w:proofErr w:type="spellStart"/>
      <w:r w:rsidRPr="00CC342C">
        <w:rPr>
          <w:rPrChange w:id="3688" w:author="Vihari Réka" w:date="2018-11-30T20:52:00Z">
            <w:rPr>
              <w:rFonts w:ascii="Menlo" w:eastAsiaTheme="minorHAnsi" w:hAnsi="Menlo" w:cs="Menlo"/>
              <w:color w:val="000000"/>
            </w:rPr>
          </w:rPrChange>
        </w:rPr>
        <w:t>UserDefaultsKey</w:t>
      </w:r>
      <w:proofErr w:type="spellEnd"/>
      <w:r w:rsidRPr="00CC342C">
        <w:rPr>
          <w:rPrChange w:id="3689" w:author="Vihari Réka" w:date="2018-11-30T20:52:00Z">
            <w:rPr>
              <w:rFonts w:ascii="Menlo" w:eastAsiaTheme="minorHAnsi" w:hAnsi="Menlo" w:cs="Menlo"/>
              <w:color w:val="000000"/>
            </w:rPr>
          </w:rPrChange>
        </w:rPr>
        <w:t xml:space="preserve">: </w:t>
      </w:r>
      <w:proofErr w:type="spellStart"/>
      <w:r w:rsidRPr="00CC342C">
        <w:rPr>
          <w:rPrChange w:id="3690" w:author="Vihari Réka" w:date="2018-11-30T20:52:00Z">
            <w:rPr>
              <w:rFonts w:ascii="Menlo" w:eastAsiaTheme="minorHAnsi" w:hAnsi="Menlo" w:cs="Menlo"/>
              <w:color w:val="5C2699"/>
            </w:rPr>
          </w:rPrChange>
        </w:rPr>
        <w:t>String</w:t>
      </w:r>
      <w:proofErr w:type="spellEnd"/>
      <w:r w:rsidRPr="00CC342C">
        <w:rPr>
          <w:rPrChange w:id="3691" w:author="Vihari Réka" w:date="2018-11-30T20:52:00Z">
            <w:rPr>
              <w:rFonts w:ascii="Menlo" w:eastAsiaTheme="minorHAnsi" w:hAnsi="Menlo" w:cs="Menlo"/>
              <w:color w:val="000000"/>
            </w:rPr>
          </w:rPrChange>
        </w:rPr>
        <w:t xml:space="preserve"> {</w:t>
      </w:r>
    </w:p>
    <w:p w14:paraId="2F23C737" w14:textId="77777777" w:rsidR="00D06BDB" w:rsidRPr="00CC342C" w:rsidDel="002052A4" w:rsidRDefault="00D06BDB" w:rsidP="00CC342C">
      <w:pPr>
        <w:pStyle w:val="Kd"/>
        <w:pBdr>
          <w:top w:val="single" w:sz="4" w:space="1" w:color="auto"/>
          <w:left w:val="single" w:sz="4" w:space="4" w:color="auto"/>
          <w:bottom w:val="single" w:sz="4" w:space="1" w:color="auto"/>
          <w:right w:val="single" w:sz="4" w:space="4" w:color="auto"/>
        </w:pBdr>
        <w:rPr>
          <w:del w:id="3692" w:author="Vihari Réka" w:date="2018-11-22T10:33:00Z"/>
          <w:rPrChange w:id="3693" w:author="Vihari Réka" w:date="2018-11-30T20:52:00Z">
            <w:rPr>
              <w:del w:id="3694" w:author="Vihari Réka" w:date="2018-11-22T10:33:00Z"/>
              <w:rFonts w:ascii="Helvetica" w:eastAsiaTheme="minorHAnsi" w:hAnsi="Helvetica" w:cs="Helvetica"/>
            </w:rPr>
          </w:rPrChange>
        </w:rPr>
        <w:pPrChange w:id="3695" w:author="Vihari Réka" w:date="2018-11-30T20:58:00Z">
          <w:pPr>
            <w:tabs>
              <w:tab w:val="left" w:pos="593"/>
            </w:tabs>
            <w:autoSpaceDE w:val="0"/>
            <w:autoSpaceDN w:val="0"/>
            <w:adjustRightInd w:val="0"/>
          </w:pPr>
        </w:pPrChange>
      </w:pPr>
      <w:r w:rsidRPr="00CC342C">
        <w:rPr>
          <w:rPrChange w:id="3696" w:author="Vihari Réka" w:date="2018-11-30T20:52:00Z">
            <w:rPr>
              <w:rFonts w:ascii="Menlo" w:eastAsiaTheme="minorHAnsi" w:hAnsi="Menlo" w:cs="Menlo"/>
              <w:color w:val="000000"/>
            </w:rPr>
          </w:rPrChange>
        </w:rPr>
        <w:t xml:space="preserve">        </w:t>
      </w:r>
      <w:proofErr w:type="spellStart"/>
      <w:r w:rsidRPr="00CC342C">
        <w:rPr>
          <w:rPrChange w:id="3697" w:author="Vihari Réka" w:date="2018-11-30T20:52:00Z">
            <w:rPr>
              <w:rFonts w:ascii="Menlo" w:eastAsiaTheme="minorHAnsi" w:hAnsi="Menlo" w:cs="Menlo"/>
              <w:b/>
              <w:bCs/>
              <w:color w:val="9B2393"/>
            </w:rPr>
          </w:rPrChange>
        </w:rPr>
        <w:t>case</w:t>
      </w:r>
      <w:proofErr w:type="spellEnd"/>
      <w:r w:rsidRPr="00CC342C">
        <w:rPr>
          <w:rPrChange w:id="3698" w:author="Vihari Réka" w:date="2018-11-30T20:52:00Z">
            <w:rPr>
              <w:rFonts w:ascii="Menlo" w:eastAsiaTheme="minorHAnsi" w:hAnsi="Menlo" w:cs="Menlo"/>
              <w:color w:val="000000"/>
            </w:rPr>
          </w:rPrChange>
        </w:rPr>
        <w:t xml:space="preserve"> </w:t>
      </w:r>
      <w:proofErr w:type="spellStart"/>
      <w:r w:rsidRPr="00CC342C">
        <w:rPr>
          <w:rPrChange w:id="3699" w:author="Vihari Réka" w:date="2018-11-30T20:52:00Z">
            <w:rPr>
              <w:rFonts w:ascii="Menlo" w:eastAsiaTheme="minorHAnsi" w:hAnsi="Menlo" w:cs="Menlo"/>
              <w:color w:val="000000"/>
            </w:rPr>
          </w:rPrChange>
        </w:rPr>
        <w:t>username</w:t>
      </w:r>
      <w:proofErr w:type="spellEnd"/>
    </w:p>
    <w:p w14:paraId="0A9E4E4B" w14:textId="4964EECD"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700" w:author="Vihari Réka" w:date="2018-11-30T20:52:00Z">
            <w:rPr>
              <w:rFonts w:ascii="Helvetica" w:eastAsiaTheme="minorHAnsi" w:hAnsi="Helvetica" w:cs="Helvetica"/>
            </w:rPr>
          </w:rPrChange>
        </w:rPr>
        <w:pPrChange w:id="3701" w:author="Vihari Réka" w:date="2018-11-30T20:58:00Z">
          <w:pPr>
            <w:tabs>
              <w:tab w:val="left" w:pos="593"/>
            </w:tabs>
            <w:autoSpaceDE w:val="0"/>
            <w:autoSpaceDN w:val="0"/>
            <w:adjustRightInd w:val="0"/>
          </w:pPr>
        </w:pPrChange>
      </w:pPr>
      <w:del w:id="3702" w:author="Vihari Réka" w:date="2018-11-22T10:33:00Z">
        <w:r w:rsidRPr="00CC342C" w:rsidDel="002052A4">
          <w:rPr>
            <w:rPrChange w:id="3703" w:author="Vihari Réka" w:date="2018-11-30T20:52:00Z">
              <w:rPr>
                <w:rFonts w:ascii="Menlo" w:eastAsiaTheme="minorHAnsi" w:hAnsi="Menlo" w:cs="Menlo"/>
                <w:color w:val="000000"/>
              </w:rPr>
            </w:rPrChange>
          </w:rPr>
          <w:delText xml:space="preserve">        </w:delText>
        </w:r>
        <w:r w:rsidRPr="00CC342C" w:rsidDel="002052A4">
          <w:rPr>
            <w:rPrChange w:id="3704" w:author="Vihari Réka" w:date="2018-11-30T20:52:00Z">
              <w:rPr>
                <w:rFonts w:ascii="Menlo" w:eastAsiaTheme="minorHAnsi" w:hAnsi="Menlo" w:cs="Menlo"/>
                <w:b/>
                <w:bCs/>
                <w:color w:val="9B2393"/>
              </w:rPr>
            </w:rPrChange>
          </w:rPr>
          <w:delText>case</w:delText>
        </w:r>
        <w:r w:rsidRPr="00CC342C" w:rsidDel="002052A4">
          <w:rPr>
            <w:rPrChange w:id="3705" w:author="Vihari Réka" w:date="2018-11-30T20:52:00Z">
              <w:rPr>
                <w:rFonts w:ascii="Menlo" w:eastAsiaTheme="minorHAnsi" w:hAnsi="Menlo" w:cs="Menlo"/>
                <w:color w:val="000000"/>
              </w:rPr>
            </w:rPrChange>
          </w:rPr>
          <w:delText xml:space="preserve"> password</w:delText>
        </w:r>
      </w:del>
    </w:p>
    <w:p w14:paraId="762E4765"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706" w:author="Vihari Réka" w:date="2018-11-30T20:52:00Z">
            <w:rPr>
              <w:rFonts w:ascii="Helvetica" w:eastAsiaTheme="minorHAnsi" w:hAnsi="Helvetica" w:cs="Helvetica"/>
            </w:rPr>
          </w:rPrChange>
        </w:rPr>
        <w:pPrChange w:id="3707" w:author="Vihari Réka" w:date="2018-11-30T20:58:00Z">
          <w:pPr>
            <w:tabs>
              <w:tab w:val="left" w:pos="593"/>
            </w:tabs>
            <w:autoSpaceDE w:val="0"/>
            <w:autoSpaceDN w:val="0"/>
            <w:adjustRightInd w:val="0"/>
          </w:pPr>
        </w:pPrChange>
      </w:pPr>
      <w:r w:rsidRPr="00CC342C">
        <w:rPr>
          <w:rPrChange w:id="3708" w:author="Vihari Réka" w:date="2018-11-30T20:52:00Z">
            <w:rPr>
              <w:rFonts w:ascii="Menlo" w:eastAsiaTheme="minorHAnsi" w:hAnsi="Menlo" w:cs="Menlo"/>
              <w:color w:val="000000"/>
            </w:rPr>
          </w:rPrChange>
        </w:rPr>
        <w:t xml:space="preserve">        </w:t>
      </w:r>
      <w:proofErr w:type="spellStart"/>
      <w:r w:rsidRPr="00CC342C">
        <w:rPr>
          <w:rPrChange w:id="3709" w:author="Vihari Réka" w:date="2018-11-30T20:52:00Z">
            <w:rPr>
              <w:rFonts w:ascii="Menlo" w:eastAsiaTheme="minorHAnsi" w:hAnsi="Menlo" w:cs="Menlo"/>
              <w:b/>
              <w:bCs/>
              <w:color w:val="9B2393"/>
            </w:rPr>
          </w:rPrChange>
        </w:rPr>
        <w:t>case</w:t>
      </w:r>
      <w:proofErr w:type="spellEnd"/>
      <w:r w:rsidRPr="00CC342C">
        <w:rPr>
          <w:rPrChange w:id="3710" w:author="Vihari Réka" w:date="2018-11-30T20:52:00Z">
            <w:rPr>
              <w:rFonts w:ascii="Menlo" w:eastAsiaTheme="minorHAnsi" w:hAnsi="Menlo" w:cs="Menlo"/>
              <w:color w:val="000000"/>
            </w:rPr>
          </w:rPrChange>
        </w:rPr>
        <w:t xml:space="preserve"> </w:t>
      </w:r>
      <w:proofErr w:type="spellStart"/>
      <w:r w:rsidRPr="00CC342C">
        <w:rPr>
          <w:rPrChange w:id="3711" w:author="Vihari Réka" w:date="2018-11-30T20:52:00Z">
            <w:rPr>
              <w:rFonts w:ascii="Menlo" w:eastAsiaTheme="minorHAnsi" w:hAnsi="Menlo" w:cs="Menlo"/>
              <w:color w:val="000000"/>
            </w:rPr>
          </w:rPrChange>
        </w:rPr>
        <w:t>accestoken</w:t>
      </w:r>
      <w:proofErr w:type="spellEnd"/>
    </w:p>
    <w:p w14:paraId="6875D7B6"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712" w:author="Vihari Réka" w:date="2018-11-30T20:52:00Z">
            <w:rPr>
              <w:rFonts w:ascii="Menlo" w:eastAsiaTheme="minorHAnsi" w:hAnsi="Menlo" w:cs="Menlo"/>
              <w:color w:val="000000"/>
            </w:rPr>
          </w:rPrChange>
        </w:rPr>
        <w:pPrChange w:id="3713" w:author="Vihari Réka" w:date="2018-11-30T20:58:00Z">
          <w:pPr>
            <w:spacing w:after="120" w:line="360" w:lineRule="auto"/>
            <w:ind w:firstLine="720"/>
            <w:jc w:val="both"/>
          </w:pPr>
        </w:pPrChange>
      </w:pPr>
      <w:r w:rsidRPr="00CC342C">
        <w:rPr>
          <w:rPrChange w:id="3714" w:author="Vihari Réka" w:date="2018-11-30T20:52:00Z">
            <w:rPr>
              <w:rFonts w:ascii="Menlo" w:eastAsiaTheme="minorHAnsi" w:hAnsi="Menlo" w:cs="Menlo"/>
              <w:color w:val="000000"/>
            </w:rPr>
          </w:rPrChange>
        </w:rPr>
        <w:t xml:space="preserve">    }</w:t>
      </w:r>
      <w:commentRangeEnd w:id="3685"/>
      <w:r w:rsidR="00207620" w:rsidRPr="00CC342C">
        <w:rPr>
          <w:rPrChange w:id="3715" w:author="Vihari Réka" w:date="2018-11-30T20:52:00Z">
            <w:rPr>
              <w:rStyle w:val="Jegyzethivatkozs"/>
            </w:rPr>
          </w:rPrChange>
        </w:rPr>
        <w:commentReference w:id="3685"/>
      </w:r>
    </w:p>
    <w:p w14:paraId="0BE16239" w14:textId="68063D98" w:rsidR="00D06BDB" w:rsidRPr="00F80ED2" w:rsidRDefault="00D06BDB" w:rsidP="00D06BDB">
      <w:pPr>
        <w:spacing w:after="120" w:line="360" w:lineRule="auto"/>
        <w:ind w:firstLine="720"/>
        <w:jc w:val="both"/>
        <w:rPr>
          <w:rFonts w:cs="Times New Roman"/>
        </w:rPr>
      </w:pPr>
      <w:r w:rsidRPr="00F80ED2">
        <w:rPr>
          <w:rFonts w:cs="Times New Roman"/>
        </w:rPr>
        <w:t xml:space="preserve">Majd írtam hozzájuk </w:t>
      </w:r>
      <w:proofErr w:type="spellStart"/>
      <w:r w:rsidRPr="00F80ED2">
        <w:rPr>
          <w:rFonts w:cs="Times New Roman"/>
        </w:rPr>
        <w:t>getter</w:t>
      </w:r>
      <w:proofErr w:type="spellEnd"/>
      <w:r w:rsidRPr="00F80ED2">
        <w:rPr>
          <w:rFonts w:cs="Times New Roman"/>
        </w:rPr>
        <w:t xml:space="preserve"> és </w:t>
      </w:r>
      <w:proofErr w:type="spellStart"/>
      <w:r w:rsidRPr="00F80ED2">
        <w:rPr>
          <w:rFonts w:cs="Times New Roman"/>
        </w:rPr>
        <w:t>setter</w:t>
      </w:r>
      <w:proofErr w:type="spellEnd"/>
      <w:r w:rsidRPr="00F80ED2">
        <w:rPr>
          <w:rFonts w:cs="Times New Roman"/>
        </w:rPr>
        <w:t xml:space="preserve"> metódusokat az értékek megadásához és lekéréséhez. Például az alábbiakban látható a </w:t>
      </w:r>
      <w:proofErr w:type="spellStart"/>
      <w:r w:rsidRPr="00F80ED2">
        <w:rPr>
          <w:rFonts w:cs="Times New Roman"/>
        </w:rPr>
        <w:t>token</w:t>
      </w:r>
      <w:proofErr w:type="spellEnd"/>
      <w:r w:rsidRPr="00F80ED2">
        <w:rPr>
          <w:rFonts w:cs="Times New Roman"/>
        </w:rPr>
        <w:t xml:space="preserve"> lekérése. Ennek fontos volt a tárolása, mert minden egyes hálózati kérésben szükséges elküldeni. </w:t>
      </w:r>
      <w:r w:rsidR="00F80ED2">
        <w:rPr>
          <w:rFonts w:cs="Times New Roman"/>
        </w:rPr>
        <w:t xml:space="preserve">Látható, hogy a </w:t>
      </w:r>
      <w:proofErr w:type="spellStart"/>
      <w:r w:rsidR="00F80ED2">
        <w:rPr>
          <w:rFonts w:cs="Times New Roman"/>
        </w:rPr>
        <w:t>token</w:t>
      </w:r>
      <w:proofErr w:type="spellEnd"/>
      <w:r w:rsidR="00F80ED2">
        <w:rPr>
          <w:rFonts w:cs="Times New Roman"/>
        </w:rPr>
        <w:t xml:space="preserve"> egy </w:t>
      </w:r>
      <w:proofErr w:type="spellStart"/>
      <w:r w:rsidR="00F80ED2">
        <w:rPr>
          <w:rFonts w:cs="Times New Roman"/>
        </w:rPr>
        <w:t>String</w:t>
      </w:r>
      <w:proofErr w:type="spellEnd"/>
      <w:r w:rsidR="00F80ED2">
        <w:rPr>
          <w:rFonts w:cs="Times New Roman"/>
        </w:rPr>
        <w:t xml:space="preserve"> érték, melyet a </w:t>
      </w:r>
      <w:proofErr w:type="spellStart"/>
      <w:r w:rsidR="00F80ED2">
        <w:rPr>
          <w:rFonts w:cs="Times New Roman"/>
        </w:rPr>
        <w:t>UserDefaultsKey</w:t>
      </w:r>
      <w:proofErr w:type="spellEnd"/>
      <w:r w:rsidR="00F80ED2">
        <w:rPr>
          <w:rFonts w:cs="Times New Roman"/>
        </w:rPr>
        <w:t xml:space="preserve"> használatával a kulcs nevének megadásával tudunk beállítani. Lekérésnél pedig ugyanerre a megadott kulcs névre hivatkozunk. Ha nem sikerült a </w:t>
      </w:r>
      <w:proofErr w:type="spellStart"/>
      <w:r w:rsidR="00F80ED2">
        <w:rPr>
          <w:rFonts w:cs="Times New Roman"/>
        </w:rPr>
        <w:t>token</w:t>
      </w:r>
      <w:proofErr w:type="spellEnd"/>
      <w:r w:rsidR="00F80ED2">
        <w:rPr>
          <w:rFonts w:cs="Times New Roman"/>
        </w:rPr>
        <w:t xml:space="preserve"> tárolása, vagy még nem kaptunk, akkor </w:t>
      </w:r>
      <w:ins w:id="3716" w:author="Vihari Réka" w:date="2018-11-22T10:34:00Z">
        <w:r w:rsidR="002052A4">
          <w:rPr>
            <w:rFonts w:cs="Times New Roman"/>
          </w:rPr>
          <w:t xml:space="preserve">a </w:t>
        </w:r>
        <w:proofErr w:type="spellStart"/>
        <w:r w:rsidR="002052A4">
          <w:rPr>
            <w:rFonts w:cs="Times New Roman"/>
          </w:rPr>
          <w:t>getter</w:t>
        </w:r>
        <w:proofErr w:type="spellEnd"/>
        <w:r w:rsidR="002052A4">
          <w:rPr>
            <w:rFonts w:cs="Times New Roman"/>
          </w:rPr>
          <w:t xml:space="preserve"> metódus ,,</w:t>
        </w:r>
        <w:proofErr w:type="spellStart"/>
        <w:r w:rsidR="002052A4">
          <w:rPr>
            <w:rFonts w:cs="Times New Roman"/>
          </w:rPr>
          <w:t>nil</w:t>
        </w:r>
        <w:proofErr w:type="spellEnd"/>
        <w:r w:rsidR="002052A4">
          <w:rPr>
            <w:rFonts w:cs="Times New Roman"/>
          </w:rPr>
          <w:t>” értékkel tér vissza.</w:t>
        </w:r>
      </w:ins>
      <w:commentRangeStart w:id="3717"/>
      <w:del w:id="3718" w:author="Vihari Réka" w:date="2018-11-22T10:34:00Z">
        <w:r w:rsidR="00F80ED2" w:rsidDel="002052A4">
          <w:rPr>
            <w:rFonts w:cs="Times New Roman"/>
          </w:rPr>
          <w:delText xml:space="preserve">,,Nincs token” </w:delText>
        </w:r>
        <w:commentRangeEnd w:id="3717"/>
        <w:r w:rsidR="00AA4217" w:rsidDel="002052A4">
          <w:rPr>
            <w:rStyle w:val="Jegyzethivatkozs"/>
          </w:rPr>
          <w:commentReference w:id="3717"/>
        </w:r>
        <w:r w:rsidR="00F80ED2" w:rsidDel="002052A4">
          <w:rPr>
            <w:rFonts w:cs="Times New Roman"/>
          </w:rPr>
          <w:delText>választ kapunk.</w:delText>
        </w:r>
      </w:del>
      <w:r w:rsidR="00F80ED2">
        <w:rPr>
          <w:rFonts w:cs="Times New Roman"/>
        </w:rPr>
        <w:t xml:space="preserve"> </w:t>
      </w:r>
    </w:p>
    <w:p w14:paraId="6081D6E8"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719" w:author="Vihari Réka" w:date="2018-11-30T20:52:00Z">
            <w:rPr>
              <w:rFonts w:ascii="Helvetica" w:eastAsiaTheme="minorHAnsi" w:hAnsi="Helvetica" w:cs="Helvetica"/>
              <w:sz w:val="22"/>
              <w:szCs w:val="22"/>
            </w:rPr>
          </w:rPrChange>
        </w:rPr>
        <w:pPrChange w:id="3720" w:author="Vihari Réka" w:date="2018-11-30T20:58:00Z">
          <w:pPr>
            <w:tabs>
              <w:tab w:val="left" w:pos="593"/>
            </w:tabs>
            <w:autoSpaceDE w:val="0"/>
            <w:autoSpaceDN w:val="0"/>
            <w:adjustRightInd w:val="0"/>
          </w:pPr>
        </w:pPrChange>
      </w:pPr>
      <w:commentRangeStart w:id="3721"/>
      <w:proofErr w:type="spellStart"/>
      <w:r w:rsidRPr="00CC342C">
        <w:rPr>
          <w:rPrChange w:id="3722" w:author="Vihari Réka" w:date="2018-11-30T20:52:00Z">
            <w:rPr>
              <w:rFonts w:ascii="Menlo" w:eastAsiaTheme="minorHAnsi" w:hAnsi="Menlo" w:cs="Menlo"/>
              <w:b/>
              <w:bCs/>
              <w:color w:val="9B2393"/>
              <w:sz w:val="22"/>
              <w:szCs w:val="22"/>
            </w:rPr>
          </w:rPrChange>
        </w:rPr>
        <w:t>func</w:t>
      </w:r>
      <w:proofErr w:type="spellEnd"/>
      <w:r w:rsidRPr="00CC342C">
        <w:rPr>
          <w:rPrChange w:id="3723" w:author="Vihari Réka" w:date="2018-11-30T20:52:00Z">
            <w:rPr>
              <w:rFonts w:ascii="Menlo" w:eastAsiaTheme="minorHAnsi" w:hAnsi="Menlo" w:cs="Menlo"/>
              <w:color w:val="000000"/>
              <w:sz w:val="22"/>
              <w:szCs w:val="22"/>
            </w:rPr>
          </w:rPrChange>
        </w:rPr>
        <w:t xml:space="preserve"> </w:t>
      </w:r>
      <w:proofErr w:type="spellStart"/>
      <w:proofErr w:type="gramStart"/>
      <w:r w:rsidRPr="00CC342C">
        <w:rPr>
          <w:rPrChange w:id="3724" w:author="Vihari Réka" w:date="2018-11-30T20:52:00Z">
            <w:rPr>
              <w:rFonts w:ascii="Menlo" w:eastAsiaTheme="minorHAnsi" w:hAnsi="Menlo" w:cs="Menlo"/>
              <w:color w:val="000000"/>
              <w:sz w:val="22"/>
              <w:szCs w:val="22"/>
            </w:rPr>
          </w:rPrChange>
        </w:rPr>
        <w:t>setToken</w:t>
      </w:r>
      <w:proofErr w:type="spellEnd"/>
      <w:r w:rsidRPr="00CC342C">
        <w:rPr>
          <w:rPrChange w:id="3725" w:author="Vihari Réka" w:date="2018-11-30T20:52:00Z">
            <w:rPr>
              <w:rFonts w:ascii="Menlo" w:eastAsiaTheme="minorHAnsi" w:hAnsi="Menlo" w:cs="Menlo"/>
              <w:color w:val="000000"/>
              <w:sz w:val="22"/>
              <w:szCs w:val="22"/>
            </w:rPr>
          </w:rPrChange>
        </w:rPr>
        <w:t>(</w:t>
      </w:r>
      <w:proofErr w:type="spellStart"/>
      <w:proofErr w:type="gramEnd"/>
      <w:r w:rsidRPr="00CC342C">
        <w:rPr>
          <w:rPrChange w:id="3726" w:author="Vihari Réka" w:date="2018-11-30T20:52:00Z">
            <w:rPr>
              <w:rFonts w:ascii="Menlo" w:eastAsiaTheme="minorHAnsi" w:hAnsi="Menlo" w:cs="Menlo"/>
              <w:color w:val="000000"/>
              <w:sz w:val="22"/>
              <w:szCs w:val="22"/>
            </w:rPr>
          </w:rPrChange>
        </w:rPr>
        <w:t>value</w:t>
      </w:r>
      <w:proofErr w:type="spellEnd"/>
      <w:r w:rsidRPr="00CC342C">
        <w:rPr>
          <w:rPrChange w:id="3727" w:author="Vihari Réka" w:date="2018-11-30T20:52:00Z">
            <w:rPr>
              <w:rFonts w:ascii="Menlo" w:eastAsiaTheme="minorHAnsi" w:hAnsi="Menlo" w:cs="Menlo"/>
              <w:color w:val="000000"/>
              <w:sz w:val="22"/>
              <w:szCs w:val="22"/>
            </w:rPr>
          </w:rPrChange>
        </w:rPr>
        <w:t xml:space="preserve">: </w:t>
      </w:r>
      <w:proofErr w:type="spellStart"/>
      <w:r w:rsidRPr="00CC342C">
        <w:rPr>
          <w:rPrChange w:id="3728" w:author="Vihari Réka" w:date="2018-11-30T20:52:00Z">
            <w:rPr>
              <w:rFonts w:ascii="Menlo" w:eastAsiaTheme="minorHAnsi" w:hAnsi="Menlo" w:cs="Menlo"/>
              <w:color w:val="5C2699"/>
              <w:sz w:val="22"/>
              <w:szCs w:val="22"/>
            </w:rPr>
          </w:rPrChange>
        </w:rPr>
        <w:t>String</w:t>
      </w:r>
      <w:proofErr w:type="spellEnd"/>
      <w:r w:rsidRPr="00CC342C">
        <w:rPr>
          <w:rPrChange w:id="3729" w:author="Vihari Réka" w:date="2018-11-30T20:52:00Z">
            <w:rPr>
              <w:rFonts w:ascii="Menlo" w:eastAsiaTheme="minorHAnsi" w:hAnsi="Menlo" w:cs="Menlo"/>
              <w:color w:val="000000"/>
              <w:sz w:val="22"/>
              <w:szCs w:val="22"/>
            </w:rPr>
          </w:rPrChange>
        </w:rPr>
        <w:t>) {</w:t>
      </w:r>
    </w:p>
    <w:p w14:paraId="701E76F1"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730" w:author="Vihari Réka" w:date="2018-11-30T20:52:00Z">
            <w:rPr>
              <w:rFonts w:ascii="Helvetica" w:eastAsiaTheme="minorHAnsi" w:hAnsi="Helvetica" w:cs="Helvetica"/>
              <w:sz w:val="22"/>
              <w:szCs w:val="22"/>
            </w:rPr>
          </w:rPrChange>
        </w:rPr>
        <w:pPrChange w:id="3731" w:author="Vihari Réka" w:date="2018-11-30T20:58:00Z">
          <w:pPr>
            <w:tabs>
              <w:tab w:val="left" w:pos="593"/>
            </w:tabs>
            <w:autoSpaceDE w:val="0"/>
            <w:autoSpaceDN w:val="0"/>
            <w:adjustRightInd w:val="0"/>
          </w:pPr>
        </w:pPrChange>
      </w:pPr>
      <w:r w:rsidRPr="00CC342C">
        <w:rPr>
          <w:rPrChange w:id="3732" w:author="Vihari Réka" w:date="2018-11-30T20:52:00Z">
            <w:rPr>
              <w:rFonts w:ascii="Menlo" w:eastAsiaTheme="minorHAnsi" w:hAnsi="Menlo" w:cs="Menlo"/>
              <w:color w:val="000000"/>
              <w:sz w:val="22"/>
              <w:szCs w:val="22"/>
            </w:rPr>
          </w:rPrChange>
        </w:rPr>
        <w:t xml:space="preserve">        </w:t>
      </w:r>
      <w:proofErr w:type="spellStart"/>
      <w:proofErr w:type="gramStart"/>
      <w:r w:rsidRPr="00CC342C">
        <w:rPr>
          <w:rPrChange w:id="3733" w:author="Vihari Réka" w:date="2018-11-30T20:52:00Z">
            <w:rPr>
              <w:rFonts w:ascii="Menlo" w:eastAsiaTheme="minorHAnsi" w:hAnsi="Menlo" w:cs="Menlo"/>
              <w:color w:val="3900A0"/>
              <w:sz w:val="22"/>
              <w:szCs w:val="22"/>
            </w:rPr>
          </w:rPrChange>
        </w:rPr>
        <w:t>set</w:t>
      </w:r>
      <w:proofErr w:type="spellEnd"/>
      <w:r w:rsidRPr="00CC342C">
        <w:rPr>
          <w:rPrChange w:id="3734" w:author="Vihari Réka" w:date="2018-11-30T20:52:00Z">
            <w:rPr>
              <w:rFonts w:ascii="Menlo" w:eastAsiaTheme="minorHAnsi" w:hAnsi="Menlo" w:cs="Menlo"/>
              <w:color w:val="000000"/>
              <w:sz w:val="22"/>
              <w:szCs w:val="22"/>
            </w:rPr>
          </w:rPrChange>
        </w:rPr>
        <w:t>(</w:t>
      </w:r>
      <w:proofErr w:type="spellStart"/>
      <w:proofErr w:type="gramEnd"/>
      <w:r w:rsidRPr="00CC342C">
        <w:rPr>
          <w:rPrChange w:id="3735" w:author="Vihari Réka" w:date="2018-11-30T20:52:00Z">
            <w:rPr>
              <w:rFonts w:ascii="Menlo" w:eastAsiaTheme="minorHAnsi" w:hAnsi="Menlo" w:cs="Menlo"/>
              <w:color w:val="000000"/>
              <w:sz w:val="22"/>
              <w:szCs w:val="22"/>
            </w:rPr>
          </w:rPrChange>
        </w:rPr>
        <w:t>value</w:t>
      </w:r>
      <w:proofErr w:type="spellEnd"/>
      <w:r w:rsidRPr="00CC342C">
        <w:rPr>
          <w:rPrChange w:id="3736" w:author="Vihari Réka" w:date="2018-11-30T20:52:00Z">
            <w:rPr>
              <w:rFonts w:ascii="Menlo" w:eastAsiaTheme="minorHAnsi" w:hAnsi="Menlo" w:cs="Menlo"/>
              <w:color w:val="000000"/>
              <w:sz w:val="22"/>
              <w:szCs w:val="22"/>
            </w:rPr>
          </w:rPrChange>
        </w:rPr>
        <w:t xml:space="preserve">, </w:t>
      </w:r>
      <w:proofErr w:type="spellStart"/>
      <w:r w:rsidRPr="00CC342C">
        <w:rPr>
          <w:rPrChange w:id="3737" w:author="Vihari Réka" w:date="2018-11-30T20:52:00Z">
            <w:rPr>
              <w:rFonts w:ascii="Menlo" w:eastAsiaTheme="minorHAnsi" w:hAnsi="Menlo" w:cs="Menlo"/>
              <w:color w:val="000000"/>
              <w:sz w:val="22"/>
              <w:szCs w:val="22"/>
            </w:rPr>
          </w:rPrChange>
        </w:rPr>
        <w:t>forKey</w:t>
      </w:r>
      <w:proofErr w:type="spellEnd"/>
      <w:r w:rsidRPr="00CC342C">
        <w:rPr>
          <w:rPrChange w:id="3738" w:author="Vihari Réka" w:date="2018-11-30T20:52:00Z">
            <w:rPr>
              <w:rFonts w:ascii="Menlo" w:eastAsiaTheme="minorHAnsi" w:hAnsi="Menlo" w:cs="Menlo"/>
              <w:color w:val="000000"/>
              <w:sz w:val="22"/>
              <w:szCs w:val="22"/>
            </w:rPr>
          </w:rPrChange>
        </w:rPr>
        <w:t xml:space="preserve">: </w:t>
      </w:r>
      <w:proofErr w:type="spellStart"/>
      <w:r w:rsidRPr="00CC342C">
        <w:rPr>
          <w:rPrChange w:id="3739" w:author="Vihari Réka" w:date="2018-11-30T20:52:00Z">
            <w:rPr>
              <w:rFonts w:ascii="Menlo" w:eastAsiaTheme="minorHAnsi" w:hAnsi="Menlo" w:cs="Menlo"/>
              <w:color w:val="326D74"/>
              <w:sz w:val="22"/>
              <w:szCs w:val="22"/>
            </w:rPr>
          </w:rPrChange>
        </w:rPr>
        <w:t>UserDefaultsKey</w:t>
      </w:r>
      <w:r w:rsidRPr="00CC342C">
        <w:rPr>
          <w:rPrChange w:id="3740" w:author="Vihari Réka" w:date="2018-11-30T20:52:00Z">
            <w:rPr>
              <w:rFonts w:ascii="Menlo" w:eastAsiaTheme="minorHAnsi" w:hAnsi="Menlo" w:cs="Menlo"/>
              <w:color w:val="000000"/>
              <w:sz w:val="22"/>
              <w:szCs w:val="22"/>
            </w:rPr>
          </w:rPrChange>
        </w:rPr>
        <w:t>.</w:t>
      </w:r>
      <w:r w:rsidRPr="00CC342C">
        <w:rPr>
          <w:rPrChange w:id="3741" w:author="Vihari Réka" w:date="2018-11-30T20:52:00Z">
            <w:rPr>
              <w:rFonts w:ascii="Menlo" w:eastAsiaTheme="minorHAnsi" w:hAnsi="Menlo" w:cs="Menlo"/>
              <w:color w:val="245256"/>
              <w:sz w:val="22"/>
              <w:szCs w:val="22"/>
            </w:rPr>
          </w:rPrChange>
        </w:rPr>
        <w:t>accestoken</w:t>
      </w:r>
      <w:r w:rsidRPr="00CC342C">
        <w:rPr>
          <w:rPrChange w:id="3742" w:author="Vihari Réka" w:date="2018-11-30T20:52:00Z">
            <w:rPr>
              <w:rFonts w:ascii="Menlo" w:eastAsiaTheme="minorHAnsi" w:hAnsi="Menlo" w:cs="Menlo"/>
              <w:color w:val="000000"/>
              <w:sz w:val="22"/>
              <w:szCs w:val="22"/>
            </w:rPr>
          </w:rPrChange>
        </w:rPr>
        <w:t>.</w:t>
      </w:r>
      <w:r w:rsidRPr="00CC342C">
        <w:rPr>
          <w:rPrChange w:id="3743" w:author="Vihari Réka" w:date="2018-11-30T20:52:00Z">
            <w:rPr>
              <w:rFonts w:ascii="Menlo" w:eastAsiaTheme="minorHAnsi" w:hAnsi="Menlo" w:cs="Menlo"/>
              <w:color w:val="326D74"/>
              <w:sz w:val="22"/>
              <w:szCs w:val="22"/>
            </w:rPr>
          </w:rPrChange>
        </w:rPr>
        <w:t>rawValue</w:t>
      </w:r>
      <w:proofErr w:type="spellEnd"/>
      <w:r w:rsidRPr="00CC342C">
        <w:rPr>
          <w:rPrChange w:id="3744" w:author="Vihari Réka" w:date="2018-11-30T20:52:00Z">
            <w:rPr>
              <w:rFonts w:ascii="Menlo" w:eastAsiaTheme="minorHAnsi" w:hAnsi="Menlo" w:cs="Menlo"/>
              <w:color w:val="000000"/>
              <w:sz w:val="22"/>
              <w:szCs w:val="22"/>
            </w:rPr>
          </w:rPrChange>
        </w:rPr>
        <w:t>)</w:t>
      </w:r>
    </w:p>
    <w:p w14:paraId="5BC5F4A2"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745" w:author="Vihari Réka" w:date="2018-11-30T20:52:00Z">
            <w:rPr>
              <w:rFonts w:ascii="Helvetica" w:eastAsiaTheme="minorHAnsi" w:hAnsi="Helvetica" w:cs="Helvetica"/>
              <w:sz w:val="22"/>
              <w:szCs w:val="22"/>
            </w:rPr>
          </w:rPrChange>
        </w:rPr>
        <w:pPrChange w:id="3746" w:author="Vihari Réka" w:date="2018-11-30T20:58:00Z">
          <w:pPr>
            <w:tabs>
              <w:tab w:val="left" w:pos="593"/>
            </w:tabs>
            <w:autoSpaceDE w:val="0"/>
            <w:autoSpaceDN w:val="0"/>
            <w:adjustRightInd w:val="0"/>
          </w:pPr>
        </w:pPrChange>
      </w:pPr>
      <w:r w:rsidRPr="00CC342C">
        <w:rPr>
          <w:rPrChange w:id="3747" w:author="Vihari Réka" w:date="2018-11-30T20:52:00Z">
            <w:rPr>
              <w:rFonts w:ascii="Menlo" w:eastAsiaTheme="minorHAnsi" w:hAnsi="Menlo" w:cs="Menlo"/>
              <w:color w:val="000000"/>
              <w:sz w:val="22"/>
              <w:szCs w:val="22"/>
            </w:rPr>
          </w:rPrChange>
        </w:rPr>
        <w:t xml:space="preserve">        </w:t>
      </w:r>
      <w:proofErr w:type="spellStart"/>
      <w:proofErr w:type="gramStart"/>
      <w:r w:rsidRPr="00CC342C">
        <w:rPr>
          <w:rPrChange w:id="3748" w:author="Vihari Réka" w:date="2018-11-30T20:52:00Z">
            <w:rPr>
              <w:rFonts w:ascii="Menlo" w:eastAsiaTheme="minorHAnsi" w:hAnsi="Menlo" w:cs="Menlo"/>
              <w:color w:val="3900A0"/>
              <w:sz w:val="22"/>
              <w:szCs w:val="22"/>
            </w:rPr>
          </w:rPrChange>
        </w:rPr>
        <w:t>synchronize</w:t>
      </w:r>
      <w:proofErr w:type="spellEnd"/>
      <w:r w:rsidRPr="00CC342C">
        <w:rPr>
          <w:rPrChange w:id="3749" w:author="Vihari Réka" w:date="2018-11-30T20:52:00Z">
            <w:rPr>
              <w:rFonts w:ascii="Menlo" w:eastAsiaTheme="minorHAnsi" w:hAnsi="Menlo" w:cs="Menlo"/>
              <w:color w:val="000000"/>
              <w:sz w:val="22"/>
              <w:szCs w:val="22"/>
            </w:rPr>
          </w:rPrChange>
        </w:rPr>
        <w:t>(</w:t>
      </w:r>
      <w:proofErr w:type="gramEnd"/>
      <w:r w:rsidRPr="00CC342C">
        <w:rPr>
          <w:rPrChange w:id="3750" w:author="Vihari Réka" w:date="2018-11-30T20:52:00Z">
            <w:rPr>
              <w:rFonts w:ascii="Menlo" w:eastAsiaTheme="minorHAnsi" w:hAnsi="Menlo" w:cs="Menlo"/>
              <w:color w:val="000000"/>
              <w:sz w:val="22"/>
              <w:szCs w:val="22"/>
            </w:rPr>
          </w:rPrChange>
        </w:rPr>
        <w:t>)</w:t>
      </w:r>
    </w:p>
    <w:p w14:paraId="5446D912"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751" w:author="Vihari Réka" w:date="2018-11-30T20:52:00Z">
            <w:rPr>
              <w:rFonts w:ascii="Helvetica" w:eastAsiaTheme="minorHAnsi" w:hAnsi="Helvetica" w:cs="Helvetica"/>
              <w:sz w:val="22"/>
              <w:szCs w:val="22"/>
            </w:rPr>
          </w:rPrChange>
        </w:rPr>
        <w:pPrChange w:id="3752" w:author="Vihari Réka" w:date="2018-11-30T20:58:00Z">
          <w:pPr>
            <w:tabs>
              <w:tab w:val="left" w:pos="593"/>
            </w:tabs>
            <w:autoSpaceDE w:val="0"/>
            <w:autoSpaceDN w:val="0"/>
            <w:adjustRightInd w:val="0"/>
          </w:pPr>
        </w:pPrChange>
      </w:pPr>
      <w:r w:rsidRPr="00CC342C">
        <w:rPr>
          <w:rPrChange w:id="3753" w:author="Vihari Réka" w:date="2018-11-30T20:52:00Z">
            <w:rPr>
              <w:rFonts w:ascii="Menlo" w:eastAsiaTheme="minorHAnsi" w:hAnsi="Menlo" w:cs="Menlo"/>
              <w:color w:val="000000"/>
              <w:sz w:val="22"/>
              <w:szCs w:val="22"/>
            </w:rPr>
          </w:rPrChange>
        </w:rPr>
        <w:t xml:space="preserve">    }</w:t>
      </w:r>
    </w:p>
    <w:p w14:paraId="3D0268CC"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754" w:author="Vihari Réka" w:date="2018-11-30T20:52:00Z">
            <w:rPr>
              <w:rFonts w:ascii="Helvetica" w:eastAsiaTheme="minorHAnsi" w:hAnsi="Helvetica" w:cs="Helvetica"/>
              <w:sz w:val="22"/>
              <w:szCs w:val="22"/>
            </w:rPr>
          </w:rPrChange>
        </w:rPr>
        <w:pPrChange w:id="3755" w:author="Vihari Réka" w:date="2018-11-30T20:58:00Z">
          <w:pPr>
            <w:tabs>
              <w:tab w:val="left" w:pos="593"/>
            </w:tabs>
            <w:autoSpaceDE w:val="0"/>
            <w:autoSpaceDN w:val="0"/>
            <w:adjustRightInd w:val="0"/>
          </w:pPr>
        </w:pPrChange>
      </w:pPr>
    </w:p>
    <w:p w14:paraId="207B2B1C" w14:textId="6F930212"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756" w:author="Vihari Réka" w:date="2018-11-30T20:52:00Z">
            <w:rPr>
              <w:rFonts w:ascii="Helvetica" w:eastAsiaTheme="minorHAnsi" w:hAnsi="Helvetica" w:cs="Helvetica"/>
              <w:sz w:val="22"/>
              <w:szCs w:val="22"/>
            </w:rPr>
          </w:rPrChange>
        </w:rPr>
        <w:pPrChange w:id="3757" w:author="Vihari Réka" w:date="2018-11-30T20:58:00Z">
          <w:pPr>
            <w:tabs>
              <w:tab w:val="left" w:pos="593"/>
            </w:tabs>
            <w:autoSpaceDE w:val="0"/>
            <w:autoSpaceDN w:val="0"/>
            <w:adjustRightInd w:val="0"/>
          </w:pPr>
        </w:pPrChange>
      </w:pPr>
      <w:proofErr w:type="spellStart"/>
      <w:r w:rsidRPr="00CC342C">
        <w:rPr>
          <w:rPrChange w:id="3758" w:author="Vihari Réka" w:date="2018-11-30T20:52:00Z">
            <w:rPr>
              <w:rFonts w:ascii="Menlo" w:eastAsiaTheme="minorHAnsi" w:hAnsi="Menlo" w:cs="Menlo"/>
              <w:b/>
              <w:bCs/>
              <w:color w:val="9B2393"/>
              <w:sz w:val="22"/>
              <w:szCs w:val="22"/>
            </w:rPr>
          </w:rPrChange>
        </w:rPr>
        <w:t>func</w:t>
      </w:r>
      <w:proofErr w:type="spellEnd"/>
      <w:r w:rsidRPr="00CC342C">
        <w:rPr>
          <w:rPrChange w:id="3759" w:author="Vihari Réka" w:date="2018-11-30T20:52:00Z">
            <w:rPr>
              <w:rFonts w:ascii="Menlo" w:eastAsiaTheme="minorHAnsi" w:hAnsi="Menlo" w:cs="Menlo"/>
              <w:color w:val="000000"/>
              <w:sz w:val="22"/>
              <w:szCs w:val="22"/>
            </w:rPr>
          </w:rPrChange>
        </w:rPr>
        <w:t xml:space="preserve"> </w:t>
      </w:r>
      <w:proofErr w:type="spellStart"/>
      <w:proofErr w:type="gramStart"/>
      <w:r w:rsidRPr="00CC342C">
        <w:rPr>
          <w:rPrChange w:id="3760" w:author="Vihari Réka" w:date="2018-11-30T20:52:00Z">
            <w:rPr>
              <w:rFonts w:ascii="Menlo" w:eastAsiaTheme="minorHAnsi" w:hAnsi="Menlo" w:cs="Menlo"/>
              <w:color w:val="000000"/>
              <w:sz w:val="22"/>
              <w:szCs w:val="22"/>
            </w:rPr>
          </w:rPrChange>
        </w:rPr>
        <w:t>getToken</w:t>
      </w:r>
      <w:proofErr w:type="spellEnd"/>
      <w:r w:rsidRPr="00CC342C">
        <w:rPr>
          <w:rPrChange w:id="3761" w:author="Vihari Réka" w:date="2018-11-30T20:52:00Z">
            <w:rPr>
              <w:rFonts w:ascii="Menlo" w:eastAsiaTheme="minorHAnsi" w:hAnsi="Menlo" w:cs="Menlo"/>
              <w:color w:val="000000"/>
              <w:sz w:val="22"/>
              <w:szCs w:val="22"/>
            </w:rPr>
          </w:rPrChange>
        </w:rPr>
        <w:t>(</w:t>
      </w:r>
      <w:proofErr w:type="gramEnd"/>
      <w:r w:rsidRPr="00CC342C">
        <w:rPr>
          <w:rPrChange w:id="3762" w:author="Vihari Réka" w:date="2018-11-30T20:52:00Z">
            <w:rPr>
              <w:rFonts w:ascii="Menlo" w:eastAsiaTheme="minorHAnsi" w:hAnsi="Menlo" w:cs="Menlo"/>
              <w:color w:val="000000"/>
              <w:sz w:val="22"/>
              <w:szCs w:val="22"/>
            </w:rPr>
          </w:rPrChange>
        </w:rPr>
        <w:t xml:space="preserve">) -&gt; </w:t>
      </w:r>
      <w:proofErr w:type="spellStart"/>
      <w:r w:rsidRPr="00CC342C">
        <w:rPr>
          <w:rPrChange w:id="3763" w:author="Vihari Réka" w:date="2018-11-30T20:52:00Z">
            <w:rPr>
              <w:rFonts w:ascii="Menlo" w:eastAsiaTheme="minorHAnsi" w:hAnsi="Menlo" w:cs="Menlo"/>
              <w:color w:val="5C2699"/>
              <w:sz w:val="22"/>
              <w:szCs w:val="22"/>
            </w:rPr>
          </w:rPrChange>
        </w:rPr>
        <w:t>String</w:t>
      </w:r>
      <w:proofErr w:type="spellEnd"/>
      <w:ins w:id="3764" w:author="Vihari Réka" w:date="2018-11-22T10:33:00Z">
        <w:r w:rsidR="002052A4" w:rsidRPr="00CC342C">
          <w:rPr>
            <w:rPrChange w:id="3765" w:author="Vihari Réka" w:date="2018-11-30T20:52:00Z">
              <w:rPr>
                <w:rFonts w:ascii="Menlo" w:eastAsiaTheme="minorHAnsi" w:hAnsi="Menlo" w:cs="Menlo"/>
                <w:color w:val="5C2699"/>
                <w:sz w:val="22"/>
                <w:szCs w:val="22"/>
              </w:rPr>
            </w:rPrChange>
          </w:rPr>
          <w:t>?</w:t>
        </w:r>
      </w:ins>
      <w:r w:rsidRPr="00CC342C">
        <w:rPr>
          <w:rPrChange w:id="3766" w:author="Vihari Réka" w:date="2018-11-30T20:52:00Z">
            <w:rPr>
              <w:rFonts w:ascii="Menlo" w:eastAsiaTheme="minorHAnsi" w:hAnsi="Menlo" w:cs="Menlo"/>
              <w:color w:val="000000"/>
              <w:sz w:val="22"/>
              <w:szCs w:val="22"/>
            </w:rPr>
          </w:rPrChange>
        </w:rPr>
        <w:t xml:space="preserve"> {</w:t>
      </w:r>
    </w:p>
    <w:p w14:paraId="30319236"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767" w:author="Vihari Réka" w:date="2018-11-30T20:52:00Z">
            <w:rPr>
              <w:rFonts w:ascii="Menlo" w:eastAsiaTheme="minorHAnsi" w:hAnsi="Menlo" w:cs="Menlo"/>
              <w:color w:val="000000"/>
              <w:sz w:val="22"/>
              <w:szCs w:val="22"/>
            </w:rPr>
          </w:rPrChange>
        </w:rPr>
        <w:pPrChange w:id="3768" w:author="Vihari Réka" w:date="2018-11-30T20:58:00Z">
          <w:pPr>
            <w:tabs>
              <w:tab w:val="left" w:pos="593"/>
            </w:tabs>
            <w:autoSpaceDE w:val="0"/>
            <w:autoSpaceDN w:val="0"/>
            <w:adjustRightInd w:val="0"/>
          </w:pPr>
        </w:pPrChange>
      </w:pPr>
      <w:r w:rsidRPr="00CC342C">
        <w:rPr>
          <w:rPrChange w:id="3769" w:author="Vihari Réka" w:date="2018-11-30T20:52:00Z">
            <w:rPr>
              <w:rFonts w:ascii="Menlo" w:eastAsiaTheme="minorHAnsi" w:hAnsi="Menlo" w:cs="Menlo"/>
              <w:color w:val="000000"/>
              <w:sz w:val="22"/>
              <w:szCs w:val="22"/>
            </w:rPr>
          </w:rPrChange>
        </w:rPr>
        <w:t xml:space="preserve">   </w:t>
      </w:r>
      <w:r w:rsidR="00F80ED2" w:rsidRPr="00CC342C">
        <w:rPr>
          <w:rPrChange w:id="3770" w:author="Vihari Réka" w:date="2018-11-30T20:52:00Z">
            <w:rPr>
              <w:rFonts w:ascii="Menlo" w:eastAsiaTheme="minorHAnsi" w:hAnsi="Menlo" w:cs="Menlo"/>
              <w:color w:val="000000"/>
              <w:sz w:val="22"/>
              <w:szCs w:val="22"/>
            </w:rPr>
          </w:rPrChange>
        </w:rPr>
        <w:t xml:space="preserve"> </w:t>
      </w:r>
      <w:proofErr w:type="spellStart"/>
      <w:r w:rsidRPr="00CC342C">
        <w:rPr>
          <w:rPrChange w:id="3771" w:author="Vihari Réka" w:date="2018-11-30T20:52:00Z">
            <w:rPr>
              <w:rFonts w:ascii="Menlo" w:eastAsiaTheme="minorHAnsi" w:hAnsi="Menlo" w:cs="Menlo"/>
              <w:b/>
              <w:bCs/>
              <w:color w:val="9B2393"/>
              <w:sz w:val="22"/>
              <w:szCs w:val="22"/>
            </w:rPr>
          </w:rPrChange>
        </w:rPr>
        <w:t>guard</w:t>
      </w:r>
      <w:proofErr w:type="spellEnd"/>
      <w:r w:rsidRPr="00CC342C">
        <w:rPr>
          <w:rPrChange w:id="3772" w:author="Vihari Réka" w:date="2018-11-30T20:52:00Z">
            <w:rPr>
              <w:rFonts w:ascii="Menlo" w:eastAsiaTheme="minorHAnsi" w:hAnsi="Menlo" w:cs="Menlo"/>
              <w:color w:val="000000"/>
              <w:sz w:val="22"/>
              <w:szCs w:val="22"/>
            </w:rPr>
          </w:rPrChange>
        </w:rPr>
        <w:t xml:space="preserve"> </w:t>
      </w:r>
      <w:proofErr w:type="spellStart"/>
      <w:r w:rsidRPr="00CC342C">
        <w:rPr>
          <w:rPrChange w:id="3773" w:author="Vihari Réka" w:date="2018-11-30T20:52:00Z">
            <w:rPr>
              <w:rFonts w:ascii="Menlo" w:eastAsiaTheme="minorHAnsi" w:hAnsi="Menlo" w:cs="Menlo"/>
              <w:b/>
              <w:bCs/>
              <w:color w:val="9B2393"/>
              <w:sz w:val="22"/>
              <w:szCs w:val="22"/>
            </w:rPr>
          </w:rPrChange>
        </w:rPr>
        <w:t>let</w:t>
      </w:r>
      <w:proofErr w:type="spellEnd"/>
      <w:r w:rsidRPr="00CC342C">
        <w:rPr>
          <w:rPrChange w:id="3774" w:author="Vihari Réka" w:date="2018-11-30T20:52:00Z">
            <w:rPr>
              <w:rFonts w:ascii="Menlo" w:eastAsiaTheme="minorHAnsi" w:hAnsi="Menlo" w:cs="Menlo"/>
              <w:color w:val="000000"/>
              <w:sz w:val="22"/>
              <w:szCs w:val="22"/>
            </w:rPr>
          </w:rPrChange>
        </w:rPr>
        <w:t xml:space="preserve"> </w:t>
      </w:r>
      <w:proofErr w:type="spellStart"/>
      <w:r w:rsidRPr="00CC342C">
        <w:rPr>
          <w:rPrChange w:id="3775" w:author="Vihari Réka" w:date="2018-11-30T20:52:00Z">
            <w:rPr>
              <w:rFonts w:ascii="Menlo" w:eastAsiaTheme="minorHAnsi" w:hAnsi="Menlo" w:cs="Menlo"/>
              <w:color w:val="000000"/>
              <w:sz w:val="22"/>
              <w:szCs w:val="22"/>
            </w:rPr>
          </w:rPrChange>
        </w:rPr>
        <w:t>token</w:t>
      </w:r>
      <w:proofErr w:type="spellEnd"/>
      <w:r w:rsidRPr="00CC342C">
        <w:rPr>
          <w:rPrChange w:id="3776" w:author="Vihari Réka" w:date="2018-11-30T20:52:00Z">
            <w:rPr>
              <w:rFonts w:ascii="Menlo" w:eastAsiaTheme="minorHAnsi" w:hAnsi="Menlo" w:cs="Menlo"/>
              <w:color w:val="000000"/>
              <w:sz w:val="22"/>
              <w:szCs w:val="22"/>
            </w:rPr>
          </w:rPrChange>
        </w:rPr>
        <w:t xml:space="preserve"> = </w:t>
      </w:r>
      <w:proofErr w:type="spellStart"/>
      <w:proofErr w:type="gramStart"/>
      <w:r w:rsidRPr="00CC342C">
        <w:rPr>
          <w:rPrChange w:id="3777" w:author="Vihari Réka" w:date="2018-11-30T20:52:00Z">
            <w:rPr>
              <w:rFonts w:ascii="Menlo" w:eastAsiaTheme="minorHAnsi" w:hAnsi="Menlo" w:cs="Menlo"/>
              <w:color w:val="5C2699"/>
              <w:sz w:val="22"/>
              <w:szCs w:val="22"/>
            </w:rPr>
          </w:rPrChange>
        </w:rPr>
        <w:t>UserDefaults</w:t>
      </w:r>
      <w:r w:rsidRPr="00CC342C">
        <w:rPr>
          <w:rPrChange w:id="3778" w:author="Vihari Réka" w:date="2018-11-30T20:52:00Z">
            <w:rPr>
              <w:rFonts w:ascii="Menlo" w:eastAsiaTheme="minorHAnsi" w:hAnsi="Menlo" w:cs="Menlo"/>
              <w:color w:val="000000"/>
              <w:sz w:val="22"/>
              <w:szCs w:val="22"/>
            </w:rPr>
          </w:rPrChange>
        </w:rPr>
        <w:t>.</w:t>
      </w:r>
      <w:r w:rsidRPr="00CC342C">
        <w:rPr>
          <w:rPrChange w:id="3779" w:author="Vihari Réka" w:date="2018-11-30T20:52:00Z">
            <w:rPr>
              <w:rFonts w:ascii="Menlo" w:eastAsiaTheme="minorHAnsi" w:hAnsi="Menlo" w:cs="Menlo"/>
              <w:color w:val="5C2699"/>
              <w:sz w:val="22"/>
              <w:szCs w:val="22"/>
            </w:rPr>
          </w:rPrChange>
        </w:rPr>
        <w:t>standard</w:t>
      </w:r>
      <w:r w:rsidRPr="00CC342C">
        <w:rPr>
          <w:rPrChange w:id="3780" w:author="Vihari Réka" w:date="2018-11-30T20:52:00Z">
            <w:rPr>
              <w:rFonts w:ascii="Menlo" w:eastAsiaTheme="minorHAnsi" w:hAnsi="Menlo" w:cs="Menlo"/>
              <w:color w:val="000000"/>
              <w:sz w:val="22"/>
              <w:szCs w:val="22"/>
            </w:rPr>
          </w:rPrChange>
        </w:rPr>
        <w:t>.</w:t>
      </w:r>
      <w:r w:rsidRPr="00CC342C">
        <w:rPr>
          <w:rPrChange w:id="3781" w:author="Vihari Réka" w:date="2018-11-30T20:52:00Z">
            <w:rPr>
              <w:rFonts w:ascii="Menlo" w:eastAsiaTheme="minorHAnsi" w:hAnsi="Menlo" w:cs="Menlo"/>
              <w:color w:val="3900A0"/>
              <w:sz w:val="22"/>
              <w:szCs w:val="22"/>
            </w:rPr>
          </w:rPrChange>
        </w:rPr>
        <w:t>string</w:t>
      </w:r>
      <w:proofErr w:type="spellEnd"/>
      <w:proofErr w:type="gramEnd"/>
      <w:r w:rsidRPr="00CC342C">
        <w:rPr>
          <w:rPrChange w:id="3782" w:author="Vihari Réka" w:date="2018-11-30T20:52:00Z">
            <w:rPr>
              <w:rFonts w:ascii="Menlo" w:eastAsiaTheme="minorHAnsi" w:hAnsi="Menlo" w:cs="Menlo"/>
              <w:color w:val="000000"/>
              <w:sz w:val="22"/>
              <w:szCs w:val="22"/>
            </w:rPr>
          </w:rPrChange>
        </w:rPr>
        <w:t>(</w:t>
      </w:r>
      <w:proofErr w:type="spellStart"/>
      <w:r w:rsidRPr="00CC342C">
        <w:rPr>
          <w:rPrChange w:id="3783" w:author="Vihari Réka" w:date="2018-11-30T20:52:00Z">
            <w:rPr>
              <w:rFonts w:ascii="Menlo" w:eastAsiaTheme="minorHAnsi" w:hAnsi="Menlo" w:cs="Menlo"/>
              <w:color w:val="000000"/>
              <w:sz w:val="22"/>
              <w:szCs w:val="22"/>
            </w:rPr>
          </w:rPrChange>
        </w:rPr>
        <w:t>forKey</w:t>
      </w:r>
      <w:proofErr w:type="spellEnd"/>
      <w:r w:rsidRPr="00CC342C">
        <w:rPr>
          <w:rPrChange w:id="3784" w:author="Vihari Réka" w:date="2018-11-30T20:52:00Z">
            <w:rPr>
              <w:rFonts w:ascii="Menlo" w:eastAsiaTheme="minorHAnsi" w:hAnsi="Menlo" w:cs="Menlo"/>
              <w:color w:val="000000"/>
              <w:sz w:val="22"/>
              <w:szCs w:val="22"/>
            </w:rPr>
          </w:rPrChange>
        </w:rPr>
        <w:t>:</w:t>
      </w:r>
      <w:r w:rsidR="00F80ED2" w:rsidRPr="00CC342C">
        <w:rPr>
          <w:rPrChange w:id="3785" w:author="Vihari Réka" w:date="2018-11-30T20:52:00Z">
            <w:rPr>
              <w:rFonts w:ascii="Menlo" w:eastAsiaTheme="minorHAnsi" w:hAnsi="Menlo" w:cs="Menlo"/>
              <w:color w:val="000000"/>
              <w:sz w:val="22"/>
              <w:szCs w:val="22"/>
            </w:rPr>
          </w:rPrChange>
        </w:rPr>
        <w:t xml:space="preserve"> </w:t>
      </w:r>
      <w:r w:rsidRPr="00CC342C">
        <w:rPr>
          <w:rPrChange w:id="3786" w:author="Vihari Réka" w:date="2018-11-30T20:52:00Z">
            <w:rPr>
              <w:rFonts w:ascii="Menlo" w:eastAsiaTheme="minorHAnsi" w:hAnsi="Menlo" w:cs="Menlo"/>
              <w:color w:val="C41A16"/>
              <w:sz w:val="22"/>
              <w:szCs w:val="22"/>
            </w:rPr>
          </w:rPrChange>
        </w:rPr>
        <w:t>"</w:t>
      </w:r>
      <w:proofErr w:type="spellStart"/>
      <w:r w:rsidRPr="00CC342C">
        <w:rPr>
          <w:rPrChange w:id="3787" w:author="Vihari Réka" w:date="2018-11-30T20:52:00Z">
            <w:rPr>
              <w:rFonts w:ascii="Menlo" w:eastAsiaTheme="minorHAnsi" w:hAnsi="Menlo" w:cs="Menlo"/>
              <w:color w:val="C41A16"/>
              <w:sz w:val="22"/>
              <w:szCs w:val="22"/>
            </w:rPr>
          </w:rPrChange>
        </w:rPr>
        <w:t>accestoken</w:t>
      </w:r>
      <w:proofErr w:type="spellEnd"/>
      <w:r w:rsidRPr="00CC342C">
        <w:rPr>
          <w:rPrChange w:id="3788" w:author="Vihari Réka" w:date="2018-11-30T20:52:00Z">
            <w:rPr>
              <w:rFonts w:ascii="Menlo" w:eastAsiaTheme="minorHAnsi" w:hAnsi="Menlo" w:cs="Menlo"/>
              <w:color w:val="C41A16"/>
              <w:sz w:val="22"/>
              <w:szCs w:val="22"/>
            </w:rPr>
          </w:rPrChange>
        </w:rPr>
        <w:t>"</w:t>
      </w:r>
      <w:r w:rsidRPr="00CC342C">
        <w:rPr>
          <w:rPrChange w:id="3789" w:author="Vihari Réka" w:date="2018-11-30T20:52:00Z">
            <w:rPr>
              <w:rFonts w:ascii="Menlo" w:eastAsiaTheme="minorHAnsi" w:hAnsi="Menlo" w:cs="Menlo"/>
              <w:color w:val="000000"/>
              <w:sz w:val="22"/>
              <w:szCs w:val="22"/>
            </w:rPr>
          </w:rPrChange>
        </w:rPr>
        <w:t xml:space="preserve">) </w:t>
      </w:r>
    </w:p>
    <w:p w14:paraId="78C2EE91" w14:textId="77777777" w:rsidR="00D06BDB" w:rsidRPr="00CC342C" w:rsidRDefault="00F80ED2" w:rsidP="00CC342C">
      <w:pPr>
        <w:pStyle w:val="Kd"/>
        <w:pBdr>
          <w:top w:val="single" w:sz="4" w:space="1" w:color="auto"/>
          <w:left w:val="single" w:sz="4" w:space="4" w:color="auto"/>
          <w:bottom w:val="single" w:sz="4" w:space="1" w:color="auto"/>
          <w:right w:val="single" w:sz="4" w:space="4" w:color="auto"/>
        </w:pBdr>
        <w:rPr>
          <w:rPrChange w:id="3790" w:author="Vihari Réka" w:date="2018-11-30T20:52:00Z">
            <w:rPr>
              <w:rFonts w:ascii="Menlo" w:eastAsiaTheme="minorHAnsi" w:hAnsi="Menlo" w:cs="Menlo"/>
              <w:color w:val="000000"/>
              <w:sz w:val="22"/>
              <w:szCs w:val="22"/>
            </w:rPr>
          </w:rPrChange>
        </w:rPr>
        <w:pPrChange w:id="3791" w:author="Vihari Réka" w:date="2018-11-30T20:58:00Z">
          <w:pPr>
            <w:tabs>
              <w:tab w:val="left" w:pos="593"/>
            </w:tabs>
            <w:autoSpaceDE w:val="0"/>
            <w:autoSpaceDN w:val="0"/>
            <w:adjustRightInd w:val="0"/>
          </w:pPr>
        </w:pPrChange>
      </w:pPr>
      <w:r w:rsidRPr="00CC342C">
        <w:rPr>
          <w:rPrChange w:id="3792" w:author="Vihari Réka" w:date="2018-11-30T20:52:00Z">
            <w:rPr>
              <w:rFonts w:ascii="Menlo" w:eastAsiaTheme="minorHAnsi" w:hAnsi="Menlo" w:cs="Menlo"/>
              <w:b/>
              <w:bCs/>
              <w:color w:val="9B2393"/>
              <w:sz w:val="22"/>
              <w:szCs w:val="22"/>
            </w:rPr>
          </w:rPrChange>
        </w:rPr>
        <w:tab/>
      </w:r>
      <w:proofErr w:type="spellStart"/>
      <w:r w:rsidR="00D06BDB" w:rsidRPr="00CC342C">
        <w:rPr>
          <w:rPrChange w:id="3793" w:author="Vihari Réka" w:date="2018-11-30T20:52:00Z">
            <w:rPr>
              <w:rFonts w:ascii="Menlo" w:eastAsiaTheme="minorHAnsi" w:hAnsi="Menlo" w:cs="Menlo"/>
              <w:b/>
              <w:bCs/>
              <w:color w:val="9B2393"/>
              <w:sz w:val="22"/>
              <w:szCs w:val="22"/>
            </w:rPr>
          </w:rPrChange>
        </w:rPr>
        <w:t>else</w:t>
      </w:r>
      <w:proofErr w:type="spellEnd"/>
      <w:r w:rsidR="00D06BDB" w:rsidRPr="00CC342C">
        <w:rPr>
          <w:rPrChange w:id="3794" w:author="Vihari Réka" w:date="2018-11-30T20:52:00Z">
            <w:rPr>
              <w:rFonts w:ascii="Menlo" w:eastAsiaTheme="minorHAnsi" w:hAnsi="Menlo" w:cs="Menlo"/>
              <w:color w:val="000000"/>
              <w:sz w:val="22"/>
              <w:szCs w:val="22"/>
            </w:rPr>
          </w:rPrChange>
        </w:rPr>
        <w:t xml:space="preserve"> { </w:t>
      </w:r>
    </w:p>
    <w:p w14:paraId="69471F6B" w14:textId="19CC1DE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795" w:author="Vihari Réka" w:date="2018-11-30T20:52:00Z">
            <w:rPr>
              <w:rFonts w:ascii="Menlo" w:eastAsiaTheme="minorHAnsi" w:hAnsi="Menlo" w:cs="Menlo"/>
              <w:color w:val="C41A16"/>
              <w:sz w:val="22"/>
              <w:szCs w:val="22"/>
            </w:rPr>
          </w:rPrChange>
        </w:rPr>
        <w:pPrChange w:id="3796" w:author="Vihari Réka" w:date="2018-11-30T20:58:00Z">
          <w:pPr>
            <w:tabs>
              <w:tab w:val="left" w:pos="593"/>
            </w:tabs>
            <w:autoSpaceDE w:val="0"/>
            <w:autoSpaceDN w:val="0"/>
            <w:adjustRightInd w:val="0"/>
          </w:pPr>
        </w:pPrChange>
      </w:pPr>
      <w:r w:rsidRPr="00CC342C">
        <w:rPr>
          <w:rPrChange w:id="3797" w:author="Vihari Réka" w:date="2018-11-30T20:52:00Z">
            <w:rPr>
              <w:rFonts w:ascii="Menlo" w:eastAsiaTheme="minorHAnsi" w:hAnsi="Menlo" w:cs="Menlo"/>
              <w:color w:val="000000"/>
              <w:sz w:val="22"/>
              <w:szCs w:val="22"/>
            </w:rPr>
          </w:rPrChange>
        </w:rPr>
        <w:tab/>
      </w:r>
      <w:r w:rsidRPr="00CC342C">
        <w:rPr>
          <w:rPrChange w:id="3798" w:author="Vihari Réka" w:date="2018-11-30T20:52:00Z">
            <w:rPr>
              <w:rFonts w:ascii="Menlo" w:eastAsiaTheme="minorHAnsi" w:hAnsi="Menlo" w:cs="Menlo"/>
              <w:color w:val="000000"/>
              <w:sz w:val="22"/>
              <w:szCs w:val="22"/>
            </w:rPr>
          </w:rPrChange>
        </w:rPr>
        <w:tab/>
      </w:r>
      <w:r w:rsidRPr="00CC342C">
        <w:rPr>
          <w:rPrChange w:id="3799" w:author="Vihari Réka" w:date="2018-11-30T20:52:00Z">
            <w:rPr>
              <w:rFonts w:ascii="Menlo" w:eastAsiaTheme="minorHAnsi" w:hAnsi="Menlo" w:cs="Menlo"/>
              <w:color w:val="000000"/>
              <w:sz w:val="22"/>
              <w:szCs w:val="22"/>
            </w:rPr>
          </w:rPrChange>
        </w:rPr>
        <w:tab/>
      </w:r>
      <w:proofErr w:type="spellStart"/>
      <w:r w:rsidRPr="00CC342C">
        <w:rPr>
          <w:rPrChange w:id="3800" w:author="Vihari Réka" w:date="2018-11-30T20:52:00Z">
            <w:rPr>
              <w:rFonts w:ascii="Menlo" w:eastAsiaTheme="minorHAnsi" w:hAnsi="Menlo" w:cs="Menlo"/>
              <w:b/>
              <w:bCs/>
              <w:color w:val="9B2393"/>
              <w:sz w:val="22"/>
              <w:szCs w:val="22"/>
            </w:rPr>
          </w:rPrChange>
        </w:rPr>
        <w:t>return</w:t>
      </w:r>
      <w:proofErr w:type="spellEnd"/>
      <w:r w:rsidRPr="00CC342C">
        <w:rPr>
          <w:rPrChange w:id="3801" w:author="Vihari Réka" w:date="2018-11-30T20:52:00Z">
            <w:rPr>
              <w:rFonts w:ascii="Menlo" w:eastAsiaTheme="minorHAnsi" w:hAnsi="Menlo" w:cs="Menlo"/>
              <w:color w:val="000000"/>
              <w:sz w:val="22"/>
              <w:szCs w:val="22"/>
            </w:rPr>
          </w:rPrChange>
        </w:rPr>
        <w:t xml:space="preserve"> </w:t>
      </w:r>
      <w:del w:id="3802" w:author="Vihari Réka" w:date="2018-11-22T10:33:00Z">
        <w:r w:rsidRPr="00CC342C" w:rsidDel="002052A4">
          <w:rPr>
            <w:rPrChange w:id="3803" w:author="Vihari Réka" w:date="2018-11-30T20:52:00Z">
              <w:rPr>
                <w:rFonts w:ascii="Menlo" w:eastAsiaTheme="minorHAnsi" w:hAnsi="Menlo" w:cs="Menlo"/>
                <w:color w:val="C41A16"/>
                <w:sz w:val="22"/>
                <w:szCs w:val="22"/>
              </w:rPr>
            </w:rPrChange>
          </w:rPr>
          <w:delText>"Nincs token"</w:delText>
        </w:r>
      </w:del>
      <w:proofErr w:type="spellStart"/>
      <w:ins w:id="3804" w:author="Vihari Réka" w:date="2018-11-22T10:33:00Z">
        <w:r w:rsidR="002052A4" w:rsidRPr="00CC342C">
          <w:rPr>
            <w:rPrChange w:id="3805" w:author="Vihari Réka" w:date="2018-11-30T20:52:00Z">
              <w:rPr>
                <w:rFonts w:ascii="Menlo" w:eastAsiaTheme="minorHAnsi" w:hAnsi="Menlo" w:cs="Menlo"/>
                <w:color w:val="C41A16"/>
                <w:sz w:val="22"/>
                <w:szCs w:val="22"/>
              </w:rPr>
            </w:rPrChange>
          </w:rPr>
          <w:t>nil</w:t>
        </w:r>
      </w:ins>
      <w:proofErr w:type="spellEnd"/>
    </w:p>
    <w:p w14:paraId="688D37B1" w14:textId="77777777" w:rsidR="00D06BDB" w:rsidRPr="00CC342C" w:rsidRDefault="00F80ED2" w:rsidP="00CC342C">
      <w:pPr>
        <w:pStyle w:val="Kd"/>
        <w:pBdr>
          <w:top w:val="single" w:sz="4" w:space="1" w:color="auto"/>
          <w:left w:val="single" w:sz="4" w:space="4" w:color="auto"/>
          <w:bottom w:val="single" w:sz="4" w:space="1" w:color="auto"/>
          <w:right w:val="single" w:sz="4" w:space="4" w:color="auto"/>
        </w:pBdr>
        <w:rPr>
          <w:rPrChange w:id="3806" w:author="Vihari Réka" w:date="2018-11-30T20:52:00Z">
            <w:rPr>
              <w:rFonts w:ascii="Helvetica" w:eastAsiaTheme="minorHAnsi" w:hAnsi="Helvetica" w:cs="Helvetica"/>
              <w:sz w:val="22"/>
              <w:szCs w:val="22"/>
            </w:rPr>
          </w:rPrChange>
        </w:rPr>
        <w:pPrChange w:id="3807" w:author="Vihari Réka" w:date="2018-11-30T20:58:00Z">
          <w:pPr>
            <w:tabs>
              <w:tab w:val="left" w:pos="593"/>
            </w:tabs>
            <w:autoSpaceDE w:val="0"/>
            <w:autoSpaceDN w:val="0"/>
            <w:adjustRightInd w:val="0"/>
          </w:pPr>
        </w:pPrChange>
      </w:pPr>
      <w:r w:rsidRPr="00CC342C">
        <w:rPr>
          <w:rPrChange w:id="3808" w:author="Vihari Réka" w:date="2018-11-30T20:52:00Z">
            <w:rPr>
              <w:rFonts w:ascii="Menlo" w:eastAsiaTheme="minorHAnsi" w:hAnsi="Menlo" w:cs="Menlo"/>
              <w:color w:val="000000"/>
              <w:sz w:val="22"/>
              <w:szCs w:val="22"/>
            </w:rPr>
          </w:rPrChange>
        </w:rPr>
        <w:tab/>
      </w:r>
      <w:r w:rsidRPr="00CC342C">
        <w:rPr>
          <w:rPrChange w:id="3809" w:author="Vihari Réka" w:date="2018-11-30T20:52:00Z">
            <w:rPr>
              <w:rFonts w:ascii="Menlo" w:eastAsiaTheme="minorHAnsi" w:hAnsi="Menlo" w:cs="Menlo"/>
              <w:color w:val="000000"/>
              <w:sz w:val="22"/>
              <w:szCs w:val="22"/>
            </w:rPr>
          </w:rPrChange>
        </w:rPr>
        <w:tab/>
      </w:r>
      <w:r w:rsidR="00D06BDB" w:rsidRPr="00CC342C">
        <w:rPr>
          <w:rPrChange w:id="3810" w:author="Vihari Réka" w:date="2018-11-30T20:52:00Z">
            <w:rPr>
              <w:rFonts w:ascii="Menlo" w:eastAsiaTheme="minorHAnsi" w:hAnsi="Menlo" w:cs="Menlo"/>
              <w:color w:val="000000"/>
              <w:sz w:val="22"/>
              <w:szCs w:val="22"/>
            </w:rPr>
          </w:rPrChange>
        </w:rPr>
        <w:t>}</w:t>
      </w:r>
    </w:p>
    <w:p w14:paraId="0C9E69C1"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811" w:author="Vihari Réka" w:date="2018-11-30T20:52:00Z">
            <w:rPr>
              <w:rFonts w:ascii="Helvetica" w:eastAsiaTheme="minorHAnsi" w:hAnsi="Helvetica" w:cs="Helvetica"/>
              <w:sz w:val="22"/>
              <w:szCs w:val="22"/>
            </w:rPr>
          </w:rPrChange>
        </w:rPr>
        <w:pPrChange w:id="3812" w:author="Vihari Réka" w:date="2018-11-30T20:58:00Z">
          <w:pPr>
            <w:tabs>
              <w:tab w:val="left" w:pos="593"/>
            </w:tabs>
            <w:autoSpaceDE w:val="0"/>
            <w:autoSpaceDN w:val="0"/>
            <w:adjustRightInd w:val="0"/>
          </w:pPr>
        </w:pPrChange>
      </w:pPr>
      <w:r w:rsidRPr="00CC342C">
        <w:rPr>
          <w:rPrChange w:id="3813" w:author="Vihari Réka" w:date="2018-11-30T20:52:00Z">
            <w:rPr>
              <w:rFonts w:ascii="Menlo" w:eastAsiaTheme="minorHAnsi" w:hAnsi="Menlo" w:cs="Menlo"/>
              <w:color w:val="000000"/>
              <w:sz w:val="22"/>
              <w:szCs w:val="22"/>
            </w:rPr>
          </w:rPrChange>
        </w:rPr>
        <w:t xml:space="preserve">    </w:t>
      </w:r>
      <w:r w:rsidR="00F80ED2" w:rsidRPr="00CC342C">
        <w:rPr>
          <w:rPrChange w:id="3814" w:author="Vihari Réka" w:date="2018-11-30T20:52:00Z">
            <w:rPr>
              <w:rFonts w:ascii="Menlo" w:eastAsiaTheme="minorHAnsi" w:hAnsi="Menlo" w:cs="Menlo"/>
              <w:color w:val="000000"/>
              <w:sz w:val="22"/>
              <w:szCs w:val="22"/>
            </w:rPr>
          </w:rPrChange>
        </w:rPr>
        <w:t xml:space="preserve"> </w:t>
      </w:r>
      <w:proofErr w:type="spellStart"/>
      <w:r w:rsidRPr="00CC342C">
        <w:rPr>
          <w:rPrChange w:id="3815" w:author="Vihari Réka" w:date="2018-11-30T20:52:00Z">
            <w:rPr>
              <w:rFonts w:ascii="Menlo" w:eastAsiaTheme="minorHAnsi" w:hAnsi="Menlo" w:cs="Menlo"/>
              <w:b/>
              <w:bCs/>
              <w:color w:val="9B2393"/>
              <w:sz w:val="22"/>
              <w:szCs w:val="22"/>
            </w:rPr>
          </w:rPrChange>
        </w:rPr>
        <w:t>return</w:t>
      </w:r>
      <w:proofErr w:type="spellEnd"/>
      <w:r w:rsidRPr="00CC342C">
        <w:rPr>
          <w:rPrChange w:id="3816" w:author="Vihari Réka" w:date="2018-11-30T20:52:00Z">
            <w:rPr>
              <w:rFonts w:ascii="Menlo" w:eastAsiaTheme="minorHAnsi" w:hAnsi="Menlo" w:cs="Menlo"/>
              <w:color w:val="000000"/>
              <w:sz w:val="22"/>
              <w:szCs w:val="22"/>
            </w:rPr>
          </w:rPrChange>
        </w:rPr>
        <w:t xml:space="preserve"> </w:t>
      </w:r>
      <w:proofErr w:type="spellStart"/>
      <w:r w:rsidRPr="00CC342C">
        <w:rPr>
          <w:rPrChange w:id="3817" w:author="Vihari Réka" w:date="2018-11-30T20:52:00Z">
            <w:rPr>
              <w:rFonts w:ascii="Menlo" w:eastAsiaTheme="minorHAnsi" w:hAnsi="Menlo" w:cs="Menlo"/>
              <w:color w:val="000000"/>
              <w:sz w:val="22"/>
              <w:szCs w:val="22"/>
            </w:rPr>
          </w:rPrChange>
        </w:rPr>
        <w:t>token</w:t>
      </w:r>
      <w:proofErr w:type="spellEnd"/>
    </w:p>
    <w:p w14:paraId="344BCC88"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818" w:author="Vihari Réka" w:date="2018-11-30T20:52:00Z">
            <w:rPr>
              <w:rFonts w:ascii="Menlo" w:eastAsiaTheme="minorHAnsi" w:hAnsi="Menlo" w:cs="Menlo"/>
              <w:color w:val="000000"/>
              <w:sz w:val="22"/>
              <w:szCs w:val="22"/>
            </w:rPr>
          </w:rPrChange>
        </w:rPr>
        <w:pPrChange w:id="3819" w:author="Vihari Réka" w:date="2018-11-30T20:58:00Z">
          <w:pPr>
            <w:spacing w:after="120" w:line="360" w:lineRule="auto"/>
            <w:ind w:firstLine="720"/>
            <w:jc w:val="both"/>
          </w:pPr>
        </w:pPrChange>
      </w:pPr>
      <w:r w:rsidRPr="00CC342C">
        <w:rPr>
          <w:rPrChange w:id="3820" w:author="Vihari Réka" w:date="2018-11-30T20:52:00Z">
            <w:rPr>
              <w:rFonts w:ascii="Menlo" w:eastAsiaTheme="minorHAnsi" w:hAnsi="Menlo" w:cs="Menlo"/>
              <w:color w:val="000000"/>
              <w:sz w:val="22"/>
              <w:szCs w:val="22"/>
            </w:rPr>
          </w:rPrChange>
        </w:rPr>
        <w:t>}</w:t>
      </w:r>
      <w:commentRangeEnd w:id="3721"/>
      <w:r w:rsidR="00D328FC" w:rsidRPr="00CC342C">
        <w:rPr>
          <w:rPrChange w:id="3821" w:author="Vihari Réka" w:date="2018-11-30T20:52:00Z">
            <w:rPr>
              <w:rStyle w:val="Jegyzethivatkozs"/>
            </w:rPr>
          </w:rPrChange>
        </w:rPr>
        <w:commentReference w:id="3721"/>
      </w:r>
    </w:p>
    <w:p w14:paraId="5AF258D1" w14:textId="77777777" w:rsidR="00EC717F" w:rsidRPr="000D1DDB" w:rsidRDefault="00EC717F" w:rsidP="009D1588">
      <w:pPr>
        <w:spacing w:after="120" w:line="360" w:lineRule="auto"/>
        <w:ind w:firstLine="720"/>
        <w:jc w:val="both"/>
        <w:rPr>
          <w:rFonts w:cs="Times New Roman"/>
        </w:rPr>
      </w:pPr>
    </w:p>
    <w:p w14:paraId="1E463AD8" w14:textId="77777777" w:rsidR="006E10C0" w:rsidRDefault="006E10C0" w:rsidP="00A471C6"/>
    <w:p w14:paraId="074C400C" w14:textId="77777777" w:rsidR="00A471C6" w:rsidRDefault="00A471C6" w:rsidP="00B51D2C">
      <w:pPr>
        <w:pStyle w:val="Cmsor1"/>
        <w:keepLines w:val="0"/>
        <w:pageBreakBefore/>
        <w:numPr>
          <w:ilvl w:val="0"/>
          <w:numId w:val="34"/>
        </w:numPr>
        <w:spacing w:before="360" w:after="480" w:line="360" w:lineRule="auto"/>
        <w:ind w:left="0" w:firstLine="0"/>
        <w:jc w:val="both"/>
        <w:rPr>
          <w:rFonts w:ascii="Times New Roman" w:eastAsia="Times New Roman" w:hAnsi="Times New Roman" w:cs="Arial"/>
          <w:color w:val="auto"/>
          <w:kern w:val="32"/>
          <w:sz w:val="36"/>
          <w:szCs w:val="32"/>
        </w:rPr>
        <w:pPrChange w:id="3822" w:author="Vihari Réka" w:date="2018-11-30T21:33:00Z">
          <w:pPr>
            <w:pStyle w:val="Cmsor1"/>
            <w:keepLines w:val="0"/>
            <w:pageBreakBefore/>
            <w:numPr>
              <w:numId w:val="15"/>
            </w:numPr>
            <w:spacing w:before="360" w:after="480" w:line="360" w:lineRule="auto"/>
            <w:jc w:val="both"/>
          </w:pPr>
        </w:pPrChange>
      </w:pPr>
      <w:bookmarkStart w:id="3823" w:name="_Toc531377906"/>
      <w:commentRangeStart w:id="3824"/>
      <w:r w:rsidRPr="005F6762">
        <w:rPr>
          <w:rFonts w:ascii="Times New Roman" w:eastAsia="Times New Roman" w:hAnsi="Times New Roman" w:cs="Arial"/>
          <w:color w:val="auto"/>
          <w:kern w:val="32"/>
          <w:sz w:val="36"/>
          <w:szCs w:val="32"/>
        </w:rPr>
        <w:lastRenderedPageBreak/>
        <w:t>Megvalósítás</w:t>
      </w:r>
      <w:commentRangeEnd w:id="3824"/>
      <w:r w:rsidR="001C7196">
        <w:rPr>
          <w:rStyle w:val="Jegyzethivatkozs"/>
          <w:rFonts w:ascii="Times New Roman" w:eastAsia="Times New Roman" w:hAnsi="Times New Roman" w:cs="Sendnya"/>
          <w:b w:val="0"/>
          <w:bCs w:val="0"/>
          <w:color w:val="auto"/>
        </w:rPr>
        <w:commentReference w:id="3824"/>
      </w:r>
      <w:bookmarkEnd w:id="3823"/>
    </w:p>
    <w:p w14:paraId="1341BC17" w14:textId="0DB93934" w:rsidR="00A471C6" w:rsidRDefault="00B51D2C" w:rsidP="00B51D2C">
      <w:pPr>
        <w:pStyle w:val="Cmsor2"/>
        <w:rPr>
          <w:ins w:id="3825" w:author="Vihari Réka" w:date="2018-11-30T14:49:00Z"/>
        </w:rPr>
        <w:pPrChange w:id="3826" w:author="Vihari Réka" w:date="2018-11-30T21:33:00Z">
          <w:pPr>
            <w:pStyle w:val="Cmsor2"/>
            <w:numPr>
              <w:ilvl w:val="1"/>
              <w:numId w:val="15"/>
            </w:numPr>
            <w:ind w:left="1080" w:hanging="360"/>
          </w:pPr>
        </w:pPrChange>
      </w:pPr>
      <w:bookmarkStart w:id="3827" w:name="_Toc531377907"/>
      <w:ins w:id="3828" w:author="Vihari Réka" w:date="2018-11-30T21:47:00Z">
        <w:r>
          <w:t xml:space="preserve">6.1 </w:t>
        </w:r>
      </w:ins>
      <w:commentRangeStart w:id="3829"/>
      <w:del w:id="3830" w:author="Vihari Réka" w:date="2018-11-30T14:48:00Z">
        <w:r w:rsidR="00A471C6" w:rsidDel="009707B6">
          <w:delText>Képernyők</w:delText>
        </w:r>
        <w:commentRangeEnd w:id="3829"/>
        <w:r w:rsidR="00B57635" w:rsidRPr="00B51D2C" w:rsidDel="009707B6">
          <w:rPr>
            <w:rPrChange w:id="3831" w:author="Vihari Réka" w:date="2018-11-30T21:47:00Z">
              <w:rPr>
                <w:rStyle w:val="Jegyzethivatkozs"/>
                <w:rFonts w:cs="Sendnya"/>
                <w:b w:val="0"/>
                <w:bCs w:val="0"/>
                <w:iCs w:val="0"/>
              </w:rPr>
            </w:rPrChange>
          </w:rPr>
          <w:commentReference w:id="3829"/>
        </w:r>
      </w:del>
      <w:ins w:id="3832" w:author="Vihari Réka" w:date="2018-11-30T14:48:00Z">
        <w:r w:rsidR="009707B6">
          <w:t>Néhány részletesebb megvalósítás</w:t>
        </w:r>
      </w:ins>
      <w:ins w:id="3833" w:author="Vihari Réka" w:date="2018-11-30T14:49:00Z">
        <w:r w:rsidR="00691EEB">
          <w:t xml:space="preserve"> bemutatása</w:t>
        </w:r>
        <w:bookmarkEnd w:id="3827"/>
      </w:ins>
    </w:p>
    <w:p w14:paraId="3FC00508" w14:textId="0A379EBD" w:rsidR="00691EEB" w:rsidRDefault="00B51D2C" w:rsidP="00B51D2C">
      <w:pPr>
        <w:pStyle w:val="Cmsor3"/>
        <w:rPr>
          <w:ins w:id="3834" w:author="Vihari Réka" w:date="2018-11-30T14:49:00Z"/>
        </w:rPr>
        <w:pPrChange w:id="3835" w:author="Vihari Réka" w:date="2018-11-30T21:48:00Z">
          <w:pPr>
            <w:pStyle w:val="Cmsor2"/>
            <w:numPr>
              <w:ilvl w:val="1"/>
              <w:numId w:val="15"/>
            </w:numPr>
            <w:ind w:left="1080" w:hanging="360"/>
          </w:pPr>
        </w:pPrChange>
      </w:pPr>
      <w:bookmarkStart w:id="3836" w:name="_Toc531377908"/>
      <w:ins w:id="3837" w:author="Vihari Réka" w:date="2018-11-30T20:49:00Z">
        <w:r>
          <w:t>6.1.2</w:t>
        </w:r>
      </w:ins>
      <w:ins w:id="3838" w:author="Vihari Réka" w:date="2018-11-30T14:49:00Z">
        <w:r w:rsidR="00691EEB">
          <w:t xml:space="preserve"> Út rajzolása</w:t>
        </w:r>
        <w:bookmarkEnd w:id="3836"/>
      </w:ins>
    </w:p>
    <w:p w14:paraId="449149F7" w14:textId="14CF63FF" w:rsidR="00691EEB" w:rsidRDefault="00691EEB" w:rsidP="00691EEB">
      <w:pPr>
        <w:rPr>
          <w:ins w:id="3839" w:author="Vihari Réka" w:date="2018-11-30T14:49:00Z"/>
        </w:rPr>
        <w:pPrChange w:id="3840" w:author="Vihari Réka" w:date="2018-11-30T14:49:00Z">
          <w:pPr>
            <w:pStyle w:val="Cmsor2"/>
            <w:numPr>
              <w:ilvl w:val="1"/>
              <w:numId w:val="15"/>
            </w:numPr>
            <w:ind w:left="1080" w:hanging="360"/>
          </w:pPr>
        </w:pPrChange>
      </w:pPr>
    </w:p>
    <w:p w14:paraId="3026DFAB" w14:textId="50D58A4C" w:rsidR="00691EEB" w:rsidRPr="00CC342C" w:rsidRDefault="00691EEB" w:rsidP="002C3F5F">
      <w:pPr>
        <w:spacing w:after="120" w:line="360" w:lineRule="auto"/>
        <w:ind w:firstLine="720"/>
        <w:jc w:val="both"/>
        <w:rPr>
          <w:ins w:id="3841" w:author="Vihari Réka" w:date="2018-11-30T14:56:00Z"/>
          <w:rFonts w:cs="Times New Roman"/>
        </w:rPr>
        <w:pPrChange w:id="3842" w:author="Vihari Réka" w:date="2018-11-30T20:48:00Z">
          <w:pPr>
            <w:pStyle w:val="Cmsor2"/>
            <w:numPr>
              <w:ilvl w:val="1"/>
              <w:numId w:val="15"/>
            </w:numPr>
            <w:ind w:left="1080" w:hanging="360"/>
          </w:pPr>
        </w:pPrChange>
      </w:pPr>
      <w:ins w:id="3843" w:author="Vihari Réka" w:date="2018-11-30T14:49:00Z">
        <w:r w:rsidRPr="002C3F5F">
          <w:rPr>
            <w:rFonts w:cs="Times New Roman"/>
          </w:rPr>
          <w:t xml:space="preserve">Az Apple </w:t>
        </w:r>
        <w:proofErr w:type="spellStart"/>
        <w:r w:rsidRPr="002C3F5F">
          <w:rPr>
            <w:rFonts w:cs="Times New Roman"/>
          </w:rPr>
          <w:t>Maps</w:t>
        </w:r>
        <w:proofErr w:type="spellEnd"/>
        <w:r w:rsidRPr="002C3F5F">
          <w:rPr>
            <w:rFonts w:cs="Times New Roman"/>
          </w:rPr>
          <w:t xml:space="preserve"> integrálásánál nem találtam olyan opciót, mely útvonal tervezésére ad lehetőséget applikáción belül. Így </w:t>
        </w:r>
      </w:ins>
      <w:ins w:id="3844" w:author="Vihari Réka" w:date="2018-11-30T20:38:00Z">
        <w:r w:rsidR="00D91E78" w:rsidRPr="002C3F5F">
          <w:rPr>
            <w:rFonts w:cs="Times New Roman"/>
          </w:rPr>
          <w:t>amellett döntöttem</w:t>
        </w:r>
      </w:ins>
      <w:ins w:id="3845" w:author="Vihari Réka" w:date="2018-11-30T14:49:00Z">
        <w:r w:rsidRPr="002C3F5F">
          <w:rPr>
            <w:rFonts w:cs="Times New Roman"/>
          </w:rPr>
          <w:t xml:space="preserve">, hogy én rajzolok útvonalat két végpont között. </w:t>
        </w:r>
      </w:ins>
      <w:ins w:id="3846" w:author="Vihari Réka" w:date="2018-11-30T14:56:00Z">
        <w:r w:rsidRPr="00CC342C">
          <w:rPr>
            <w:rFonts w:cs="Times New Roman"/>
          </w:rPr>
          <w:t xml:space="preserve">Ehhez az Apple </w:t>
        </w:r>
        <w:proofErr w:type="spellStart"/>
        <w:r w:rsidRPr="00CC342C">
          <w:rPr>
            <w:rFonts w:cs="Times New Roman"/>
          </w:rPr>
          <w:t>MapKit</w:t>
        </w:r>
        <w:proofErr w:type="spellEnd"/>
        <w:r w:rsidRPr="00CC342C">
          <w:rPr>
            <w:rFonts w:cs="Times New Roman"/>
          </w:rPr>
          <w:t xml:space="preserve"> könyvtárát hívtam segítségül. Először létrehoztam egy </w:t>
        </w:r>
      </w:ins>
      <w:proofErr w:type="spellStart"/>
      <w:ins w:id="3847" w:author="Vihari Réka" w:date="2018-11-30T14:57:00Z">
        <w:r w:rsidRPr="00CC342C">
          <w:rPr>
            <w:rFonts w:cs="Times New Roman"/>
          </w:rPr>
          <w:t>MKDirectionsRequest</w:t>
        </w:r>
        <w:proofErr w:type="spellEnd"/>
        <w:r w:rsidRPr="00CC342C">
          <w:rPr>
            <w:rFonts w:cs="Times New Roman"/>
          </w:rPr>
          <w:t xml:space="preserve"> objektumot, ami útvonalak kéréséhez vagy biztosítására szolgál. </w:t>
        </w:r>
      </w:ins>
      <w:ins w:id="3848" w:author="Vihari Réka" w:date="2018-11-30T14:58:00Z">
        <w:r w:rsidRPr="00CC342C">
          <w:rPr>
            <w:rFonts w:cs="Times New Roman"/>
          </w:rPr>
          <w:t>Majd szükséges megadni</w:t>
        </w:r>
      </w:ins>
      <w:ins w:id="3849" w:author="Vihari Réka" w:date="2018-11-30T20:38:00Z">
        <w:r w:rsidR="002C3F5F" w:rsidRPr="00CC342C">
          <w:rPr>
            <w:rFonts w:cs="Times New Roman"/>
          </w:rPr>
          <w:t xml:space="preserve"> a forrás koordinátáit, ahonnan az útvonalat rajzoljuk. Ez jelen esetben a saját helyzete a felhasználónak. Illetve, a cél koordinátáit, mely az a felhasználó lesz, akire rányomunk a térképen. Az útvonal tervezésénél meglehet adni, hogy milyen típusú közlekedési eszközt </w:t>
        </w:r>
      </w:ins>
      <w:ins w:id="3850" w:author="Vihari Réka" w:date="2018-11-30T20:45:00Z">
        <w:r w:rsidR="002C3F5F" w:rsidRPr="00CC342C">
          <w:rPr>
            <w:rFonts w:cs="Times New Roman"/>
          </w:rPr>
          <w:t xml:space="preserve">(gyalogos vagy autó) </w:t>
        </w:r>
      </w:ins>
      <w:ins w:id="3851" w:author="Vihari Réka" w:date="2018-11-30T20:38:00Z">
        <w:r w:rsidR="002C3F5F" w:rsidRPr="00CC342C">
          <w:rPr>
            <w:rFonts w:cs="Times New Roman"/>
          </w:rPr>
          <w:t xml:space="preserve">szeretnénk. Mivel az applikációmat kisebb rendezvényekhez terveztem, vagy esetleg gyalogoshoz </w:t>
        </w:r>
      </w:ins>
      <w:ins w:id="3852" w:author="Vihari Réka" w:date="2018-11-30T20:41:00Z">
        <w:r w:rsidR="002C3F5F" w:rsidRPr="00CC342C">
          <w:rPr>
            <w:rFonts w:cs="Times New Roman"/>
          </w:rPr>
          <w:t xml:space="preserve">útvonalhoz </w:t>
        </w:r>
      </w:ins>
      <w:ins w:id="3853" w:author="Vihari Réka" w:date="2018-11-30T20:38:00Z">
        <w:r w:rsidR="002C3F5F" w:rsidRPr="00CC342C">
          <w:rPr>
            <w:rFonts w:cs="Times New Roman"/>
          </w:rPr>
          <w:t xml:space="preserve">hasonló, biciklis </w:t>
        </w:r>
      </w:ins>
      <w:ins w:id="3854" w:author="Vihari Réka" w:date="2018-11-30T20:41:00Z">
        <w:r w:rsidR="002C3F5F" w:rsidRPr="00CC342C">
          <w:rPr>
            <w:rFonts w:cs="Times New Roman"/>
          </w:rPr>
          <w:t xml:space="preserve">közlekedéshez, így itt a gyalogos tervezést választottam. </w:t>
        </w:r>
      </w:ins>
      <w:ins w:id="3855" w:author="Vihari Réka" w:date="2018-11-30T20:45:00Z">
        <w:r w:rsidR="002C3F5F" w:rsidRPr="00CC342C">
          <w:rPr>
            <w:rFonts w:cs="Times New Roman"/>
          </w:rPr>
          <w:t xml:space="preserve">Majd létrehoztam egy </w:t>
        </w:r>
        <w:proofErr w:type="spellStart"/>
        <w:r w:rsidR="002C3F5F" w:rsidRPr="00CC342C">
          <w:rPr>
            <w:rFonts w:cs="Times New Roman"/>
          </w:rPr>
          <w:t>MKDirections</w:t>
        </w:r>
        <w:proofErr w:type="spellEnd"/>
        <w:r w:rsidR="002C3F5F" w:rsidRPr="00CC342C">
          <w:rPr>
            <w:rFonts w:cs="Times New Roman"/>
          </w:rPr>
          <w:t xml:space="preserve"> objektumot, melynek a </w:t>
        </w:r>
        <w:proofErr w:type="spellStart"/>
        <w:r w:rsidR="002C3F5F" w:rsidRPr="00CC342C">
          <w:rPr>
            <w:rFonts w:cs="Times New Roman"/>
          </w:rPr>
          <w:t>calculate</w:t>
        </w:r>
        <w:proofErr w:type="spellEnd"/>
        <w:r w:rsidR="002C3F5F" w:rsidRPr="00CC342C">
          <w:rPr>
            <w:rFonts w:cs="Times New Roman"/>
          </w:rPr>
          <w:t xml:space="preserve"> metódusa </w:t>
        </w:r>
      </w:ins>
      <w:ins w:id="3856" w:author="Vihari Réka" w:date="2018-11-30T20:46:00Z">
        <w:r w:rsidR="002C3F5F" w:rsidRPr="00CC342C">
          <w:rPr>
            <w:rFonts w:cs="Times New Roman"/>
          </w:rPr>
          <w:t xml:space="preserve">számolja ki az utat. Ha sikerült találnia megfelelő útvonalat, akkor létrehozok egy kirajzolt vonalat a térképen, mely megfelel a gyalogos közlekedésnek. </w:t>
        </w:r>
      </w:ins>
    </w:p>
    <w:p w14:paraId="733BEA40" w14:textId="1DC1D576" w:rsidR="00691EEB" w:rsidRPr="00CC342C" w:rsidRDefault="00691EEB" w:rsidP="002C3F5F">
      <w:pPr>
        <w:spacing w:after="120" w:line="360" w:lineRule="auto"/>
        <w:ind w:firstLine="720"/>
        <w:jc w:val="both"/>
        <w:rPr>
          <w:ins w:id="3857" w:author="Vihari Réka" w:date="2018-11-30T14:49:00Z"/>
          <w:rFonts w:cs="Times New Roman"/>
        </w:rPr>
        <w:pPrChange w:id="3858" w:author="Vihari Réka" w:date="2018-11-30T20:48:00Z">
          <w:pPr>
            <w:pStyle w:val="Cmsor2"/>
            <w:numPr>
              <w:ilvl w:val="1"/>
              <w:numId w:val="15"/>
            </w:numPr>
            <w:ind w:left="1080" w:hanging="360"/>
          </w:pPr>
        </w:pPrChange>
      </w:pPr>
      <w:ins w:id="3859" w:author="Vihari Réka" w:date="2018-11-30T14:49:00Z">
        <w:r w:rsidRPr="00CC342C">
          <w:rPr>
            <w:rFonts w:cs="Times New Roman"/>
          </w:rPr>
          <w:t xml:space="preserve">Ennek a megvalósítását az alábbi kódrészlet végzi el: </w:t>
        </w:r>
      </w:ins>
    </w:p>
    <w:p w14:paraId="597BF058"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860" w:author="Vihari Réka" w:date="2018-11-30T14:55:00Z"/>
          <w:rPrChange w:id="3861" w:author="Vihari Réka" w:date="2018-11-30T20:51:00Z">
            <w:rPr>
              <w:ins w:id="3862" w:author="Vihari Réka" w:date="2018-11-30T14:55:00Z"/>
              <w:rFonts w:ascii="Helvetica" w:eastAsiaTheme="minorHAnsi" w:hAnsi="Helvetica" w:cs="Helvetica"/>
            </w:rPr>
          </w:rPrChange>
        </w:rPr>
        <w:pPrChange w:id="3863" w:author="Vihari Réka" w:date="2018-11-30T20:58:00Z">
          <w:pPr>
            <w:tabs>
              <w:tab w:val="left" w:pos="593"/>
            </w:tabs>
            <w:autoSpaceDE w:val="0"/>
            <w:autoSpaceDN w:val="0"/>
            <w:adjustRightInd w:val="0"/>
          </w:pPr>
        </w:pPrChange>
      </w:pPr>
      <w:proofErr w:type="spellStart"/>
      <w:ins w:id="3864" w:author="Vihari Réka" w:date="2018-11-30T14:55:00Z">
        <w:r w:rsidRPr="00CC342C">
          <w:rPr>
            <w:rPrChange w:id="3865" w:author="Vihari Réka" w:date="2018-11-30T20:51:00Z">
              <w:rPr>
                <w:rFonts w:ascii="Menlo" w:eastAsiaTheme="minorHAnsi" w:hAnsi="Menlo" w:cs="Menlo"/>
                <w:b/>
                <w:bCs/>
                <w:color w:val="9B2393"/>
              </w:rPr>
            </w:rPrChange>
          </w:rPr>
          <w:t>let</w:t>
        </w:r>
        <w:proofErr w:type="spellEnd"/>
        <w:r w:rsidRPr="00CC342C">
          <w:rPr>
            <w:rPrChange w:id="3866" w:author="Vihari Réka" w:date="2018-11-30T20:51:00Z">
              <w:rPr>
                <w:rFonts w:ascii="Menlo" w:eastAsiaTheme="minorHAnsi" w:hAnsi="Menlo" w:cs="Menlo"/>
                <w:color w:val="000000"/>
              </w:rPr>
            </w:rPrChange>
          </w:rPr>
          <w:t xml:space="preserve"> </w:t>
        </w:r>
        <w:proofErr w:type="spellStart"/>
        <w:r w:rsidRPr="00CC342C">
          <w:rPr>
            <w:rPrChange w:id="3867" w:author="Vihari Réka" w:date="2018-11-30T20:51:00Z">
              <w:rPr>
                <w:rFonts w:ascii="Menlo" w:eastAsiaTheme="minorHAnsi" w:hAnsi="Menlo" w:cs="Menlo"/>
                <w:color w:val="000000"/>
              </w:rPr>
            </w:rPrChange>
          </w:rPr>
          <w:t>directionRequest</w:t>
        </w:r>
        <w:proofErr w:type="spellEnd"/>
        <w:r w:rsidRPr="00CC342C">
          <w:rPr>
            <w:rPrChange w:id="3868" w:author="Vihari Réka" w:date="2018-11-30T20:51:00Z">
              <w:rPr>
                <w:rFonts w:ascii="Menlo" w:eastAsiaTheme="minorHAnsi" w:hAnsi="Menlo" w:cs="Menlo"/>
                <w:color w:val="000000"/>
              </w:rPr>
            </w:rPrChange>
          </w:rPr>
          <w:t xml:space="preserve"> = </w:t>
        </w:r>
        <w:proofErr w:type="spellStart"/>
        <w:r w:rsidRPr="00CC342C">
          <w:rPr>
            <w:rPrChange w:id="3869" w:author="Vihari Réka" w:date="2018-11-30T20:51:00Z">
              <w:rPr>
                <w:rFonts w:ascii="Menlo" w:eastAsiaTheme="minorHAnsi" w:hAnsi="Menlo" w:cs="Menlo"/>
                <w:color w:val="5C2699"/>
              </w:rPr>
            </w:rPrChange>
          </w:rPr>
          <w:t>MKDirections</w:t>
        </w:r>
        <w:r w:rsidRPr="00CC342C">
          <w:rPr>
            <w:rPrChange w:id="3870" w:author="Vihari Réka" w:date="2018-11-30T20:51:00Z">
              <w:rPr>
                <w:rFonts w:ascii="Menlo" w:eastAsiaTheme="minorHAnsi" w:hAnsi="Menlo" w:cs="Menlo"/>
                <w:color w:val="000000"/>
              </w:rPr>
            </w:rPrChange>
          </w:rPr>
          <w:t>.</w:t>
        </w:r>
        <w:r w:rsidRPr="00CC342C">
          <w:rPr>
            <w:rPrChange w:id="3871" w:author="Vihari Réka" w:date="2018-11-30T20:51:00Z">
              <w:rPr>
                <w:rFonts w:ascii="Menlo" w:eastAsiaTheme="minorHAnsi" w:hAnsi="Menlo" w:cs="Menlo"/>
                <w:color w:val="5C2699"/>
              </w:rPr>
            </w:rPrChange>
          </w:rPr>
          <w:t>Request</w:t>
        </w:r>
        <w:proofErr w:type="spellEnd"/>
        <w:r w:rsidRPr="00CC342C">
          <w:rPr>
            <w:rPrChange w:id="3872" w:author="Vihari Réka" w:date="2018-11-30T20:51:00Z">
              <w:rPr>
                <w:rFonts w:ascii="Menlo" w:eastAsiaTheme="minorHAnsi" w:hAnsi="Menlo" w:cs="Menlo"/>
                <w:color w:val="000000"/>
              </w:rPr>
            </w:rPrChange>
          </w:rPr>
          <w:t>()</w:t>
        </w:r>
      </w:ins>
    </w:p>
    <w:p w14:paraId="02C041FB"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873" w:author="Vihari Réka" w:date="2018-11-30T14:55:00Z"/>
          <w:rPrChange w:id="3874" w:author="Vihari Réka" w:date="2018-11-30T20:51:00Z">
            <w:rPr>
              <w:ins w:id="3875" w:author="Vihari Réka" w:date="2018-11-30T14:55:00Z"/>
              <w:rFonts w:ascii="Helvetica" w:eastAsiaTheme="minorHAnsi" w:hAnsi="Helvetica" w:cs="Helvetica"/>
            </w:rPr>
          </w:rPrChange>
        </w:rPr>
        <w:pPrChange w:id="3876" w:author="Vihari Réka" w:date="2018-11-30T20:58:00Z">
          <w:pPr>
            <w:tabs>
              <w:tab w:val="left" w:pos="593"/>
            </w:tabs>
            <w:autoSpaceDE w:val="0"/>
            <w:autoSpaceDN w:val="0"/>
            <w:adjustRightInd w:val="0"/>
          </w:pPr>
        </w:pPrChange>
      </w:pPr>
      <w:ins w:id="3877" w:author="Vihari Réka" w:date="2018-11-30T14:55:00Z">
        <w:r w:rsidRPr="00CC342C">
          <w:rPr>
            <w:rPrChange w:id="3878" w:author="Vihari Réka" w:date="2018-11-30T20:51:00Z">
              <w:rPr>
                <w:rFonts w:ascii="Menlo" w:eastAsiaTheme="minorHAnsi" w:hAnsi="Menlo" w:cs="Menlo"/>
                <w:color w:val="000000"/>
              </w:rPr>
            </w:rPrChange>
          </w:rPr>
          <w:t xml:space="preserve">        </w:t>
        </w:r>
        <w:proofErr w:type="spellStart"/>
        <w:r w:rsidRPr="00CC342C">
          <w:rPr>
            <w:rPrChange w:id="3879" w:author="Vihari Réka" w:date="2018-11-30T20:51:00Z">
              <w:rPr>
                <w:rFonts w:ascii="Menlo" w:eastAsiaTheme="minorHAnsi" w:hAnsi="Menlo" w:cs="Menlo"/>
                <w:b/>
                <w:bCs/>
                <w:color w:val="9B2393"/>
              </w:rPr>
            </w:rPrChange>
          </w:rPr>
          <w:t>let</w:t>
        </w:r>
        <w:proofErr w:type="spellEnd"/>
        <w:r w:rsidRPr="00CC342C">
          <w:rPr>
            <w:rPrChange w:id="3880" w:author="Vihari Réka" w:date="2018-11-30T20:51:00Z">
              <w:rPr>
                <w:rFonts w:ascii="Menlo" w:eastAsiaTheme="minorHAnsi" w:hAnsi="Menlo" w:cs="Menlo"/>
                <w:color w:val="000000"/>
              </w:rPr>
            </w:rPrChange>
          </w:rPr>
          <w:t xml:space="preserve"> </w:t>
        </w:r>
        <w:proofErr w:type="spellStart"/>
        <w:r w:rsidRPr="00CC342C">
          <w:rPr>
            <w:rPrChange w:id="3881" w:author="Vihari Réka" w:date="2018-11-30T20:51:00Z">
              <w:rPr>
                <w:rFonts w:ascii="Menlo" w:eastAsiaTheme="minorHAnsi" w:hAnsi="Menlo" w:cs="Menlo"/>
                <w:color w:val="000000"/>
              </w:rPr>
            </w:rPrChange>
          </w:rPr>
          <w:t>sourcePlaceMark</w:t>
        </w:r>
        <w:proofErr w:type="spellEnd"/>
        <w:r w:rsidRPr="00CC342C">
          <w:rPr>
            <w:rPrChange w:id="3882" w:author="Vihari Réka" w:date="2018-11-30T20:51:00Z">
              <w:rPr>
                <w:rFonts w:ascii="Menlo" w:eastAsiaTheme="minorHAnsi" w:hAnsi="Menlo" w:cs="Menlo"/>
                <w:color w:val="000000"/>
              </w:rPr>
            </w:rPrChange>
          </w:rPr>
          <w:t xml:space="preserve"> = </w:t>
        </w:r>
        <w:proofErr w:type="spellStart"/>
        <w:r w:rsidRPr="00CC342C">
          <w:rPr>
            <w:rPrChange w:id="3883" w:author="Vihari Réka" w:date="2018-11-30T20:51:00Z">
              <w:rPr>
                <w:rFonts w:ascii="Menlo" w:eastAsiaTheme="minorHAnsi" w:hAnsi="Menlo" w:cs="Menlo"/>
                <w:color w:val="5C2699"/>
              </w:rPr>
            </w:rPrChange>
          </w:rPr>
          <w:t>MKPlacemark</w:t>
        </w:r>
        <w:proofErr w:type="spellEnd"/>
        <w:r w:rsidRPr="00CC342C">
          <w:rPr>
            <w:rPrChange w:id="3884" w:author="Vihari Réka" w:date="2018-11-30T20:51:00Z">
              <w:rPr>
                <w:rFonts w:ascii="Menlo" w:eastAsiaTheme="minorHAnsi" w:hAnsi="Menlo" w:cs="Menlo"/>
                <w:color w:val="000000"/>
              </w:rPr>
            </w:rPrChange>
          </w:rPr>
          <w:t xml:space="preserve"> (</w:t>
        </w:r>
        <w:proofErr w:type="spellStart"/>
        <w:r w:rsidRPr="00CC342C">
          <w:rPr>
            <w:rPrChange w:id="3885" w:author="Vihari Réka" w:date="2018-11-30T20:51:00Z">
              <w:rPr>
                <w:rFonts w:ascii="Menlo" w:eastAsiaTheme="minorHAnsi" w:hAnsi="Menlo" w:cs="Menlo"/>
                <w:color w:val="000000"/>
              </w:rPr>
            </w:rPrChange>
          </w:rPr>
          <w:t>coordinate</w:t>
        </w:r>
        <w:proofErr w:type="spellEnd"/>
        <w:r w:rsidRPr="00CC342C">
          <w:rPr>
            <w:rPrChange w:id="3886" w:author="Vihari Réka" w:date="2018-11-30T20:51:00Z">
              <w:rPr>
                <w:rFonts w:ascii="Menlo" w:eastAsiaTheme="minorHAnsi" w:hAnsi="Menlo" w:cs="Menlo"/>
                <w:color w:val="000000"/>
              </w:rPr>
            </w:rPrChange>
          </w:rPr>
          <w:t xml:space="preserve">: </w:t>
        </w:r>
        <w:proofErr w:type="spellStart"/>
        <w:r w:rsidRPr="00CC342C">
          <w:rPr>
            <w:rPrChange w:id="3887" w:author="Vihari Réka" w:date="2018-11-30T20:51:00Z">
              <w:rPr>
                <w:rFonts w:ascii="Menlo" w:eastAsiaTheme="minorHAnsi" w:hAnsi="Menlo" w:cs="Menlo"/>
                <w:color w:val="000000"/>
              </w:rPr>
            </w:rPrChange>
          </w:rPr>
          <w:t>sourceCord</w:t>
        </w:r>
        <w:proofErr w:type="spellEnd"/>
        <w:r w:rsidRPr="00CC342C">
          <w:rPr>
            <w:rPrChange w:id="3888" w:author="Vihari Réka" w:date="2018-11-30T20:51:00Z">
              <w:rPr>
                <w:rFonts w:ascii="Menlo" w:eastAsiaTheme="minorHAnsi" w:hAnsi="Menlo" w:cs="Menlo"/>
                <w:color w:val="000000"/>
              </w:rPr>
            </w:rPrChange>
          </w:rPr>
          <w:t>)</w:t>
        </w:r>
      </w:ins>
    </w:p>
    <w:p w14:paraId="24AFDDC7"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889" w:author="Vihari Réka" w:date="2018-11-30T14:55:00Z"/>
          <w:rPrChange w:id="3890" w:author="Vihari Réka" w:date="2018-11-30T20:51:00Z">
            <w:rPr>
              <w:ins w:id="3891" w:author="Vihari Réka" w:date="2018-11-30T14:55:00Z"/>
              <w:rFonts w:ascii="Helvetica" w:eastAsiaTheme="minorHAnsi" w:hAnsi="Helvetica" w:cs="Helvetica"/>
            </w:rPr>
          </w:rPrChange>
        </w:rPr>
        <w:pPrChange w:id="3892" w:author="Vihari Réka" w:date="2018-11-30T20:58:00Z">
          <w:pPr>
            <w:tabs>
              <w:tab w:val="left" w:pos="593"/>
            </w:tabs>
            <w:autoSpaceDE w:val="0"/>
            <w:autoSpaceDN w:val="0"/>
            <w:adjustRightInd w:val="0"/>
          </w:pPr>
        </w:pPrChange>
      </w:pPr>
      <w:ins w:id="3893" w:author="Vihari Réka" w:date="2018-11-30T14:55:00Z">
        <w:r w:rsidRPr="00CC342C">
          <w:rPr>
            <w:rPrChange w:id="3894" w:author="Vihari Réka" w:date="2018-11-30T20:51:00Z">
              <w:rPr>
                <w:rFonts w:ascii="Menlo" w:eastAsiaTheme="minorHAnsi" w:hAnsi="Menlo" w:cs="Menlo"/>
                <w:color w:val="000000"/>
              </w:rPr>
            </w:rPrChange>
          </w:rPr>
          <w:t xml:space="preserve">        </w:t>
        </w:r>
        <w:proofErr w:type="spellStart"/>
        <w:r w:rsidRPr="00CC342C">
          <w:rPr>
            <w:rPrChange w:id="3895" w:author="Vihari Réka" w:date="2018-11-30T20:51:00Z">
              <w:rPr>
                <w:rFonts w:ascii="Menlo" w:eastAsiaTheme="minorHAnsi" w:hAnsi="Menlo" w:cs="Menlo"/>
                <w:b/>
                <w:bCs/>
                <w:color w:val="9B2393"/>
              </w:rPr>
            </w:rPrChange>
          </w:rPr>
          <w:t>let</w:t>
        </w:r>
        <w:proofErr w:type="spellEnd"/>
        <w:r w:rsidRPr="00CC342C">
          <w:rPr>
            <w:rPrChange w:id="3896" w:author="Vihari Réka" w:date="2018-11-30T20:51:00Z">
              <w:rPr>
                <w:rFonts w:ascii="Menlo" w:eastAsiaTheme="minorHAnsi" w:hAnsi="Menlo" w:cs="Menlo"/>
                <w:color w:val="000000"/>
              </w:rPr>
            </w:rPrChange>
          </w:rPr>
          <w:t xml:space="preserve"> </w:t>
        </w:r>
        <w:proofErr w:type="spellStart"/>
        <w:r w:rsidRPr="00CC342C">
          <w:rPr>
            <w:rPrChange w:id="3897" w:author="Vihari Réka" w:date="2018-11-30T20:51:00Z">
              <w:rPr>
                <w:rFonts w:ascii="Menlo" w:eastAsiaTheme="minorHAnsi" w:hAnsi="Menlo" w:cs="Menlo"/>
                <w:color w:val="000000"/>
              </w:rPr>
            </w:rPrChange>
          </w:rPr>
          <w:t>sourceItem</w:t>
        </w:r>
        <w:proofErr w:type="spellEnd"/>
        <w:r w:rsidRPr="00CC342C">
          <w:rPr>
            <w:rPrChange w:id="3898" w:author="Vihari Réka" w:date="2018-11-30T20:51:00Z">
              <w:rPr>
                <w:rFonts w:ascii="Menlo" w:eastAsiaTheme="minorHAnsi" w:hAnsi="Menlo" w:cs="Menlo"/>
                <w:color w:val="000000"/>
              </w:rPr>
            </w:rPrChange>
          </w:rPr>
          <w:t xml:space="preserve"> = </w:t>
        </w:r>
        <w:proofErr w:type="spellStart"/>
        <w:r w:rsidRPr="00CC342C">
          <w:rPr>
            <w:rPrChange w:id="3899" w:author="Vihari Réka" w:date="2018-11-30T20:51:00Z">
              <w:rPr>
                <w:rFonts w:ascii="Menlo" w:eastAsiaTheme="minorHAnsi" w:hAnsi="Menlo" w:cs="Menlo"/>
                <w:color w:val="5C2699"/>
              </w:rPr>
            </w:rPrChange>
          </w:rPr>
          <w:t>MKMapItem</w:t>
        </w:r>
        <w:proofErr w:type="spellEnd"/>
        <w:r w:rsidRPr="00CC342C">
          <w:rPr>
            <w:rPrChange w:id="3900" w:author="Vihari Réka" w:date="2018-11-30T20:51:00Z">
              <w:rPr>
                <w:rFonts w:ascii="Menlo" w:eastAsiaTheme="minorHAnsi" w:hAnsi="Menlo" w:cs="Menlo"/>
                <w:color w:val="000000"/>
              </w:rPr>
            </w:rPrChange>
          </w:rPr>
          <w:t xml:space="preserve"> (</w:t>
        </w:r>
        <w:proofErr w:type="spellStart"/>
        <w:r w:rsidRPr="00CC342C">
          <w:rPr>
            <w:rPrChange w:id="3901" w:author="Vihari Réka" w:date="2018-11-30T20:51:00Z">
              <w:rPr>
                <w:rFonts w:ascii="Menlo" w:eastAsiaTheme="minorHAnsi" w:hAnsi="Menlo" w:cs="Menlo"/>
                <w:color w:val="000000"/>
              </w:rPr>
            </w:rPrChange>
          </w:rPr>
          <w:t>placemark</w:t>
        </w:r>
        <w:proofErr w:type="spellEnd"/>
        <w:r w:rsidRPr="00CC342C">
          <w:rPr>
            <w:rPrChange w:id="3902" w:author="Vihari Réka" w:date="2018-11-30T20:51:00Z">
              <w:rPr>
                <w:rFonts w:ascii="Menlo" w:eastAsiaTheme="minorHAnsi" w:hAnsi="Menlo" w:cs="Menlo"/>
                <w:color w:val="000000"/>
              </w:rPr>
            </w:rPrChange>
          </w:rPr>
          <w:t xml:space="preserve">: </w:t>
        </w:r>
        <w:proofErr w:type="spellStart"/>
        <w:r w:rsidRPr="00CC342C">
          <w:rPr>
            <w:rPrChange w:id="3903" w:author="Vihari Réka" w:date="2018-11-30T20:51:00Z">
              <w:rPr>
                <w:rFonts w:ascii="Menlo" w:eastAsiaTheme="minorHAnsi" w:hAnsi="Menlo" w:cs="Menlo"/>
                <w:color w:val="000000"/>
              </w:rPr>
            </w:rPrChange>
          </w:rPr>
          <w:t>sourcePlaceMark</w:t>
        </w:r>
        <w:proofErr w:type="spellEnd"/>
        <w:r w:rsidRPr="00CC342C">
          <w:rPr>
            <w:rPrChange w:id="3904" w:author="Vihari Réka" w:date="2018-11-30T20:51:00Z">
              <w:rPr>
                <w:rFonts w:ascii="Menlo" w:eastAsiaTheme="minorHAnsi" w:hAnsi="Menlo" w:cs="Menlo"/>
                <w:color w:val="000000"/>
              </w:rPr>
            </w:rPrChange>
          </w:rPr>
          <w:t>)</w:t>
        </w:r>
      </w:ins>
    </w:p>
    <w:p w14:paraId="09DBD97D"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905" w:author="Vihari Réka" w:date="2018-11-30T14:55:00Z"/>
          <w:rPrChange w:id="3906" w:author="Vihari Réka" w:date="2018-11-30T20:51:00Z">
            <w:rPr>
              <w:ins w:id="3907" w:author="Vihari Réka" w:date="2018-11-30T14:55:00Z"/>
              <w:rFonts w:ascii="Helvetica" w:eastAsiaTheme="minorHAnsi" w:hAnsi="Helvetica" w:cs="Helvetica"/>
            </w:rPr>
          </w:rPrChange>
        </w:rPr>
        <w:pPrChange w:id="3908" w:author="Vihari Réka" w:date="2018-11-30T20:58:00Z">
          <w:pPr>
            <w:tabs>
              <w:tab w:val="left" w:pos="593"/>
            </w:tabs>
            <w:autoSpaceDE w:val="0"/>
            <w:autoSpaceDN w:val="0"/>
            <w:adjustRightInd w:val="0"/>
          </w:pPr>
        </w:pPrChange>
      </w:pPr>
      <w:ins w:id="3909" w:author="Vihari Réka" w:date="2018-11-30T14:55:00Z">
        <w:r w:rsidRPr="00CC342C">
          <w:rPr>
            <w:rPrChange w:id="3910" w:author="Vihari Réka" w:date="2018-11-30T20:51:00Z">
              <w:rPr>
                <w:rFonts w:ascii="Menlo" w:eastAsiaTheme="minorHAnsi" w:hAnsi="Menlo" w:cs="Menlo"/>
                <w:color w:val="000000"/>
              </w:rPr>
            </w:rPrChange>
          </w:rPr>
          <w:t xml:space="preserve">        </w:t>
        </w:r>
        <w:proofErr w:type="spellStart"/>
        <w:r w:rsidRPr="00CC342C">
          <w:rPr>
            <w:rPrChange w:id="3911" w:author="Vihari Réka" w:date="2018-11-30T20:51:00Z">
              <w:rPr>
                <w:rFonts w:ascii="Menlo" w:eastAsiaTheme="minorHAnsi" w:hAnsi="Menlo" w:cs="Menlo"/>
                <w:b/>
                <w:bCs/>
                <w:color w:val="9B2393"/>
              </w:rPr>
            </w:rPrChange>
          </w:rPr>
          <w:t>let</w:t>
        </w:r>
        <w:proofErr w:type="spellEnd"/>
        <w:r w:rsidRPr="00CC342C">
          <w:rPr>
            <w:rPrChange w:id="3912" w:author="Vihari Réka" w:date="2018-11-30T20:51:00Z">
              <w:rPr>
                <w:rFonts w:ascii="Menlo" w:eastAsiaTheme="minorHAnsi" w:hAnsi="Menlo" w:cs="Menlo"/>
                <w:color w:val="000000"/>
              </w:rPr>
            </w:rPrChange>
          </w:rPr>
          <w:t xml:space="preserve"> </w:t>
        </w:r>
        <w:proofErr w:type="spellStart"/>
        <w:r w:rsidRPr="00CC342C">
          <w:rPr>
            <w:rPrChange w:id="3913" w:author="Vihari Réka" w:date="2018-11-30T20:51:00Z">
              <w:rPr>
                <w:rFonts w:ascii="Menlo" w:eastAsiaTheme="minorHAnsi" w:hAnsi="Menlo" w:cs="Menlo"/>
                <w:color w:val="000000"/>
              </w:rPr>
            </w:rPrChange>
          </w:rPr>
          <w:t>destPM</w:t>
        </w:r>
        <w:proofErr w:type="spellEnd"/>
        <w:r w:rsidRPr="00CC342C">
          <w:rPr>
            <w:rPrChange w:id="3914" w:author="Vihari Réka" w:date="2018-11-30T20:51:00Z">
              <w:rPr>
                <w:rFonts w:ascii="Menlo" w:eastAsiaTheme="minorHAnsi" w:hAnsi="Menlo" w:cs="Menlo"/>
                <w:color w:val="000000"/>
              </w:rPr>
            </w:rPrChange>
          </w:rPr>
          <w:t xml:space="preserve"> = </w:t>
        </w:r>
        <w:proofErr w:type="spellStart"/>
        <w:r w:rsidRPr="00CC342C">
          <w:rPr>
            <w:rPrChange w:id="3915" w:author="Vihari Réka" w:date="2018-11-30T20:51:00Z">
              <w:rPr>
                <w:rFonts w:ascii="Menlo" w:eastAsiaTheme="minorHAnsi" w:hAnsi="Menlo" w:cs="Menlo"/>
                <w:color w:val="5C2699"/>
              </w:rPr>
            </w:rPrChange>
          </w:rPr>
          <w:t>MKPlacemark</w:t>
        </w:r>
        <w:proofErr w:type="spellEnd"/>
        <w:r w:rsidRPr="00CC342C">
          <w:rPr>
            <w:rPrChange w:id="3916" w:author="Vihari Réka" w:date="2018-11-30T20:51:00Z">
              <w:rPr>
                <w:rFonts w:ascii="Menlo" w:eastAsiaTheme="minorHAnsi" w:hAnsi="Menlo" w:cs="Menlo"/>
                <w:color w:val="000000"/>
              </w:rPr>
            </w:rPrChange>
          </w:rPr>
          <w:t xml:space="preserve"> (</w:t>
        </w:r>
        <w:proofErr w:type="spellStart"/>
        <w:r w:rsidRPr="00CC342C">
          <w:rPr>
            <w:rPrChange w:id="3917" w:author="Vihari Réka" w:date="2018-11-30T20:51:00Z">
              <w:rPr>
                <w:rFonts w:ascii="Menlo" w:eastAsiaTheme="minorHAnsi" w:hAnsi="Menlo" w:cs="Menlo"/>
                <w:color w:val="000000"/>
              </w:rPr>
            </w:rPrChange>
          </w:rPr>
          <w:t>coordinate</w:t>
        </w:r>
        <w:proofErr w:type="spellEnd"/>
        <w:r w:rsidRPr="00CC342C">
          <w:rPr>
            <w:rPrChange w:id="3918" w:author="Vihari Réka" w:date="2018-11-30T20:51:00Z">
              <w:rPr>
                <w:rFonts w:ascii="Menlo" w:eastAsiaTheme="minorHAnsi" w:hAnsi="Menlo" w:cs="Menlo"/>
                <w:color w:val="000000"/>
              </w:rPr>
            </w:rPrChange>
          </w:rPr>
          <w:t xml:space="preserve">: </w:t>
        </w:r>
        <w:proofErr w:type="spellStart"/>
        <w:r w:rsidRPr="00CC342C">
          <w:rPr>
            <w:rPrChange w:id="3919" w:author="Vihari Réka" w:date="2018-11-30T20:51:00Z">
              <w:rPr>
                <w:rFonts w:ascii="Menlo" w:eastAsiaTheme="minorHAnsi" w:hAnsi="Menlo" w:cs="Menlo"/>
                <w:color w:val="326D74"/>
              </w:rPr>
            </w:rPrChange>
          </w:rPr>
          <w:t>tappedLoc</w:t>
        </w:r>
        <w:proofErr w:type="spellEnd"/>
        <w:r w:rsidRPr="00CC342C">
          <w:rPr>
            <w:rPrChange w:id="3920" w:author="Vihari Réka" w:date="2018-11-30T20:51:00Z">
              <w:rPr>
                <w:rFonts w:ascii="Menlo" w:eastAsiaTheme="minorHAnsi" w:hAnsi="Menlo" w:cs="Menlo"/>
                <w:color w:val="000000"/>
              </w:rPr>
            </w:rPrChange>
          </w:rPr>
          <w:t>)</w:t>
        </w:r>
      </w:ins>
    </w:p>
    <w:p w14:paraId="523351BF"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921" w:author="Vihari Réka" w:date="2018-11-30T14:55:00Z"/>
          <w:rPrChange w:id="3922" w:author="Vihari Réka" w:date="2018-11-30T20:51:00Z">
            <w:rPr>
              <w:ins w:id="3923" w:author="Vihari Réka" w:date="2018-11-30T14:55:00Z"/>
              <w:rFonts w:ascii="Helvetica" w:eastAsiaTheme="minorHAnsi" w:hAnsi="Helvetica" w:cs="Helvetica"/>
            </w:rPr>
          </w:rPrChange>
        </w:rPr>
        <w:pPrChange w:id="3924" w:author="Vihari Réka" w:date="2018-11-30T20:58:00Z">
          <w:pPr>
            <w:tabs>
              <w:tab w:val="left" w:pos="593"/>
            </w:tabs>
            <w:autoSpaceDE w:val="0"/>
            <w:autoSpaceDN w:val="0"/>
            <w:adjustRightInd w:val="0"/>
          </w:pPr>
        </w:pPrChange>
      </w:pPr>
      <w:ins w:id="3925" w:author="Vihari Réka" w:date="2018-11-30T14:55:00Z">
        <w:r w:rsidRPr="00CC342C">
          <w:rPr>
            <w:rPrChange w:id="3926" w:author="Vihari Réka" w:date="2018-11-30T20:51:00Z">
              <w:rPr>
                <w:rFonts w:ascii="Menlo" w:eastAsiaTheme="minorHAnsi" w:hAnsi="Menlo" w:cs="Menlo"/>
                <w:color w:val="000000"/>
              </w:rPr>
            </w:rPrChange>
          </w:rPr>
          <w:t xml:space="preserve">        </w:t>
        </w:r>
        <w:proofErr w:type="spellStart"/>
        <w:r w:rsidRPr="00CC342C">
          <w:rPr>
            <w:rPrChange w:id="3927" w:author="Vihari Réka" w:date="2018-11-30T20:51:00Z">
              <w:rPr>
                <w:rFonts w:ascii="Menlo" w:eastAsiaTheme="minorHAnsi" w:hAnsi="Menlo" w:cs="Menlo"/>
                <w:b/>
                <w:bCs/>
                <w:color w:val="9B2393"/>
              </w:rPr>
            </w:rPrChange>
          </w:rPr>
          <w:t>let</w:t>
        </w:r>
        <w:proofErr w:type="spellEnd"/>
        <w:r w:rsidRPr="00CC342C">
          <w:rPr>
            <w:rPrChange w:id="3928" w:author="Vihari Réka" w:date="2018-11-30T20:51:00Z">
              <w:rPr>
                <w:rFonts w:ascii="Menlo" w:eastAsiaTheme="minorHAnsi" w:hAnsi="Menlo" w:cs="Menlo"/>
                <w:color w:val="000000"/>
              </w:rPr>
            </w:rPrChange>
          </w:rPr>
          <w:t xml:space="preserve"> </w:t>
        </w:r>
        <w:proofErr w:type="spellStart"/>
        <w:r w:rsidRPr="00CC342C">
          <w:rPr>
            <w:rPrChange w:id="3929" w:author="Vihari Réka" w:date="2018-11-30T20:51:00Z">
              <w:rPr>
                <w:rFonts w:ascii="Menlo" w:eastAsiaTheme="minorHAnsi" w:hAnsi="Menlo" w:cs="Menlo"/>
                <w:color w:val="000000"/>
              </w:rPr>
            </w:rPrChange>
          </w:rPr>
          <w:t>destITM</w:t>
        </w:r>
        <w:proofErr w:type="spellEnd"/>
        <w:r w:rsidRPr="00CC342C">
          <w:rPr>
            <w:rPrChange w:id="3930" w:author="Vihari Réka" w:date="2018-11-30T20:51:00Z">
              <w:rPr>
                <w:rFonts w:ascii="Menlo" w:eastAsiaTheme="minorHAnsi" w:hAnsi="Menlo" w:cs="Menlo"/>
                <w:color w:val="000000"/>
              </w:rPr>
            </w:rPrChange>
          </w:rPr>
          <w:t xml:space="preserve"> = </w:t>
        </w:r>
        <w:proofErr w:type="spellStart"/>
        <w:r w:rsidRPr="00CC342C">
          <w:rPr>
            <w:rPrChange w:id="3931" w:author="Vihari Réka" w:date="2018-11-30T20:51:00Z">
              <w:rPr>
                <w:rFonts w:ascii="Menlo" w:eastAsiaTheme="minorHAnsi" w:hAnsi="Menlo" w:cs="Menlo"/>
                <w:color w:val="5C2699"/>
              </w:rPr>
            </w:rPrChange>
          </w:rPr>
          <w:t>MKMapItem</w:t>
        </w:r>
        <w:proofErr w:type="spellEnd"/>
        <w:r w:rsidRPr="00CC342C">
          <w:rPr>
            <w:rPrChange w:id="3932" w:author="Vihari Réka" w:date="2018-11-30T20:51:00Z">
              <w:rPr>
                <w:rFonts w:ascii="Menlo" w:eastAsiaTheme="minorHAnsi" w:hAnsi="Menlo" w:cs="Menlo"/>
                <w:color w:val="000000"/>
              </w:rPr>
            </w:rPrChange>
          </w:rPr>
          <w:t xml:space="preserve"> (</w:t>
        </w:r>
        <w:proofErr w:type="spellStart"/>
        <w:r w:rsidRPr="00CC342C">
          <w:rPr>
            <w:rPrChange w:id="3933" w:author="Vihari Réka" w:date="2018-11-30T20:51:00Z">
              <w:rPr>
                <w:rFonts w:ascii="Menlo" w:eastAsiaTheme="minorHAnsi" w:hAnsi="Menlo" w:cs="Menlo"/>
                <w:color w:val="000000"/>
              </w:rPr>
            </w:rPrChange>
          </w:rPr>
          <w:t>placemark</w:t>
        </w:r>
        <w:proofErr w:type="spellEnd"/>
        <w:r w:rsidRPr="00CC342C">
          <w:rPr>
            <w:rPrChange w:id="3934" w:author="Vihari Réka" w:date="2018-11-30T20:51:00Z">
              <w:rPr>
                <w:rFonts w:ascii="Menlo" w:eastAsiaTheme="minorHAnsi" w:hAnsi="Menlo" w:cs="Menlo"/>
                <w:color w:val="000000"/>
              </w:rPr>
            </w:rPrChange>
          </w:rPr>
          <w:t xml:space="preserve">: </w:t>
        </w:r>
        <w:proofErr w:type="spellStart"/>
        <w:r w:rsidRPr="00CC342C">
          <w:rPr>
            <w:rPrChange w:id="3935" w:author="Vihari Réka" w:date="2018-11-30T20:51:00Z">
              <w:rPr>
                <w:rFonts w:ascii="Menlo" w:eastAsiaTheme="minorHAnsi" w:hAnsi="Menlo" w:cs="Menlo"/>
                <w:color w:val="000000"/>
              </w:rPr>
            </w:rPrChange>
          </w:rPr>
          <w:t>destPM</w:t>
        </w:r>
        <w:proofErr w:type="spellEnd"/>
        <w:r w:rsidRPr="00CC342C">
          <w:rPr>
            <w:rPrChange w:id="3936" w:author="Vihari Réka" w:date="2018-11-30T20:51:00Z">
              <w:rPr>
                <w:rFonts w:ascii="Menlo" w:eastAsiaTheme="minorHAnsi" w:hAnsi="Menlo" w:cs="Menlo"/>
                <w:color w:val="000000"/>
              </w:rPr>
            </w:rPrChange>
          </w:rPr>
          <w:t>)</w:t>
        </w:r>
      </w:ins>
    </w:p>
    <w:p w14:paraId="15D3F537"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937" w:author="Vihari Réka" w:date="2018-11-30T14:55:00Z"/>
          <w:rPrChange w:id="3938" w:author="Vihari Réka" w:date="2018-11-30T20:51:00Z">
            <w:rPr>
              <w:ins w:id="3939" w:author="Vihari Réka" w:date="2018-11-30T14:55:00Z"/>
              <w:rFonts w:ascii="Helvetica" w:eastAsiaTheme="minorHAnsi" w:hAnsi="Helvetica" w:cs="Helvetica"/>
            </w:rPr>
          </w:rPrChange>
        </w:rPr>
        <w:pPrChange w:id="3940" w:author="Vihari Réka" w:date="2018-11-30T20:58:00Z">
          <w:pPr>
            <w:tabs>
              <w:tab w:val="left" w:pos="593"/>
            </w:tabs>
            <w:autoSpaceDE w:val="0"/>
            <w:autoSpaceDN w:val="0"/>
            <w:adjustRightInd w:val="0"/>
          </w:pPr>
        </w:pPrChange>
      </w:pPr>
    </w:p>
    <w:p w14:paraId="7F72F6E0"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941" w:author="Vihari Réka" w:date="2018-11-30T14:55:00Z"/>
          <w:rPrChange w:id="3942" w:author="Vihari Réka" w:date="2018-11-30T20:51:00Z">
            <w:rPr>
              <w:ins w:id="3943" w:author="Vihari Réka" w:date="2018-11-30T14:55:00Z"/>
              <w:rFonts w:ascii="Helvetica" w:eastAsiaTheme="minorHAnsi" w:hAnsi="Helvetica" w:cs="Helvetica"/>
            </w:rPr>
          </w:rPrChange>
        </w:rPr>
        <w:pPrChange w:id="3944" w:author="Vihari Réka" w:date="2018-11-30T20:58:00Z">
          <w:pPr>
            <w:tabs>
              <w:tab w:val="left" w:pos="593"/>
            </w:tabs>
            <w:autoSpaceDE w:val="0"/>
            <w:autoSpaceDN w:val="0"/>
            <w:adjustRightInd w:val="0"/>
          </w:pPr>
        </w:pPrChange>
      </w:pPr>
      <w:ins w:id="3945" w:author="Vihari Réka" w:date="2018-11-30T14:55:00Z">
        <w:r w:rsidRPr="00CC342C">
          <w:rPr>
            <w:rPrChange w:id="3946" w:author="Vihari Réka" w:date="2018-11-30T20:51:00Z">
              <w:rPr>
                <w:rFonts w:ascii="Menlo" w:eastAsiaTheme="minorHAnsi" w:hAnsi="Menlo" w:cs="Menlo"/>
                <w:color w:val="000000"/>
              </w:rPr>
            </w:rPrChange>
          </w:rPr>
          <w:t xml:space="preserve">        </w:t>
        </w:r>
        <w:proofErr w:type="spellStart"/>
        <w:r w:rsidRPr="00CC342C">
          <w:rPr>
            <w:rPrChange w:id="3947" w:author="Vihari Réka" w:date="2018-11-30T20:51:00Z">
              <w:rPr>
                <w:rFonts w:ascii="Menlo" w:eastAsiaTheme="minorHAnsi" w:hAnsi="Menlo" w:cs="Menlo"/>
                <w:color w:val="000000"/>
              </w:rPr>
            </w:rPrChange>
          </w:rPr>
          <w:t>directionRequest.</w:t>
        </w:r>
        <w:r w:rsidRPr="00CC342C">
          <w:rPr>
            <w:rPrChange w:id="3948" w:author="Vihari Réka" w:date="2018-11-30T20:51:00Z">
              <w:rPr>
                <w:rFonts w:ascii="Menlo" w:eastAsiaTheme="minorHAnsi" w:hAnsi="Menlo" w:cs="Menlo"/>
                <w:color w:val="5C2699"/>
              </w:rPr>
            </w:rPrChange>
          </w:rPr>
          <w:t>source</w:t>
        </w:r>
        <w:proofErr w:type="spellEnd"/>
        <w:r w:rsidRPr="00CC342C">
          <w:rPr>
            <w:rPrChange w:id="3949" w:author="Vihari Réka" w:date="2018-11-30T20:51:00Z">
              <w:rPr>
                <w:rFonts w:ascii="Menlo" w:eastAsiaTheme="minorHAnsi" w:hAnsi="Menlo" w:cs="Menlo"/>
                <w:color w:val="000000"/>
              </w:rPr>
            </w:rPrChange>
          </w:rPr>
          <w:t xml:space="preserve"> = </w:t>
        </w:r>
        <w:proofErr w:type="spellStart"/>
        <w:r w:rsidRPr="00CC342C">
          <w:rPr>
            <w:rPrChange w:id="3950" w:author="Vihari Réka" w:date="2018-11-30T20:51:00Z">
              <w:rPr>
                <w:rFonts w:ascii="Menlo" w:eastAsiaTheme="minorHAnsi" w:hAnsi="Menlo" w:cs="Menlo"/>
                <w:color w:val="000000"/>
              </w:rPr>
            </w:rPrChange>
          </w:rPr>
          <w:t>sourceItem</w:t>
        </w:r>
        <w:proofErr w:type="spellEnd"/>
      </w:ins>
    </w:p>
    <w:p w14:paraId="7875DC8B"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951" w:author="Vihari Réka" w:date="2018-11-30T14:55:00Z"/>
          <w:rPrChange w:id="3952" w:author="Vihari Réka" w:date="2018-11-30T20:51:00Z">
            <w:rPr>
              <w:ins w:id="3953" w:author="Vihari Réka" w:date="2018-11-30T14:55:00Z"/>
              <w:rFonts w:ascii="Helvetica" w:eastAsiaTheme="minorHAnsi" w:hAnsi="Helvetica" w:cs="Helvetica"/>
            </w:rPr>
          </w:rPrChange>
        </w:rPr>
        <w:pPrChange w:id="3954" w:author="Vihari Réka" w:date="2018-11-30T20:58:00Z">
          <w:pPr>
            <w:tabs>
              <w:tab w:val="left" w:pos="593"/>
            </w:tabs>
            <w:autoSpaceDE w:val="0"/>
            <w:autoSpaceDN w:val="0"/>
            <w:adjustRightInd w:val="0"/>
          </w:pPr>
        </w:pPrChange>
      </w:pPr>
      <w:ins w:id="3955" w:author="Vihari Réka" w:date="2018-11-30T14:55:00Z">
        <w:r w:rsidRPr="00CC342C">
          <w:rPr>
            <w:rPrChange w:id="3956" w:author="Vihari Réka" w:date="2018-11-30T20:51:00Z">
              <w:rPr>
                <w:rFonts w:ascii="Menlo" w:eastAsiaTheme="minorHAnsi" w:hAnsi="Menlo" w:cs="Menlo"/>
                <w:color w:val="000000"/>
              </w:rPr>
            </w:rPrChange>
          </w:rPr>
          <w:t xml:space="preserve">        </w:t>
        </w:r>
        <w:proofErr w:type="spellStart"/>
        <w:r w:rsidRPr="00CC342C">
          <w:rPr>
            <w:rPrChange w:id="3957" w:author="Vihari Réka" w:date="2018-11-30T20:51:00Z">
              <w:rPr>
                <w:rFonts w:ascii="Menlo" w:eastAsiaTheme="minorHAnsi" w:hAnsi="Menlo" w:cs="Menlo"/>
                <w:color w:val="000000"/>
              </w:rPr>
            </w:rPrChange>
          </w:rPr>
          <w:t>directionRequest.</w:t>
        </w:r>
        <w:r w:rsidRPr="00CC342C">
          <w:rPr>
            <w:rPrChange w:id="3958" w:author="Vihari Réka" w:date="2018-11-30T20:51:00Z">
              <w:rPr>
                <w:rFonts w:ascii="Menlo" w:eastAsiaTheme="minorHAnsi" w:hAnsi="Menlo" w:cs="Menlo"/>
                <w:color w:val="5C2699"/>
              </w:rPr>
            </w:rPrChange>
          </w:rPr>
          <w:t>destination</w:t>
        </w:r>
        <w:proofErr w:type="spellEnd"/>
        <w:r w:rsidRPr="00CC342C">
          <w:rPr>
            <w:rPrChange w:id="3959" w:author="Vihari Réka" w:date="2018-11-30T20:51:00Z">
              <w:rPr>
                <w:rFonts w:ascii="Menlo" w:eastAsiaTheme="minorHAnsi" w:hAnsi="Menlo" w:cs="Menlo"/>
                <w:color w:val="000000"/>
              </w:rPr>
            </w:rPrChange>
          </w:rPr>
          <w:t xml:space="preserve"> = </w:t>
        </w:r>
        <w:proofErr w:type="spellStart"/>
        <w:r w:rsidRPr="00CC342C">
          <w:rPr>
            <w:rPrChange w:id="3960" w:author="Vihari Réka" w:date="2018-11-30T20:51:00Z">
              <w:rPr>
                <w:rFonts w:ascii="Menlo" w:eastAsiaTheme="minorHAnsi" w:hAnsi="Menlo" w:cs="Menlo"/>
                <w:color w:val="000000"/>
              </w:rPr>
            </w:rPrChange>
          </w:rPr>
          <w:t>destITM</w:t>
        </w:r>
        <w:proofErr w:type="spellEnd"/>
      </w:ins>
    </w:p>
    <w:p w14:paraId="5C9AB35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961" w:author="Vihari Réka" w:date="2018-11-30T14:55:00Z"/>
          <w:rPrChange w:id="3962" w:author="Vihari Réka" w:date="2018-11-30T20:51:00Z">
            <w:rPr>
              <w:ins w:id="3963" w:author="Vihari Réka" w:date="2018-11-30T14:55:00Z"/>
              <w:rFonts w:ascii="Helvetica" w:eastAsiaTheme="minorHAnsi" w:hAnsi="Helvetica" w:cs="Helvetica"/>
            </w:rPr>
          </w:rPrChange>
        </w:rPr>
        <w:pPrChange w:id="3964" w:author="Vihari Réka" w:date="2018-11-30T20:58:00Z">
          <w:pPr>
            <w:tabs>
              <w:tab w:val="left" w:pos="593"/>
            </w:tabs>
            <w:autoSpaceDE w:val="0"/>
            <w:autoSpaceDN w:val="0"/>
            <w:adjustRightInd w:val="0"/>
          </w:pPr>
        </w:pPrChange>
      </w:pPr>
      <w:ins w:id="3965" w:author="Vihari Réka" w:date="2018-11-30T14:55:00Z">
        <w:r w:rsidRPr="00CC342C">
          <w:rPr>
            <w:rPrChange w:id="3966" w:author="Vihari Réka" w:date="2018-11-30T20:51:00Z">
              <w:rPr>
                <w:rFonts w:ascii="Menlo" w:eastAsiaTheme="minorHAnsi" w:hAnsi="Menlo" w:cs="Menlo"/>
                <w:color w:val="000000"/>
              </w:rPr>
            </w:rPrChange>
          </w:rPr>
          <w:t xml:space="preserve">        </w:t>
        </w:r>
        <w:proofErr w:type="spellStart"/>
        <w:r w:rsidRPr="00CC342C">
          <w:rPr>
            <w:rPrChange w:id="3967" w:author="Vihari Réka" w:date="2018-11-30T20:51:00Z">
              <w:rPr>
                <w:rFonts w:ascii="Menlo" w:eastAsiaTheme="minorHAnsi" w:hAnsi="Menlo" w:cs="Menlo"/>
                <w:color w:val="000000"/>
              </w:rPr>
            </w:rPrChange>
          </w:rPr>
          <w:t>directionRequest.</w:t>
        </w:r>
        <w:r w:rsidRPr="00CC342C">
          <w:rPr>
            <w:rPrChange w:id="3968" w:author="Vihari Réka" w:date="2018-11-30T20:51:00Z">
              <w:rPr>
                <w:rFonts w:ascii="Menlo" w:eastAsiaTheme="minorHAnsi" w:hAnsi="Menlo" w:cs="Menlo"/>
                <w:color w:val="5C2699"/>
              </w:rPr>
            </w:rPrChange>
          </w:rPr>
          <w:t>transportType</w:t>
        </w:r>
        <w:proofErr w:type="spellEnd"/>
        <w:r w:rsidRPr="00CC342C">
          <w:rPr>
            <w:rPrChange w:id="3969" w:author="Vihari Réka" w:date="2018-11-30T20:51:00Z">
              <w:rPr>
                <w:rFonts w:ascii="Menlo" w:eastAsiaTheme="minorHAnsi" w:hAnsi="Menlo" w:cs="Menlo"/>
                <w:color w:val="000000"/>
              </w:rPr>
            </w:rPrChange>
          </w:rPr>
          <w:t xml:space="preserve"> </w:t>
        </w:r>
        <w:proofErr w:type="gramStart"/>
        <w:r w:rsidRPr="00CC342C">
          <w:rPr>
            <w:rPrChange w:id="3970" w:author="Vihari Réka" w:date="2018-11-30T20:51:00Z">
              <w:rPr>
                <w:rFonts w:ascii="Menlo" w:eastAsiaTheme="minorHAnsi" w:hAnsi="Menlo" w:cs="Menlo"/>
                <w:color w:val="000000"/>
              </w:rPr>
            </w:rPrChange>
          </w:rPr>
          <w:t>= .</w:t>
        </w:r>
        <w:proofErr w:type="spellStart"/>
        <w:r w:rsidRPr="00CC342C">
          <w:rPr>
            <w:rPrChange w:id="3971" w:author="Vihari Réka" w:date="2018-11-30T20:51:00Z">
              <w:rPr>
                <w:rFonts w:ascii="Menlo" w:eastAsiaTheme="minorHAnsi" w:hAnsi="Menlo" w:cs="Menlo"/>
                <w:color w:val="5C2699"/>
              </w:rPr>
            </w:rPrChange>
          </w:rPr>
          <w:t>walking</w:t>
        </w:r>
        <w:proofErr w:type="spellEnd"/>
        <w:proofErr w:type="gramEnd"/>
      </w:ins>
    </w:p>
    <w:p w14:paraId="35DFBBC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972" w:author="Vihari Réka" w:date="2018-11-30T14:55:00Z"/>
          <w:rPrChange w:id="3973" w:author="Vihari Réka" w:date="2018-11-30T20:51:00Z">
            <w:rPr>
              <w:ins w:id="3974" w:author="Vihari Réka" w:date="2018-11-30T14:55:00Z"/>
              <w:rFonts w:ascii="Helvetica" w:eastAsiaTheme="minorHAnsi" w:hAnsi="Helvetica" w:cs="Helvetica"/>
            </w:rPr>
          </w:rPrChange>
        </w:rPr>
        <w:pPrChange w:id="3975" w:author="Vihari Réka" w:date="2018-11-30T20:58:00Z">
          <w:pPr>
            <w:tabs>
              <w:tab w:val="left" w:pos="593"/>
            </w:tabs>
            <w:autoSpaceDE w:val="0"/>
            <w:autoSpaceDN w:val="0"/>
            <w:adjustRightInd w:val="0"/>
          </w:pPr>
        </w:pPrChange>
      </w:pPr>
      <w:ins w:id="3976" w:author="Vihari Réka" w:date="2018-11-30T14:55:00Z">
        <w:r w:rsidRPr="00CC342C">
          <w:rPr>
            <w:rPrChange w:id="3977" w:author="Vihari Réka" w:date="2018-11-30T20:51:00Z">
              <w:rPr>
                <w:rFonts w:ascii="Menlo" w:eastAsiaTheme="minorHAnsi" w:hAnsi="Menlo" w:cs="Menlo"/>
                <w:color w:val="000000"/>
              </w:rPr>
            </w:rPrChange>
          </w:rPr>
          <w:t xml:space="preserve">        </w:t>
        </w:r>
        <w:proofErr w:type="spellStart"/>
        <w:r w:rsidRPr="00CC342C">
          <w:rPr>
            <w:rPrChange w:id="3978" w:author="Vihari Réka" w:date="2018-11-30T20:51:00Z">
              <w:rPr>
                <w:rFonts w:ascii="Menlo" w:eastAsiaTheme="minorHAnsi" w:hAnsi="Menlo" w:cs="Menlo"/>
                <w:b/>
                <w:bCs/>
                <w:color w:val="9B2393"/>
              </w:rPr>
            </w:rPrChange>
          </w:rPr>
          <w:t>let</w:t>
        </w:r>
        <w:proofErr w:type="spellEnd"/>
        <w:r w:rsidRPr="00CC342C">
          <w:rPr>
            <w:rPrChange w:id="3979" w:author="Vihari Réka" w:date="2018-11-30T20:51:00Z">
              <w:rPr>
                <w:rFonts w:ascii="Menlo" w:eastAsiaTheme="minorHAnsi" w:hAnsi="Menlo" w:cs="Menlo"/>
                <w:color w:val="000000"/>
              </w:rPr>
            </w:rPrChange>
          </w:rPr>
          <w:t xml:space="preserve"> </w:t>
        </w:r>
        <w:proofErr w:type="spellStart"/>
        <w:r w:rsidRPr="00CC342C">
          <w:rPr>
            <w:rPrChange w:id="3980" w:author="Vihari Réka" w:date="2018-11-30T20:51:00Z">
              <w:rPr>
                <w:rFonts w:ascii="Menlo" w:eastAsiaTheme="minorHAnsi" w:hAnsi="Menlo" w:cs="Menlo"/>
                <w:color w:val="000000"/>
              </w:rPr>
            </w:rPrChange>
          </w:rPr>
          <w:t>directions</w:t>
        </w:r>
        <w:proofErr w:type="spellEnd"/>
        <w:r w:rsidRPr="00CC342C">
          <w:rPr>
            <w:rPrChange w:id="3981" w:author="Vihari Réka" w:date="2018-11-30T20:51:00Z">
              <w:rPr>
                <w:rFonts w:ascii="Menlo" w:eastAsiaTheme="minorHAnsi" w:hAnsi="Menlo" w:cs="Menlo"/>
                <w:color w:val="000000"/>
              </w:rPr>
            </w:rPrChange>
          </w:rPr>
          <w:t xml:space="preserve"> = </w:t>
        </w:r>
        <w:proofErr w:type="spellStart"/>
        <w:proofErr w:type="gramStart"/>
        <w:r w:rsidRPr="00CC342C">
          <w:rPr>
            <w:rPrChange w:id="3982" w:author="Vihari Réka" w:date="2018-11-30T20:51:00Z">
              <w:rPr>
                <w:rFonts w:ascii="Menlo" w:eastAsiaTheme="minorHAnsi" w:hAnsi="Menlo" w:cs="Menlo"/>
                <w:color w:val="5C2699"/>
              </w:rPr>
            </w:rPrChange>
          </w:rPr>
          <w:t>MKDirections</w:t>
        </w:r>
        <w:proofErr w:type="spellEnd"/>
        <w:r w:rsidRPr="00CC342C">
          <w:rPr>
            <w:rPrChange w:id="3983" w:author="Vihari Réka" w:date="2018-11-30T20:51:00Z">
              <w:rPr>
                <w:rFonts w:ascii="Menlo" w:eastAsiaTheme="minorHAnsi" w:hAnsi="Menlo" w:cs="Menlo"/>
                <w:color w:val="000000"/>
              </w:rPr>
            </w:rPrChange>
          </w:rPr>
          <w:t>(</w:t>
        </w:r>
        <w:proofErr w:type="spellStart"/>
        <w:proofErr w:type="gramEnd"/>
        <w:r w:rsidRPr="00CC342C">
          <w:rPr>
            <w:rPrChange w:id="3984" w:author="Vihari Réka" w:date="2018-11-30T20:51:00Z">
              <w:rPr>
                <w:rFonts w:ascii="Menlo" w:eastAsiaTheme="minorHAnsi" w:hAnsi="Menlo" w:cs="Menlo"/>
                <w:color w:val="000000"/>
              </w:rPr>
            </w:rPrChange>
          </w:rPr>
          <w:t>request</w:t>
        </w:r>
        <w:proofErr w:type="spellEnd"/>
        <w:r w:rsidRPr="00CC342C">
          <w:rPr>
            <w:rPrChange w:id="3985" w:author="Vihari Réka" w:date="2018-11-30T20:51:00Z">
              <w:rPr>
                <w:rFonts w:ascii="Menlo" w:eastAsiaTheme="minorHAnsi" w:hAnsi="Menlo" w:cs="Menlo"/>
                <w:color w:val="000000"/>
              </w:rPr>
            </w:rPrChange>
          </w:rPr>
          <w:t xml:space="preserve">: </w:t>
        </w:r>
        <w:proofErr w:type="spellStart"/>
        <w:r w:rsidRPr="00CC342C">
          <w:rPr>
            <w:rPrChange w:id="3986" w:author="Vihari Réka" w:date="2018-11-30T20:51:00Z">
              <w:rPr>
                <w:rFonts w:ascii="Menlo" w:eastAsiaTheme="minorHAnsi" w:hAnsi="Menlo" w:cs="Menlo"/>
                <w:color w:val="000000"/>
              </w:rPr>
            </w:rPrChange>
          </w:rPr>
          <w:t>directionRequest</w:t>
        </w:r>
        <w:proofErr w:type="spellEnd"/>
        <w:r w:rsidRPr="00CC342C">
          <w:rPr>
            <w:rPrChange w:id="3987" w:author="Vihari Réka" w:date="2018-11-30T20:51:00Z">
              <w:rPr>
                <w:rFonts w:ascii="Menlo" w:eastAsiaTheme="minorHAnsi" w:hAnsi="Menlo" w:cs="Menlo"/>
                <w:color w:val="000000"/>
              </w:rPr>
            </w:rPrChange>
          </w:rPr>
          <w:t>)</w:t>
        </w:r>
      </w:ins>
    </w:p>
    <w:p w14:paraId="63343FBF"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988" w:author="Vihari Réka" w:date="2018-11-30T14:55:00Z"/>
          <w:rPrChange w:id="3989" w:author="Vihari Réka" w:date="2018-11-30T20:51:00Z">
            <w:rPr>
              <w:ins w:id="3990" w:author="Vihari Réka" w:date="2018-11-30T14:55:00Z"/>
              <w:rFonts w:ascii="Helvetica" w:eastAsiaTheme="minorHAnsi" w:hAnsi="Helvetica" w:cs="Helvetica"/>
            </w:rPr>
          </w:rPrChange>
        </w:rPr>
        <w:pPrChange w:id="3991" w:author="Vihari Réka" w:date="2018-11-30T20:58:00Z">
          <w:pPr>
            <w:tabs>
              <w:tab w:val="left" w:pos="593"/>
            </w:tabs>
            <w:autoSpaceDE w:val="0"/>
            <w:autoSpaceDN w:val="0"/>
            <w:adjustRightInd w:val="0"/>
          </w:pPr>
        </w:pPrChange>
      </w:pPr>
      <w:ins w:id="3992" w:author="Vihari Réka" w:date="2018-11-30T14:55:00Z">
        <w:r w:rsidRPr="00CC342C">
          <w:rPr>
            <w:rPrChange w:id="3993" w:author="Vihari Réka" w:date="2018-11-30T20:51:00Z">
              <w:rPr>
                <w:rFonts w:ascii="Menlo" w:eastAsiaTheme="minorHAnsi" w:hAnsi="Menlo" w:cs="Menlo"/>
                <w:color w:val="000000"/>
              </w:rPr>
            </w:rPrChange>
          </w:rPr>
          <w:t xml:space="preserve">        </w:t>
        </w:r>
        <w:proofErr w:type="spellStart"/>
        <w:proofErr w:type="gramStart"/>
        <w:r w:rsidRPr="00CC342C">
          <w:rPr>
            <w:rPrChange w:id="3994" w:author="Vihari Réka" w:date="2018-11-30T20:51:00Z">
              <w:rPr>
                <w:rFonts w:ascii="Menlo" w:eastAsiaTheme="minorHAnsi" w:hAnsi="Menlo" w:cs="Menlo"/>
                <w:color w:val="000000"/>
              </w:rPr>
            </w:rPrChange>
          </w:rPr>
          <w:t>directions.</w:t>
        </w:r>
        <w:r w:rsidRPr="00CC342C">
          <w:rPr>
            <w:rPrChange w:id="3995" w:author="Vihari Réka" w:date="2018-11-30T20:51:00Z">
              <w:rPr>
                <w:rFonts w:ascii="Menlo" w:eastAsiaTheme="minorHAnsi" w:hAnsi="Menlo" w:cs="Menlo"/>
                <w:color w:val="3900A0"/>
              </w:rPr>
            </w:rPrChange>
          </w:rPr>
          <w:t>calculate</w:t>
        </w:r>
        <w:proofErr w:type="spellEnd"/>
        <w:proofErr w:type="gramEnd"/>
        <w:r w:rsidRPr="00CC342C">
          <w:rPr>
            <w:rPrChange w:id="3996" w:author="Vihari Réka" w:date="2018-11-30T20:51:00Z">
              <w:rPr>
                <w:rFonts w:ascii="Menlo" w:eastAsiaTheme="minorHAnsi" w:hAnsi="Menlo" w:cs="Menlo"/>
                <w:color w:val="000000"/>
              </w:rPr>
            </w:rPrChange>
          </w:rPr>
          <w:t>(</w:t>
        </w:r>
        <w:proofErr w:type="spellStart"/>
        <w:r w:rsidRPr="00CC342C">
          <w:rPr>
            <w:rPrChange w:id="3997" w:author="Vihari Réka" w:date="2018-11-30T20:51:00Z">
              <w:rPr>
                <w:rFonts w:ascii="Menlo" w:eastAsiaTheme="minorHAnsi" w:hAnsi="Menlo" w:cs="Menlo"/>
                <w:color w:val="000000"/>
              </w:rPr>
            </w:rPrChange>
          </w:rPr>
          <w:t>completionHandler</w:t>
        </w:r>
        <w:proofErr w:type="spellEnd"/>
        <w:r w:rsidRPr="00CC342C">
          <w:rPr>
            <w:rPrChange w:id="3998" w:author="Vihari Réka" w:date="2018-11-30T20:51:00Z">
              <w:rPr>
                <w:rFonts w:ascii="Menlo" w:eastAsiaTheme="minorHAnsi" w:hAnsi="Menlo" w:cs="Menlo"/>
                <w:color w:val="000000"/>
              </w:rPr>
            </w:rPrChange>
          </w:rPr>
          <w:t>: {</w:t>
        </w:r>
      </w:ins>
    </w:p>
    <w:p w14:paraId="667E7CE4"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999" w:author="Vihari Réka" w:date="2018-11-30T14:55:00Z"/>
          <w:rPrChange w:id="4000" w:author="Vihari Réka" w:date="2018-11-30T20:51:00Z">
            <w:rPr>
              <w:ins w:id="4001" w:author="Vihari Réka" w:date="2018-11-30T14:55:00Z"/>
              <w:rFonts w:ascii="Helvetica" w:eastAsiaTheme="minorHAnsi" w:hAnsi="Helvetica" w:cs="Helvetica"/>
            </w:rPr>
          </w:rPrChange>
        </w:rPr>
        <w:pPrChange w:id="4002" w:author="Vihari Réka" w:date="2018-11-30T20:58:00Z">
          <w:pPr>
            <w:tabs>
              <w:tab w:val="left" w:pos="593"/>
            </w:tabs>
            <w:autoSpaceDE w:val="0"/>
            <w:autoSpaceDN w:val="0"/>
            <w:adjustRightInd w:val="0"/>
          </w:pPr>
        </w:pPrChange>
      </w:pPr>
      <w:ins w:id="4003" w:author="Vihari Réka" w:date="2018-11-30T14:55:00Z">
        <w:r w:rsidRPr="00CC342C">
          <w:rPr>
            <w:rPrChange w:id="4004" w:author="Vihari Réka" w:date="2018-11-30T20:51:00Z">
              <w:rPr>
                <w:rFonts w:ascii="Menlo" w:eastAsiaTheme="minorHAnsi" w:hAnsi="Menlo" w:cs="Menlo"/>
                <w:color w:val="000000"/>
              </w:rPr>
            </w:rPrChange>
          </w:rPr>
          <w:t xml:space="preserve">            </w:t>
        </w:r>
        <w:proofErr w:type="spellStart"/>
        <w:r w:rsidRPr="00CC342C">
          <w:rPr>
            <w:rPrChange w:id="4005" w:author="Vihari Réka" w:date="2018-11-30T20:51:00Z">
              <w:rPr>
                <w:rFonts w:ascii="Menlo" w:eastAsiaTheme="minorHAnsi" w:hAnsi="Menlo" w:cs="Menlo"/>
                <w:color w:val="000000"/>
              </w:rPr>
            </w:rPrChange>
          </w:rPr>
          <w:t>response</w:t>
        </w:r>
        <w:proofErr w:type="spellEnd"/>
        <w:r w:rsidRPr="00CC342C">
          <w:rPr>
            <w:rPrChange w:id="4006" w:author="Vihari Réka" w:date="2018-11-30T20:51:00Z">
              <w:rPr>
                <w:rFonts w:ascii="Menlo" w:eastAsiaTheme="minorHAnsi" w:hAnsi="Menlo" w:cs="Menlo"/>
                <w:color w:val="000000"/>
              </w:rPr>
            </w:rPrChange>
          </w:rPr>
          <w:t xml:space="preserve">, </w:t>
        </w:r>
        <w:proofErr w:type="spellStart"/>
        <w:r w:rsidRPr="00CC342C">
          <w:rPr>
            <w:rPrChange w:id="4007" w:author="Vihari Réka" w:date="2018-11-30T20:51:00Z">
              <w:rPr>
                <w:rFonts w:ascii="Menlo" w:eastAsiaTheme="minorHAnsi" w:hAnsi="Menlo" w:cs="Menlo"/>
                <w:color w:val="000000"/>
              </w:rPr>
            </w:rPrChange>
          </w:rPr>
          <w:t>error</w:t>
        </w:r>
        <w:proofErr w:type="spellEnd"/>
        <w:r w:rsidRPr="00CC342C">
          <w:rPr>
            <w:rPrChange w:id="4008" w:author="Vihari Réka" w:date="2018-11-30T20:51:00Z">
              <w:rPr>
                <w:rFonts w:ascii="Menlo" w:eastAsiaTheme="minorHAnsi" w:hAnsi="Menlo" w:cs="Menlo"/>
                <w:color w:val="000000"/>
              </w:rPr>
            </w:rPrChange>
          </w:rPr>
          <w:t xml:space="preserve"> </w:t>
        </w:r>
        <w:r w:rsidRPr="00CC342C">
          <w:rPr>
            <w:rPrChange w:id="4009" w:author="Vihari Réka" w:date="2018-11-30T20:51:00Z">
              <w:rPr>
                <w:rFonts w:ascii="Menlo" w:eastAsiaTheme="minorHAnsi" w:hAnsi="Menlo" w:cs="Menlo"/>
                <w:b/>
                <w:bCs/>
                <w:color w:val="9B2393"/>
              </w:rPr>
            </w:rPrChange>
          </w:rPr>
          <w:t>in</w:t>
        </w:r>
      </w:ins>
    </w:p>
    <w:p w14:paraId="1D8A365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010" w:author="Vihari Réka" w:date="2018-11-30T14:55:00Z"/>
          <w:rPrChange w:id="4011" w:author="Vihari Réka" w:date="2018-11-30T20:51:00Z">
            <w:rPr>
              <w:ins w:id="4012" w:author="Vihari Réka" w:date="2018-11-30T14:55:00Z"/>
              <w:rFonts w:ascii="Helvetica" w:eastAsiaTheme="minorHAnsi" w:hAnsi="Helvetica" w:cs="Helvetica"/>
            </w:rPr>
          </w:rPrChange>
        </w:rPr>
        <w:pPrChange w:id="4013" w:author="Vihari Réka" w:date="2018-11-30T20:58:00Z">
          <w:pPr>
            <w:tabs>
              <w:tab w:val="left" w:pos="593"/>
            </w:tabs>
            <w:autoSpaceDE w:val="0"/>
            <w:autoSpaceDN w:val="0"/>
            <w:adjustRightInd w:val="0"/>
          </w:pPr>
        </w:pPrChange>
      </w:pPr>
    </w:p>
    <w:p w14:paraId="5A5420BE"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014" w:author="Vihari Réka" w:date="2018-11-30T14:55:00Z"/>
          <w:rPrChange w:id="4015" w:author="Vihari Réka" w:date="2018-11-30T20:51:00Z">
            <w:rPr>
              <w:ins w:id="4016" w:author="Vihari Réka" w:date="2018-11-30T14:55:00Z"/>
              <w:rFonts w:ascii="Helvetica" w:eastAsiaTheme="minorHAnsi" w:hAnsi="Helvetica" w:cs="Helvetica"/>
            </w:rPr>
          </w:rPrChange>
        </w:rPr>
        <w:pPrChange w:id="4017" w:author="Vihari Réka" w:date="2018-11-30T20:58:00Z">
          <w:pPr>
            <w:tabs>
              <w:tab w:val="left" w:pos="593"/>
            </w:tabs>
            <w:autoSpaceDE w:val="0"/>
            <w:autoSpaceDN w:val="0"/>
            <w:adjustRightInd w:val="0"/>
          </w:pPr>
        </w:pPrChange>
      </w:pPr>
      <w:ins w:id="4018" w:author="Vihari Réka" w:date="2018-11-30T14:55:00Z">
        <w:r w:rsidRPr="00CC342C">
          <w:rPr>
            <w:rPrChange w:id="4019" w:author="Vihari Réka" w:date="2018-11-30T20:51:00Z">
              <w:rPr>
                <w:rFonts w:ascii="Menlo" w:eastAsiaTheme="minorHAnsi" w:hAnsi="Menlo" w:cs="Menlo"/>
                <w:color w:val="000000"/>
              </w:rPr>
            </w:rPrChange>
          </w:rPr>
          <w:t xml:space="preserve">            </w:t>
        </w:r>
        <w:proofErr w:type="spellStart"/>
        <w:r w:rsidRPr="00CC342C">
          <w:rPr>
            <w:rPrChange w:id="4020" w:author="Vihari Réka" w:date="2018-11-30T20:51:00Z">
              <w:rPr>
                <w:rFonts w:ascii="Menlo" w:eastAsiaTheme="minorHAnsi" w:hAnsi="Menlo" w:cs="Menlo"/>
                <w:b/>
                <w:bCs/>
                <w:color w:val="9B2393"/>
              </w:rPr>
            </w:rPrChange>
          </w:rPr>
          <w:t>guard</w:t>
        </w:r>
        <w:proofErr w:type="spellEnd"/>
        <w:r w:rsidRPr="00CC342C">
          <w:rPr>
            <w:rPrChange w:id="4021" w:author="Vihari Réka" w:date="2018-11-30T20:51:00Z">
              <w:rPr>
                <w:rFonts w:ascii="Menlo" w:eastAsiaTheme="minorHAnsi" w:hAnsi="Menlo" w:cs="Menlo"/>
                <w:color w:val="000000"/>
              </w:rPr>
            </w:rPrChange>
          </w:rPr>
          <w:t xml:space="preserve"> </w:t>
        </w:r>
        <w:proofErr w:type="spellStart"/>
        <w:r w:rsidRPr="00CC342C">
          <w:rPr>
            <w:rPrChange w:id="4022" w:author="Vihari Réka" w:date="2018-11-30T20:51:00Z">
              <w:rPr>
                <w:rFonts w:ascii="Menlo" w:eastAsiaTheme="minorHAnsi" w:hAnsi="Menlo" w:cs="Menlo"/>
                <w:b/>
                <w:bCs/>
                <w:color w:val="9B2393"/>
              </w:rPr>
            </w:rPrChange>
          </w:rPr>
          <w:t>let</w:t>
        </w:r>
        <w:proofErr w:type="spellEnd"/>
        <w:r w:rsidRPr="00CC342C">
          <w:rPr>
            <w:rPrChange w:id="4023" w:author="Vihari Réka" w:date="2018-11-30T20:51:00Z">
              <w:rPr>
                <w:rFonts w:ascii="Menlo" w:eastAsiaTheme="minorHAnsi" w:hAnsi="Menlo" w:cs="Menlo"/>
                <w:color w:val="000000"/>
              </w:rPr>
            </w:rPrChange>
          </w:rPr>
          <w:t xml:space="preserve"> </w:t>
        </w:r>
        <w:proofErr w:type="spellStart"/>
        <w:r w:rsidRPr="00CC342C">
          <w:rPr>
            <w:rPrChange w:id="4024" w:author="Vihari Réka" w:date="2018-11-30T20:51:00Z">
              <w:rPr>
                <w:rFonts w:ascii="Menlo" w:eastAsiaTheme="minorHAnsi" w:hAnsi="Menlo" w:cs="Menlo"/>
                <w:color w:val="000000"/>
              </w:rPr>
            </w:rPrChange>
          </w:rPr>
          <w:t>response</w:t>
        </w:r>
        <w:proofErr w:type="spellEnd"/>
        <w:r w:rsidRPr="00CC342C">
          <w:rPr>
            <w:rPrChange w:id="4025" w:author="Vihari Réka" w:date="2018-11-30T20:51:00Z">
              <w:rPr>
                <w:rFonts w:ascii="Menlo" w:eastAsiaTheme="minorHAnsi" w:hAnsi="Menlo" w:cs="Menlo"/>
                <w:color w:val="000000"/>
              </w:rPr>
            </w:rPrChange>
          </w:rPr>
          <w:t xml:space="preserve"> = </w:t>
        </w:r>
        <w:proofErr w:type="spellStart"/>
        <w:proofErr w:type="gramStart"/>
        <w:r w:rsidRPr="00CC342C">
          <w:rPr>
            <w:rPrChange w:id="4026" w:author="Vihari Réka" w:date="2018-11-30T20:51:00Z">
              <w:rPr>
                <w:rFonts w:ascii="Menlo" w:eastAsiaTheme="minorHAnsi" w:hAnsi="Menlo" w:cs="Menlo"/>
                <w:color w:val="000000"/>
              </w:rPr>
            </w:rPrChange>
          </w:rPr>
          <w:t>response</w:t>
        </w:r>
        <w:proofErr w:type="spellEnd"/>
        <w:r w:rsidRPr="00CC342C">
          <w:rPr>
            <w:rPrChange w:id="4027" w:author="Vihari Réka" w:date="2018-11-30T20:51:00Z">
              <w:rPr>
                <w:rFonts w:ascii="Menlo" w:eastAsiaTheme="minorHAnsi" w:hAnsi="Menlo" w:cs="Menlo"/>
                <w:color w:val="000000"/>
              </w:rPr>
            </w:rPrChange>
          </w:rPr>
          <w:t xml:space="preserve">  </w:t>
        </w:r>
        <w:proofErr w:type="spellStart"/>
        <w:r w:rsidRPr="00CC342C">
          <w:rPr>
            <w:rPrChange w:id="4028" w:author="Vihari Réka" w:date="2018-11-30T20:51:00Z">
              <w:rPr>
                <w:rFonts w:ascii="Menlo" w:eastAsiaTheme="minorHAnsi" w:hAnsi="Menlo" w:cs="Menlo"/>
                <w:b/>
                <w:bCs/>
                <w:color w:val="9B2393"/>
              </w:rPr>
            </w:rPrChange>
          </w:rPr>
          <w:t>else</w:t>
        </w:r>
        <w:proofErr w:type="spellEnd"/>
        <w:proofErr w:type="gramEnd"/>
        <w:r w:rsidRPr="00CC342C">
          <w:rPr>
            <w:rPrChange w:id="4029" w:author="Vihari Réka" w:date="2018-11-30T20:51:00Z">
              <w:rPr>
                <w:rFonts w:ascii="Menlo" w:eastAsiaTheme="minorHAnsi" w:hAnsi="Menlo" w:cs="Menlo"/>
                <w:color w:val="000000"/>
              </w:rPr>
            </w:rPrChange>
          </w:rPr>
          <w:t xml:space="preserve"> {</w:t>
        </w:r>
      </w:ins>
    </w:p>
    <w:p w14:paraId="6878F123"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030" w:author="Vihari Réka" w:date="2018-11-30T14:55:00Z"/>
          <w:rPrChange w:id="4031" w:author="Vihari Réka" w:date="2018-11-30T20:51:00Z">
            <w:rPr>
              <w:ins w:id="4032" w:author="Vihari Réka" w:date="2018-11-30T14:55:00Z"/>
              <w:rFonts w:ascii="Helvetica" w:eastAsiaTheme="minorHAnsi" w:hAnsi="Helvetica" w:cs="Helvetica"/>
            </w:rPr>
          </w:rPrChange>
        </w:rPr>
        <w:pPrChange w:id="4033" w:author="Vihari Réka" w:date="2018-11-30T20:58:00Z">
          <w:pPr>
            <w:tabs>
              <w:tab w:val="left" w:pos="593"/>
            </w:tabs>
            <w:autoSpaceDE w:val="0"/>
            <w:autoSpaceDN w:val="0"/>
            <w:adjustRightInd w:val="0"/>
          </w:pPr>
        </w:pPrChange>
      </w:pPr>
      <w:ins w:id="4034" w:author="Vihari Réka" w:date="2018-11-30T14:55:00Z">
        <w:r w:rsidRPr="00CC342C">
          <w:rPr>
            <w:rPrChange w:id="4035" w:author="Vihari Réka" w:date="2018-11-30T20:51:00Z">
              <w:rPr>
                <w:rFonts w:ascii="Menlo" w:eastAsiaTheme="minorHAnsi" w:hAnsi="Menlo" w:cs="Menlo"/>
                <w:color w:val="000000"/>
              </w:rPr>
            </w:rPrChange>
          </w:rPr>
          <w:t xml:space="preserve">                </w:t>
        </w:r>
        <w:proofErr w:type="spellStart"/>
        <w:r w:rsidRPr="00CC342C">
          <w:rPr>
            <w:rPrChange w:id="4036" w:author="Vihari Réka" w:date="2018-11-30T20:51:00Z">
              <w:rPr>
                <w:rFonts w:ascii="Menlo" w:eastAsiaTheme="minorHAnsi" w:hAnsi="Menlo" w:cs="Menlo"/>
                <w:b/>
                <w:bCs/>
                <w:color w:val="9B2393"/>
              </w:rPr>
            </w:rPrChange>
          </w:rPr>
          <w:t>if</w:t>
        </w:r>
        <w:proofErr w:type="spellEnd"/>
        <w:r w:rsidRPr="00CC342C">
          <w:rPr>
            <w:rPrChange w:id="4037" w:author="Vihari Réka" w:date="2018-11-30T20:51:00Z">
              <w:rPr>
                <w:rFonts w:ascii="Menlo" w:eastAsiaTheme="minorHAnsi" w:hAnsi="Menlo" w:cs="Menlo"/>
                <w:color w:val="000000"/>
              </w:rPr>
            </w:rPrChange>
          </w:rPr>
          <w:t xml:space="preserve"> </w:t>
        </w:r>
        <w:proofErr w:type="spellStart"/>
        <w:r w:rsidRPr="00CC342C">
          <w:rPr>
            <w:rPrChange w:id="4038" w:author="Vihari Réka" w:date="2018-11-30T20:51:00Z">
              <w:rPr>
                <w:rFonts w:ascii="Menlo" w:eastAsiaTheme="minorHAnsi" w:hAnsi="Menlo" w:cs="Menlo"/>
                <w:b/>
                <w:bCs/>
                <w:color w:val="9B2393"/>
              </w:rPr>
            </w:rPrChange>
          </w:rPr>
          <w:t>let</w:t>
        </w:r>
        <w:proofErr w:type="spellEnd"/>
        <w:r w:rsidRPr="00CC342C">
          <w:rPr>
            <w:rPrChange w:id="4039" w:author="Vihari Réka" w:date="2018-11-30T20:51:00Z">
              <w:rPr>
                <w:rFonts w:ascii="Menlo" w:eastAsiaTheme="minorHAnsi" w:hAnsi="Menlo" w:cs="Menlo"/>
                <w:color w:val="000000"/>
              </w:rPr>
            </w:rPrChange>
          </w:rPr>
          <w:t xml:space="preserve"> </w:t>
        </w:r>
        <w:proofErr w:type="spellStart"/>
        <w:r w:rsidRPr="00CC342C">
          <w:rPr>
            <w:rPrChange w:id="4040" w:author="Vihari Réka" w:date="2018-11-30T20:51:00Z">
              <w:rPr>
                <w:rFonts w:ascii="Menlo" w:eastAsiaTheme="minorHAnsi" w:hAnsi="Menlo" w:cs="Menlo"/>
                <w:color w:val="000000"/>
              </w:rPr>
            </w:rPrChange>
          </w:rPr>
          <w:t>error</w:t>
        </w:r>
        <w:proofErr w:type="spellEnd"/>
        <w:r w:rsidRPr="00CC342C">
          <w:rPr>
            <w:rPrChange w:id="4041" w:author="Vihari Réka" w:date="2018-11-30T20:51:00Z">
              <w:rPr>
                <w:rFonts w:ascii="Menlo" w:eastAsiaTheme="minorHAnsi" w:hAnsi="Menlo" w:cs="Menlo"/>
                <w:color w:val="000000"/>
              </w:rPr>
            </w:rPrChange>
          </w:rPr>
          <w:t xml:space="preserve"> = </w:t>
        </w:r>
        <w:proofErr w:type="spellStart"/>
        <w:r w:rsidRPr="00CC342C">
          <w:rPr>
            <w:rPrChange w:id="4042" w:author="Vihari Réka" w:date="2018-11-30T20:51:00Z">
              <w:rPr>
                <w:rFonts w:ascii="Menlo" w:eastAsiaTheme="minorHAnsi" w:hAnsi="Menlo" w:cs="Menlo"/>
                <w:color w:val="000000"/>
              </w:rPr>
            </w:rPrChange>
          </w:rPr>
          <w:t>error</w:t>
        </w:r>
        <w:proofErr w:type="spellEnd"/>
        <w:r w:rsidRPr="00CC342C">
          <w:rPr>
            <w:rPrChange w:id="4043" w:author="Vihari Réka" w:date="2018-11-30T20:51:00Z">
              <w:rPr>
                <w:rFonts w:ascii="Menlo" w:eastAsiaTheme="minorHAnsi" w:hAnsi="Menlo" w:cs="Menlo"/>
                <w:color w:val="000000"/>
              </w:rPr>
            </w:rPrChange>
          </w:rPr>
          <w:t xml:space="preserve"> {</w:t>
        </w:r>
      </w:ins>
    </w:p>
    <w:p w14:paraId="02C7BCF0"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044" w:author="Vihari Réka" w:date="2018-11-30T14:55:00Z"/>
          <w:rPrChange w:id="4045" w:author="Vihari Réka" w:date="2018-11-30T20:51:00Z">
            <w:rPr>
              <w:ins w:id="4046" w:author="Vihari Réka" w:date="2018-11-30T14:55:00Z"/>
              <w:rFonts w:ascii="Helvetica" w:eastAsiaTheme="minorHAnsi" w:hAnsi="Helvetica" w:cs="Helvetica"/>
            </w:rPr>
          </w:rPrChange>
        </w:rPr>
        <w:pPrChange w:id="4047" w:author="Vihari Réka" w:date="2018-11-30T20:58:00Z">
          <w:pPr>
            <w:tabs>
              <w:tab w:val="left" w:pos="593"/>
            </w:tabs>
            <w:autoSpaceDE w:val="0"/>
            <w:autoSpaceDN w:val="0"/>
            <w:adjustRightInd w:val="0"/>
          </w:pPr>
        </w:pPrChange>
      </w:pPr>
      <w:ins w:id="4048" w:author="Vihari Réka" w:date="2018-11-30T14:55:00Z">
        <w:r w:rsidRPr="00CC342C">
          <w:rPr>
            <w:rPrChange w:id="4049" w:author="Vihari Réka" w:date="2018-11-30T20:51:00Z">
              <w:rPr>
                <w:rFonts w:ascii="Menlo" w:eastAsiaTheme="minorHAnsi" w:hAnsi="Menlo" w:cs="Menlo"/>
                <w:color w:val="000000"/>
              </w:rPr>
            </w:rPrChange>
          </w:rPr>
          <w:t xml:space="preserve">                    </w:t>
        </w:r>
        <w:proofErr w:type="gramStart"/>
        <w:r w:rsidRPr="00CC342C">
          <w:rPr>
            <w:rPrChange w:id="4050" w:author="Vihari Réka" w:date="2018-11-30T20:51:00Z">
              <w:rPr>
                <w:rFonts w:ascii="Menlo" w:eastAsiaTheme="minorHAnsi" w:hAnsi="Menlo" w:cs="Menlo"/>
                <w:color w:val="3900A0"/>
              </w:rPr>
            </w:rPrChange>
          </w:rPr>
          <w:t>print</w:t>
        </w:r>
        <w:r w:rsidRPr="00CC342C">
          <w:rPr>
            <w:rPrChange w:id="4051" w:author="Vihari Réka" w:date="2018-11-30T20:51:00Z">
              <w:rPr>
                <w:rFonts w:ascii="Menlo" w:eastAsiaTheme="minorHAnsi" w:hAnsi="Menlo" w:cs="Menlo"/>
                <w:color w:val="000000"/>
              </w:rPr>
            </w:rPrChange>
          </w:rPr>
          <w:t>(</w:t>
        </w:r>
        <w:proofErr w:type="gramEnd"/>
        <w:r w:rsidRPr="00CC342C">
          <w:rPr>
            <w:rPrChange w:id="4052" w:author="Vihari Réka" w:date="2018-11-30T20:51:00Z">
              <w:rPr>
                <w:rFonts w:ascii="Menlo" w:eastAsiaTheme="minorHAnsi" w:hAnsi="Menlo" w:cs="Menlo"/>
                <w:color w:val="C41A16"/>
              </w:rPr>
            </w:rPrChange>
          </w:rPr>
          <w:t>"</w:t>
        </w:r>
        <w:proofErr w:type="spellStart"/>
        <w:r w:rsidRPr="00CC342C">
          <w:rPr>
            <w:rPrChange w:id="4053" w:author="Vihari Réka" w:date="2018-11-30T20:51:00Z">
              <w:rPr>
                <w:rFonts w:ascii="Menlo" w:eastAsiaTheme="minorHAnsi" w:hAnsi="Menlo" w:cs="Menlo"/>
                <w:color w:val="C41A16"/>
              </w:rPr>
            </w:rPrChange>
          </w:rPr>
          <w:t>something</w:t>
        </w:r>
        <w:proofErr w:type="spellEnd"/>
        <w:r w:rsidRPr="00CC342C">
          <w:rPr>
            <w:rPrChange w:id="4054" w:author="Vihari Réka" w:date="2018-11-30T20:51:00Z">
              <w:rPr>
                <w:rFonts w:ascii="Menlo" w:eastAsiaTheme="minorHAnsi" w:hAnsi="Menlo" w:cs="Menlo"/>
                <w:color w:val="C41A16"/>
              </w:rPr>
            </w:rPrChange>
          </w:rPr>
          <w:t xml:space="preserve"> </w:t>
        </w:r>
        <w:proofErr w:type="spellStart"/>
        <w:r w:rsidRPr="00CC342C">
          <w:rPr>
            <w:rPrChange w:id="4055" w:author="Vihari Réka" w:date="2018-11-30T20:51:00Z">
              <w:rPr>
                <w:rFonts w:ascii="Menlo" w:eastAsiaTheme="minorHAnsi" w:hAnsi="Menlo" w:cs="Menlo"/>
                <w:color w:val="C41A16"/>
              </w:rPr>
            </w:rPrChange>
          </w:rPr>
          <w:t>went</w:t>
        </w:r>
        <w:proofErr w:type="spellEnd"/>
        <w:r w:rsidRPr="00CC342C">
          <w:rPr>
            <w:rPrChange w:id="4056" w:author="Vihari Réka" w:date="2018-11-30T20:51:00Z">
              <w:rPr>
                <w:rFonts w:ascii="Menlo" w:eastAsiaTheme="minorHAnsi" w:hAnsi="Menlo" w:cs="Menlo"/>
                <w:color w:val="C41A16"/>
              </w:rPr>
            </w:rPrChange>
          </w:rPr>
          <w:t xml:space="preserve"> </w:t>
        </w:r>
        <w:proofErr w:type="spellStart"/>
        <w:r w:rsidRPr="00CC342C">
          <w:rPr>
            <w:rPrChange w:id="4057" w:author="Vihari Réka" w:date="2018-11-30T20:51:00Z">
              <w:rPr>
                <w:rFonts w:ascii="Menlo" w:eastAsiaTheme="minorHAnsi" w:hAnsi="Menlo" w:cs="Menlo"/>
                <w:color w:val="C41A16"/>
              </w:rPr>
            </w:rPrChange>
          </w:rPr>
          <w:t>wrong</w:t>
        </w:r>
        <w:proofErr w:type="spellEnd"/>
        <w:r w:rsidRPr="00CC342C">
          <w:rPr>
            <w:rPrChange w:id="4058" w:author="Vihari Réka" w:date="2018-11-30T20:51:00Z">
              <w:rPr>
                <w:rFonts w:ascii="Menlo" w:eastAsiaTheme="minorHAnsi" w:hAnsi="Menlo" w:cs="Menlo"/>
                <w:color w:val="C41A16"/>
              </w:rPr>
            </w:rPrChange>
          </w:rPr>
          <w:t>"</w:t>
        </w:r>
        <w:r w:rsidRPr="00CC342C">
          <w:rPr>
            <w:rPrChange w:id="4059" w:author="Vihari Réka" w:date="2018-11-30T20:51:00Z">
              <w:rPr>
                <w:rFonts w:ascii="Menlo" w:eastAsiaTheme="minorHAnsi" w:hAnsi="Menlo" w:cs="Menlo"/>
                <w:color w:val="000000"/>
              </w:rPr>
            </w:rPrChange>
          </w:rPr>
          <w:t>)</w:t>
        </w:r>
      </w:ins>
    </w:p>
    <w:p w14:paraId="43A7E1E9"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060" w:author="Vihari Réka" w:date="2018-11-30T14:55:00Z"/>
          <w:rPrChange w:id="4061" w:author="Vihari Réka" w:date="2018-11-30T20:51:00Z">
            <w:rPr>
              <w:ins w:id="4062" w:author="Vihari Réka" w:date="2018-11-30T14:55:00Z"/>
              <w:rFonts w:ascii="Helvetica" w:eastAsiaTheme="minorHAnsi" w:hAnsi="Helvetica" w:cs="Helvetica"/>
            </w:rPr>
          </w:rPrChange>
        </w:rPr>
        <w:pPrChange w:id="4063" w:author="Vihari Réka" w:date="2018-11-30T20:58:00Z">
          <w:pPr>
            <w:tabs>
              <w:tab w:val="left" w:pos="593"/>
            </w:tabs>
            <w:autoSpaceDE w:val="0"/>
            <w:autoSpaceDN w:val="0"/>
            <w:adjustRightInd w:val="0"/>
          </w:pPr>
        </w:pPrChange>
      </w:pPr>
      <w:ins w:id="4064" w:author="Vihari Réka" w:date="2018-11-30T14:55:00Z">
        <w:r w:rsidRPr="00CC342C">
          <w:rPr>
            <w:rPrChange w:id="4065" w:author="Vihari Réka" w:date="2018-11-30T20:51:00Z">
              <w:rPr>
                <w:rFonts w:ascii="Menlo" w:eastAsiaTheme="minorHAnsi" w:hAnsi="Menlo" w:cs="Menlo"/>
                <w:color w:val="000000"/>
              </w:rPr>
            </w:rPrChange>
          </w:rPr>
          <w:t xml:space="preserve">                }</w:t>
        </w:r>
      </w:ins>
    </w:p>
    <w:p w14:paraId="1A926D42"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066" w:author="Vihari Réka" w:date="2018-11-30T14:55:00Z"/>
          <w:rPrChange w:id="4067" w:author="Vihari Réka" w:date="2018-11-30T20:51:00Z">
            <w:rPr>
              <w:ins w:id="4068" w:author="Vihari Réka" w:date="2018-11-30T14:55:00Z"/>
              <w:rFonts w:ascii="Helvetica" w:eastAsiaTheme="minorHAnsi" w:hAnsi="Helvetica" w:cs="Helvetica"/>
            </w:rPr>
          </w:rPrChange>
        </w:rPr>
        <w:pPrChange w:id="4069" w:author="Vihari Réka" w:date="2018-11-30T20:58:00Z">
          <w:pPr>
            <w:tabs>
              <w:tab w:val="left" w:pos="593"/>
            </w:tabs>
            <w:autoSpaceDE w:val="0"/>
            <w:autoSpaceDN w:val="0"/>
            <w:adjustRightInd w:val="0"/>
          </w:pPr>
        </w:pPrChange>
      </w:pPr>
      <w:ins w:id="4070" w:author="Vihari Réka" w:date="2018-11-30T14:55:00Z">
        <w:r w:rsidRPr="00CC342C">
          <w:rPr>
            <w:rPrChange w:id="4071" w:author="Vihari Réka" w:date="2018-11-30T20:51:00Z">
              <w:rPr>
                <w:rFonts w:ascii="Menlo" w:eastAsiaTheme="minorHAnsi" w:hAnsi="Menlo" w:cs="Menlo"/>
                <w:color w:val="000000"/>
              </w:rPr>
            </w:rPrChange>
          </w:rPr>
          <w:t xml:space="preserve">                </w:t>
        </w:r>
        <w:proofErr w:type="spellStart"/>
        <w:r w:rsidRPr="00CC342C">
          <w:rPr>
            <w:rPrChange w:id="4072" w:author="Vihari Réka" w:date="2018-11-30T20:51:00Z">
              <w:rPr>
                <w:rFonts w:ascii="Menlo" w:eastAsiaTheme="minorHAnsi" w:hAnsi="Menlo" w:cs="Menlo"/>
                <w:b/>
                <w:bCs/>
                <w:color w:val="9B2393"/>
              </w:rPr>
            </w:rPrChange>
          </w:rPr>
          <w:t>return</w:t>
        </w:r>
        <w:proofErr w:type="spellEnd"/>
      </w:ins>
    </w:p>
    <w:p w14:paraId="7E763DA3"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073" w:author="Vihari Réka" w:date="2018-11-30T14:55:00Z"/>
          <w:rPrChange w:id="4074" w:author="Vihari Réka" w:date="2018-11-30T20:51:00Z">
            <w:rPr>
              <w:ins w:id="4075" w:author="Vihari Réka" w:date="2018-11-30T14:55:00Z"/>
              <w:rFonts w:ascii="Helvetica" w:eastAsiaTheme="minorHAnsi" w:hAnsi="Helvetica" w:cs="Helvetica"/>
            </w:rPr>
          </w:rPrChange>
        </w:rPr>
        <w:pPrChange w:id="4076" w:author="Vihari Réka" w:date="2018-11-30T20:58:00Z">
          <w:pPr>
            <w:tabs>
              <w:tab w:val="left" w:pos="593"/>
            </w:tabs>
            <w:autoSpaceDE w:val="0"/>
            <w:autoSpaceDN w:val="0"/>
            <w:adjustRightInd w:val="0"/>
          </w:pPr>
        </w:pPrChange>
      </w:pPr>
      <w:ins w:id="4077" w:author="Vihari Réka" w:date="2018-11-30T14:55:00Z">
        <w:r w:rsidRPr="00CC342C">
          <w:rPr>
            <w:rPrChange w:id="4078" w:author="Vihari Réka" w:date="2018-11-30T20:51:00Z">
              <w:rPr>
                <w:rFonts w:ascii="Menlo" w:eastAsiaTheme="minorHAnsi" w:hAnsi="Menlo" w:cs="Menlo"/>
                <w:color w:val="000000"/>
              </w:rPr>
            </w:rPrChange>
          </w:rPr>
          <w:t xml:space="preserve">            }</w:t>
        </w:r>
      </w:ins>
    </w:p>
    <w:p w14:paraId="19278D0E"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079" w:author="Vihari Réka" w:date="2018-11-30T14:55:00Z"/>
          <w:rPrChange w:id="4080" w:author="Vihari Réka" w:date="2018-11-30T20:51:00Z">
            <w:rPr>
              <w:ins w:id="4081" w:author="Vihari Réka" w:date="2018-11-30T14:55:00Z"/>
              <w:rFonts w:ascii="Helvetica" w:eastAsiaTheme="minorHAnsi" w:hAnsi="Helvetica" w:cs="Helvetica"/>
            </w:rPr>
          </w:rPrChange>
        </w:rPr>
        <w:pPrChange w:id="4082" w:author="Vihari Réka" w:date="2018-11-30T20:58:00Z">
          <w:pPr>
            <w:tabs>
              <w:tab w:val="left" w:pos="593"/>
            </w:tabs>
            <w:autoSpaceDE w:val="0"/>
            <w:autoSpaceDN w:val="0"/>
            <w:adjustRightInd w:val="0"/>
          </w:pPr>
        </w:pPrChange>
      </w:pPr>
      <w:ins w:id="4083" w:author="Vihari Réka" w:date="2018-11-30T14:55:00Z">
        <w:r w:rsidRPr="00CC342C">
          <w:rPr>
            <w:rPrChange w:id="4084" w:author="Vihari Réka" w:date="2018-11-30T20:51:00Z">
              <w:rPr>
                <w:rFonts w:ascii="Menlo" w:eastAsiaTheme="minorHAnsi" w:hAnsi="Menlo" w:cs="Menlo"/>
                <w:color w:val="000000"/>
              </w:rPr>
            </w:rPrChange>
          </w:rPr>
          <w:t xml:space="preserve">            </w:t>
        </w:r>
        <w:proofErr w:type="spellStart"/>
        <w:r w:rsidRPr="00CC342C">
          <w:rPr>
            <w:rPrChange w:id="4085" w:author="Vihari Réka" w:date="2018-11-30T20:51:00Z">
              <w:rPr>
                <w:rFonts w:ascii="Menlo" w:eastAsiaTheme="minorHAnsi" w:hAnsi="Menlo" w:cs="Menlo"/>
                <w:b/>
                <w:bCs/>
                <w:color w:val="9B2393"/>
              </w:rPr>
            </w:rPrChange>
          </w:rPr>
          <w:t>let</w:t>
        </w:r>
        <w:proofErr w:type="spellEnd"/>
        <w:r w:rsidRPr="00CC342C">
          <w:rPr>
            <w:rPrChange w:id="4086" w:author="Vihari Réka" w:date="2018-11-30T20:51:00Z">
              <w:rPr>
                <w:rFonts w:ascii="Menlo" w:eastAsiaTheme="minorHAnsi" w:hAnsi="Menlo" w:cs="Menlo"/>
                <w:color w:val="000000"/>
              </w:rPr>
            </w:rPrChange>
          </w:rPr>
          <w:t xml:space="preserve"> </w:t>
        </w:r>
        <w:proofErr w:type="spellStart"/>
        <w:r w:rsidRPr="00CC342C">
          <w:rPr>
            <w:rPrChange w:id="4087" w:author="Vihari Réka" w:date="2018-11-30T20:51:00Z">
              <w:rPr>
                <w:rFonts w:ascii="Menlo" w:eastAsiaTheme="minorHAnsi" w:hAnsi="Menlo" w:cs="Menlo"/>
                <w:color w:val="000000"/>
              </w:rPr>
            </w:rPrChange>
          </w:rPr>
          <w:t>route</w:t>
        </w:r>
        <w:proofErr w:type="spellEnd"/>
        <w:r w:rsidRPr="00CC342C">
          <w:rPr>
            <w:rPrChange w:id="4088" w:author="Vihari Réka" w:date="2018-11-30T20:51:00Z">
              <w:rPr>
                <w:rFonts w:ascii="Menlo" w:eastAsiaTheme="minorHAnsi" w:hAnsi="Menlo" w:cs="Menlo"/>
                <w:color w:val="000000"/>
              </w:rPr>
            </w:rPrChange>
          </w:rPr>
          <w:t xml:space="preserve"> = </w:t>
        </w:r>
        <w:proofErr w:type="spellStart"/>
        <w:proofErr w:type="gramStart"/>
        <w:r w:rsidRPr="00CC342C">
          <w:rPr>
            <w:rPrChange w:id="4089" w:author="Vihari Réka" w:date="2018-11-30T20:51:00Z">
              <w:rPr>
                <w:rFonts w:ascii="Menlo" w:eastAsiaTheme="minorHAnsi" w:hAnsi="Menlo" w:cs="Menlo"/>
                <w:color w:val="000000"/>
              </w:rPr>
            </w:rPrChange>
          </w:rPr>
          <w:t>response.</w:t>
        </w:r>
        <w:r w:rsidRPr="00CC342C">
          <w:rPr>
            <w:rPrChange w:id="4090" w:author="Vihari Réka" w:date="2018-11-30T20:51:00Z">
              <w:rPr>
                <w:rFonts w:ascii="Menlo" w:eastAsiaTheme="minorHAnsi" w:hAnsi="Menlo" w:cs="Menlo"/>
                <w:color w:val="5C2699"/>
              </w:rPr>
            </w:rPrChange>
          </w:rPr>
          <w:t>routes</w:t>
        </w:r>
        <w:proofErr w:type="spellEnd"/>
        <w:proofErr w:type="gramEnd"/>
        <w:r w:rsidRPr="00CC342C">
          <w:rPr>
            <w:rPrChange w:id="4091" w:author="Vihari Réka" w:date="2018-11-30T20:51:00Z">
              <w:rPr>
                <w:rFonts w:ascii="Menlo" w:eastAsiaTheme="minorHAnsi" w:hAnsi="Menlo" w:cs="Menlo"/>
                <w:color w:val="000000"/>
              </w:rPr>
            </w:rPrChange>
          </w:rPr>
          <w:t>[</w:t>
        </w:r>
        <w:r w:rsidRPr="00CC342C">
          <w:rPr>
            <w:rPrChange w:id="4092" w:author="Vihari Réka" w:date="2018-11-30T20:51:00Z">
              <w:rPr>
                <w:rFonts w:ascii="Menlo" w:eastAsiaTheme="minorHAnsi" w:hAnsi="Menlo" w:cs="Menlo"/>
                <w:color w:val="1C00CF"/>
              </w:rPr>
            </w:rPrChange>
          </w:rPr>
          <w:t>0</w:t>
        </w:r>
        <w:r w:rsidRPr="00CC342C">
          <w:rPr>
            <w:rPrChange w:id="4093" w:author="Vihari Réka" w:date="2018-11-30T20:51:00Z">
              <w:rPr>
                <w:rFonts w:ascii="Menlo" w:eastAsiaTheme="minorHAnsi" w:hAnsi="Menlo" w:cs="Menlo"/>
                <w:color w:val="000000"/>
              </w:rPr>
            </w:rPrChange>
          </w:rPr>
          <w:t>]</w:t>
        </w:r>
      </w:ins>
    </w:p>
    <w:p w14:paraId="1D5B08D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094" w:author="Vihari Réka" w:date="2018-11-30T14:55:00Z"/>
          <w:rPrChange w:id="4095" w:author="Vihari Réka" w:date="2018-11-30T20:51:00Z">
            <w:rPr>
              <w:ins w:id="4096" w:author="Vihari Réka" w:date="2018-11-30T14:55:00Z"/>
              <w:rFonts w:ascii="Helvetica" w:eastAsiaTheme="minorHAnsi" w:hAnsi="Helvetica" w:cs="Helvetica"/>
            </w:rPr>
          </w:rPrChange>
        </w:rPr>
        <w:pPrChange w:id="4097" w:author="Vihari Réka" w:date="2018-11-30T20:58:00Z">
          <w:pPr>
            <w:tabs>
              <w:tab w:val="left" w:pos="593"/>
            </w:tabs>
            <w:autoSpaceDE w:val="0"/>
            <w:autoSpaceDN w:val="0"/>
            <w:adjustRightInd w:val="0"/>
          </w:pPr>
        </w:pPrChange>
      </w:pPr>
      <w:ins w:id="4098" w:author="Vihari Réka" w:date="2018-11-30T14:55:00Z">
        <w:r>
          <w:rPr>
            <w:rFonts w:ascii="Menlo" w:eastAsiaTheme="minorHAnsi" w:hAnsi="Menlo" w:cs="Menlo"/>
            <w:color w:val="000000"/>
          </w:rPr>
          <w:t xml:space="preserve">            </w:t>
        </w:r>
        <w:proofErr w:type="spellStart"/>
        <w:proofErr w:type="gramStart"/>
        <w:r w:rsidRPr="00CC342C">
          <w:rPr>
            <w:rPrChange w:id="4099" w:author="Vihari Réka" w:date="2018-11-30T20:51:00Z">
              <w:rPr>
                <w:rFonts w:ascii="Menlo" w:eastAsiaTheme="minorHAnsi" w:hAnsi="Menlo" w:cs="Menlo"/>
                <w:b/>
                <w:bCs/>
                <w:color w:val="9B2393"/>
              </w:rPr>
            </w:rPrChange>
          </w:rPr>
          <w:t>self</w:t>
        </w:r>
        <w:r w:rsidRPr="00CC342C">
          <w:rPr>
            <w:rPrChange w:id="4100" w:author="Vihari Réka" w:date="2018-11-30T20:51:00Z">
              <w:rPr>
                <w:rFonts w:ascii="Menlo" w:eastAsiaTheme="minorHAnsi" w:hAnsi="Menlo" w:cs="Menlo"/>
                <w:color w:val="000000"/>
              </w:rPr>
            </w:rPrChange>
          </w:rPr>
          <w:t>.</w:t>
        </w:r>
        <w:r w:rsidRPr="00CC342C">
          <w:rPr>
            <w:rPrChange w:id="4101" w:author="Vihari Réka" w:date="2018-11-30T20:51:00Z">
              <w:rPr>
                <w:rFonts w:ascii="Menlo" w:eastAsiaTheme="minorHAnsi" w:hAnsi="Menlo" w:cs="Menlo"/>
                <w:color w:val="326D74"/>
              </w:rPr>
            </w:rPrChange>
          </w:rPr>
          <w:t>mapView</w:t>
        </w:r>
        <w:r w:rsidRPr="00CC342C">
          <w:rPr>
            <w:rPrChange w:id="4102" w:author="Vihari Réka" w:date="2018-11-30T20:51:00Z">
              <w:rPr>
                <w:rFonts w:ascii="Menlo" w:eastAsiaTheme="minorHAnsi" w:hAnsi="Menlo" w:cs="Menlo"/>
                <w:color w:val="000000"/>
              </w:rPr>
            </w:rPrChange>
          </w:rPr>
          <w:t>.</w:t>
        </w:r>
        <w:r w:rsidRPr="00CC342C">
          <w:rPr>
            <w:rPrChange w:id="4103" w:author="Vihari Réka" w:date="2018-11-30T20:51:00Z">
              <w:rPr>
                <w:rFonts w:ascii="Menlo" w:eastAsiaTheme="minorHAnsi" w:hAnsi="Menlo" w:cs="Menlo"/>
                <w:color w:val="3900A0"/>
              </w:rPr>
            </w:rPrChange>
          </w:rPr>
          <w:t>addOverlay</w:t>
        </w:r>
        <w:proofErr w:type="spellEnd"/>
        <w:proofErr w:type="gramEnd"/>
        <w:r w:rsidRPr="00CC342C">
          <w:rPr>
            <w:rPrChange w:id="4104" w:author="Vihari Réka" w:date="2018-11-30T20:51:00Z">
              <w:rPr>
                <w:rFonts w:ascii="Menlo" w:eastAsiaTheme="minorHAnsi" w:hAnsi="Menlo" w:cs="Menlo"/>
                <w:color w:val="000000"/>
              </w:rPr>
            </w:rPrChange>
          </w:rPr>
          <w:t>(</w:t>
        </w:r>
        <w:proofErr w:type="spellStart"/>
        <w:r w:rsidRPr="00CC342C">
          <w:rPr>
            <w:rPrChange w:id="4105" w:author="Vihari Réka" w:date="2018-11-30T20:51:00Z">
              <w:rPr>
                <w:rFonts w:ascii="Menlo" w:eastAsiaTheme="minorHAnsi" w:hAnsi="Menlo" w:cs="Menlo"/>
                <w:color w:val="000000"/>
              </w:rPr>
            </w:rPrChange>
          </w:rPr>
          <w:t>route.</w:t>
        </w:r>
        <w:r w:rsidRPr="00CC342C">
          <w:rPr>
            <w:rPrChange w:id="4106" w:author="Vihari Réka" w:date="2018-11-30T20:51:00Z">
              <w:rPr>
                <w:rFonts w:ascii="Menlo" w:eastAsiaTheme="minorHAnsi" w:hAnsi="Menlo" w:cs="Menlo"/>
                <w:color w:val="5C2699"/>
              </w:rPr>
            </w:rPrChange>
          </w:rPr>
          <w:t>polyline</w:t>
        </w:r>
        <w:proofErr w:type="spellEnd"/>
        <w:r w:rsidRPr="00CC342C">
          <w:rPr>
            <w:rPrChange w:id="4107" w:author="Vihari Réka" w:date="2018-11-30T20:51:00Z">
              <w:rPr>
                <w:rFonts w:ascii="Menlo" w:eastAsiaTheme="minorHAnsi" w:hAnsi="Menlo" w:cs="Menlo"/>
                <w:color w:val="000000"/>
              </w:rPr>
            </w:rPrChange>
          </w:rPr>
          <w:t xml:space="preserve">, </w:t>
        </w:r>
        <w:proofErr w:type="spellStart"/>
        <w:r w:rsidRPr="00CC342C">
          <w:rPr>
            <w:rPrChange w:id="4108" w:author="Vihari Réka" w:date="2018-11-30T20:51:00Z">
              <w:rPr>
                <w:rFonts w:ascii="Menlo" w:eastAsiaTheme="minorHAnsi" w:hAnsi="Menlo" w:cs="Menlo"/>
                <w:color w:val="000000"/>
              </w:rPr>
            </w:rPrChange>
          </w:rPr>
          <w:t>level</w:t>
        </w:r>
        <w:proofErr w:type="spellEnd"/>
        <w:r w:rsidRPr="00CC342C">
          <w:rPr>
            <w:rPrChange w:id="4109" w:author="Vihari Réka" w:date="2018-11-30T20:51:00Z">
              <w:rPr>
                <w:rFonts w:ascii="Menlo" w:eastAsiaTheme="minorHAnsi" w:hAnsi="Menlo" w:cs="Menlo"/>
                <w:color w:val="000000"/>
              </w:rPr>
            </w:rPrChange>
          </w:rPr>
          <w:t>: .</w:t>
        </w:r>
        <w:proofErr w:type="spellStart"/>
        <w:r w:rsidRPr="00CC342C">
          <w:rPr>
            <w:rPrChange w:id="4110" w:author="Vihari Réka" w:date="2018-11-30T20:51:00Z">
              <w:rPr>
                <w:rFonts w:ascii="Menlo" w:eastAsiaTheme="minorHAnsi" w:hAnsi="Menlo" w:cs="Menlo"/>
                <w:color w:val="3900A0"/>
              </w:rPr>
            </w:rPrChange>
          </w:rPr>
          <w:t>aboveRoads</w:t>
        </w:r>
        <w:proofErr w:type="spellEnd"/>
        <w:r w:rsidRPr="00CC342C">
          <w:rPr>
            <w:rPrChange w:id="4111" w:author="Vihari Réka" w:date="2018-11-30T20:51:00Z">
              <w:rPr>
                <w:rFonts w:ascii="Menlo" w:eastAsiaTheme="minorHAnsi" w:hAnsi="Menlo" w:cs="Menlo"/>
                <w:color w:val="000000"/>
              </w:rPr>
            </w:rPrChange>
          </w:rPr>
          <w:t>)</w:t>
        </w:r>
      </w:ins>
    </w:p>
    <w:p w14:paraId="486FB14B"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112" w:author="Vihari Réka" w:date="2018-11-30T14:55:00Z"/>
          <w:rPrChange w:id="4113" w:author="Vihari Réka" w:date="2018-11-30T20:51:00Z">
            <w:rPr>
              <w:ins w:id="4114" w:author="Vihari Réka" w:date="2018-11-30T14:55:00Z"/>
              <w:rFonts w:ascii="Helvetica" w:eastAsiaTheme="minorHAnsi" w:hAnsi="Helvetica" w:cs="Helvetica"/>
            </w:rPr>
          </w:rPrChange>
        </w:rPr>
        <w:pPrChange w:id="4115" w:author="Vihari Réka" w:date="2018-11-30T20:58:00Z">
          <w:pPr>
            <w:tabs>
              <w:tab w:val="left" w:pos="593"/>
            </w:tabs>
            <w:autoSpaceDE w:val="0"/>
            <w:autoSpaceDN w:val="0"/>
            <w:adjustRightInd w:val="0"/>
          </w:pPr>
        </w:pPrChange>
      </w:pPr>
    </w:p>
    <w:p w14:paraId="7FF16E1F"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116" w:author="Vihari Réka" w:date="2018-11-30T14:55:00Z"/>
          <w:rPrChange w:id="4117" w:author="Vihari Réka" w:date="2018-11-30T20:51:00Z">
            <w:rPr>
              <w:ins w:id="4118" w:author="Vihari Réka" w:date="2018-11-30T14:55:00Z"/>
              <w:rFonts w:ascii="Helvetica" w:eastAsiaTheme="minorHAnsi" w:hAnsi="Helvetica" w:cs="Helvetica"/>
            </w:rPr>
          </w:rPrChange>
        </w:rPr>
        <w:pPrChange w:id="4119" w:author="Vihari Réka" w:date="2018-11-30T20:58:00Z">
          <w:pPr>
            <w:tabs>
              <w:tab w:val="left" w:pos="593"/>
            </w:tabs>
            <w:autoSpaceDE w:val="0"/>
            <w:autoSpaceDN w:val="0"/>
            <w:adjustRightInd w:val="0"/>
          </w:pPr>
        </w:pPrChange>
      </w:pPr>
      <w:ins w:id="4120" w:author="Vihari Réka" w:date="2018-11-30T14:55:00Z">
        <w:r w:rsidRPr="00CC342C">
          <w:rPr>
            <w:rPrChange w:id="4121" w:author="Vihari Réka" w:date="2018-11-30T20:51:00Z">
              <w:rPr>
                <w:rFonts w:ascii="Menlo" w:eastAsiaTheme="minorHAnsi" w:hAnsi="Menlo" w:cs="Menlo"/>
                <w:color w:val="000000"/>
              </w:rPr>
            </w:rPrChange>
          </w:rPr>
          <w:t xml:space="preserve">            </w:t>
        </w:r>
        <w:proofErr w:type="spellStart"/>
        <w:r w:rsidRPr="00CC342C">
          <w:rPr>
            <w:rPrChange w:id="4122" w:author="Vihari Réka" w:date="2018-11-30T20:51:00Z">
              <w:rPr>
                <w:rFonts w:ascii="Menlo" w:eastAsiaTheme="minorHAnsi" w:hAnsi="Menlo" w:cs="Menlo"/>
                <w:b/>
                <w:bCs/>
                <w:color w:val="9B2393"/>
              </w:rPr>
            </w:rPrChange>
          </w:rPr>
          <w:t>let</w:t>
        </w:r>
        <w:proofErr w:type="spellEnd"/>
        <w:r w:rsidRPr="00CC342C">
          <w:rPr>
            <w:rPrChange w:id="4123" w:author="Vihari Réka" w:date="2018-11-30T20:51:00Z">
              <w:rPr>
                <w:rFonts w:ascii="Menlo" w:eastAsiaTheme="minorHAnsi" w:hAnsi="Menlo" w:cs="Menlo"/>
                <w:color w:val="000000"/>
              </w:rPr>
            </w:rPrChange>
          </w:rPr>
          <w:t xml:space="preserve"> </w:t>
        </w:r>
        <w:proofErr w:type="spellStart"/>
        <w:r w:rsidRPr="00CC342C">
          <w:rPr>
            <w:rPrChange w:id="4124" w:author="Vihari Réka" w:date="2018-11-30T20:51:00Z">
              <w:rPr>
                <w:rFonts w:ascii="Menlo" w:eastAsiaTheme="minorHAnsi" w:hAnsi="Menlo" w:cs="Menlo"/>
                <w:color w:val="000000"/>
              </w:rPr>
            </w:rPrChange>
          </w:rPr>
          <w:t>rekt</w:t>
        </w:r>
        <w:proofErr w:type="spellEnd"/>
        <w:r w:rsidRPr="00CC342C">
          <w:rPr>
            <w:rPrChange w:id="4125" w:author="Vihari Réka" w:date="2018-11-30T20:51:00Z">
              <w:rPr>
                <w:rFonts w:ascii="Menlo" w:eastAsiaTheme="minorHAnsi" w:hAnsi="Menlo" w:cs="Menlo"/>
                <w:color w:val="000000"/>
              </w:rPr>
            </w:rPrChange>
          </w:rPr>
          <w:t xml:space="preserve"> = </w:t>
        </w:r>
        <w:proofErr w:type="spellStart"/>
        <w:proofErr w:type="gramStart"/>
        <w:r w:rsidRPr="00CC342C">
          <w:rPr>
            <w:rPrChange w:id="4126" w:author="Vihari Réka" w:date="2018-11-30T20:51:00Z">
              <w:rPr>
                <w:rFonts w:ascii="Menlo" w:eastAsiaTheme="minorHAnsi" w:hAnsi="Menlo" w:cs="Menlo"/>
                <w:color w:val="000000"/>
              </w:rPr>
            </w:rPrChange>
          </w:rPr>
          <w:t>route.</w:t>
        </w:r>
        <w:r w:rsidRPr="00CC342C">
          <w:rPr>
            <w:rPrChange w:id="4127" w:author="Vihari Réka" w:date="2018-11-30T20:51:00Z">
              <w:rPr>
                <w:rFonts w:ascii="Menlo" w:eastAsiaTheme="minorHAnsi" w:hAnsi="Menlo" w:cs="Menlo"/>
                <w:color w:val="5C2699"/>
              </w:rPr>
            </w:rPrChange>
          </w:rPr>
          <w:t>polyline</w:t>
        </w:r>
        <w:proofErr w:type="gramEnd"/>
        <w:r w:rsidRPr="00CC342C">
          <w:rPr>
            <w:rPrChange w:id="4128" w:author="Vihari Réka" w:date="2018-11-30T20:51:00Z">
              <w:rPr>
                <w:rFonts w:ascii="Menlo" w:eastAsiaTheme="minorHAnsi" w:hAnsi="Menlo" w:cs="Menlo"/>
                <w:color w:val="000000"/>
              </w:rPr>
            </w:rPrChange>
          </w:rPr>
          <w:t>.</w:t>
        </w:r>
        <w:r w:rsidRPr="00CC342C">
          <w:rPr>
            <w:rPrChange w:id="4129" w:author="Vihari Réka" w:date="2018-11-30T20:51:00Z">
              <w:rPr>
                <w:rFonts w:ascii="Menlo" w:eastAsiaTheme="minorHAnsi" w:hAnsi="Menlo" w:cs="Menlo"/>
                <w:color w:val="5C2699"/>
              </w:rPr>
            </w:rPrChange>
          </w:rPr>
          <w:t>boundingMapRect</w:t>
        </w:r>
        <w:proofErr w:type="spellEnd"/>
      </w:ins>
    </w:p>
    <w:p w14:paraId="6C1AA055"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4130" w:author="Vihari Réka" w:date="2018-11-30T14:55:00Z"/>
          <w:rPrChange w:id="4131" w:author="Vihari Réka" w:date="2018-11-30T20:51:00Z">
            <w:rPr>
              <w:ins w:id="4132" w:author="Vihari Réka" w:date="2018-11-30T14:55:00Z"/>
              <w:rFonts w:ascii="Helvetica" w:eastAsiaTheme="minorHAnsi" w:hAnsi="Helvetica" w:cs="Helvetica"/>
            </w:rPr>
          </w:rPrChange>
        </w:rPr>
        <w:pPrChange w:id="4133" w:author="Vihari Réka" w:date="2018-11-30T20:58:00Z">
          <w:pPr>
            <w:tabs>
              <w:tab w:val="left" w:pos="593"/>
            </w:tabs>
            <w:autoSpaceDE w:val="0"/>
            <w:autoSpaceDN w:val="0"/>
            <w:adjustRightInd w:val="0"/>
          </w:pPr>
        </w:pPrChange>
      </w:pPr>
      <w:ins w:id="4134" w:author="Vihari Réka" w:date="2018-11-30T14:55:00Z">
        <w:r w:rsidRPr="00CC342C">
          <w:rPr>
            <w:rPrChange w:id="4135" w:author="Vihari Réka" w:date="2018-11-30T20:51:00Z">
              <w:rPr>
                <w:rFonts w:ascii="Menlo" w:eastAsiaTheme="minorHAnsi" w:hAnsi="Menlo" w:cs="Menlo"/>
                <w:color w:val="000000"/>
              </w:rPr>
            </w:rPrChange>
          </w:rPr>
          <w:lastRenderedPageBreak/>
          <w:t xml:space="preserve">            </w:t>
        </w:r>
        <w:proofErr w:type="spellStart"/>
        <w:proofErr w:type="gramStart"/>
        <w:r w:rsidRPr="00CC342C">
          <w:rPr>
            <w:rPrChange w:id="4136" w:author="Vihari Réka" w:date="2018-11-30T20:51:00Z">
              <w:rPr>
                <w:rFonts w:ascii="Menlo" w:eastAsiaTheme="minorHAnsi" w:hAnsi="Menlo" w:cs="Menlo"/>
                <w:b/>
                <w:bCs/>
                <w:color w:val="9B2393"/>
              </w:rPr>
            </w:rPrChange>
          </w:rPr>
          <w:t>self</w:t>
        </w:r>
        <w:r w:rsidRPr="00CC342C">
          <w:rPr>
            <w:rPrChange w:id="4137" w:author="Vihari Réka" w:date="2018-11-30T20:51:00Z">
              <w:rPr>
                <w:rFonts w:ascii="Menlo" w:eastAsiaTheme="minorHAnsi" w:hAnsi="Menlo" w:cs="Menlo"/>
                <w:color w:val="000000"/>
              </w:rPr>
            </w:rPrChange>
          </w:rPr>
          <w:t>.</w:t>
        </w:r>
        <w:r w:rsidRPr="00CC342C">
          <w:rPr>
            <w:rPrChange w:id="4138" w:author="Vihari Réka" w:date="2018-11-30T20:51:00Z">
              <w:rPr>
                <w:rFonts w:ascii="Menlo" w:eastAsiaTheme="minorHAnsi" w:hAnsi="Menlo" w:cs="Menlo"/>
                <w:color w:val="326D74"/>
              </w:rPr>
            </w:rPrChange>
          </w:rPr>
          <w:t>mapView</w:t>
        </w:r>
        <w:r w:rsidRPr="00CC342C">
          <w:rPr>
            <w:rPrChange w:id="4139" w:author="Vihari Réka" w:date="2018-11-30T20:51:00Z">
              <w:rPr>
                <w:rFonts w:ascii="Menlo" w:eastAsiaTheme="minorHAnsi" w:hAnsi="Menlo" w:cs="Menlo"/>
                <w:color w:val="000000"/>
              </w:rPr>
            </w:rPrChange>
          </w:rPr>
          <w:t>.</w:t>
        </w:r>
        <w:r w:rsidRPr="00CC342C">
          <w:rPr>
            <w:rPrChange w:id="4140" w:author="Vihari Réka" w:date="2018-11-30T20:51:00Z">
              <w:rPr>
                <w:rFonts w:ascii="Menlo" w:eastAsiaTheme="minorHAnsi" w:hAnsi="Menlo" w:cs="Menlo"/>
                <w:color w:val="3900A0"/>
              </w:rPr>
            </w:rPrChange>
          </w:rPr>
          <w:t>setRegion</w:t>
        </w:r>
        <w:proofErr w:type="spellEnd"/>
        <w:proofErr w:type="gramEnd"/>
        <w:r w:rsidRPr="00CC342C">
          <w:rPr>
            <w:rPrChange w:id="4141" w:author="Vihari Réka" w:date="2018-11-30T20:51:00Z">
              <w:rPr>
                <w:rFonts w:ascii="Menlo" w:eastAsiaTheme="minorHAnsi" w:hAnsi="Menlo" w:cs="Menlo"/>
                <w:color w:val="000000"/>
              </w:rPr>
            </w:rPrChange>
          </w:rPr>
          <w:t>(</w:t>
        </w:r>
        <w:proofErr w:type="spellStart"/>
        <w:r w:rsidRPr="00CC342C">
          <w:rPr>
            <w:rPrChange w:id="4142" w:author="Vihari Réka" w:date="2018-11-30T20:51:00Z">
              <w:rPr>
                <w:rFonts w:ascii="Menlo" w:eastAsiaTheme="minorHAnsi" w:hAnsi="Menlo" w:cs="Menlo"/>
                <w:color w:val="5C2699"/>
              </w:rPr>
            </w:rPrChange>
          </w:rPr>
          <w:t>MKCoordinateRegion</w:t>
        </w:r>
        <w:proofErr w:type="spellEnd"/>
        <w:r w:rsidRPr="00CC342C">
          <w:rPr>
            <w:rPrChange w:id="4143" w:author="Vihari Réka" w:date="2018-11-30T20:51:00Z">
              <w:rPr>
                <w:rFonts w:ascii="Menlo" w:eastAsiaTheme="minorHAnsi" w:hAnsi="Menlo" w:cs="Menlo"/>
                <w:color w:val="000000"/>
              </w:rPr>
            </w:rPrChange>
          </w:rPr>
          <w:t>(</w:t>
        </w:r>
        <w:proofErr w:type="spellStart"/>
        <w:r w:rsidRPr="00CC342C">
          <w:rPr>
            <w:rPrChange w:id="4144" w:author="Vihari Réka" w:date="2018-11-30T20:51:00Z">
              <w:rPr>
                <w:rFonts w:ascii="Menlo" w:eastAsiaTheme="minorHAnsi" w:hAnsi="Menlo" w:cs="Menlo"/>
                <w:color w:val="000000"/>
              </w:rPr>
            </w:rPrChange>
          </w:rPr>
          <w:t>rekt</w:t>
        </w:r>
        <w:proofErr w:type="spellEnd"/>
        <w:r w:rsidRPr="00CC342C">
          <w:rPr>
            <w:rPrChange w:id="4145" w:author="Vihari Réka" w:date="2018-11-30T20:51:00Z">
              <w:rPr>
                <w:rFonts w:ascii="Menlo" w:eastAsiaTheme="minorHAnsi" w:hAnsi="Menlo" w:cs="Menlo"/>
                <w:color w:val="000000"/>
              </w:rPr>
            </w:rPrChange>
          </w:rPr>
          <w:t xml:space="preserve">), </w:t>
        </w:r>
        <w:proofErr w:type="spellStart"/>
        <w:r w:rsidRPr="00CC342C">
          <w:rPr>
            <w:rPrChange w:id="4146" w:author="Vihari Réka" w:date="2018-11-30T20:51:00Z">
              <w:rPr>
                <w:rFonts w:ascii="Menlo" w:eastAsiaTheme="minorHAnsi" w:hAnsi="Menlo" w:cs="Menlo"/>
                <w:color w:val="000000"/>
              </w:rPr>
            </w:rPrChange>
          </w:rPr>
          <w:t>animated</w:t>
        </w:r>
        <w:proofErr w:type="spellEnd"/>
        <w:r w:rsidRPr="00CC342C">
          <w:rPr>
            <w:rPrChange w:id="4147" w:author="Vihari Réka" w:date="2018-11-30T20:51:00Z">
              <w:rPr>
                <w:rFonts w:ascii="Menlo" w:eastAsiaTheme="minorHAnsi" w:hAnsi="Menlo" w:cs="Menlo"/>
                <w:color w:val="000000"/>
              </w:rPr>
            </w:rPrChange>
          </w:rPr>
          <w:t xml:space="preserve">: </w:t>
        </w:r>
        <w:proofErr w:type="spellStart"/>
        <w:r w:rsidRPr="00CC342C">
          <w:rPr>
            <w:rPrChange w:id="4148" w:author="Vihari Réka" w:date="2018-11-30T20:51:00Z">
              <w:rPr>
                <w:rFonts w:ascii="Menlo" w:eastAsiaTheme="minorHAnsi" w:hAnsi="Menlo" w:cs="Menlo"/>
                <w:b/>
                <w:bCs/>
                <w:color w:val="9B2393"/>
              </w:rPr>
            </w:rPrChange>
          </w:rPr>
          <w:t>true</w:t>
        </w:r>
        <w:proofErr w:type="spellEnd"/>
        <w:r w:rsidRPr="00CC342C">
          <w:rPr>
            <w:rPrChange w:id="4149" w:author="Vihari Réka" w:date="2018-11-30T20:51:00Z">
              <w:rPr>
                <w:rFonts w:ascii="Menlo" w:eastAsiaTheme="minorHAnsi" w:hAnsi="Menlo" w:cs="Menlo"/>
                <w:color w:val="000000"/>
              </w:rPr>
            </w:rPrChange>
          </w:rPr>
          <w:t>)</w:t>
        </w:r>
      </w:ins>
    </w:p>
    <w:p w14:paraId="305A6951" w14:textId="5485CD7F" w:rsidR="00691EEB" w:rsidRPr="00691EEB" w:rsidRDefault="00691EEB" w:rsidP="00CC342C">
      <w:pPr>
        <w:pStyle w:val="Kd"/>
        <w:pBdr>
          <w:top w:val="single" w:sz="4" w:space="1" w:color="auto"/>
          <w:left w:val="single" w:sz="4" w:space="4" w:color="auto"/>
          <w:bottom w:val="single" w:sz="4" w:space="1" w:color="auto"/>
          <w:right w:val="single" w:sz="4" w:space="4" w:color="auto"/>
        </w:pBdr>
        <w:pPrChange w:id="4150" w:author="Vihari Réka" w:date="2018-11-30T20:58:00Z">
          <w:pPr>
            <w:pStyle w:val="Cmsor2"/>
            <w:numPr>
              <w:ilvl w:val="1"/>
              <w:numId w:val="15"/>
            </w:numPr>
            <w:ind w:left="1080" w:hanging="360"/>
          </w:pPr>
        </w:pPrChange>
      </w:pPr>
      <w:ins w:id="4151" w:author="Vihari Réka" w:date="2018-11-30T14:55:00Z">
        <w:r w:rsidRPr="00CC342C">
          <w:rPr>
            <w:rPrChange w:id="4152" w:author="Vihari Réka" w:date="2018-11-30T20:51:00Z">
              <w:rPr>
                <w:rFonts w:ascii="Menlo" w:eastAsiaTheme="minorHAnsi" w:hAnsi="Menlo" w:cs="Menlo"/>
                <w:color w:val="000000"/>
              </w:rPr>
            </w:rPrChange>
          </w:rPr>
          <w:t xml:space="preserve">        })</w:t>
        </w:r>
      </w:ins>
    </w:p>
    <w:p w14:paraId="5BD98CE1" w14:textId="77777777" w:rsidR="00A471C6" w:rsidRDefault="00A471C6" w:rsidP="00A471C6"/>
    <w:p w14:paraId="43FE7B5D" w14:textId="35527DA4" w:rsidR="00A471C6" w:rsidRDefault="00A471C6" w:rsidP="00B51D2C">
      <w:pPr>
        <w:pStyle w:val="Cmsor2"/>
        <w:pPrChange w:id="4153" w:author="Vihari Réka" w:date="2018-11-30T21:33:00Z">
          <w:pPr>
            <w:pStyle w:val="Cmsor2"/>
            <w:numPr>
              <w:ilvl w:val="1"/>
              <w:numId w:val="15"/>
            </w:numPr>
            <w:ind w:left="1080" w:hanging="360"/>
          </w:pPr>
        </w:pPrChange>
      </w:pPr>
      <w:r>
        <w:t xml:space="preserve"> </w:t>
      </w:r>
      <w:commentRangeStart w:id="4154"/>
      <w:del w:id="4155" w:author="Vihari Réka" w:date="2018-11-29T22:20:00Z">
        <w:r w:rsidDel="00A13E76">
          <w:delText>Funkciók</w:delText>
        </w:r>
        <w:commentRangeEnd w:id="4154"/>
        <w:r w:rsidR="00ED1E76" w:rsidDel="00A13E76">
          <w:rPr>
            <w:rStyle w:val="Jegyzethivatkozs"/>
            <w:rFonts w:cs="Sendnya"/>
            <w:b w:val="0"/>
            <w:bCs w:val="0"/>
            <w:iCs w:val="0"/>
          </w:rPr>
          <w:commentReference w:id="4154"/>
        </w:r>
      </w:del>
      <w:bookmarkStart w:id="4156" w:name="_Toc531377909"/>
      <w:ins w:id="4157" w:author="Vihari Réka" w:date="2018-11-29T22:20:00Z">
        <w:r w:rsidR="00A13E76">
          <w:t>Felhasználói kézikönyv</w:t>
        </w:r>
      </w:ins>
      <w:bookmarkEnd w:id="4156"/>
    </w:p>
    <w:p w14:paraId="2C22B581" w14:textId="569BCA02" w:rsidR="001B07CF" w:rsidRPr="00BC353E" w:rsidRDefault="001B07CF">
      <w:pPr>
        <w:spacing w:after="120" w:line="360" w:lineRule="auto"/>
        <w:ind w:firstLine="720"/>
        <w:jc w:val="both"/>
        <w:rPr>
          <w:moveTo w:id="4158" w:author="Vihari Réka" w:date="2018-11-24T13:50:00Z"/>
          <w:rFonts w:cs="Times New Roman"/>
        </w:rPr>
        <w:pPrChange w:id="4159" w:author="Vihari Réka" w:date="2018-11-24T14:24:00Z">
          <w:pPr>
            <w:pStyle w:val="Listaszerbekezds"/>
            <w:numPr>
              <w:numId w:val="15"/>
            </w:numPr>
            <w:spacing w:after="120" w:line="360" w:lineRule="auto"/>
            <w:ind w:left="1080" w:hanging="360"/>
            <w:jc w:val="both"/>
          </w:pPr>
        </w:pPrChange>
      </w:pPr>
      <w:moveToRangeStart w:id="4160" w:author="Vihari Réka" w:date="2018-11-24T13:50:00Z" w:name="move530830731"/>
      <w:commentRangeStart w:id="4161"/>
      <w:moveTo w:id="4162" w:author="Vihari Réka" w:date="2018-11-24T13:50:00Z">
        <w:del w:id="4163" w:author="Vihari Réka" w:date="2018-11-29T22:20:00Z">
          <w:r w:rsidRPr="001B07CF" w:rsidDel="00A13E76">
            <w:rPr>
              <w:rFonts w:cs="Times New Roman"/>
            </w:rPr>
            <w:delText>A dolgozatomban egy olyan alkalmazást mutatok be, mely</w:delText>
          </w:r>
        </w:del>
      </w:moveTo>
      <w:ins w:id="4164" w:author="Vihari Réka" w:date="2018-11-29T22:21:00Z">
        <w:r w:rsidR="00A13E76">
          <w:rPr>
            <w:rFonts w:cs="Times New Roman"/>
          </w:rPr>
          <w:t>A megtervezett</w:t>
        </w:r>
      </w:ins>
      <w:ins w:id="4165" w:author="Vihari Réka" w:date="2018-11-29T22:20:00Z">
        <w:r w:rsidR="00A13E76">
          <w:rPr>
            <w:rFonts w:cs="Times New Roman"/>
          </w:rPr>
          <w:t xml:space="preserve"> alkalmazás</w:t>
        </w:r>
      </w:ins>
      <w:moveTo w:id="4166" w:author="Vihari Réka" w:date="2018-11-24T13:50:00Z">
        <w:r w:rsidRPr="001B07CF">
          <w:rPr>
            <w:rFonts w:cs="Times New Roman"/>
          </w:rPr>
          <w:t xml:space="preserve"> különféle rendezvények lebonyolításához használható </w:t>
        </w:r>
        <w:proofErr w:type="spellStart"/>
        <w:r w:rsidRPr="001B07CF">
          <w:rPr>
            <w:rFonts w:cs="Times New Roman"/>
          </w:rPr>
          <w:t>iOS</w:t>
        </w:r>
        <w:proofErr w:type="spellEnd"/>
        <w:r w:rsidRPr="001B07CF">
          <w:rPr>
            <w:rFonts w:cs="Times New Roman"/>
          </w:rPr>
          <w:t xml:space="preserve"> platformon. A backend által nyújtott testreszabhatóságnak köszönhetően, laikus szemmel is változtathatóvá válnak az alkalmazás fő adatai. </w:t>
        </w:r>
        <w:r w:rsidRPr="001B07CF">
          <w:rPr>
            <w:rFonts w:cs="Times New Roman"/>
          </w:rPr>
          <w:br/>
          <w:t xml:space="preserve">Az applikáció öt fő menüből áll, mely </w:t>
        </w:r>
        <w:proofErr w:type="spellStart"/>
        <w:r w:rsidRPr="001B07CF">
          <w:rPr>
            <w:rFonts w:cs="Times New Roman"/>
          </w:rPr>
          <w:t>authentikáció</w:t>
        </w:r>
        <w:proofErr w:type="spellEnd"/>
        <w:r w:rsidRPr="001B07CF">
          <w:rPr>
            <w:rFonts w:cs="Times New Roman"/>
          </w:rPr>
          <w:t xml:space="preserve"> után válik láthatóvá a felhasználó számára. </w:t>
        </w:r>
        <w:r w:rsidRPr="00BC353E">
          <w:rPr>
            <w:rFonts w:cs="Times New Roman"/>
          </w:rPr>
          <w:t>Az alkalmazásom a kliens funkciót tölti be, de készítettem hozzá szervert is, melyet a</w:t>
        </w:r>
      </w:moveTo>
      <w:ins w:id="4167" w:author="Vihari Réka" w:date="2018-11-29T22:21:00Z">
        <w:r w:rsidR="00A13E76">
          <w:rPr>
            <w:rFonts w:cs="Times New Roman"/>
          </w:rPr>
          <w:t>z előző fejezetben mutattam be.</w:t>
        </w:r>
      </w:ins>
      <w:moveTo w:id="4168" w:author="Vihari Réka" w:date="2018-11-24T13:50:00Z">
        <w:del w:id="4169" w:author="Vihari Réka" w:date="2018-11-29T22:21:00Z">
          <w:r w:rsidRPr="00BC353E" w:rsidDel="00A13E76">
            <w:rPr>
              <w:rFonts w:cs="Times New Roman"/>
            </w:rPr>
            <w:delText xml:space="preserve"> későbbiekben mutatok be.</w:delText>
          </w:r>
        </w:del>
      </w:moveTo>
      <w:commentRangeEnd w:id="4161"/>
      <w:del w:id="4170" w:author="Vihari Réka" w:date="2018-11-29T22:21:00Z">
        <w:r w:rsidR="009E726E" w:rsidDel="00A13E76">
          <w:rPr>
            <w:rStyle w:val="Jegyzethivatkozs"/>
          </w:rPr>
          <w:commentReference w:id="4161"/>
        </w:r>
      </w:del>
    </w:p>
    <w:p w14:paraId="4A99EE6E" w14:textId="77777777" w:rsidR="001B07CF" w:rsidRDefault="001B07CF">
      <w:pPr>
        <w:rPr>
          <w:moveTo w:id="4171" w:author="Vihari Réka" w:date="2018-11-24T13:50:00Z"/>
        </w:rPr>
        <w:pPrChange w:id="4172" w:author="Vihari Réka" w:date="2018-11-24T13:50:00Z">
          <w:pPr>
            <w:pStyle w:val="Listaszerbekezds"/>
            <w:numPr>
              <w:numId w:val="15"/>
            </w:numPr>
            <w:ind w:left="1080" w:hanging="360"/>
          </w:pPr>
        </w:pPrChange>
      </w:pPr>
    </w:p>
    <w:p w14:paraId="0E5CC044" w14:textId="68602E94" w:rsidR="001B07CF" w:rsidRPr="00A25C5E" w:rsidRDefault="001B07CF" w:rsidP="00B51D2C">
      <w:pPr>
        <w:pStyle w:val="Listaszerbekezds"/>
        <w:numPr>
          <w:ilvl w:val="2"/>
          <w:numId w:val="34"/>
        </w:numPr>
        <w:rPr>
          <w:moveTo w:id="4173" w:author="Vihari Réka" w:date="2018-11-24T13:50:00Z"/>
          <w:rFonts w:cs="Arial"/>
          <w:b/>
          <w:bCs/>
          <w:sz w:val="28"/>
          <w:szCs w:val="26"/>
          <w:rPrChange w:id="4174" w:author="Vihari Réka" w:date="2018-11-24T14:30:00Z">
            <w:rPr>
              <w:moveTo w:id="4175" w:author="Vihari Réka" w:date="2018-11-24T13:50:00Z"/>
            </w:rPr>
          </w:rPrChange>
        </w:rPr>
        <w:pPrChange w:id="4176" w:author="Vihari Réka" w:date="2018-11-30T21:33:00Z">
          <w:pPr>
            <w:pStyle w:val="Listaszerbekezds"/>
            <w:numPr>
              <w:numId w:val="15"/>
            </w:numPr>
            <w:ind w:left="1080" w:hanging="360"/>
          </w:pPr>
        </w:pPrChange>
      </w:pPr>
      <w:moveTo w:id="4177" w:author="Vihari Réka" w:date="2018-11-24T13:50:00Z">
        <w:del w:id="4178" w:author="Vihari Réka" w:date="2018-11-24T13:50:00Z">
          <w:r w:rsidRPr="00A25C5E" w:rsidDel="001B07CF">
            <w:rPr>
              <w:rFonts w:cs="Arial"/>
              <w:b/>
              <w:bCs/>
              <w:sz w:val="28"/>
              <w:szCs w:val="26"/>
              <w:rPrChange w:id="4179" w:author="Vihari Réka" w:date="2018-11-24T14:30:00Z">
                <w:rPr/>
              </w:rPrChange>
            </w:rPr>
            <w:delText xml:space="preserve">3.1.1 </w:delText>
          </w:r>
        </w:del>
        <w:r w:rsidRPr="00A25C5E">
          <w:rPr>
            <w:rFonts w:cs="Arial"/>
            <w:b/>
            <w:bCs/>
            <w:sz w:val="28"/>
            <w:szCs w:val="26"/>
            <w:rPrChange w:id="4180" w:author="Vihari Réka" w:date="2018-11-24T14:30:00Z">
              <w:rPr/>
            </w:rPrChange>
          </w:rPr>
          <w:t xml:space="preserve">Alkalmazás indítása </w:t>
        </w:r>
      </w:moveTo>
    </w:p>
    <w:p w14:paraId="17489D10" w14:textId="476B3638" w:rsidR="001B07CF" w:rsidDel="001B07CF" w:rsidRDefault="001B07CF">
      <w:pPr>
        <w:rPr>
          <w:del w:id="4181" w:author="Vihari Réka" w:date="2018-11-24T13:50:00Z"/>
        </w:rPr>
        <w:pPrChange w:id="4182" w:author="Vihari Réka" w:date="2018-11-24T13:51:00Z">
          <w:pPr>
            <w:pStyle w:val="Listaszerbekezds"/>
            <w:numPr>
              <w:numId w:val="15"/>
            </w:numPr>
            <w:spacing w:after="120" w:line="360" w:lineRule="auto"/>
            <w:ind w:left="1080" w:hanging="360"/>
            <w:jc w:val="both"/>
          </w:pPr>
        </w:pPrChange>
      </w:pPr>
    </w:p>
    <w:p w14:paraId="770BDBBB" w14:textId="77777777" w:rsidR="001B07CF" w:rsidRDefault="001B07CF">
      <w:pPr>
        <w:rPr>
          <w:ins w:id="4183" w:author="Vihari Réka" w:date="2018-11-24T13:51:00Z"/>
          <w:moveTo w:id="4184" w:author="Vihari Réka" w:date="2018-11-24T13:50:00Z"/>
        </w:rPr>
        <w:pPrChange w:id="4185" w:author="Vihari Réka" w:date="2018-11-24T13:51:00Z">
          <w:pPr>
            <w:pStyle w:val="Listaszerbekezds"/>
            <w:numPr>
              <w:numId w:val="15"/>
            </w:numPr>
            <w:ind w:left="1080" w:hanging="360"/>
          </w:pPr>
        </w:pPrChange>
      </w:pPr>
    </w:p>
    <w:p w14:paraId="57BE36AB" w14:textId="77777777" w:rsidR="001B07CF" w:rsidRPr="001B07CF" w:rsidRDefault="001B07CF">
      <w:pPr>
        <w:spacing w:after="120" w:line="360" w:lineRule="auto"/>
        <w:ind w:firstLine="720"/>
        <w:jc w:val="both"/>
        <w:rPr>
          <w:moveTo w:id="4186" w:author="Vihari Réka" w:date="2018-11-24T13:50:00Z"/>
          <w:rFonts w:cs="Times New Roman"/>
        </w:rPr>
        <w:pPrChange w:id="4187" w:author="Vihari Réka" w:date="2018-11-24T14:24:00Z">
          <w:pPr>
            <w:pStyle w:val="Listaszerbekezds"/>
            <w:numPr>
              <w:numId w:val="15"/>
            </w:numPr>
            <w:spacing w:after="120" w:line="360" w:lineRule="auto"/>
            <w:ind w:left="1080" w:hanging="360"/>
            <w:jc w:val="both"/>
          </w:pPr>
        </w:pPrChange>
      </w:pPr>
      <w:moveTo w:id="4188" w:author="Vihari Réka" w:date="2018-11-24T13:50:00Z">
        <w:r w:rsidRPr="001B07CF">
          <w:rPr>
            <w:rFonts w:cs="Times New Roman"/>
          </w:rPr>
          <w:t xml:space="preserve">Az alkalmazás kezdő oldalán az esemény adatit láthatjuk, a szervertől kapott adatok alapján. Illetve, két lehetőséggel találkozhatunk, mely a bejelentkezés és a regisztráció lehetőségéből áll. Ez az eseményhez tartozó adatok védelmére szolgál, hogy jogosulatlan személyek ne férhessenek hozzá az adatbázishoz. </w:t>
        </w:r>
      </w:moveTo>
    </w:p>
    <w:p w14:paraId="37441F61" w14:textId="77777777" w:rsidR="001B07CF" w:rsidRPr="001B07CF" w:rsidRDefault="001B07CF">
      <w:pPr>
        <w:pStyle w:val="Listaszerbekezds"/>
        <w:spacing w:after="120" w:line="360" w:lineRule="auto"/>
        <w:ind w:left="1080"/>
        <w:jc w:val="center"/>
        <w:rPr>
          <w:moveTo w:id="4189" w:author="Vihari Réka" w:date="2018-11-24T13:50:00Z"/>
          <w:rFonts w:cs="Times New Roman"/>
        </w:rPr>
        <w:pPrChange w:id="4190" w:author="Vihari Réka" w:date="2018-11-24T14:32:00Z">
          <w:pPr>
            <w:pStyle w:val="Listaszerbekezds"/>
            <w:numPr>
              <w:numId w:val="15"/>
            </w:numPr>
            <w:spacing w:after="120" w:line="360" w:lineRule="auto"/>
            <w:ind w:left="1080" w:hanging="360"/>
            <w:jc w:val="center"/>
          </w:pPr>
        </w:pPrChange>
      </w:pPr>
      <w:moveTo w:id="4191" w:author="Vihari Réka" w:date="2018-11-24T13:50:00Z">
        <w:r w:rsidRPr="00863322">
          <w:rPr>
            <w:noProof/>
          </w:rPr>
          <w:drawing>
            <wp:inline distT="0" distB="0" distL="0" distR="0" wp14:anchorId="4BEB0750" wp14:editId="12845C23">
              <wp:extent cx="2033160" cy="3519841"/>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pernyőfotó 2018-11-13 - 23.36.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45136" cy="3540574"/>
                      </a:xfrm>
                      <a:prstGeom prst="rect">
                        <a:avLst/>
                      </a:prstGeom>
                    </pic:spPr>
                  </pic:pic>
                </a:graphicData>
              </a:graphic>
            </wp:inline>
          </w:drawing>
        </w:r>
      </w:moveTo>
    </w:p>
    <w:p w14:paraId="4B749D3C" w14:textId="77777777" w:rsidR="001B07CF" w:rsidRPr="001B07CF" w:rsidRDefault="001B07CF">
      <w:pPr>
        <w:spacing w:after="120" w:line="360" w:lineRule="auto"/>
        <w:ind w:firstLine="720"/>
        <w:jc w:val="both"/>
        <w:rPr>
          <w:moveTo w:id="4192" w:author="Vihari Réka" w:date="2018-11-24T13:50:00Z"/>
          <w:rFonts w:cs="Times New Roman"/>
        </w:rPr>
        <w:pPrChange w:id="4193" w:author="Vihari Réka" w:date="2018-11-24T14:24:00Z">
          <w:pPr>
            <w:pStyle w:val="Listaszerbekezds"/>
            <w:numPr>
              <w:numId w:val="15"/>
            </w:numPr>
            <w:spacing w:after="120" w:line="360" w:lineRule="auto"/>
            <w:ind w:left="1080" w:hanging="360"/>
            <w:jc w:val="both"/>
          </w:pPr>
        </w:pPrChange>
      </w:pPr>
      <w:moveTo w:id="4194" w:author="Vihari Réka" w:date="2018-11-24T13:50:00Z">
        <w:r w:rsidRPr="001B07CF">
          <w:rPr>
            <w:rFonts w:cs="Times New Roman"/>
          </w:rPr>
          <w:lastRenderedPageBreak/>
          <w:t xml:space="preserve">A bejelentkezéshez email és jelszó megadása szükséges. Sikeres bejelentkezés esetén már regisztrált felhasználóval rendelkezünk a szerveren, ekkor az alkalmazás automatikusan </w:t>
        </w:r>
        <w:proofErr w:type="spellStart"/>
        <w:r w:rsidRPr="001B07CF">
          <w:rPr>
            <w:rFonts w:cs="Times New Roman"/>
          </w:rPr>
          <w:t>tovább</w:t>
        </w:r>
        <w:del w:id="4195" w:author="Illanicz Barnabás" w:date="2018-11-26T15:29:00Z">
          <w:r w:rsidRPr="001B07CF" w:rsidDel="00B11482">
            <w:rPr>
              <w:rFonts w:cs="Times New Roman"/>
            </w:rPr>
            <w:delText xml:space="preserve"> </w:delText>
          </w:r>
        </w:del>
        <w:r w:rsidRPr="001B07CF">
          <w:rPr>
            <w:rFonts w:cs="Times New Roman"/>
          </w:rPr>
          <w:t>irányít</w:t>
        </w:r>
        <w:proofErr w:type="spellEnd"/>
        <w:r w:rsidRPr="001B07CF">
          <w:rPr>
            <w:rFonts w:cs="Times New Roman"/>
          </w:rPr>
          <w:t xml:space="preserve"> a </w:t>
        </w:r>
        <w:proofErr w:type="spellStart"/>
        <w:r w:rsidRPr="001B07CF">
          <w:rPr>
            <w:rFonts w:cs="Times New Roman"/>
          </w:rPr>
          <w:t>főoldalra</w:t>
        </w:r>
        <w:proofErr w:type="spellEnd"/>
        <w:r w:rsidRPr="001B07CF">
          <w:rPr>
            <w:rFonts w:cs="Times New Roman"/>
          </w:rPr>
          <w:t xml:space="preserve">. </w:t>
        </w:r>
      </w:moveTo>
    </w:p>
    <w:p w14:paraId="53C0EE32" w14:textId="64D037E8" w:rsidR="001B07CF" w:rsidRPr="00BC353E" w:rsidDel="001B07CF" w:rsidRDefault="001B07CF">
      <w:pPr>
        <w:spacing w:after="120" w:line="360" w:lineRule="auto"/>
        <w:ind w:firstLine="720"/>
        <w:jc w:val="both"/>
        <w:rPr>
          <w:del w:id="4196" w:author="Vihari Réka" w:date="2018-11-24T13:51:00Z"/>
          <w:moveTo w:id="4197" w:author="Vihari Réka" w:date="2018-11-24T13:50:00Z"/>
          <w:rFonts w:cs="Times New Roman"/>
        </w:rPr>
        <w:pPrChange w:id="4198" w:author="Vihari Réka" w:date="2018-11-24T14:24:00Z">
          <w:pPr>
            <w:pStyle w:val="Listaszerbekezds"/>
            <w:numPr>
              <w:numId w:val="15"/>
            </w:numPr>
            <w:ind w:left="1080" w:hanging="360"/>
          </w:pPr>
        </w:pPrChange>
      </w:pPr>
    </w:p>
    <w:p w14:paraId="2B7EE77B" w14:textId="22FDB0BA" w:rsidR="001B07CF" w:rsidRPr="00BC353E" w:rsidDel="001B07CF" w:rsidRDefault="001B07CF">
      <w:pPr>
        <w:spacing w:after="120" w:line="360" w:lineRule="auto"/>
        <w:ind w:firstLine="720"/>
        <w:jc w:val="both"/>
        <w:rPr>
          <w:del w:id="4199" w:author="Vihari Réka" w:date="2018-11-24T13:51:00Z"/>
          <w:moveTo w:id="4200" w:author="Vihari Réka" w:date="2018-11-24T13:50:00Z"/>
          <w:rFonts w:cs="Times New Roman"/>
        </w:rPr>
        <w:pPrChange w:id="4201" w:author="Vihari Réka" w:date="2018-11-24T14:24:00Z">
          <w:pPr>
            <w:pStyle w:val="Listaszerbekezds"/>
            <w:numPr>
              <w:numId w:val="15"/>
            </w:numPr>
            <w:ind w:left="1080" w:hanging="360"/>
            <w:jc w:val="center"/>
          </w:pPr>
        </w:pPrChange>
      </w:pPr>
    </w:p>
    <w:p w14:paraId="3E832211" w14:textId="77777777" w:rsidR="001B07CF" w:rsidRPr="001B07CF" w:rsidRDefault="001B07CF">
      <w:pPr>
        <w:spacing w:after="120" w:line="360" w:lineRule="auto"/>
        <w:ind w:firstLine="720"/>
        <w:jc w:val="both"/>
        <w:rPr>
          <w:moveTo w:id="4202" w:author="Vihari Réka" w:date="2018-11-24T13:50:00Z"/>
          <w:rFonts w:cs="Times New Roman"/>
        </w:rPr>
        <w:pPrChange w:id="4203" w:author="Vihari Réka" w:date="2018-11-24T14:24:00Z">
          <w:pPr>
            <w:pStyle w:val="Listaszerbekezds"/>
            <w:numPr>
              <w:numId w:val="15"/>
            </w:numPr>
            <w:spacing w:after="120" w:line="360" w:lineRule="auto"/>
            <w:ind w:left="1080" w:hanging="360"/>
            <w:jc w:val="both"/>
          </w:pPr>
        </w:pPrChange>
      </w:pPr>
      <w:moveTo w:id="4204" w:author="Vihari Réka" w:date="2018-11-24T13:50:00Z">
        <w:r w:rsidRPr="001B07CF">
          <w:rPr>
            <w:rFonts w:cs="Times New Roman"/>
          </w:rPr>
          <w:t xml:space="preserve">Regisztráció választása esetén szükséges megadnunk egy felhasználónevet, egy email címet és a használni kívánt </w:t>
        </w:r>
        <w:proofErr w:type="spellStart"/>
        <w:r w:rsidRPr="001B07CF">
          <w:rPr>
            <w:rFonts w:cs="Times New Roman"/>
          </w:rPr>
          <w:t>jelszavunkat</w:t>
        </w:r>
        <w:proofErr w:type="spellEnd"/>
        <w:r w:rsidRPr="001B07CF">
          <w:rPr>
            <w:rFonts w:cs="Times New Roman"/>
          </w:rPr>
          <w:t xml:space="preserve">. Ez a regisztráció csak részben történik meg automatikusan, mert a backenden megjelennek a beregisztrált adatok, de aktiválás nélkül. Így a szerver </w:t>
        </w:r>
        <w:proofErr w:type="spellStart"/>
        <w:r w:rsidRPr="001B07CF">
          <w:rPr>
            <w:rFonts w:cs="Times New Roman"/>
          </w:rPr>
          <w:t>adminjai</w:t>
        </w:r>
        <w:proofErr w:type="spellEnd"/>
        <w:r w:rsidRPr="001B07CF">
          <w:rPr>
            <w:rFonts w:cs="Times New Roman"/>
          </w:rPr>
          <w:t xml:space="preserve"> ellenőrizni tudják, hogy a felhasználó jogosult-e a belépésre, és ha igen, akkor backend oldalon aktiválják a regisztrációt. </w:t>
        </w:r>
      </w:moveTo>
    </w:p>
    <w:p w14:paraId="47BEAB7C" w14:textId="77777777" w:rsidR="001B07CF" w:rsidRDefault="001B07CF">
      <w:pPr>
        <w:pStyle w:val="Listaszerbekezds"/>
        <w:ind w:left="1080"/>
        <w:rPr>
          <w:moveTo w:id="4205" w:author="Vihari Réka" w:date="2018-11-24T13:50:00Z"/>
        </w:rPr>
        <w:pPrChange w:id="4206" w:author="Vihari Réka" w:date="2018-11-24T14:24:00Z">
          <w:pPr>
            <w:pStyle w:val="Listaszerbekezds"/>
            <w:numPr>
              <w:numId w:val="15"/>
            </w:numPr>
            <w:ind w:left="1080" w:hanging="360"/>
            <w:jc w:val="center"/>
          </w:pPr>
        </w:pPrChange>
      </w:pPr>
    </w:p>
    <w:p w14:paraId="78C58E8F" w14:textId="64D07CC4" w:rsidR="001B07CF" w:rsidRPr="00A25C5E" w:rsidDel="001B07CF" w:rsidRDefault="00A25C5E" w:rsidP="00B51D2C">
      <w:pPr>
        <w:pStyle w:val="Listaszerbekezds"/>
        <w:numPr>
          <w:ilvl w:val="2"/>
          <w:numId w:val="34"/>
        </w:numPr>
        <w:rPr>
          <w:del w:id="4207" w:author="Vihari Réka" w:date="2018-11-24T13:51:00Z"/>
          <w:moveTo w:id="4208" w:author="Vihari Réka" w:date="2018-11-24T13:50:00Z"/>
          <w:rFonts w:cs="Arial"/>
          <w:b/>
          <w:bCs/>
          <w:sz w:val="28"/>
          <w:szCs w:val="26"/>
          <w:rPrChange w:id="4209" w:author="Vihari Réka" w:date="2018-11-24T14:31:00Z">
            <w:rPr>
              <w:del w:id="4210" w:author="Vihari Réka" w:date="2018-11-24T13:51:00Z"/>
              <w:moveTo w:id="4211" w:author="Vihari Réka" w:date="2018-11-24T13:50:00Z"/>
            </w:rPr>
          </w:rPrChange>
        </w:rPr>
        <w:pPrChange w:id="4212" w:author="Vihari Réka" w:date="2018-11-30T21:33:00Z">
          <w:pPr>
            <w:pStyle w:val="Listaszerbekezds"/>
            <w:numPr>
              <w:numId w:val="15"/>
            </w:numPr>
            <w:ind w:left="1080" w:hanging="360"/>
          </w:pPr>
        </w:pPrChange>
      </w:pPr>
      <w:ins w:id="4213" w:author="Vihari Réka" w:date="2018-11-24T14:31:00Z">
        <w:r>
          <w:rPr>
            <w:rFonts w:cs="Arial"/>
            <w:b/>
            <w:bCs/>
            <w:sz w:val="28"/>
            <w:szCs w:val="26"/>
          </w:rPr>
          <w:tab/>
        </w:r>
      </w:ins>
    </w:p>
    <w:p w14:paraId="4DFAEDF9" w14:textId="77777777" w:rsidR="001B07CF" w:rsidRPr="00826B19" w:rsidDel="001B07CF" w:rsidRDefault="001B07CF" w:rsidP="00B51D2C">
      <w:pPr>
        <w:pStyle w:val="Listaszerbekezds"/>
        <w:numPr>
          <w:ilvl w:val="2"/>
          <w:numId w:val="34"/>
        </w:numPr>
        <w:rPr>
          <w:del w:id="4214" w:author="Vihari Réka" w:date="2018-11-24T13:51:00Z"/>
          <w:moveTo w:id="4215" w:author="Vihari Réka" w:date="2018-11-24T13:50:00Z"/>
          <w:rFonts w:cs="Arial"/>
          <w:b/>
          <w:bCs/>
          <w:sz w:val="28"/>
          <w:szCs w:val="26"/>
          <w:rPrChange w:id="4216" w:author="Vihari Réka" w:date="2018-11-24T14:32:00Z">
            <w:rPr>
              <w:del w:id="4217" w:author="Vihari Réka" w:date="2018-11-24T13:51:00Z"/>
              <w:moveTo w:id="4218" w:author="Vihari Réka" w:date="2018-11-24T13:50:00Z"/>
            </w:rPr>
          </w:rPrChange>
        </w:rPr>
        <w:pPrChange w:id="4219" w:author="Vihari Réka" w:date="2018-11-30T21:33:00Z">
          <w:pPr>
            <w:pStyle w:val="Listaszerbekezds"/>
            <w:numPr>
              <w:numId w:val="15"/>
            </w:numPr>
            <w:ind w:left="1080" w:hanging="360"/>
          </w:pPr>
        </w:pPrChange>
      </w:pPr>
    </w:p>
    <w:p w14:paraId="4C82AA89" w14:textId="229A8DED" w:rsidR="00A25C5E" w:rsidRPr="00826B19" w:rsidRDefault="00A25C5E" w:rsidP="00B51D2C">
      <w:pPr>
        <w:pStyle w:val="Listaszerbekezds"/>
        <w:numPr>
          <w:ilvl w:val="2"/>
          <w:numId w:val="34"/>
        </w:numPr>
        <w:rPr>
          <w:ins w:id="4220" w:author="Vihari Réka" w:date="2018-11-24T14:31:00Z"/>
          <w:rFonts w:cs="Arial"/>
          <w:b/>
          <w:bCs/>
          <w:sz w:val="28"/>
          <w:szCs w:val="26"/>
          <w:rPrChange w:id="4221" w:author="Vihari Réka" w:date="2018-11-24T14:32:00Z">
            <w:rPr>
              <w:ins w:id="4222" w:author="Vihari Réka" w:date="2018-11-24T14:31:00Z"/>
            </w:rPr>
          </w:rPrChange>
        </w:rPr>
        <w:pPrChange w:id="4223" w:author="Vihari Réka" w:date="2018-11-30T21:33:00Z">
          <w:pPr>
            <w:pStyle w:val="Listaszerbekezds"/>
            <w:numPr>
              <w:numId w:val="15"/>
            </w:numPr>
            <w:ind w:left="1080" w:hanging="360"/>
          </w:pPr>
        </w:pPrChange>
      </w:pPr>
      <w:ins w:id="4224" w:author="Vihari Réka" w:date="2018-11-24T14:31:00Z">
        <w:r w:rsidRPr="00826B19">
          <w:rPr>
            <w:rFonts w:cs="Arial"/>
            <w:b/>
            <w:bCs/>
            <w:sz w:val="28"/>
            <w:szCs w:val="26"/>
            <w:rPrChange w:id="4225" w:author="Vihari Réka" w:date="2018-11-24T14:32:00Z">
              <w:rPr/>
            </w:rPrChange>
          </w:rPr>
          <w:t>Főoldal – Menü</w:t>
        </w:r>
      </w:ins>
    </w:p>
    <w:p w14:paraId="2E884432" w14:textId="6B19814F" w:rsidR="001B07CF" w:rsidRPr="00A25C5E" w:rsidDel="00A25C5E" w:rsidRDefault="001B07CF">
      <w:pPr>
        <w:rPr>
          <w:del w:id="4226" w:author="Vihari Réka" w:date="2018-11-24T14:31:00Z"/>
          <w:moveTo w:id="4227" w:author="Vihari Réka" w:date="2018-11-24T13:50:00Z"/>
        </w:rPr>
        <w:pPrChange w:id="4228" w:author="Vihari Réka" w:date="2018-11-24T14:31:00Z">
          <w:pPr>
            <w:pStyle w:val="Listaszerbekezds"/>
            <w:numPr>
              <w:numId w:val="15"/>
            </w:numPr>
            <w:ind w:left="1080" w:hanging="360"/>
          </w:pPr>
        </w:pPrChange>
      </w:pPr>
      <w:moveTo w:id="4229" w:author="Vihari Réka" w:date="2018-11-24T13:50:00Z">
        <w:del w:id="4230" w:author="Vihari Réka" w:date="2018-11-24T13:51:00Z">
          <w:r w:rsidRPr="00A25C5E" w:rsidDel="001B07CF">
            <w:delText>3.1.2.</w:delText>
          </w:r>
        </w:del>
        <w:del w:id="4231" w:author="Vihari Réka" w:date="2018-11-24T14:31:00Z">
          <w:r w:rsidRPr="00A25C5E" w:rsidDel="00A25C5E">
            <w:delText xml:space="preserve">  Főoldal - Menü</w:delText>
          </w:r>
        </w:del>
      </w:moveTo>
    </w:p>
    <w:p w14:paraId="3CAD0ABB" w14:textId="77777777" w:rsidR="001B07CF" w:rsidRDefault="001B07CF">
      <w:pPr>
        <w:rPr>
          <w:moveTo w:id="4232" w:author="Vihari Réka" w:date="2018-11-24T13:50:00Z"/>
        </w:rPr>
        <w:pPrChange w:id="4233" w:author="Vihari Réka" w:date="2018-11-24T14:31:00Z">
          <w:pPr>
            <w:pStyle w:val="Listaszerbekezds"/>
            <w:numPr>
              <w:numId w:val="15"/>
            </w:numPr>
            <w:ind w:left="1080" w:hanging="360"/>
          </w:pPr>
        </w:pPrChange>
      </w:pPr>
    </w:p>
    <w:p w14:paraId="5581763C" w14:textId="6FD8D568" w:rsidR="001B07CF" w:rsidRPr="00510AFC" w:rsidRDefault="001B07CF">
      <w:pPr>
        <w:spacing w:after="120" w:line="360" w:lineRule="auto"/>
        <w:ind w:firstLine="720"/>
        <w:jc w:val="both"/>
        <w:rPr>
          <w:moveTo w:id="4234" w:author="Vihari Réka" w:date="2018-11-24T13:50:00Z"/>
          <w:rFonts w:cs="Times New Roman"/>
        </w:rPr>
        <w:pPrChange w:id="4235" w:author="Vihari Réka" w:date="2018-11-24T14:24:00Z">
          <w:pPr>
            <w:pStyle w:val="Listaszerbekezds"/>
            <w:numPr>
              <w:numId w:val="15"/>
            </w:numPr>
            <w:spacing w:after="120" w:line="360" w:lineRule="auto"/>
            <w:ind w:left="1080" w:hanging="360"/>
            <w:jc w:val="both"/>
          </w:pPr>
        </w:pPrChange>
      </w:pPr>
      <w:moveTo w:id="4236" w:author="Vihari Réka" w:date="2018-11-24T13:50:00Z">
        <w:r w:rsidRPr="001B07CF">
          <w:rPr>
            <w:rFonts w:cs="Times New Roman"/>
          </w:rPr>
          <w:t>A bejelentkezés</w:t>
        </w:r>
      </w:moveTo>
      <w:ins w:id="4237" w:author="Illanicz Barnabás" w:date="2018-11-26T15:30:00Z">
        <w:r w:rsidR="00B11482">
          <w:rPr>
            <w:rFonts w:cs="Times New Roman"/>
          </w:rPr>
          <w:t>t</w:t>
        </w:r>
      </w:ins>
      <w:moveTo w:id="4238" w:author="Vihari Réka" w:date="2018-11-24T13:50:00Z">
        <w:r w:rsidRPr="001B07CF">
          <w:rPr>
            <w:rFonts w:cs="Times New Roman"/>
          </w:rPr>
          <w:t xml:space="preserve"> követően a </w:t>
        </w:r>
        <w:proofErr w:type="spellStart"/>
        <w:r w:rsidRPr="001B07CF">
          <w:rPr>
            <w:rFonts w:cs="Times New Roman"/>
          </w:rPr>
          <w:t>főoldalra</w:t>
        </w:r>
        <w:proofErr w:type="spellEnd"/>
        <w:r w:rsidRPr="001B07CF">
          <w:rPr>
            <w:rFonts w:cs="Times New Roman"/>
          </w:rPr>
          <w:t xml:space="preserve"> érkezünk, mely magában foglalja a menüt is. Itt a szervertől kapott adatok alapján látható az esemény neve és kezdő-, illetve befejező dátuma. Továbbá, innen érjük el a kapcsolat oldalt a jobb felső sarokban lévő ikon megnyomásával, melyen a szervezők elérhetősége található. A bal felső sarokban pedig a Kijelentkezés gomb található, melynek megnyomásával kijelentkezhetünk az alkalmazásból és visszakerülünk a kezdő oldalra.  </w:t>
        </w:r>
      </w:moveTo>
    </w:p>
    <w:p w14:paraId="62A1AE84" w14:textId="77777777" w:rsidR="001B07CF" w:rsidRPr="00BC353E" w:rsidRDefault="001B07CF">
      <w:pPr>
        <w:spacing w:after="120" w:line="360" w:lineRule="auto"/>
        <w:ind w:firstLine="720"/>
        <w:jc w:val="both"/>
        <w:rPr>
          <w:moveTo w:id="4239" w:author="Vihari Réka" w:date="2018-11-24T13:50:00Z"/>
          <w:rFonts w:cs="Times New Roman"/>
        </w:rPr>
        <w:pPrChange w:id="4240" w:author="Vihari Réka" w:date="2018-11-24T14:24:00Z">
          <w:pPr>
            <w:pStyle w:val="Listaszerbekezds"/>
            <w:numPr>
              <w:numId w:val="15"/>
            </w:numPr>
            <w:spacing w:after="120" w:line="360" w:lineRule="auto"/>
            <w:ind w:left="1080" w:hanging="360"/>
            <w:jc w:val="both"/>
          </w:pPr>
        </w:pPrChange>
      </w:pPr>
      <w:moveTo w:id="4241" w:author="Vihari Réka" w:date="2018-11-24T13:50:00Z">
        <w:r w:rsidRPr="00BC353E">
          <w:rPr>
            <w:rFonts w:cs="Times New Roman"/>
          </w:rPr>
          <w:t xml:space="preserve">Ezen felül lehetőségünk van a menü pontjai között navigálni. A menüben öt lehetőség közül választhatunk: Kezdőlap, Programok, Helyzet, Üzenetek, Leírás. A </w:t>
        </w:r>
        <w:proofErr w:type="spellStart"/>
        <w:r w:rsidRPr="00BC353E">
          <w:rPr>
            <w:rFonts w:cs="Times New Roman"/>
          </w:rPr>
          <w:t>főoldalra</w:t>
        </w:r>
        <w:proofErr w:type="spellEnd"/>
        <w:r w:rsidRPr="00BC353E">
          <w:rPr>
            <w:rFonts w:cs="Times New Roman"/>
          </w:rPr>
          <w:t xml:space="preserve"> a Kezdőlap menüpont navigál. </w:t>
        </w:r>
      </w:moveTo>
    </w:p>
    <w:p w14:paraId="6FB0EC2C" w14:textId="32781F59" w:rsidR="001B07CF" w:rsidDel="00826B19" w:rsidRDefault="001B07CF">
      <w:pPr>
        <w:jc w:val="center"/>
        <w:rPr>
          <w:del w:id="4242" w:author="Vihari Réka" w:date="2018-11-24T14:32:00Z"/>
        </w:rPr>
        <w:pPrChange w:id="4243" w:author="Vihari Réka" w:date="2018-11-24T14:32:00Z">
          <w:pPr>
            <w:pStyle w:val="Listaszerbekezds"/>
            <w:numPr>
              <w:numId w:val="15"/>
            </w:numPr>
            <w:ind w:left="1080" w:hanging="360"/>
            <w:jc w:val="center"/>
          </w:pPr>
        </w:pPrChange>
      </w:pPr>
      <w:moveTo w:id="4244" w:author="Vihari Réka" w:date="2018-11-24T13:50:00Z">
        <w:r>
          <w:rPr>
            <w:noProof/>
          </w:rPr>
          <w:lastRenderedPageBreak/>
          <w:drawing>
            <wp:inline distT="0" distB="0" distL="0" distR="0" wp14:anchorId="7ACF568B" wp14:editId="7406F0FF">
              <wp:extent cx="2214508" cy="3833792"/>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pernyőfotó 2018-11-13 - 23.46.3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19007" cy="3841580"/>
                      </a:xfrm>
                      <a:prstGeom prst="rect">
                        <a:avLst/>
                      </a:prstGeom>
                    </pic:spPr>
                  </pic:pic>
                </a:graphicData>
              </a:graphic>
            </wp:inline>
          </w:drawing>
        </w:r>
      </w:moveTo>
    </w:p>
    <w:p w14:paraId="45576E87" w14:textId="77777777" w:rsidR="00826B19" w:rsidRDefault="00826B19">
      <w:pPr>
        <w:jc w:val="center"/>
        <w:rPr>
          <w:ins w:id="4245" w:author="Vihari Réka" w:date="2018-11-24T14:32:00Z"/>
          <w:moveTo w:id="4246" w:author="Vihari Réka" w:date="2018-11-24T13:50:00Z"/>
        </w:rPr>
        <w:pPrChange w:id="4247" w:author="Vihari Réka" w:date="2018-11-24T13:54:00Z">
          <w:pPr>
            <w:pStyle w:val="Listaszerbekezds"/>
            <w:numPr>
              <w:numId w:val="15"/>
            </w:numPr>
            <w:ind w:left="1080" w:hanging="360"/>
            <w:jc w:val="center"/>
          </w:pPr>
        </w:pPrChange>
      </w:pPr>
    </w:p>
    <w:p w14:paraId="7161353D" w14:textId="77777777" w:rsidR="001B07CF" w:rsidRDefault="001B07CF">
      <w:pPr>
        <w:jc w:val="center"/>
        <w:rPr>
          <w:moveTo w:id="4248" w:author="Vihari Réka" w:date="2018-11-24T13:50:00Z"/>
        </w:rPr>
        <w:pPrChange w:id="4249" w:author="Vihari Réka" w:date="2018-11-24T14:32:00Z">
          <w:pPr>
            <w:pStyle w:val="Listaszerbekezds"/>
            <w:numPr>
              <w:numId w:val="15"/>
            </w:numPr>
            <w:ind w:left="1080" w:hanging="360"/>
            <w:jc w:val="center"/>
          </w:pPr>
        </w:pPrChange>
      </w:pPr>
    </w:p>
    <w:p w14:paraId="39445CAC" w14:textId="76C14C99" w:rsidR="001B07CF" w:rsidRPr="001B07CF" w:rsidRDefault="001B07CF" w:rsidP="00B51D2C">
      <w:pPr>
        <w:pStyle w:val="Listaszerbekezds"/>
        <w:numPr>
          <w:ilvl w:val="2"/>
          <w:numId w:val="34"/>
        </w:numPr>
        <w:rPr>
          <w:moveTo w:id="4250" w:author="Vihari Réka" w:date="2018-11-24T13:50:00Z"/>
          <w:rFonts w:cs="Arial"/>
          <w:b/>
          <w:bCs/>
          <w:sz w:val="28"/>
          <w:szCs w:val="26"/>
          <w:rPrChange w:id="4251" w:author="Vihari Réka" w:date="2018-11-24T13:51:00Z">
            <w:rPr>
              <w:moveTo w:id="4252" w:author="Vihari Réka" w:date="2018-11-24T13:50:00Z"/>
            </w:rPr>
          </w:rPrChange>
        </w:rPr>
        <w:pPrChange w:id="4253" w:author="Vihari Réka" w:date="2018-11-30T21:33:00Z">
          <w:pPr>
            <w:pStyle w:val="Listaszerbekezds"/>
            <w:numPr>
              <w:numId w:val="15"/>
            </w:numPr>
            <w:ind w:left="1080" w:hanging="360"/>
          </w:pPr>
        </w:pPrChange>
      </w:pPr>
      <w:moveTo w:id="4254" w:author="Vihari Réka" w:date="2018-11-24T13:50:00Z">
        <w:del w:id="4255" w:author="Vihari Réka" w:date="2018-11-24T13:51:00Z">
          <w:r w:rsidRPr="001B07CF" w:rsidDel="001B07CF">
            <w:rPr>
              <w:rFonts w:cs="Arial"/>
              <w:b/>
              <w:bCs/>
              <w:sz w:val="28"/>
              <w:szCs w:val="26"/>
              <w:rPrChange w:id="4256" w:author="Vihari Réka" w:date="2018-11-24T13:51:00Z">
                <w:rPr/>
              </w:rPrChange>
            </w:rPr>
            <w:delText xml:space="preserve">3.1.2.1 </w:delText>
          </w:r>
        </w:del>
        <w:r w:rsidRPr="001B07CF">
          <w:rPr>
            <w:rFonts w:cs="Arial"/>
            <w:b/>
            <w:bCs/>
            <w:sz w:val="28"/>
            <w:szCs w:val="26"/>
            <w:rPrChange w:id="4257" w:author="Vihari Réka" w:date="2018-11-24T13:51:00Z">
              <w:rPr/>
            </w:rPrChange>
          </w:rPr>
          <w:t>Kapcsolat</w:t>
        </w:r>
      </w:moveTo>
    </w:p>
    <w:p w14:paraId="0EA40189" w14:textId="77777777" w:rsidR="001B07CF" w:rsidRPr="001B07CF" w:rsidRDefault="001B07CF">
      <w:pPr>
        <w:pStyle w:val="Listaszerbekezds"/>
        <w:ind w:left="660"/>
        <w:rPr>
          <w:moveTo w:id="4258" w:author="Vihari Réka" w:date="2018-11-24T13:50:00Z"/>
          <w:rFonts w:cs="Arial"/>
          <w:b/>
          <w:bCs/>
          <w:sz w:val="28"/>
          <w:szCs w:val="26"/>
        </w:rPr>
        <w:pPrChange w:id="4259" w:author="Vihari Réka" w:date="2018-11-24T13:51:00Z">
          <w:pPr>
            <w:pStyle w:val="Listaszerbekezds"/>
            <w:numPr>
              <w:numId w:val="15"/>
            </w:numPr>
            <w:ind w:left="1080" w:hanging="360"/>
          </w:pPr>
        </w:pPrChange>
      </w:pPr>
    </w:p>
    <w:p w14:paraId="44DBB072" w14:textId="77777777" w:rsidR="001B07CF" w:rsidRPr="001B07CF" w:rsidRDefault="001B07CF">
      <w:pPr>
        <w:spacing w:after="120" w:line="360" w:lineRule="auto"/>
        <w:ind w:firstLine="720"/>
        <w:jc w:val="both"/>
        <w:rPr>
          <w:moveTo w:id="4260" w:author="Vihari Réka" w:date="2018-11-24T13:50:00Z"/>
          <w:rFonts w:cs="Times New Roman"/>
        </w:rPr>
        <w:pPrChange w:id="4261" w:author="Vihari Réka" w:date="2018-11-24T14:24:00Z">
          <w:pPr>
            <w:pStyle w:val="Listaszerbekezds"/>
            <w:numPr>
              <w:numId w:val="15"/>
            </w:numPr>
            <w:spacing w:after="120" w:line="360" w:lineRule="auto"/>
            <w:ind w:left="1080" w:hanging="360"/>
            <w:jc w:val="both"/>
          </w:pPr>
        </w:pPrChange>
      </w:pPr>
      <w:moveTo w:id="4262" w:author="Vihari Réka" w:date="2018-11-24T13:50:00Z">
        <w:r w:rsidRPr="001B07CF">
          <w:rPr>
            <w:rFonts w:cs="Times New Roman"/>
          </w:rPr>
          <w:t xml:space="preserve">A Kezdőlap oldalon a jobb felső sarokban található információ gombra kattintva a Kapcsolat oldalra érkezünk. Itt találhatjuk meg a szervezők elérhetőségeit. </w:t>
        </w:r>
      </w:moveTo>
    </w:p>
    <w:p w14:paraId="3B0CF0C9" w14:textId="77777777" w:rsidR="001B07CF" w:rsidRPr="001B07CF" w:rsidRDefault="001B07CF">
      <w:pPr>
        <w:spacing w:after="120" w:line="360" w:lineRule="auto"/>
        <w:ind w:firstLine="720"/>
        <w:jc w:val="both"/>
        <w:rPr>
          <w:moveTo w:id="4263" w:author="Vihari Réka" w:date="2018-11-24T13:50:00Z"/>
          <w:rFonts w:cs="Times New Roman"/>
        </w:rPr>
        <w:pPrChange w:id="4264" w:author="Vihari Réka" w:date="2018-11-24T14:24:00Z">
          <w:pPr>
            <w:pStyle w:val="Listaszerbekezds"/>
            <w:numPr>
              <w:numId w:val="15"/>
            </w:numPr>
            <w:spacing w:after="120" w:line="360" w:lineRule="auto"/>
            <w:ind w:left="1080" w:hanging="360"/>
            <w:jc w:val="both"/>
          </w:pPr>
        </w:pPrChange>
      </w:pPr>
      <w:moveTo w:id="4265" w:author="Vihari Réka" w:date="2018-11-24T13:50:00Z">
        <w:r w:rsidRPr="001B07CF">
          <w:rPr>
            <w:rFonts w:cs="Times New Roman"/>
          </w:rPr>
          <w:t xml:space="preserve">A szervezők szerepelnek név szerint az oldalon, a hozzájuk tartozó telefonszámmal és email címmel. A telefonszámra kattintva lehetőségünk van felhívni őket, illetve az email címre kattintva az alkalmazás megnyitja a készülék beépített Mail alkalmazását, mellyel üzenetet küldhetünk a megadott email címre. </w:t>
        </w:r>
      </w:moveTo>
    </w:p>
    <w:p w14:paraId="7A7E3405" w14:textId="0CDA890C" w:rsidR="001B07CF" w:rsidRPr="001B07CF" w:rsidRDefault="00E75544" w:rsidP="007506C1">
      <w:pPr>
        <w:jc w:val="center"/>
        <w:rPr>
          <w:moveTo w:id="4266" w:author="Vihari Réka" w:date="2018-11-24T13:50:00Z"/>
          <w:rFonts w:cs="Arial"/>
          <w:b/>
          <w:bCs/>
          <w:sz w:val="28"/>
          <w:szCs w:val="26"/>
          <w:rPrChange w:id="4267" w:author="Vihari Réka" w:date="2018-11-24T13:52:00Z">
            <w:rPr>
              <w:moveTo w:id="4268" w:author="Vihari Réka" w:date="2018-11-24T13:50:00Z"/>
            </w:rPr>
          </w:rPrChange>
        </w:rPr>
        <w:pPrChange w:id="4269" w:author="Vihari Réka" w:date="2018-12-01T00:26:00Z">
          <w:pPr>
            <w:pStyle w:val="Listaszerbekezds"/>
            <w:numPr>
              <w:numId w:val="15"/>
            </w:numPr>
            <w:ind w:left="1080" w:hanging="360"/>
          </w:pPr>
        </w:pPrChange>
      </w:pPr>
      <w:ins w:id="4270" w:author="Vihari Réka" w:date="2018-11-30T22:21:00Z">
        <w:r>
          <w:rPr>
            <w:rFonts w:cs="Arial"/>
            <w:b/>
            <w:bCs/>
            <w:noProof/>
            <w:sz w:val="28"/>
            <w:szCs w:val="26"/>
          </w:rPr>
          <w:lastRenderedPageBreak/>
          <w:drawing>
            <wp:inline distT="0" distB="0" distL="0" distR="0" wp14:anchorId="36C8516D" wp14:editId="1A2799E9">
              <wp:extent cx="1997384" cy="3457904"/>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épernyőfotó 2018-11-30 - 22.21.0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04333" cy="3469934"/>
                      </a:xfrm>
                      <a:prstGeom prst="rect">
                        <a:avLst/>
                      </a:prstGeom>
                    </pic:spPr>
                  </pic:pic>
                </a:graphicData>
              </a:graphic>
            </wp:inline>
          </w:drawing>
        </w:r>
      </w:ins>
    </w:p>
    <w:p w14:paraId="569E9E53" w14:textId="61F6AA42" w:rsidR="001B07CF" w:rsidRPr="001B07CF" w:rsidRDefault="001B07CF" w:rsidP="00B51D2C">
      <w:pPr>
        <w:pStyle w:val="Listaszerbekezds"/>
        <w:numPr>
          <w:ilvl w:val="2"/>
          <w:numId w:val="34"/>
        </w:numPr>
        <w:rPr>
          <w:moveTo w:id="4271" w:author="Vihari Réka" w:date="2018-11-24T13:50:00Z"/>
          <w:rFonts w:cs="Arial"/>
          <w:b/>
          <w:bCs/>
          <w:sz w:val="28"/>
          <w:szCs w:val="26"/>
          <w:rPrChange w:id="4272" w:author="Vihari Réka" w:date="2018-11-24T13:52:00Z">
            <w:rPr>
              <w:moveTo w:id="4273" w:author="Vihari Réka" w:date="2018-11-24T13:50:00Z"/>
            </w:rPr>
          </w:rPrChange>
        </w:rPr>
        <w:pPrChange w:id="4274" w:author="Vihari Réka" w:date="2018-11-30T21:33:00Z">
          <w:pPr>
            <w:pStyle w:val="Listaszerbekezds"/>
            <w:numPr>
              <w:numId w:val="15"/>
            </w:numPr>
            <w:ind w:left="1080" w:hanging="360"/>
          </w:pPr>
        </w:pPrChange>
      </w:pPr>
      <w:moveTo w:id="4275" w:author="Vihari Réka" w:date="2018-11-24T13:50:00Z">
        <w:del w:id="4276" w:author="Vihari Réka" w:date="2018-11-24T13:52:00Z">
          <w:r w:rsidRPr="001B07CF" w:rsidDel="001B07CF">
            <w:rPr>
              <w:rFonts w:cs="Arial"/>
              <w:b/>
              <w:bCs/>
              <w:sz w:val="28"/>
              <w:szCs w:val="26"/>
              <w:rPrChange w:id="4277" w:author="Vihari Réka" w:date="2018-11-24T13:52:00Z">
                <w:rPr/>
              </w:rPrChange>
            </w:rPr>
            <w:delText xml:space="preserve">3.1.3 </w:delText>
          </w:r>
        </w:del>
        <w:r w:rsidRPr="001B07CF">
          <w:rPr>
            <w:rFonts w:cs="Arial"/>
            <w:b/>
            <w:bCs/>
            <w:sz w:val="28"/>
            <w:szCs w:val="26"/>
            <w:rPrChange w:id="4278" w:author="Vihari Réka" w:date="2018-11-24T13:52:00Z">
              <w:rPr/>
            </w:rPrChange>
          </w:rPr>
          <w:t>Programok</w:t>
        </w:r>
      </w:moveTo>
    </w:p>
    <w:p w14:paraId="1E2CAF65" w14:textId="77777777" w:rsidR="001B07CF" w:rsidRDefault="001B07CF">
      <w:pPr>
        <w:rPr>
          <w:moveTo w:id="4279" w:author="Vihari Réka" w:date="2018-11-24T13:50:00Z"/>
        </w:rPr>
        <w:pPrChange w:id="4280" w:author="Vihari Réka" w:date="2018-11-24T13:52:00Z">
          <w:pPr>
            <w:pStyle w:val="Listaszerbekezds"/>
            <w:numPr>
              <w:numId w:val="15"/>
            </w:numPr>
            <w:ind w:left="1080" w:hanging="360"/>
          </w:pPr>
        </w:pPrChange>
      </w:pPr>
    </w:p>
    <w:p w14:paraId="335175FB" w14:textId="77777777" w:rsidR="001B07CF" w:rsidRPr="001B07CF" w:rsidRDefault="001B07CF">
      <w:pPr>
        <w:spacing w:after="120" w:line="360" w:lineRule="auto"/>
        <w:ind w:firstLine="720"/>
        <w:jc w:val="both"/>
        <w:rPr>
          <w:moveTo w:id="4281" w:author="Vihari Réka" w:date="2018-11-24T13:50:00Z"/>
          <w:rFonts w:cs="Times New Roman"/>
        </w:rPr>
        <w:pPrChange w:id="4282" w:author="Vihari Réka" w:date="2018-11-24T14:24:00Z">
          <w:pPr>
            <w:pStyle w:val="Listaszerbekezds"/>
            <w:numPr>
              <w:numId w:val="15"/>
            </w:numPr>
            <w:spacing w:after="120" w:line="360" w:lineRule="auto"/>
            <w:ind w:left="1080" w:hanging="360"/>
            <w:jc w:val="both"/>
          </w:pPr>
        </w:pPrChange>
      </w:pPr>
      <w:moveTo w:id="4283" w:author="Vihari Réka" w:date="2018-11-24T13:50:00Z">
        <w:r w:rsidRPr="001B07CF">
          <w:rPr>
            <w:rFonts w:cs="Times New Roman"/>
          </w:rPr>
          <w:t xml:space="preserve">A Programok menüpont kiválasztásával bármelyik képernyőről átnavigálhatunk a Programokra. Mint látható, a menü itt is jelen van az alkalmazásban, mely segíti a gyorsabb képernyő váltást. </w:t>
        </w:r>
      </w:moveTo>
    </w:p>
    <w:p w14:paraId="5727F22D" w14:textId="77777777" w:rsidR="001B07CF" w:rsidRPr="00510AFC" w:rsidRDefault="001B07CF">
      <w:pPr>
        <w:spacing w:after="120" w:line="360" w:lineRule="auto"/>
        <w:ind w:firstLine="720"/>
        <w:jc w:val="both"/>
        <w:rPr>
          <w:moveTo w:id="4284" w:author="Vihari Réka" w:date="2018-11-24T13:50:00Z"/>
          <w:rFonts w:cs="Times New Roman"/>
        </w:rPr>
        <w:pPrChange w:id="4285" w:author="Vihari Réka" w:date="2018-11-24T14:24:00Z">
          <w:pPr>
            <w:pStyle w:val="Listaszerbekezds"/>
            <w:numPr>
              <w:numId w:val="15"/>
            </w:numPr>
            <w:spacing w:after="120" w:line="360" w:lineRule="auto"/>
            <w:ind w:left="1080" w:hanging="360"/>
            <w:jc w:val="both"/>
          </w:pPr>
        </w:pPrChange>
      </w:pPr>
      <w:moveTo w:id="4286" w:author="Vihari Réka" w:date="2018-11-24T13:50:00Z">
        <w:r w:rsidRPr="001B07CF">
          <w:rPr>
            <w:rFonts w:cs="Times New Roman"/>
          </w:rPr>
          <w:t xml:space="preserve">Itt az esemény programjairól kaphatunk információkat. Alapvetően a mai dátumhoz tartozó eseményeket látjuk időpont szerint, de lehetőségünk van bármely nap eseményeinek kiválasztására. </w:t>
        </w:r>
      </w:moveTo>
    </w:p>
    <w:p w14:paraId="328299F1" w14:textId="77777777" w:rsidR="001B07CF" w:rsidRPr="00A25C5E" w:rsidRDefault="001B07CF">
      <w:pPr>
        <w:spacing w:after="120" w:line="360" w:lineRule="auto"/>
        <w:ind w:firstLine="720"/>
        <w:jc w:val="both"/>
        <w:rPr>
          <w:moveTo w:id="4287" w:author="Vihari Réka" w:date="2018-11-24T13:50:00Z"/>
          <w:rFonts w:cs="Times New Roman"/>
        </w:rPr>
        <w:pPrChange w:id="4288" w:author="Vihari Réka" w:date="2018-11-24T14:24:00Z">
          <w:pPr>
            <w:pStyle w:val="Listaszerbekezds"/>
            <w:numPr>
              <w:numId w:val="15"/>
            </w:numPr>
            <w:spacing w:after="120" w:line="360" w:lineRule="auto"/>
            <w:ind w:left="1080" w:hanging="360"/>
            <w:jc w:val="both"/>
          </w:pPr>
        </w:pPrChange>
      </w:pPr>
      <w:moveTo w:id="4289" w:author="Vihari Réka" w:date="2018-11-24T13:50:00Z">
        <w:r w:rsidRPr="00BC353E">
          <w:rPr>
            <w:rFonts w:cs="Times New Roman"/>
          </w:rPr>
          <w:t xml:space="preserve">Az eseményekhez képek, időpont, név és leírás tartozik, melyeket az alkalmazás a szerver oldalról tölt be, így ott bármikor változtathatjuk onnan őket. </w:t>
        </w:r>
        <w:del w:id="4290" w:author="Illanicz Barnabás" w:date="2018-11-26T15:30:00Z">
          <w:r w:rsidRPr="00BC353E" w:rsidDel="00B11482">
            <w:rPr>
              <w:rFonts w:cs="Times New Roman"/>
            </w:rPr>
            <w:delText xml:space="preserve"> </w:delText>
          </w:r>
        </w:del>
        <w:r w:rsidRPr="00BC353E">
          <w:rPr>
            <w:rFonts w:cs="Times New Roman"/>
          </w:rPr>
          <w:t xml:space="preserve">A </w:t>
        </w:r>
        <w:proofErr w:type="gramStart"/>
        <w:r w:rsidRPr="00BC353E">
          <w:rPr>
            <w:rFonts w:cs="Times New Roman"/>
          </w:rPr>
          <w:t>lokáció ikon</w:t>
        </w:r>
        <w:proofErr w:type="gramEnd"/>
        <w:r w:rsidRPr="00BC353E">
          <w:rPr>
            <w:rFonts w:cs="Times New Roman"/>
          </w:rPr>
          <w:t xml:space="preserve"> megnyomásával az alkalmazás megnyitja az Apple beépített térkép alkalma</w:t>
        </w:r>
        <w:r w:rsidRPr="00A25C5E">
          <w:rPr>
            <w:rFonts w:cs="Times New Roman"/>
          </w:rPr>
          <w:t>zását, mely megmutatja az esemény pontos címét és így lehetőségünk van útvonalat tervezni az adott programhoz.</w:t>
        </w:r>
      </w:moveTo>
    </w:p>
    <w:p w14:paraId="5758741D" w14:textId="77777777" w:rsidR="001B07CF" w:rsidRPr="00A25C5E" w:rsidRDefault="001B07CF">
      <w:pPr>
        <w:spacing w:after="120" w:line="360" w:lineRule="auto"/>
        <w:ind w:firstLine="720"/>
        <w:jc w:val="both"/>
        <w:rPr>
          <w:moveTo w:id="4291" w:author="Vihari Réka" w:date="2018-11-24T13:50:00Z"/>
          <w:rFonts w:cs="Times New Roman"/>
        </w:rPr>
        <w:pPrChange w:id="4292" w:author="Vihari Réka" w:date="2018-11-24T14:24:00Z">
          <w:pPr>
            <w:pStyle w:val="Listaszerbekezds"/>
            <w:numPr>
              <w:numId w:val="15"/>
            </w:numPr>
            <w:spacing w:after="120" w:line="360" w:lineRule="auto"/>
            <w:ind w:left="1080" w:hanging="360"/>
            <w:jc w:val="both"/>
          </w:pPr>
        </w:pPrChange>
      </w:pPr>
      <w:moveTo w:id="4293" w:author="Vihari Réka" w:date="2018-11-24T13:50:00Z">
        <w:r w:rsidRPr="00A25C5E">
          <w:rPr>
            <w:rFonts w:cs="Times New Roman"/>
          </w:rPr>
          <w:t>A jobb felső sarokban található Ma gombbal pedig bármikor visszaugorhatunk a mai nap programtervére.</w:t>
        </w:r>
      </w:moveTo>
    </w:p>
    <w:p w14:paraId="776B53E6" w14:textId="77777777" w:rsidR="001B07CF" w:rsidRDefault="001B07CF">
      <w:pPr>
        <w:jc w:val="center"/>
        <w:rPr>
          <w:moveTo w:id="4294" w:author="Vihari Réka" w:date="2018-11-24T13:50:00Z"/>
        </w:rPr>
        <w:pPrChange w:id="4295" w:author="Vihari Réka" w:date="2018-11-24T13:52:00Z">
          <w:pPr>
            <w:pStyle w:val="Listaszerbekezds"/>
            <w:numPr>
              <w:numId w:val="15"/>
            </w:numPr>
            <w:ind w:left="1080" w:hanging="360"/>
            <w:jc w:val="center"/>
          </w:pPr>
        </w:pPrChange>
      </w:pPr>
      <w:moveTo w:id="4296" w:author="Vihari Réka" w:date="2018-11-24T13:50:00Z">
        <w:r>
          <w:rPr>
            <w:noProof/>
          </w:rPr>
          <w:lastRenderedPageBreak/>
          <w:drawing>
            <wp:inline distT="0" distB="0" distL="0" distR="0" wp14:anchorId="26B07D80" wp14:editId="5BCB65F3">
              <wp:extent cx="2257812" cy="3908762"/>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pernyőfotó 2018-11-13 - 23.57.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61842" cy="3915738"/>
                      </a:xfrm>
                      <a:prstGeom prst="rect">
                        <a:avLst/>
                      </a:prstGeom>
                    </pic:spPr>
                  </pic:pic>
                </a:graphicData>
              </a:graphic>
            </wp:inline>
          </w:drawing>
        </w:r>
      </w:moveTo>
    </w:p>
    <w:p w14:paraId="6B7E96D0" w14:textId="77777777" w:rsidR="001B07CF" w:rsidRDefault="001B07CF">
      <w:pPr>
        <w:pStyle w:val="Listaszerbekezds"/>
        <w:ind w:left="660"/>
        <w:rPr>
          <w:moveTo w:id="4297" w:author="Vihari Réka" w:date="2018-11-24T13:50:00Z"/>
        </w:rPr>
        <w:pPrChange w:id="4298" w:author="Vihari Réka" w:date="2018-11-24T13:52:00Z">
          <w:pPr>
            <w:pStyle w:val="Listaszerbekezds"/>
            <w:numPr>
              <w:numId w:val="15"/>
            </w:numPr>
            <w:ind w:left="1080" w:hanging="360"/>
          </w:pPr>
        </w:pPrChange>
      </w:pPr>
      <w:moveTo w:id="4299" w:author="Vihari Réka" w:date="2018-11-24T13:50:00Z">
        <w:r>
          <w:t xml:space="preserve"> </w:t>
        </w:r>
      </w:moveTo>
    </w:p>
    <w:p w14:paraId="726C97EE" w14:textId="0A9A7091" w:rsidR="001B07CF" w:rsidRPr="001B07CF" w:rsidRDefault="001B07CF" w:rsidP="00B51D2C">
      <w:pPr>
        <w:pStyle w:val="Listaszerbekezds"/>
        <w:numPr>
          <w:ilvl w:val="2"/>
          <w:numId w:val="34"/>
        </w:numPr>
        <w:rPr>
          <w:moveTo w:id="4300" w:author="Vihari Réka" w:date="2018-11-24T13:50:00Z"/>
          <w:rFonts w:cs="Arial"/>
          <w:b/>
          <w:bCs/>
          <w:sz w:val="28"/>
          <w:szCs w:val="26"/>
          <w:rPrChange w:id="4301" w:author="Vihari Réka" w:date="2018-11-24T13:52:00Z">
            <w:rPr>
              <w:moveTo w:id="4302" w:author="Vihari Réka" w:date="2018-11-24T13:50:00Z"/>
            </w:rPr>
          </w:rPrChange>
        </w:rPr>
        <w:pPrChange w:id="4303" w:author="Vihari Réka" w:date="2018-11-30T21:33:00Z">
          <w:pPr>
            <w:pStyle w:val="Listaszerbekezds"/>
            <w:numPr>
              <w:numId w:val="15"/>
            </w:numPr>
            <w:ind w:left="1080" w:hanging="360"/>
          </w:pPr>
        </w:pPrChange>
      </w:pPr>
      <w:moveTo w:id="4304" w:author="Vihari Réka" w:date="2018-11-24T13:50:00Z">
        <w:del w:id="4305" w:author="Vihari Réka" w:date="2018-11-24T13:52:00Z">
          <w:r w:rsidRPr="001B07CF" w:rsidDel="001B07CF">
            <w:rPr>
              <w:rFonts w:cs="Arial"/>
              <w:b/>
              <w:bCs/>
              <w:sz w:val="28"/>
              <w:szCs w:val="26"/>
              <w:rPrChange w:id="4306" w:author="Vihari Réka" w:date="2018-11-24T13:52:00Z">
                <w:rPr/>
              </w:rPrChange>
            </w:rPr>
            <w:delText xml:space="preserve">3.1.4. </w:delText>
          </w:r>
        </w:del>
        <w:r w:rsidRPr="001B07CF">
          <w:rPr>
            <w:rFonts w:cs="Arial"/>
            <w:b/>
            <w:bCs/>
            <w:sz w:val="28"/>
            <w:szCs w:val="26"/>
            <w:rPrChange w:id="4307" w:author="Vihari Réka" w:date="2018-11-24T13:52:00Z">
              <w:rPr/>
            </w:rPrChange>
          </w:rPr>
          <w:t>Helyzet</w:t>
        </w:r>
      </w:moveTo>
    </w:p>
    <w:p w14:paraId="4B0D74BB" w14:textId="77777777" w:rsidR="001B07CF" w:rsidRDefault="001B07CF">
      <w:pPr>
        <w:rPr>
          <w:moveTo w:id="4308" w:author="Vihari Réka" w:date="2018-11-24T13:50:00Z"/>
        </w:rPr>
        <w:pPrChange w:id="4309" w:author="Vihari Réka" w:date="2018-11-24T13:52:00Z">
          <w:pPr>
            <w:pStyle w:val="Listaszerbekezds"/>
            <w:numPr>
              <w:numId w:val="15"/>
            </w:numPr>
            <w:ind w:left="1080" w:hanging="360"/>
          </w:pPr>
        </w:pPrChange>
      </w:pPr>
    </w:p>
    <w:p w14:paraId="5E43F9BB" w14:textId="77777777" w:rsidR="001B07CF" w:rsidRPr="001B07CF" w:rsidRDefault="001B07CF">
      <w:pPr>
        <w:spacing w:after="120" w:line="360" w:lineRule="auto"/>
        <w:ind w:firstLine="720"/>
        <w:jc w:val="both"/>
        <w:rPr>
          <w:moveTo w:id="4310" w:author="Vihari Réka" w:date="2018-11-24T13:50:00Z"/>
          <w:rFonts w:cs="Times New Roman"/>
        </w:rPr>
        <w:pPrChange w:id="4311" w:author="Vihari Réka" w:date="2018-11-24T14:24:00Z">
          <w:pPr>
            <w:pStyle w:val="Listaszerbekezds"/>
            <w:numPr>
              <w:numId w:val="15"/>
            </w:numPr>
            <w:spacing w:after="120" w:line="360" w:lineRule="auto"/>
            <w:ind w:left="1080" w:hanging="360"/>
            <w:jc w:val="both"/>
          </w:pPr>
        </w:pPrChange>
      </w:pPr>
      <w:moveTo w:id="4312" w:author="Vihari Réka" w:date="2018-11-24T13:50:00Z">
        <w:r w:rsidRPr="001B07CF">
          <w:rPr>
            <w:rFonts w:cs="Times New Roman"/>
          </w:rPr>
          <w:t>A Helyzet menüpontban láthatjuk a többi felhasználó, illetve saját helyzetünket. Itt csak azokat a felhasználókat láthatjuk, akik elfogadták lokációjuk megosztását az applikáció számára. A felugró ablakban három lehetőség közül választhatnak, ami szerint megjelenik helyzetük. Az ,,</w:t>
        </w:r>
        <w:proofErr w:type="spellStart"/>
        <w:r w:rsidRPr="001B07CF">
          <w:rPr>
            <w:rFonts w:cs="Times New Roman"/>
          </w:rPr>
          <w:t>Only</w:t>
        </w:r>
        <w:proofErr w:type="spellEnd"/>
        <w:r w:rsidRPr="001B07CF">
          <w:rPr>
            <w:rFonts w:cs="Times New Roman"/>
          </w:rPr>
          <w:t xml:space="preserve"> </w:t>
        </w:r>
        <w:proofErr w:type="spellStart"/>
        <w:r w:rsidRPr="001B07CF">
          <w:rPr>
            <w:rFonts w:cs="Times New Roman"/>
          </w:rPr>
          <w:t>While</w:t>
        </w:r>
        <w:proofErr w:type="spellEnd"/>
        <w:r w:rsidRPr="001B07CF">
          <w:rPr>
            <w:rFonts w:cs="Times New Roman"/>
          </w:rPr>
          <w:t xml:space="preserve"> </w:t>
        </w:r>
        <w:proofErr w:type="spellStart"/>
        <w:r w:rsidRPr="001B07CF">
          <w:rPr>
            <w:rFonts w:cs="Times New Roman"/>
          </w:rPr>
          <w:t>Using</w:t>
        </w:r>
        <w:proofErr w:type="spellEnd"/>
        <w:r w:rsidRPr="001B07CF">
          <w:rPr>
            <w:rFonts w:cs="Times New Roman"/>
          </w:rPr>
          <w:t xml:space="preserve"> The </w:t>
        </w:r>
        <w:proofErr w:type="spellStart"/>
        <w:r w:rsidRPr="001B07CF">
          <w:rPr>
            <w:rFonts w:cs="Times New Roman"/>
          </w:rPr>
          <w:t>App</w:t>
        </w:r>
        <w:proofErr w:type="spellEnd"/>
        <w:r w:rsidRPr="001B07CF">
          <w:rPr>
            <w:rFonts w:cs="Times New Roman"/>
          </w:rPr>
          <w:t>” opcióval csak akkor jelenik meg az alkalmazásban a lokációjuk, ha megvan nyitva készülékükön. Az ,,</w:t>
        </w:r>
        <w:proofErr w:type="spellStart"/>
        <w:r w:rsidRPr="001B07CF">
          <w:rPr>
            <w:rFonts w:cs="Times New Roman"/>
          </w:rPr>
          <w:t>Always</w:t>
        </w:r>
        <w:proofErr w:type="spellEnd"/>
        <w:r w:rsidRPr="001B07CF">
          <w:rPr>
            <w:rFonts w:cs="Times New Roman"/>
          </w:rPr>
          <w:t xml:space="preserve"> </w:t>
        </w:r>
        <w:proofErr w:type="spellStart"/>
        <w:r w:rsidRPr="001B07CF">
          <w:rPr>
            <w:rFonts w:cs="Times New Roman"/>
          </w:rPr>
          <w:t>Allow</w:t>
        </w:r>
        <w:proofErr w:type="spellEnd"/>
        <w:r w:rsidRPr="001B07CF">
          <w:rPr>
            <w:rFonts w:cs="Times New Roman"/>
          </w:rPr>
          <w:t>” választással az applikáció számára mindig elérhető helyzetük. A ,,</w:t>
        </w:r>
        <w:proofErr w:type="spellStart"/>
        <w:r w:rsidRPr="001B07CF">
          <w:rPr>
            <w:rFonts w:cs="Times New Roman"/>
          </w:rPr>
          <w:t>Don’t</w:t>
        </w:r>
        <w:proofErr w:type="spellEnd"/>
        <w:r w:rsidRPr="001B07CF">
          <w:rPr>
            <w:rFonts w:cs="Times New Roman"/>
          </w:rPr>
          <w:t xml:space="preserve"> </w:t>
        </w:r>
        <w:proofErr w:type="spellStart"/>
        <w:r w:rsidRPr="001B07CF">
          <w:rPr>
            <w:rFonts w:cs="Times New Roman"/>
          </w:rPr>
          <w:t>Allow</w:t>
        </w:r>
        <w:proofErr w:type="spellEnd"/>
        <w:r w:rsidRPr="001B07CF">
          <w:rPr>
            <w:rFonts w:cs="Times New Roman"/>
          </w:rPr>
          <w:t xml:space="preserve">” opcióval pedig egyáltalán nem jelennek meg az applikációban. </w:t>
        </w:r>
      </w:moveTo>
    </w:p>
    <w:p w14:paraId="70D065EE" w14:textId="77777777" w:rsidR="001B07CF" w:rsidRPr="00BC353E" w:rsidRDefault="001B07CF">
      <w:pPr>
        <w:spacing w:after="120" w:line="360" w:lineRule="auto"/>
        <w:ind w:firstLine="720"/>
        <w:jc w:val="both"/>
        <w:rPr>
          <w:moveTo w:id="4313" w:author="Vihari Réka" w:date="2018-11-24T13:50:00Z"/>
          <w:rFonts w:cs="Times New Roman"/>
        </w:rPr>
        <w:pPrChange w:id="4314" w:author="Vihari Réka" w:date="2018-11-24T14:24:00Z">
          <w:pPr>
            <w:pStyle w:val="Listaszerbekezds"/>
            <w:numPr>
              <w:numId w:val="15"/>
            </w:numPr>
            <w:spacing w:after="120" w:line="360" w:lineRule="auto"/>
            <w:ind w:left="1080" w:hanging="360"/>
            <w:jc w:val="both"/>
          </w:pPr>
        </w:pPrChange>
      </w:pPr>
      <w:moveTo w:id="4315" w:author="Vihari Réka" w:date="2018-11-24T13:50:00Z">
        <w:r w:rsidRPr="001B07CF">
          <w:rPr>
            <w:rFonts w:cs="Times New Roman"/>
          </w:rPr>
          <w:t>A felhasználók ikonjára kattintással részletesebb információt kaphatunk helyzetükről, illetve az infó gomb megnyomásával útvonalat tervezhetünk hozzájuk. Útvonalat egyszerre több felhasználóhoz is tervezhetünk, így az első célpont</w:t>
        </w:r>
        <w:r w:rsidRPr="00BC353E">
          <w:rPr>
            <w:rFonts w:cs="Times New Roman"/>
          </w:rPr>
          <w:t xml:space="preserve"> mindig az </w:t>
        </w:r>
        <w:proofErr w:type="gramStart"/>
        <w:r w:rsidRPr="00BC353E">
          <w:rPr>
            <w:rFonts w:cs="Times New Roman"/>
          </w:rPr>
          <w:t>lesz</w:t>
        </w:r>
        <w:proofErr w:type="gramEnd"/>
        <w:r w:rsidRPr="00BC353E">
          <w:rPr>
            <w:rFonts w:cs="Times New Roman"/>
          </w:rPr>
          <w:t xml:space="preserve"> akit elsőnek választottunk, majd új választásánál az alkalmazás az első célpont helyzetétől tervezi meg a következő célpontot. Ha az alkalmazásban nem osztjuk meg a helyzetünket, akkor útvonal tervezésére sincs lehetőség, mert a kiinduló pontnak mindig a saját </w:t>
        </w:r>
        <w:proofErr w:type="spellStart"/>
        <w:r w:rsidRPr="00BC353E">
          <w:rPr>
            <w:rFonts w:cs="Times New Roman"/>
          </w:rPr>
          <w:t>lokációnknak</w:t>
        </w:r>
        <w:proofErr w:type="spellEnd"/>
        <w:r w:rsidRPr="00BC353E">
          <w:rPr>
            <w:rFonts w:cs="Times New Roman"/>
          </w:rPr>
          <w:t xml:space="preserve"> kell lennie. Ezt a beállítást később a készülékünk Beállítások alkalmazásában bármikor módosíthatjuk.</w:t>
        </w:r>
      </w:moveTo>
    </w:p>
    <w:p w14:paraId="05E343FD" w14:textId="77777777" w:rsidR="001B07CF" w:rsidRPr="00A25C5E" w:rsidRDefault="001B07CF">
      <w:pPr>
        <w:spacing w:after="120" w:line="360" w:lineRule="auto"/>
        <w:ind w:firstLine="720"/>
        <w:jc w:val="both"/>
        <w:rPr>
          <w:moveTo w:id="4316" w:author="Vihari Réka" w:date="2018-11-24T13:50:00Z"/>
          <w:rFonts w:cs="Times New Roman"/>
        </w:rPr>
        <w:pPrChange w:id="4317" w:author="Vihari Réka" w:date="2018-11-24T14:24:00Z">
          <w:pPr>
            <w:pStyle w:val="Listaszerbekezds"/>
            <w:numPr>
              <w:numId w:val="15"/>
            </w:numPr>
            <w:spacing w:after="120" w:line="360" w:lineRule="auto"/>
            <w:ind w:left="1080" w:hanging="360"/>
            <w:jc w:val="both"/>
          </w:pPr>
        </w:pPrChange>
      </w:pPr>
      <w:moveTo w:id="4318" w:author="Vihari Réka" w:date="2018-11-24T13:50:00Z">
        <w:r w:rsidRPr="00A25C5E">
          <w:rPr>
            <w:rFonts w:cs="Times New Roman"/>
          </w:rPr>
          <w:lastRenderedPageBreak/>
          <w:t>A jobb felső sarokban található Új gomb megnyomásával pedig törölhetjük az eddig kirajzolt útvonalakat.</w:t>
        </w:r>
      </w:moveTo>
    </w:p>
    <w:p w14:paraId="7AB4035E" w14:textId="77777777" w:rsidR="001B07CF" w:rsidRDefault="001B07CF">
      <w:pPr>
        <w:pStyle w:val="Listaszerbekezds"/>
        <w:ind w:left="660"/>
        <w:rPr>
          <w:moveTo w:id="4319" w:author="Vihari Réka" w:date="2018-11-24T13:50:00Z"/>
        </w:rPr>
        <w:pPrChange w:id="4320" w:author="Vihari Réka" w:date="2018-11-24T13:52:00Z">
          <w:pPr>
            <w:pStyle w:val="Listaszerbekezds"/>
            <w:numPr>
              <w:numId w:val="15"/>
            </w:numPr>
            <w:ind w:left="1080" w:hanging="360"/>
          </w:pPr>
        </w:pPrChange>
      </w:pPr>
      <w:moveTo w:id="4321" w:author="Vihari Réka" w:date="2018-11-24T13:50:00Z">
        <w:r>
          <w:rPr>
            <w:noProof/>
          </w:rPr>
          <w:drawing>
            <wp:inline distT="0" distB="0" distL="0" distR="0" wp14:anchorId="2512FBF0" wp14:editId="644F1AFE">
              <wp:extent cx="1951711" cy="337883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pernyőfotó 2018-11-14 - 9.30.5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3314" cy="3398923"/>
                      </a:xfrm>
                      <a:prstGeom prst="rect">
                        <a:avLst/>
                      </a:prstGeom>
                    </pic:spPr>
                  </pic:pic>
                </a:graphicData>
              </a:graphic>
            </wp:inline>
          </w:drawing>
        </w:r>
        <w:r>
          <w:rPr>
            <w:noProof/>
          </w:rPr>
          <w:drawing>
            <wp:inline distT="0" distB="0" distL="0" distR="0" wp14:anchorId="1B17CB7B" wp14:editId="6A631A5F">
              <wp:extent cx="1948626" cy="3373493"/>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épernyőfotó 2018-11-14 - 9.28.2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7496" cy="3406162"/>
                      </a:xfrm>
                      <a:prstGeom prst="rect">
                        <a:avLst/>
                      </a:prstGeom>
                    </pic:spPr>
                  </pic:pic>
                </a:graphicData>
              </a:graphic>
            </wp:inline>
          </w:drawing>
        </w:r>
      </w:moveTo>
    </w:p>
    <w:p w14:paraId="66F231C5" w14:textId="77777777" w:rsidR="001B07CF" w:rsidRDefault="001B07CF">
      <w:pPr>
        <w:pStyle w:val="Listaszerbekezds"/>
        <w:ind w:left="660"/>
        <w:rPr>
          <w:moveTo w:id="4322" w:author="Vihari Réka" w:date="2018-11-24T13:50:00Z"/>
        </w:rPr>
        <w:pPrChange w:id="4323" w:author="Vihari Réka" w:date="2018-11-24T13:53:00Z">
          <w:pPr>
            <w:pStyle w:val="Listaszerbekezds"/>
            <w:numPr>
              <w:numId w:val="15"/>
            </w:numPr>
            <w:ind w:left="1080" w:hanging="360"/>
          </w:pPr>
        </w:pPrChange>
      </w:pPr>
    </w:p>
    <w:p w14:paraId="746C3FE2" w14:textId="15800C6D" w:rsidR="001B07CF" w:rsidRPr="001B07CF" w:rsidRDefault="001B07CF" w:rsidP="00B51D2C">
      <w:pPr>
        <w:pStyle w:val="Listaszerbekezds"/>
        <w:numPr>
          <w:ilvl w:val="2"/>
          <w:numId w:val="34"/>
        </w:numPr>
        <w:rPr>
          <w:moveTo w:id="4324" w:author="Vihari Réka" w:date="2018-11-24T13:50:00Z"/>
          <w:rFonts w:cs="Arial"/>
          <w:b/>
          <w:bCs/>
          <w:sz w:val="28"/>
          <w:szCs w:val="26"/>
          <w:rPrChange w:id="4325" w:author="Vihari Réka" w:date="2018-11-24T13:53:00Z">
            <w:rPr>
              <w:moveTo w:id="4326" w:author="Vihari Réka" w:date="2018-11-24T13:50:00Z"/>
            </w:rPr>
          </w:rPrChange>
        </w:rPr>
        <w:pPrChange w:id="4327" w:author="Vihari Réka" w:date="2018-11-30T21:33:00Z">
          <w:pPr>
            <w:pStyle w:val="Listaszerbekezds"/>
            <w:numPr>
              <w:numId w:val="15"/>
            </w:numPr>
            <w:ind w:left="1080" w:hanging="360"/>
          </w:pPr>
        </w:pPrChange>
      </w:pPr>
      <w:moveTo w:id="4328" w:author="Vihari Réka" w:date="2018-11-24T13:50:00Z">
        <w:del w:id="4329" w:author="Vihari Réka" w:date="2018-11-24T13:53:00Z">
          <w:r w:rsidRPr="001B07CF" w:rsidDel="001B07CF">
            <w:rPr>
              <w:rFonts w:cs="Arial"/>
              <w:b/>
              <w:bCs/>
              <w:sz w:val="28"/>
              <w:szCs w:val="26"/>
              <w:rPrChange w:id="4330" w:author="Vihari Réka" w:date="2018-11-24T13:53:00Z">
                <w:rPr/>
              </w:rPrChange>
            </w:rPr>
            <w:delText>3.1.5</w:delText>
          </w:r>
        </w:del>
        <w:r w:rsidRPr="001B07CF">
          <w:rPr>
            <w:rFonts w:cs="Arial"/>
            <w:b/>
            <w:bCs/>
            <w:sz w:val="28"/>
            <w:szCs w:val="26"/>
            <w:rPrChange w:id="4331" w:author="Vihari Réka" w:date="2018-11-24T13:53:00Z">
              <w:rPr/>
            </w:rPrChange>
          </w:rPr>
          <w:t xml:space="preserve"> </w:t>
        </w:r>
        <w:commentRangeStart w:id="4332"/>
        <w:r w:rsidRPr="001B07CF">
          <w:rPr>
            <w:rFonts w:cs="Arial"/>
            <w:b/>
            <w:bCs/>
            <w:sz w:val="28"/>
            <w:szCs w:val="26"/>
            <w:rPrChange w:id="4333" w:author="Vihari Réka" w:date="2018-11-24T13:53:00Z">
              <w:rPr/>
            </w:rPrChange>
          </w:rPr>
          <w:t>Üzenetek</w:t>
        </w:r>
        <w:commentRangeEnd w:id="4332"/>
        <w:r w:rsidRPr="00826B19">
          <w:rPr>
            <w:rFonts w:cs="Arial"/>
            <w:b/>
            <w:bCs/>
            <w:sz w:val="28"/>
            <w:szCs w:val="26"/>
            <w:rPrChange w:id="4334" w:author="Vihari Réka" w:date="2018-11-24T14:33:00Z">
              <w:rPr>
                <w:rStyle w:val="Jegyzethivatkozs"/>
              </w:rPr>
            </w:rPrChange>
          </w:rPr>
          <w:commentReference w:id="4332"/>
        </w:r>
      </w:moveTo>
    </w:p>
    <w:p w14:paraId="77DBC1D3" w14:textId="77777777" w:rsidR="001B07CF" w:rsidRDefault="001B07CF">
      <w:pPr>
        <w:pStyle w:val="Listaszerbekezds"/>
        <w:ind w:left="660"/>
        <w:rPr>
          <w:moveTo w:id="4335" w:author="Vihari Réka" w:date="2018-11-24T13:50:00Z"/>
        </w:rPr>
        <w:pPrChange w:id="4336" w:author="Vihari Réka" w:date="2018-11-24T13:53:00Z">
          <w:pPr>
            <w:pStyle w:val="Listaszerbekezds"/>
            <w:numPr>
              <w:numId w:val="15"/>
            </w:numPr>
            <w:ind w:left="1080" w:hanging="360"/>
          </w:pPr>
        </w:pPrChange>
      </w:pPr>
    </w:p>
    <w:p w14:paraId="44A7BE41" w14:textId="77777777" w:rsidR="001B07CF" w:rsidRPr="001B07CF" w:rsidRDefault="001B07CF">
      <w:pPr>
        <w:spacing w:after="120" w:line="360" w:lineRule="auto"/>
        <w:ind w:firstLine="720"/>
        <w:jc w:val="both"/>
        <w:rPr>
          <w:moveTo w:id="4337" w:author="Vihari Réka" w:date="2018-11-24T13:50:00Z"/>
          <w:rFonts w:cs="Times New Roman"/>
        </w:rPr>
        <w:pPrChange w:id="4338" w:author="Vihari Réka" w:date="2018-11-24T14:24:00Z">
          <w:pPr>
            <w:pStyle w:val="Listaszerbekezds"/>
            <w:numPr>
              <w:numId w:val="15"/>
            </w:numPr>
            <w:spacing w:after="120" w:line="360" w:lineRule="auto"/>
            <w:ind w:left="1080" w:hanging="360"/>
            <w:jc w:val="both"/>
          </w:pPr>
        </w:pPrChange>
      </w:pPr>
      <w:moveTo w:id="4339" w:author="Vihari Réka" w:date="2018-11-24T13:50:00Z">
        <w:r w:rsidRPr="001B07CF">
          <w:rPr>
            <w:rFonts w:cs="Times New Roman"/>
          </w:rPr>
          <w:t xml:space="preserve">Az Üzenetek menüpont egy csoportos beszélgetést tartalmaz, melynek résztvevői a felhasználók. Ide küldhetnek a szervezők esetleges értesítéseket programváltozásokról, vagy kérdéseinkkel elérhetjük az összes résztvevőt. </w:t>
        </w:r>
      </w:moveTo>
    </w:p>
    <w:p w14:paraId="723A8E2A" w14:textId="77777777" w:rsidR="001B07CF" w:rsidRPr="001B07CF" w:rsidRDefault="001B07CF">
      <w:pPr>
        <w:spacing w:after="120" w:line="360" w:lineRule="auto"/>
        <w:ind w:firstLine="720"/>
        <w:jc w:val="both"/>
        <w:rPr>
          <w:moveTo w:id="4340" w:author="Vihari Réka" w:date="2018-11-24T13:50:00Z"/>
          <w:rFonts w:cs="Times New Roman"/>
        </w:rPr>
        <w:pPrChange w:id="4341" w:author="Vihari Réka" w:date="2018-11-24T14:24:00Z">
          <w:pPr>
            <w:pStyle w:val="Listaszerbekezds"/>
            <w:numPr>
              <w:numId w:val="15"/>
            </w:numPr>
            <w:spacing w:after="120" w:line="360" w:lineRule="auto"/>
            <w:ind w:left="1080" w:hanging="360"/>
            <w:jc w:val="both"/>
          </w:pPr>
        </w:pPrChange>
      </w:pPr>
      <w:moveTo w:id="4342" w:author="Vihari Réka" w:date="2018-11-24T13:50:00Z">
        <w:r w:rsidRPr="001B07CF">
          <w:rPr>
            <w:rFonts w:cs="Times New Roman"/>
          </w:rPr>
          <w:t xml:space="preserve">Az elküldött üzenet tartalmazza a feladó nevét, illetve a küldés idejét. A képernyő lefele húzásával van lehetőségünk ráfrissíteni az érkezett üzenetekre. </w:t>
        </w:r>
      </w:moveTo>
    </w:p>
    <w:p w14:paraId="4B6CD732" w14:textId="53F066FE" w:rsidR="001B07CF" w:rsidRDefault="00E75544">
      <w:pPr>
        <w:pStyle w:val="Listaszerbekezds"/>
        <w:ind w:left="660"/>
        <w:jc w:val="center"/>
        <w:rPr>
          <w:moveTo w:id="4343" w:author="Vihari Réka" w:date="2018-11-24T13:50:00Z"/>
        </w:rPr>
        <w:pPrChange w:id="4344" w:author="Vihari Réka" w:date="2018-11-24T13:53:00Z">
          <w:pPr>
            <w:pStyle w:val="Listaszerbekezds"/>
            <w:numPr>
              <w:numId w:val="15"/>
            </w:numPr>
            <w:ind w:left="1080" w:hanging="360"/>
            <w:jc w:val="center"/>
          </w:pPr>
        </w:pPrChange>
      </w:pPr>
      <w:ins w:id="4345" w:author="Vihari Réka" w:date="2018-11-30T22:50:00Z">
        <w:r>
          <w:rPr>
            <w:noProof/>
          </w:rPr>
          <w:lastRenderedPageBreak/>
          <w:drawing>
            <wp:inline distT="0" distB="0" distL="0" distR="0" wp14:anchorId="48AC13B0" wp14:editId="4C15F4EE">
              <wp:extent cx="2300937" cy="3983421"/>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épernyőfotó 2018-11-30 - 22.50.2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10357" cy="3999730"/>
                      </a:xfrm>
                      <a:prstGeom prst="rect">
                        <a:avLst/>
                      </a:prstGeom>
                    </pic:spPr>
                  </pic:pic>
                </a:graphicData>
              </a:graphic>
            </wp:inline>
          </w:drawing>
        </w:r>
      </w:ins>
      <w:moveTo w:id="4346" w:author="Vihari Réka" w:date="2018-11-24T13:50:00Z">
        <w:del w:id="4347" w:author="Vihari Réka" w:date="2018-11-30T22:50:00Z">
          <w:r w:rsidR="001B07CF" w:rsidDel="00E75544">
            <w:rPr>
              <w:noProof/>
            </w:rPr>
            <w:drawing>
              <wp:inline distT="0" distB="0" distL="0" distR="0" wp14:anchorId="635A0CC4" wp14:editId="10A8B26B">
                <wp:extent cx="2557669" cy="442788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épernyőfotó 2018-11-14 - 9.47.2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5409" cy="4441279"/>
                        </a:xfrm>
                        <a:prstGeom prst="rect">
                          <a:avLst/>
                        </a:prstGeom>
                      </pic:spPr>
                    </pic:pic>
                  </a:graphicData>
                </a:graphic>
              </wp:inline>
            </w:drawing>
          </w:r>
        </w:del>
      </w:moveTo>
    </w:p>
    <w:p w14:paraId="29886F69" w14:textId="77777777" w:rsidR="001B07CF" w:rsidRDefault="001B07CF">
      <w:pPr>
        <w:pStyle w:val="Listaszerbekezds"/>
        <w:ind w:left="660"/>
        <w:rPr>
          <w:moveTo w:id="4348" w:author="Vihari Réka" w:date="2018-11-24T13:50:00Z"/>
        </w:rPr>
        <w:pPrChange w:id="4349" w:author="Vihari Réka" w:date="2018-11-24T13:53:00Z">
          <w:pPr>
            <w:pStyle w:val="Listaszerbekezds"/>
            <w:numPr>
              <w:numId w:val="15"/>
            </w:numPr>
            <w:ind w:left="1080" w:hanging="360"/>
          </w:pPr>
        </w:pPrChange>
      </w:pPr>
    </w:p>
    <w:p w14:paraId="7226C53D" w14:textId="32504D4D" w:rsidR="001B07CF" w:rsidRPr="001B07CF" w:rsidRDefault="001B07CF" w:rsidP="00B51D2C">
      <w:pPr>
        <w:pStyle w:val="Listaszerbekezds"/>
        <w:numPr>
          <w:ilvl w:val="2"/>
          <w:numId w:val="34"/>
        </w:numPr>
        <w:rPr>
          <w:moveTo w:id="4350" w:author="Vihari Réka" w:date="2018-11-24T13:50:00Z"/>
          <w:rFonts w:cs="Arial"/>
          <w:b/>
          <w:bCs/>
          <w:sz w:val="28"/>
          <w:szCs w:val="26"/>
          <w:rPrChange w:id="4351" w:author="Vihari Réka" w:date="2018-11-24T13:53:00Z">
            <w:rPr>
              <w:moveTo w:id="4352" w:author="Vihari Réka" w:date="2018-11-24T13:50:00Z"/>
            </w:rPr>
          </w:rPrChange>
        </w:rPr>
        <w:pPrChange w:id="4353" w:author="Vihari Réka" w:date="2018-11-30T21:33:00Z">
          <w:pPr>
            <w:pStyle w:val="Listaszerbekezds"/>
            <w:numPr>
              <w:numId w:val="15"/>
            </w:numPr>
            <w:ind w:left="1080" w:hanging="360"/>
          </w:pPr>
        </w:pPrChange>
      </w:pPr>
      <w:moveTo w:id="4354" w:author="Vihari Réka" w:date="2018-11-24T13:50:00Z">
        <w:del w:id="4355" w:author="Vihari Réka" w:date="2018-11-24T13:53:00Z">
          <w:r w:rsidRPr="001B07CF" w:rsidDel="001B07CF">
            <w:rPr>
              <w:rFonts w:cs="Arial"/>
              <w:b/>
              <w:bCs/>
              <w:sz w:val="28"/>
              <w:szCs w:val="26"/>
              <w:rPrChange w:id="4356" w:author="Vihari Réka" w:date="2018-11-24T13:53:00Z">
                <w:rPr/>
              </w:rPrChange>
            </w:rPr>
            <w:delText>3.1.6</w:delText>
          </w:r>
        </w:del>
        <w:r w:rsidRPr="001B07CF">
          <w:rPr>
            <w:rFonts w:cs="Arial"/>
            <w:b/>
            <w:bCs/>
            <w:sz w:val="28"/>
            <w:szCs w:val="26"/>
            <w:rPrChange w:id="4357" w:author="Vihari Réka" w:date="2018-11-24T13:53:00Z">
              <w:rPr/>
            </w:rPrChange>
          </w:rPr>
          <w:t xml:space="preserve"> Leírás</w:t>
        </w:r>
      </w:moveTo>
    </w:p>
    <w:p w14:paraId="5469BAE8" w14:textId="77777777" w:rsidR="001B07CF" w:rsidRDefault="001B07CF">
      <w:pPr>
        <w:rPr>
          <w:moveTo w:id="4358" w:author="Vihari Réka" w:date="2018-11-24T13:50:00Z"/>
        </w:rPr>
        <w:pPrChange w:id="4359" w:author="Vihari Réka" w:date="2018-11-24T13:54:00Z">
          <w:pPr>
            <w:pStyle w:val="Listaszerbekezds"/>
            <w:numPr>
              <w:numId w:val="15"/>
            </w:numPr>
            <w:ind w:left="1080" w:hanging="360"/>
          </w:pPr>
        </w:pPrChange>
      </w:pPr>
    </w:p>
    <w:p w14:paraId="773438F5" w14:textId="77777777" w:rsidR="001B07CF" w:rsidRPr="001B07CF" w:rsidRDefault="001B07CF">
      <w:pPr>
        <w:spacing w:after="120" w:line="360" w:lineRule="auto"/>
        <w:ind w:firstLine="720"/>
        <w:jc w:val="both"/>
        <w:rPr>
          <w:moveTo w:id="4360" w:author="Vihari Réka" w:date="2018-11-24T13:50:00Z"/>
          <w:rFonts w:cs="Times New Roman"/>
        </w:rPr>
        <w:pPrChange w:id="4361" w:author="Vihari Réka" w:date="2018-11-24T14:24:00Z">
          <w:pPr>
            <w:pStyle w:val="Listaszerbekezds"/>
            <w:numPr>
              <w:numId w:val="15"/>
            </w:numPr>
            <w:spacing w:after="120" w:line="360" w:lineRule="auto"/>
            <w:ind w:left="1080" w:hanging="360"/>
            <w:jc w:val="both"/>
          </w:pPr>
        </w:pPrChange>
      </w:pPr>
      <w:moveTo w:id="4362" w:author="Vihari Réka" w:date="2018-11-24T13:50:00Z">
        <w:r w:rsidRPr="001B07CF">
          <w:rPr>
            <w:rFonts w:cs="Times New Roman"/>
          </w:rPr>
          <w:t xml:space="preserve">Az utolsó Leírás menüpontban az eseményhez kapcsolódó további információkat érhetünk el. Itt találhatjuk meg az esemény leírását, vagy az eseményhez kapcsolódó egyéb tevékenységeket. Ilyen lehet például egy bicikli túrán a pontverseny. </w:t>
        </w:r>
      </w:moveTo>
    </w:p>
    <w:p w14:paraId="297A17AD" w14:textId="5D25485C" w:rsidR="001B07CF" w:rsidRPr="001B07CF" w:rsidRDefault="001B07CF">
      <w:pPr>
        <w:spacing w:after="120" w:line="360" w:lineRule="auto"/>
        <w:ind w:firstLine="720"/>
        <w:jc w:val="both"/>
        <w:rPr>
          <w:moveTo w:id="4363" w:author="Vihari Réka" w:date="2018-11-24T13:50:00Z"/>
          <w:rFonts w:cs="Times New Roman"/>
        </w:rPr>
        <w:pPrChange w:id="4364" w:author="Vihari Réka" w:date="2018-11-24T14:24:00Z">
          <w:pPr>
            <w:pStyle w:val="Listaszerbekezds"/>
            <w:numPr>
              <w:numId w:val="15"/>
            </w:numPr>
            <w:spacing w:after="120" w:line="360" w:lineRule="auto"/>
            <w:ind w:left="1080" w:hanging="360"/>
            <w:jc w:val="both"/>
          </w:pPr>
        </w:pPrChange>
      </w:pPr>
      <w:ins w:id="4365" w:author="Vihari Réka" w:date="2018-11-24T13:54:00Z">
        <w:r>
          <w:rPr>
            <w:rFonts w:cs="Times New Roman"/>
          </w:rPr>
          <w:t>I</w:t>
        </w:r>
      </w:ins>
      <w:moveTo w:id="4366" w:author="Vihari Réka" w:date="2018-11-24T13:50:00Z">
        <w:del w:id="4367" w:author="Vihari Réka" w:date="2018-11-24T13:54:00Z">
          <w:r w:rsidRPr="001B07CF" w:rsidDel="001B07CF">
            <w:rPr>
              <w:rFonts w:cs="Times New Roman"/>
            </w:rPr>
            <w:delText>I</w:delText>
          </w:r>
        </w:del>
        <w:r w:rsidRPr="001B07CF">
          <w:rPr>
            <w:rFonts w:cs="Times New Roman"/>
          </w:rPr>
          <w:t xml:space="preserve">tt felhasználói interakcióra nincs lehetőségünk, csak részletesebb információkat kaphatunk a programról. </w:t>
        </w:r>
      </w:moveTo>
    </w:p>
    <w:moveToRangeEnd w:id="4160"/>
    <w:p w14:paraId="14CF80A5" w14:textId="581155F7" w:rsidR="00A471C6" w:rsidRDefault="001B07CF">
      <w:pPr>
        <w:jc w:val="center"/>
        <w:pPrChange w:id="4368" w:author="Illanicz Barnabás" w:date="2018-11-26T15:31:00Z">
          <w:pPr/>
        </w:pPrChange>
      </w:pPr>
      <w:ins w:id="4369" w:author="Vihari Réka" w:date="2018-11-24T13:54:00Z">
        <w:r>
          <w:rPr>
            <w:noProof/>
          </w:rPr>
          <w:lastRenderedPageBreak/>
          <w:drawing>
            <wp:inline distT="0" distB="0" distL="0" distR="0" wp14:anchorId="2C1BC371" wp14:editId="4025904E">
              <wp:extent cx="2385391" cy="412963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pernyőfotó 2018-11-14 - 9.49.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7260" cy="4150177"/>
                      </a:xfrm>
                      <a:prstGeom prst="rect">
                        <a:avLst/>
                      </a:prstGeom>
                    </pic:spPr>
                  </pic:pic>
                </a:graphicData>
              </a:graphic>
            </wp:inline>
          </w:drawing>
        </w:r>
      </w:ins>
    </w:p>
    <w:p w14:paraId="7786F5F5" w14:textId="77777777" w:rsidR="00A471C6" w:rsidRDefault="00A471C6">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4370" w:author="Vihari Réka" w:date="2018-11-24T13:53:00Z">
          <w:pPr>
            <w:pStyle w:val="Cmsor1"/>
            <w:keepLines w:val="0"/>
            <w:pageBreakBefore/>
            <w:numPr>
              <w:numId w:val="15"/>
            </w:numPr>
            <w:spacing w:before="360" w:after="480" w:line="360" w:lineRule="auto"/>
            <w:ind w:left="1080" w:hanging="360"/>
            <w:jc w:val="both"/>
          </w:pPr>
        </w:pPrChange>
      </w:pPr>
      <w:bookmarkStart w:id="4371" w:name="_Toc531377910"/>
      <w:r w:rsidRPr="005F6762">
        <w:rPr>
          <w:rFonts w:ascii="Times New Roman" w:eastAsia="Times New Roman" w:hAnsi="Times New Roman" w:cs="Arial"/>
          <w:color w:val="auto"/>
          <w:kern w:val="32"/>
          <w:sz w:val="36"/>
          <w:szCs w:val="32"/>
        </w:rPr>
        <w:lastRenderedPageBreak/>
        <w:t>Tesztelés</w:t>
      </w:r>
      <w:bookmarkEnd w:id="4371"/>
    </w:p>
    <w:p w14:paraId="0F96A4CE" w14:textId="77777777" w:rsidR="00A471C6" w:rsidRDefault="00A471C6">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4372" w:author="Vihari Réka" w:date="2018-11-24T13:53:00Z">
          <w:pPr>
            <w:pStyle w:val="Cmsor1"/>
            <w:keepLines w:val="0"/>
            <w:pageBreakBefore/>
            <w:numPr>
              <w:numId w:val="15"/>
            </w:numPr>
            <w:spacing w:before="360" w:after="480" w:line="360" w:lineRule="auto"/>
            <w:ind w:left="1080" w:hanging="360"/>
            <w:jc w:val="both"/>
          </w:pPr>
        </w:pPrChange>
      </w:pPr>
      <w:bookmarkStart w:id="4373" w:name="_Toc531377911"/>
      <w:proofErr w:type="spellStart"/>
      <w:r w:rsidRPr="005F6762">
        <w:rPr>
          <w:rFonts w:ascii="Times New Roman" w:eastAsia="Times New Roman" w:hAnsi="Times New Roman" w:cs="Arial"/>
          <w:color w:val="auto"/>
          <w:kern w:val="32"/>
          <w:sz w:val="36"/>
          <w:szCs w:val="32"/>
        </w:rPr>
        <w:lastRenderedPageBreak/>
        <w:t>Továbbfejlesztési</w:t>
      </w:r>
      <w:proofErr w:type="spellEnd"/>
      <w:r w:rsidRPr="005F6762">
        <w:rPr>
          <w:rFonts w:ascii="Times New Roman" w:eastAsia="Times New Roman" w:hAnsi="Times New Roman" w:cs="Arial"/>
          <w:color w:val="auto"/>
          <w:kern w:val="32"/>
          <w:sz w:val="36"/>
          <w:szCs w:val="32"/>
        </w:rPr>
        <w:t xml:space="preserve"> lehetőségek</w:t>
      </w:r>
      <w:bookmarkEnd w:id="4373"/>
    </w:p>
    <w:p w14:paraId="213D1C6C" w14:textId="589F1C7D" w:rsidR="00A471C6" w:rsidRPr="009C1C70" w:rsidRDefault="004A1AE8" w:rsidP="009C1C70">
      <w:pPr>
        <w:spacing w:after="120" w:line="360" w:lineRule="auto"/>
        <w:ind w:firstLine="720"/>
        <w:jc w:val="both"/>
        <w:rPr>
          <w:ins w:id="4374" w:author="Vihari Réka" w:date="2018-12-01T00:30:00Z"/>
          <w:rFonts w:cs="Times New Roman"/>
          <w:rPrChange w:id="4375" w:author="Vihari Réka" w:date="2018-12-01T00:40:00Z">
            <w:rPr>
              <w:ins w:id="4376" w:author="Vihari Réka" w:date="2018-12-01T00:30:00Z"/>
            </w:rPr>
          </w:rPrChange>
        </w:rPr>
        <w:pPrChange w:id="4377" w:author="Vihari Réka" w:date="2018-12-01T00:40:00Z">
          <w:pPr/>
        </w:pPrChange>
      </w:pPr>
      <w:ins w:id="4378" w:author="Vihari Réka" w:date="2018-12-01T00:29:00Z">
        <w:r w:rsidRPr="009C1C70">
          <w:rPr>
            <w:rFonts w:cs="Times New Roman"/>
          </w:rPr>
          <w:t xml:space="preserve">Az alkalmazás </w:t>
        </w:r>
        <w:proofErr w:type="spellStart"/>
        <w:r w:rsidRPr="009C1C70">
          <w:rPr>
            <w:rFonts w:cs="Times New Roman"/>
          </w:rPr>
          <w:t>továbbfejlesztési</w:t>
        </w:r>
        <w:proofErr w:type="spellEnd"/>
        <w:r w:rsidRPr="009C1C70">
          <w:rPr>
            <w:rFonts w:cs="Times New Roman"/>
          </w:rPr>
          <w:t xml:space="preserve"> lehetőségei közé tartozik a többfajta </w:t>
        </w:r>
      </w:ins>
      <w:ins w:id="4379" w:author="Vihari Réka" w:date="2018-12-01T00:30:00Z">
        <w:r w:rsidRPr="009C1C70">
          <w:rPr>
            <w:rFonts w:cs="Times New Roman"/>
            <w:rPrChange w:id="4380" w:author="Vihari Réka" w:date="2018-12-01T00:40:00Z">
              <w:rPr/>
            </w:rPrChange>
          </w:rPr>
          <w:t xml:space="preserve">(pl.: Facebook, Google) </w:t>
        </w:r>
      </w:ins>
      <w:proofErr w:type="spellStart"/>
      <w:ins w:id="4381" w:author="Vihari Réka" w:date="2018-12-01T00:29:00Z">
        <w:r w:rsidRPr="009C1C70">
          <w:rPr>
            <w:rFonts w:cs="Times New Roman"/>
            <w:rPrChange w:id="4382" w:author="Vihari Réka" w:date="2018-12-01T00:40:00Z">
              <w:rPr/>
            </w:rPrChange>
          </w:rPr>
          <w:t>authentikáció</w:t>
        </w:r>
        <w:proofErr w:type="spellEnd"/>
        <w:r w:rsidRPr="009C1C70">
          <w:rPr>
            <w:rFonts w:cs="Times New Roman"/>
            <w:rPrChange w:id="4383" w:author="Vihari Réka" w:date="2018-12-01T00:40:00Z">
              <w:rPr/>
            </w:rPrChange>
          </w:rPr>
          <w:t xml:space="preserve"> bevezetése. </w:t>
        </w:r>
      </w:ins>
      <w:ins w:id="4384" w:author="Vihari Réka" w:date="2018-12-01T00:30:00Z">
        <w:r w:rsidRPr="009C1C70">
          <w:rPr>
            <w:rFonts w:cs="Times New Roman"/>
            <w:rPrChange w:id="4385" w:author="Vihari Réka" w:date="2018-12-01T00:40:00Z">
              <w:rPr/>
            </w:rPrChange>
          </w:rPr>
          <w:t xml:space="preserve">Ezzel nagyobb események esetén a helyzetek megjelenítését és az csoportos beszélgetést szűrhetjük barátai körökre. </w:t>
        </w:r>
      </w:ins>
    </w:p>
    <w:p w14:paraId="6B14D94D" w14:textId="2E837E21" w:rsidR="004A1AE8" w:rsidRPr="009C1C70" w:rsidRDefault="004A1AE8" w:rsidP="009C1C70">
      <w:pPr>
        <w:spacing w:after="120" w:line="360" w:lineRule="auto"/>
        <w:ind w:firstLine="720"/>
        <w:jc w:val="both"/>
        <w:rPr>
          <w:ins w:id="4386" w:author="Vihari Réka" w:date="2018-12-01T00:33:00Z"/>
          <w:rFonts w:cs="Times New Roman"/>
          <w:rPrChange w:id="4387" w:author="Vihari Réka" w:date="2018-12-01T00:40:00Z">
            <w:rPr>
              <w:ins w:id="4388" w:author="Vihari Réka" w:date="2018-12-01T00:33:00Z"/>
            </w:rPr>
          </w:rPrChange>
        </w:rPr>
        <w:pPrChange w:id="4389" w:author="Vihari Réka" w:date="2018-12-01T00:40:00Z">
          <w:pPr/>
        </w:pPrChange>
      </w:pPr>
      <w:ins w:id="4390" w:author="Vihari Réka" w:date="2018-12-01T00:31:00Z">
        <w:r w:rsidRPr="009C1C70">
          <w:rPr>
            <w:rFonts w:cs="Times New Roman"/>
            <w:rPrChange w:id="4391" w:author="Vihari Réka" w:date="2018-12-01T00:40:00Z">
              <w:rPr/>
            </w:rPrChange>
          </w:rPr>
          <w:t xml:space="preserve">Az üzenetek menü fejlesztésével nem csak csoportos beszélgetési lehetőséget kínálhatunk, hanem a felhasználók egymásnak is küldhetnének üzenetet. Ezzel elkerülve azt, hogy az alkalmazás használata közben más </w:t>
        </w:r>
      </w:ins>
      <w:ins w:id="4392" w:author="Vihari Réka" w:date="2018-12-01T00:32:00Z">
        <w:r w:rsidR="00F11E73" w:rsidRPr="009C1C70">
          <w:rPr>
            <w:rFonts w:cs="Times New Roman"/>
            <w:rPrChange w:id="4393" w:author="Vihari Réka" w:date="2018-12-01T00:40:00Z">
              <w:rPr/>
            </w:rPrChange>
          </w:rPr>
          <w:t xml:space="preserve">üzenet küldő </w:t>
        </w:r>
      </w:ins>
      <w:ins w:id="4394" w:author="Vihari Réka" w:date="2018-12-01T00:31:00Z">
        <w:r w:rsidRPr="009C1C70">
          <w:rPr>
            <w:rFonts w:cs="Times New Roman"/>
            <w:rPrChange w:id="4395" w:author="Vihari Réka" w:date="2018-12-01T00:40:00Z">
              <w:rPr/>
            </w:rPrChange>
          </w:rPr>
          <w:t xml:space="preserve">alkalmazásokra is szükségük legyen. </w:t>
        </w:r>
      </w:ins>
    </w:p>
    <w:p w14:paraId="058A8013" w14:textId="04F08A00" w:rsidR="00F11E73" w:rsidRPr="009C1C70" w:rsidRDefault="00F11E73" w:rsidP="009C1C70">
      <w:pPr>
        <w:spacing w:after="120" w:line="360" w:lineRule="auto"/>
        <w:ind w:firstLine="720"/>
        <w:jc w:val="both"/>
        <w:rPr>
          <w:ins w:id="4396" w:author="Vihari Réka" w:date="2018-12-01T00:34:00Z"/>
          <w:rFonts w:cs="Times New Roman"/>
          <w:rPrChange w:id="4397" w:author="Vihari Réka" w:date="2018-12-01T00:40:00Z">
            <w:rPr>
              <w:ins w:id="4398" w:author="Vihari Réka" w:date="2018-12-01T00:34:00Z"/>
            </w:rPr>
          </w:rPrChange>
        </w:rPr>
        <w:pPrChange w:id="4399" w:author="Vihari Réka" w:date="2018-12-01T00:40:00Z">
          <w:pPr/>
        </w:pPrChange>
      </w:pPr>
      <w:ins w:id="4400" w:author="Vihari Réka" w:date="2018-12-01T00:33:00Z">
        <w:r w:rsidRPr="009C1C70">
          <w:rPr>
            <w:rFonts w:cs="Times New Roman"/>
            <w:rPrChange w:id="4401" w:author="Vihari Réka" w:date="2018-12-01T00:40:00Z">
              <w:rPr/>
            </w:rPrChange>
          </w:rPr>
          <w:t xml:space="preserve">A kibővített menüpontokban lehetne egy saját, az eseményhez </w:t>
        </w:r>
      </w:ins>
      <w:ins w:id="4402" w:author="Vihari Réka" w:date="2018-12-01T00:34:00Z">
        <w:r w:rsidR="009C1C70" w:rsidRPr="009C1C70">
          <w:rPr>
            <w:rFonts w:cs="Times New Roman"/>
            <w:rPrChange w:id="4403" w:author="Vihari Réka" w:date="2018-12-01T00:40:00Z">
              <w:rPr/>
            </w:rPrChange>
          </w:rPr>
          <w:t>készített térkép. Melyen bejelölve láthatjuk a helyszíneket és egyszerűbben nyomon követhetjük a programokat.</w:t>
        </w:r>
      </w:ins>
    </w:p>
    <w:p w14:paraId="1AEAC332" w14:textId="538A6AC1" w:rsidR="009C1C70" w:rsidRPr="009C1C70" w:rsidRDefault="009C1C70" w:rsidP="009C1C70">
      <w:pPr>
        <w:spacing w:after="120" w:line="360" w:lineRule="auto"/>
        <w:ind w:firstLine="720"/>
        <w:jc w:val="both"/>
        <w:rPr>
          <w:ins w:id="4404" w:author="Vihari Réka" w:date="2018-12-01T00:36:00Z"/>
          <w:rFonts w:cs="Times New Roman"/>
          <w:rPrChange w:id="4405" w:author="Vihari Réka" w:date="2018-12-01T00:40:00Z">
            <w:rPr>
              <w:ins w:id="4406" w:author="Vihari Réka" w:date="2018-12-01T00:36:00Z"/>
            </w:rPr>
          </w:rPrChange>
        </w:rPr>
        <w:pPrChange w:id="4407" w:author="Vihari Réka" w:date="2018-12-01T00:40:00Z">
          <w:pPr/>
        </w:pPrChange>
      </w:pPr>
      <w:ins w:id="4408" w:author="Vihari Réka" w:date="2018-12-01T00:34:00Z">
        <w:r w:rsidRPr="009C1C70">
          <w:rPr>
            <w:rFonts w:cs="Times New Roman"/>
            <w:rPrChange w:id="4409" w:author="Vihari Réka" w:date="2018-12-01T00:40:00Z">
              <w:rPr/>
            </w:rPrChange>
          </w:rPr>
          <w:t>Az applikáción keresztüli fizetés bevezetésével intézhetnénk pénzügyeinket. Megválthatnák az esemény belépőjegyét, illetve a hozzá tartozó egyéb (pl.: repülőjegy, szállás)</w:t>
        </w:r>
      </w:ins>
      <w:ins w:id="4410" w:author="Vihari Réka" w:date="2018-12-01T00:35:00Z">
        <w:r w:rsidRPr="009C1C70">
          <w:rPr>
            <w:rFonts w:cs="Times New Roman"/>
            <w:rPrChange w:id="4411" w:author="Vihari Réka" w:date="2018-12-01T00:40:00Z">
              <w:rPr/>
            </w:rPrChange>
          </w:rPr>
          <w:t xml:space="preserve"> költségeket is.</w:t>
        </w:r>
      </w:ins>
      <w:bookmarkStart w:id="4412" w:name="_GoBack"/>
      <w:bookmarkEnd w:id="4412"/>
    </w:p>
    <w:p w14:paraId="002E5FA2" w14:textId="2CB608B4" w:rsidR="009C1C70" w:rsidRPr="009C1C70" w:rsidRDefault="009C1C70" w:rsidP="009C1C70">
      <w:pPr>
        <w:spacing w:after="120" w:line="360" w:lineRule="auto"/>
        <w:ind w:firstLine="720"/>
        <w:jc w:val="both"/>
        <w:rPr>
          <w:ins w:id="4413" w:author="Vihari Réka" w:date="2018-12-01T00:38:00Z"/>
          <w:rFonts w:cs="Times New Roman"/>
          <w:rPrChange w:id="4414" w:author="Vihari Réka" w:date="2018-12-01T00:40:00Z">
            <w:rPr>
              <w:ins w:id="4415" w:author="Vihari Réka" w:date="2018-12-01T00:38:00Z"/>
            </w:rPr>
          </w:rPrChange>
        </w:rPr>
        <w:pPrChange w:id="4416" w:author="Vihari Réka" w:date="2018-12-01T00:40:00Z">
          <w:pPr/>
        </w:pPrChange>
      </w:pPr>
      <w:ins w:id="4417" w:author="Vihari Réka" w:date="2018-12-01T00:37:00Z">
        <w:r w:rsidRPr="009C1C70">
          <w:rPr>
            <w:rFonts w:cs="Times New Roman"/>
            <w:rPrChange w:id="4418" w:author="Vihari Réka" w:date="2018-12-01T00:40:00Z">
              <w:rPr/>
            </w:rPrChange>
          </w:rPr>
          <w:t xml:space="preserve">A funkciók bővítésén kívül, szükséges az alkalmazás továbbfejlesztése esetén a VIPER </w:t>
        </w:r>
        <w:proofErr w:type="spellStart"/>
        <w:r w:rsidRPr="009C1C70">
          <w:rPr>
            <w:rFonts w:cs="Times New Roman"/>
            <w:rPrChange w:id="4419" w:author="Vihari Réka" w:date="2018-12-01T00:40:00Z">
              <w:rPr/>
            </w:rPrChange>
          </w:rPr>
          <w:t>architekt</w:t>
        </w:r>
      </w:ins>
      <w:ins w:id="4420" w:author="Vihari Réka" w:date="2018-12-01T00:38:00Z">
        <w:r w:rsidRPr="009C1C70">
          <w:rPr>
            <w:rFonts w:cs="Times New Roman"/>
            <w:rPrChange w:id="4421" w:author="Vihari Réka" w:date="2018-12-01T00:40:00Z">
              <w:rPr/>
            </w:rPrChange>
          </w:rPr>
          <w:t>ú</w:t>
        </w:r>
      </w:ins>
      <w:ins w:id="4422" w:author="Vihari Réka" w:date="2018-12-01T00:37:00Z">
        <w:r w:rsidRPr="009C1C70">
          <w:rPr>
            <w:rFonts w:cs="Times New Roman"/>
            <w:rPrChange w:id="4423" w:author="Vihari Réka" w:date="2018-12-01T00:40:00Z">
              <w:rPr/>
            </w:rPrChange>
          </w:rPr>
          <w:t>r</w:t>
        </w:r>
      </w:ins>
      <w:ins w:id="4424" w:author="Vihari Réka" w:date="2018-12-01T00:38:00Z">
        <w:r w:rsidRPr="009C1C70">
          <w:rPr>
            <w:rFonts w:cs="Times New Roman"/>
            <w:rPrChange w:id="4425" w:author="Vihari Réka" w:date="2018-12-01T00:40:00Z">
              <w:rPr/>
            </w:rPrChange>
          </w:rPr>
          <w:t>á</w:t>
        </w:r>
      </w:ins>
      <w:ins w:id="4426" w:author="Vihari Réka" w:date="2018-12-01T00:37:00Z">
        <w:r w:rsidRPr="009C1C70">
          <w:rPr>
            <w:rFonts w:cs="Times New Roman"/>
            <w:rPrChange w:id="4427" w:author="Vihari Réka" w:date="2018-12-01T00:40:00Z">
              <w:rPr/>
            </w:rPrChange>
          </w:rPr>
          <w:t>lis</w:t>
        </w:r>
        <w:proofErr w:type="spellEnd"/>
        <w:r w:rsidRPr="009C1C70">
          <w:rPr>
            <w:rFonts w:cs="Times New Roman"/>
            <w:rPrChange w:id="4428" w:author="Vihari Réka" w:date="2018-12-01T00:40:00Z">
              <w:rPr/>
            </w:rPrChange>
          </w:rPr>
          <w:t xml:space="preserve"> minta használatának bevezetése. </w:t>
        </w:r>
      </w:ins>
      <w:ins w:id="4429" w:author="Vihari Réka" w:date="2018-12-01T00:38:00Z">
        <w:r w:rsidRPr="009C1C70">
          <w:rPr>
            <w:rFonts w:cs="Times New Roman"/>
            <w:rPrChange w:id="4430" w:author="Vihari Réka" w:date="2018-12-01T00:40:00Z">
              <w:rPr/>
            </w:rPrChange>
          </w:rPr>
          <w:t xml:space="preserve">Ez kiforrott specifikáció esetén nagy segítséget nyújt a kód szerkesztésénél a fejlesztőknek. </w:t>
        </w:r>
      </w:ins>
    </w:p>
    <w:p w14:paraId="5E78B502" w14:textId="0C7C3695" w:rsidR="009C1C70" w:rsidRPr="009C1C70" w:rsidRDefault="009C1C70" w:rsidP="009C1C70">
      <w:pPr>
        <w:spacing w:after="120" w:line="360" w:lineRule="auto"/>
        <w:ind w:firstLine="720"/>
        <w:jc w:val="both"/>
        <w:rPr>
          <w:ins w:id="4431" w:author="Vihari Réka" w:date="2018-12-01T00:32:00Z"/>
          <w:rFonts w:cs="Times New Roman"/>
          <w:rPrChange w:id="4432" w:author="Vihari Réka" w:date="2018-12-01T00:40:00Z">
            <w:rPr>
              <w:ins w:id="4433" w:author="Vihari Réka" w:date="2018-12-01T00:32:00Z"/>
            </w:rPr>
          </w:rPrChange>
        </w:rPr>
        <w:pPrChange w:id="4434" w:author="Vihari Réka" w:date="2018-12-01T00:40:00Z">
          <w:pPr/>
        </w:pPrChange>
      </w:pPr>
      <w:ins w:id="4435" w:author="Vihari Réka" w:date="2018-12-01T00:39:00Z">
        <w:r w:rsidRPr="009C1C70">
          <w:rPr>
            <w:rFonts w:cs="Times New Roman"/>
            <w:rPrChange w:id="4436" w:author="Vihari Réka" w:date="2018-12-01T00:40:00Z">
              <w:rPr/>
            </w:rPrChange>
          </w:rPr>
          <w:t xml:space="preserve">Illetve, megoldandó probléma még az alkalmazás memória használatának csökkentése, mellyel növelhetjük a felhasználói élményt és javíthatjuk a teljesítményt. </w:t>
        </w:r>
      </w:ins>
    </w:p>
    <w:p w14:paraId="336F0823" w14:textId="77777777" w:rsidR="00F11E73" w:rsidRDefault="00F11E73" w:rsidP="00A471C6"/>
    <w:p w14:paraId="40782DCE" w14:textId="3FC773AE" w:rsidR="00A471C6" w:rsidRDefault="00A471C6">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4437" w:author="Vihari Réka" w:date="2018-11-24T13:53:00Z">
          <w:pPr>
            <w:pStyle w:val="Cmsor1"/>
            <w:keepLines w:val="0"/>
            <w:pageBreakBefore/>
            <w:numPr>
              <w:numId w:val="15"/>
            </w:numPr>
            <w:spacing w:before="360" w:after="480" w:line="360" w:lineRule="auto"/>
            <w:ind w:left="1080" w:hanging="360"/>
            <w:jc w:val="both"/>
          </w:pPr>
        </w:pPrChange>
      </w:pPr>
      <w:bookmarkStart w:id="4438" w:name="_Toc531377912"/>
      <w:r w:rsidRPr="005F6762">
        <w:rPr>
          <w:rFonts w:ascii="Times New Roman" w:eastAsia="Times New Roman" w:hAnsi="Times New Roman" w:cs="Arial"/>
          <w:color w:val="auto"/>
          <w:kern w:val="32"/>
          <w:sz w:val="36"/>
          <w:szCs w:val="32"/>
        </w:rPr>
        <w:lastRenderedPageBreak/>
        <w:t>Összefoglal</w:t>
      </w:r>
      <w:ins w:id="4439" w:author="Vihari Réka" w:date="2018-11-30T21:22:00Z">
        <w:r w:rsidR="004D20DC">
          <w:rPr>
            <w:rFonts w:ascii="Times New Roman" w:eastAsia="Times New Roman" w:hAnsi="Times New Roman" w:cs="Arial"/>
            <w:color w:val="auto"/>
            <w:kern w:val="32"/>
            <w:sz w:val="36"/>
            <w:szCs w:val="32"/>
          </w:rPr>
          <w:t>ás</w:t>
        </w:r>
      </w:ins>
      <w:bookmarkEnd w:id="4438"/>
      <w:del w:id="4440" w:author="Vihari Réka" w:date="2018-11-30T21:22:00Z">
        <w:r w:rsidRPr="005F6762" w:rsidDel="004D20DC">
          <w:rPr>
            <w:rFonts w:ascii="Times New Roman" w:eastAsia="Times New Roman" w:hAnsi="Times New Roman" w:cs="Arial"/>
            <w:color w:val="auto"/>
            <w:kern w:val="32"/>
            <w:sz w:val="36"/>
            <w:szCs w:val="32"/>
          </w:rPr>
          <w:delText>ó</w:delText>
        </w:r>
      </w:del>
    </w:p>
    <w:p w14:paraId="5D82181E" w14:textId="77777777" w:rsidR="00A471C6" w:rsidRPr="005F6762" w:rsidRDefault="00A471C6">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4441" w:author="Vihari Réka" w:date="2018-11-24T13:53:00Z">
          <w:pPr>
            <w:pStyle w:val="Cmsor1"/>
            <w:keepLines w:val="0"/>
            <w:pageBreakBefore/>
            <w:numPr>
              <w:numId w:val="15"/>
            </w:numPr>
            <w:spacing w:before="360" w:after="480" w:line="360" w:lineRule="auto"/>
            <w:ind w:left="1080" w:hanging="360"/>
            <w:jc w:val="both"/>
          </w:pPr>
        </w:pPrChange>
      </w:pPr>
      <w:bookmarkStart w:id="4442" w:name="_Toc531377913"/>
      <w:r w:rsidRPr="005F6762">
        <w:rPr>
          <w:rFonts w:ascii="Times New Roman" w:eastAsia="Times New Roman" w:hAnsi="Times New Roman" w:cs="Arial"/>
          <w:color w:val="auto"/>
          <w:kern w:val="32"/>
          <w:sz w:val="36"/>
          <w:szCs w:val="32"/>
        </w:rPr>
        <w:lastRenderedPageBreak/>
        <w:t>Irodalomjegyzék</w:t>
      </w:r>
      <w:bookmarkEnd w:id="4442"/>
    </w:p>
    <w:p w14:paraId="62E42065" w14:textId="5DF6765E" w:rsidR="005C1EBE" w:rsidRDefault="007506C1" w:rsidP="007506C1">
      <w:pPr>
        <w:pStyle w:val="Cmsor1"/>
        <w:keepLines w:val="0"/>
        <w:pageBreakBefore/>
        <w:numPr>
          <w:ilvl w:val="0"/>
          <w:numId w:val="25"/>
        </w:numPr>
        <w:spacing w:before="360" w:after="480" w:line="360" w:lineRule="auto"/>
        <w:ind w:left="0" w:firstLine="0"/>
        <w:jc w:val="both"/>
        <w:rPr>
          <w:ins w:id="4443" w:author="Vihari Réka" w:date="2018-12-01T00:27:00Z"/>
          <w:rFonts w:ascii="Times New Roman" w:eastAsia="Times New Roman" w:hAnsi="Times New Roman" w:cs="Arial"/>
          <w:color w:val="auto"/>
          <w:kern w:val="32"/>
          <w:sz w:val="36"/>
          <w:szCs w:val="32"/>
        </w:rPr>
        <w:pPrChange w:id="4444" w:author="Vihari Réka" w:date="2018-12-01T00:27:00Z">
          <w:pPr/>
        </w:pPrChange>
      </w:pPr>
      <w:ins w:id="4445" w:author="Vihari Réka" w:date="2018-12-01T00:26:00Z">
        <w:r w:rsidRPr="007506C1">
          <w:rPr>
            <w:rFonts w:ascii="Times New Roman" w:eastAsia="Times New Roman" w:hAnsi="Times New Roman" w:cs="Arial"/>
            <w:color w:val="auto"/>
            <w:kern w:val="32"/>
            <w:sz w:val="36"/>
            <w:szCs w:val="32"/>
            <w:rPrChange w:id="4446" w:author="Vihari Réka" w:date="2018-12-01T00:27:00Z">
              <w:rPr/>
            </w:rPrChange>
          </w:rPr>
          <w:lastRenderedPageBreak/>
          <w:t>Ábrajegyzék</w:t>
        </w:r>
      </w:ins>
    </w:p>
    <w:p w14:paraId="5327EC08" w14:textId="77777777" w:rsidR="004A1AE8" w:rsidRPr="004A1AE8" w:rsidRDefault="004A1AE8" w:rsidP="004A1AE8"/>
    <w:sectPr w:rsidR="004A1AE8" w:rsidRPr="004A1AE8" w:rsidSect="004709EC">
      <w:headerReference w:type="default" r:id="rId49"/>
      <w:footerReference w:type="even" r:id="rId50"/>
      <w:footerReference w:type="default" r:id="rId51"/>
      <w:headerReference w:type="first" r:id="rId52"/>
      <w:footerReference w:type="first" r:id="rId53"/>
      <w:pgSz w:w="11906" w:h="16838"/>
      <w:pgMar w:top="1418" w:right="1418" w:bottom="1134" w:left="1418" w:header="709" w:footer="709" w:gutter="0"/>
      <w:pgNumType w:start="5"/>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 w:author="Illanicz Barnabás" w:date="2018-11-26T11:12:00Z" w:initials="i">
    <w:p w14:paraId="0A7B0E2C" w14:textId="77777777" w:rsidR="00A65114" w:rsidRDefault="00A65114">
      <w:pPr>
        <w:pStyle w:val="Jegyzetszveg"/>
      </w:pPr>
      <w:r>
        <w:rPr>
          <w:rStyle w:val="Jegyzethivatkozs"/>
        </w:rPr>
        <w:annotationRef/>
      </w:r>
      <w:r>
        <w:t>A „SZAKDOLGOZAT FELADAT” rész ne szerepeljen a tartalomjegyzékben, az Összefoglaló legyen az első rész.</w:t>
      </w:r>
      <w:r>
        <w:br/>
      </w:r>
      <w:r>
        <w:br/>
        <w:t xml:space="preserve">A verziókezelés ne az </w:t>
      </w:r>
      <w:proofErr w:type="spellStart"/>
      <w:r>
        <w:t>iOS</w:t>
      </w:r>
      <w:proofErr w:type="spellEnd"/>
      <w:r>
        <w:t xml:space="preserve"> platform bemutatása fejezetben legyen, hanem a Technológiák </w:t>
      </w:r>
      <w:proofErr w:type="spellStart"/>
      <w:r>
        <w:t>ismeretetésében</w:t>
      </w:r>
      <w:proofErr w:type="spellEnd"/>
      <w:r>
        <w:t xml:space="preserve"> szerintem.</w:t>
      </w:r>
      <w:r>
        <w:br/>
      </w:r>
      <w:r>
        <w:br/>
        <w:t>A 2.2 Swift fejezet rossz behúzással szerepel a tartalomban.</w:t>
      </w:r>
    </w:p>
    <w:p w14:paraId="5630A6C7" w14:textId="77777777" w:rsidR="00A65114" w:rsidRDefault="00A65114">
      <w:pPr>
        <w:pStyle w:val="Jegyzetszveg"/>
      </w:pPr>
    </w:p>
    <w:p w14:paraId="21EF19EB" w14:textId="7ACEFD1A" w:rsidR="00A65114" w:rsidRDefault="00A65114">
      <w:pPr>
        <w:pStyle w:val="Jegyzetszveg"/>
      </w:pPr>
      <w:r>
        <w:t>A 8-as Összefoglaló inkább Összefoglalás legyen szerintem, mert Összefoglaló már van a dolgozat elején.</w:t>
      </w:r>
    </w:p>
  </w:comment>
  <w:comment w:id="712" w:author="Illanicz Barnabás" w:date="2018-11-26T13:47:00Z" w:initials="i">
    <w:p w14:paraId="3E4233B6" w14:textId="26CF271E" w:rsidR="00A65114" w:rsidRDefault="00A65114">
      <w:pPr>
        <w:pStyle w:val="Jegyzetszveg"/>
      </w:pPr>
      <w:r>
        <w:rPr>
          <w:rStyle w:val="Jegyzethivatkozs"/>
        </w:rPr>
        <w:annotationRef/>
      </w:r>
      <w:r>
        <w:t xml:space="preserve">Ezt majd </w:t>
      </w:r>
      <w:proofErr w:type="spellStart"/>
      <w:r>
        <w:t>frissítsd</w:t>
      </w:r>
      <w:proofErr w:type="spellEnd"/>
      <w:r>
        <w:t xml:space="preserve">, </w:t>
      </w:r>
      <w:proofErr w:type="spellStart"/>
      <w:r>
        <w:t>asszem</w:t>
      </w:r>
      <w:proofErr w:type="spellEnd"/>
      <w:r>
        <w:t xml:space="preserve"> a beadás napjára kéne</w:t>
      </w:r>
    </w:p>
  </w:comment>
  <w:comment w:id="722" w:author="Illanicz Barnabás" w:date="2018-11-26T11:18:00Z" w:initials="i">
    <w:p w14:paraId="1E72A02A" w14:textId="6F2058D4" w:rsidR="00A65114" w:rsidRDefault="00A65114">
      <w:pPr>
        <w:pStyle w:val="Jegyzetszveg"/>
      </w:pPr>
      <w:r>
        <w:rPr>
          <w:rStyle w:val="Jegyzethivatkozs"/>
        </w:rPr>
        <w:annotationRef/>
      </w:r>
      <w:r>
        <w:t>Ezt formázd meg úgy ahogy a többi része is van a dolgozatnak</w:t>
      </w:r>
    </w:p>
  </w:comment>
  <w:comment w:id="802" w:author="Illanicz Barnabás" w:date="2018-11-19T11:45:00Z" w:initials="i">
    <w:p w14:paraId="2319ADC2" w14:textId="4F84DD41" w:rsidR="00A65114" w:rsidRDefault="00A65114">
      <w:pPr>
        <w:pStyle w:val="Jegyzetszveg"/>
      </w:pPr>
      <w:r>
        <w:rPr>
          <w:rStyle w:val="Jegyzethivatkozs"/>
        </w:rPr>
        <w:annotationRef/>
      </w:r>
      <w:r>
        <w:t>A kép forrása minden oldal alján ott van az élőlábban. Erre a kereszthivatkozásokat használd, amiket be tudsz hivatkozni az Irodalomjegyzékben.</w:t>
      </w:r>
    </w:p>
  </w:comment>
  <w:comment w:id="806" w:author="Illanicz Barnabás" w:date="2018-11-19T10:13:00Z" w:initials="i">
    <w:p w14:paraId="22B394B7" w14:textId="77777777" w:rsidR="00A65114" w:rsidRDefault="00A65114">
      <w:pPr>
        <w:pStyle w:val="Jegyzetszveg"/>
      </w:pPr>
      <w:r>
        <w:rPr>
          <w:rStyle w:val="Jegyzethivatkozs"/>
        </w:rPr>
        <w:annotationRef/>
      </w:r>
      <w:r>
        <w:t>Megszüntette már a Microsoft, nem fejlesztik már</w:t>
      </w:r>
    </w:p>
  </w:comment>
  <w:comment w:id="813" w:author="Illanicz Barnabás" w:date="2018-11-19T10:14:00Z" w:initials="i">
    <w:p w14:paraId="578D3C79" w14:textId="1C347271" w:rsidR="00A65114" w:rsidRDefault="00A65114">
      <w:pPr>
        <w:pStyle w:val="Jegyzetszveg"/>
      </w:pPr>
      <w:r>
        <w:rPr>
          <w:rStyle w:val="Jegyzethivatkozs"/>
        </w:rPr>
        <w:annotationRef/>
      </w:r>
      <w:r>
        <w:t xml:space="preserve">Maga az </w:t>
      </w:r>
      <w:proofErr w:type="spellStart"/>
      <w:r>
        <w:t>Android</w:t>
      </w:r>
      <w:proofErr w:type="spellEnd"/>
      <w:r>
        <w:t xml:space="preserve"> a platform, az LG, HTC, </w:t>
      </w:r>
      <w:proofErr w:type="spellStart"/>
      <w:r>
        <w:t>stb</w:t>
      </w:r>
      <w:proofErr w:type="spellEnd"/>
      <w:r>
        <w:t xml:space="preserve"> az készülékgyártó</w:t>
      </w:r>
    </w:p>
  </w:comment>
  <w:comment w:id="817" w:author="Illanicz Barnabás" w:date="2018-11-19T10:19:00Z" w:initials="i">
    <w:p w14:paraId="69240977" w14:textId="118AD5C4" w:rsidR="00A65114" w:rsidRDefault="00A65114">
      <w:pPr>
        <w:pStyle w:val="Jegyzetszveg"/>
      </w:pPr>
      <w:r>
        <w:rPr>
          <w:rStyle w:val="Jegyzethivatkozs"/>
        </w:rPr>
        <w:annotationRef/>
      </w:r>
      <w:r>
        <w:t>Szerintem írd inkább teljesítménynek</w:t>
      </w:r>
    </w:p>
  </w:comment>
  <w:comment w:id="842" w:author="Illanicz Barnabás" w:date="2018-11-19T10:17:00Z" w:initials="i">
    <w:p w14:paraId="5A78A47F" w14:textId="76F2DB5A" w:rsidR="00A65114" w:rsidRDefault="00A65114">
      <w:pPr>
        <w:pStyle w:val="Jegyzetszveg"/>
      </w:pPr>
      <w:r>
        <w:rPr>
          <w:rStyle w:val="Jegyzethivatkozs"/>
        </w:rPr>
        <w:annotationRef/>
      </w:r>
      <w:r>
        <w:t xml:space="preserve">Itt azért érdemes </w:t>
      </w:r>
      <w:proofErr w:type="gramStart"/>
      <w:r>
        <w:t>hozzátenni</w:t>
      </w:r>
      <w:proofErr w:type="gramEnd"/>
      <w:r>
        <w:t xml:space="preserve"> hogy nem csak az adja a különbséget hogy </w:t>
      </w:r>
      <w:proofErr w:type="spellStart"/>
      <w:r>
        <w:t>Android</w:t>
      </w:r>
      <w:proofErr w:type="spellEnd"/>
      <w:r>
        <w:t xml:space="preserve"> vagy </w:t>
      </w:r>
      <w:proofErr w:type="spellStart"/>
      <w:r>
        <w:t>iOS</w:t>
      </w:r>
      <w:proofErr w:type="spellEnd"/>
      <w:r>
        <w:t xml:space="preserve"> fut az adott készüléken, hanem más a hardver konfiguráció is (CPU, memória </w:t>
      </w:r>
      <w:proofErr w:type="spellStart"/>
      <w:r>
        <w:t>stb</w:t>
      </w:r>
      <w:proofErr w:type="spellEnd"/>
      <w:r>
        <w:t>).</w:t>
      </w:r>
    </w:p>
  </w:comment>
  <w:comment w:id="852" w:author="Illanicz Barnabás" w:date="2018-11-19T10:21:00Z" w:initials="i">
    <w:p w14:paraId="62CA4B8D" w14:textId="346BB2FA" w:rsidR="00A65114" w:rsidRDefault="00A65114">
      <w:pPr>
        <w:pStyle w:val="Jegyzetszveg"/>
      </w:pPr>
      <w:r>
        <w:rPr>
          <w:rStyle w:val="Jegyzethivatkozs"/>
        </w:rPr>
        <w:annotationRef/>
      </w:r>
      <w:r>
        <w:t>Ez a mondat így nem értelmes.</w:t>
      </w:r>
    </w:p>
  </w:comment>
  <w:comment w:id="856" w:author="Illanicz Barnabás" w:date="2018-11-19T10:24:00Z" w:initials="i">
    <w:p w14:paraId="3CD81E50" w14:textId="46E9DCA1" w:rsidR="00A65114" w:rsidRDefault="00A65114">
      <w:pPr>
        <w:pStyle w:val="Jegyzetszveg"/>
      </w:pPr>
      <w:r>
        <w:rPr>
          <w:rStyle w:val="Jegyzethivatkozs"/>
        </w:rPr>
        <w:annotationRef/>
      </w:r>
      <w:r>
        <w:t>Itt mire gondolsz?</w:t>
      </w:r>
    </w:p>
  </w:comment>
  <w:comment w:id="860" w:author="Illanicz Barnabás" w:date="2018-11-19T10:24:00Z" w:initials="i">
    <w:p w14:paraId="35D8376B" w14:textId="7629297B" w:rsidR="00A65114" w:rsidRDefault="00A65114">
      <w:pPr>
        <w:pStyle w:val="Jegyzetszveg"/>
      </w:pPr>
      <w:r>
        <w:rPr>
          <w:rStyle w:val="Jegyzethivatkozs"/>
        </w:rPr>
        <w:annotationRef/>
      </w:r>
      <w:r>
        <w:t xml:space="preserve">A platform az </w:t>
      </w:r>
      <w:proofErr w:type="spellStart"/>
      <w:r>
        <w:t>iOS</w:t>
      </w:r>
      <w:proofErr w:type="spellEnd"/>
      <w:r>
        <w:t>, itt a készülékekre gondoltál?</w:t>
      </w:r>
    </w:p>
  </w:comment>
  <w:comment w:id="939" w:author="Illanicz Barnabás" w:date="2018-11-19T10:55:00Z" w:initials="i">
    <w:p w14:paraId="5E7ED5D3" w14:textId="00ABD484" w:rsidR="00A65114" w:rsidRDefault="00A65114">
      <w:pPr>
        <w:pStyle w:val="Jegyzetszveg"/>
      </w:pPr>
      <w:r>
        <w:rPr>
          <w:rStyle w:val="Jegyzethivatkozs"/>
        </w:rPr>
        <w:annotationRef/>
      </w:r>
      <w:r>
        <w:t xml:space="preserve">Most látom, hogy ez eléggé hasonlít Peti dolgozatából az </w:t>
      </w:r>
      <w:proofErr w:type="spellStart"/>
      <w:r>
        <w:t>Objective</w:t>
      </w:r>
      <w:proofErr w:type="spellEnd"/>
      <w:r>
        <w:t xml:space="preserve">-C-s fejezet első részére. Ezt vagy </w:t>
      </w:r>
      <w:proofErr w:type="spellStart"/>
      <w:r>
        <w:t>módosítsd</w:t>
      </w:r>
      <w:proofErr w:type="spellEnd"/>
      <w:r>
        <w:t xml:space="preserve"> úgy ahogy a korábbi, erre a fejezetre vonatkozó kommentben írtam, vagy szedd ki, de ne legyen benne ebben a formában.</w:t>
      </w:r>
    </w:p>
  </w:comment>
  <w:comment w:id="954" w:author="Illanicz Barnabás" w:date="2018-11-26T11:25:00Z" w:initials="i">
    <w:p w14:paraId="610B699F" w14:textId="669507BB" w:rsidR="00A65114" w:rsidRDefault="00A65114">
      <w:pPr>
        <w:pStyle w:val="Jegyzetszveg"/>
      </w:pPr>
      <w:r>
        <w:rPr>
          <w:rStyle w:val="Jegyzethivatkozs"/>
        </w:rPr>
        <w:annotationRef/>
      </w:r>
      <w:r>
        <w:t xml:space="preserve">Nem fordul gyorsabban a Swift az </w:t>
      </w:r>
      <w:proofErr w:type="spellStart"/>
      <w:r>
        <w:t>Objective</w:t>
      </w:r>
      <w:proofErr w:type="spellEnd"/>
      <w:r>
        <w:t>-C-</w:t>
      </w:r>
      <w:proofErr w:type="spellStart"/>
      <w:r>
        <w:t>vel</w:t>
      </w:r>
      <w:proofErr w:type="spellEnd"/>
      <w:r>
        <w:t xml:space="preserve"> összehasonlítva. Sőt általában az </w:t>
      </w:r>
      <w:proofErr w:type="spellStart"/>
      <w:r>
        <w:t>Objective</w:t>
      </w:r>
      <w:proofErr w:type="spellEnd"/>
      <w:r>
        <w:t>-C gyorsabban fordul.</w:t>
      </w:r>
    </w:p>
  </w:comment>
  <w:comment w:id="982" w:author="Illanicz Barnabás" w:date="2018-11-19T11:49:00Z" w:initials="i">
    <w:p w14:paraId="51A4430E" w14:textId="6C970A71" w:rsidR="00A65114" w:rsidRDefault="00A65114">
      <w:pPr>
        <w:pStyle w:val="Jegyzetszveg"/>
      </w:pPr>
      <w:r>
        <w:rPr>
          <w:rStyle w:val="Jegyzethivatkozs"/>
        </w:rPr>
        <w:annotationRef/>
      </w:r>
      <w:r>
        <w:t xml:space="preserve">Inkább azt írd, hogy az alkalmazás mérete nem feltétlen indokolja a VIPER használatát, mert amit írtál az azt </w:t>
      </w:r>
      <w:proofErr w:type="gramStart"/>
      <w:r>
        <w:t>jelenti</w:t>
      </w:r>
      <w:proofErr w:type="gramEnd"/>
      <w:r>
        <w:t xml:space="preserve"> hogy egy bizonyos ponton (egy adott méret felett) át kéne írni teljesen az alkalmazást MVC-</w:t>
      </w:r>
      <w:proofErr w:type="spellStart"/>
      <w:r>
        <w:t>ről</w:t>
      </w:r>
      <w:proofErr w:type="spellEnd"/>
      <w:r>
        <w:t xml:space="preserve"> VIPER-re, ami nem egyszerű és sok idő.</w:t>
      </w:r>
    </w:p>
  </w:comment>
  <w:comment w:id="992" w:author="Illanicz Barnabás" w:date="2018-11-26T12:43:00Z" w:initials="i">
    <w:p w14:paraId="1E063947" w14:textId="723B026B" w:rsidR="00A65114" w:rsidRDefault="00A65114">
      <w:pPr>
        <w:pStyle w:val="Jegyzetszveg"/>
      </w:pPr>
      <w:r>
        <w:rPr>
          <w:rStyle w:val="Jegyzethivatkozs"/>
        </w:rPr>
        <w:annotationRef/>
      </w:r>
      <w:r>
        <w:t xml:space="preserve">A verziókezelést a </w:t>
      </w:r>
      <w:proofErr w:type="spellStart"/>
      <w:r>
        <w:t>Git</w:t>
      </w:r>
      <w:proofErr w:type="spellEnd"/>
      <w:r>
        <w:t xml:space="preserve"> </w:t>
      </w:r>
      <w:proofErr w:type="gramStart"/>
      <w:r>
        <w:t>adja</w:t>
      </w:r>
      <w:proofErr w:type="gramEnd"/>
      <w:r>
        <w:t xml:space="preserve"> ami a te gépeden van, a </w:t>
      </w:r>
      <w:proofErr w:type="spellStart"/>
      <w:r>
        <w:t>GitHub</w:t>
      </w:r>
      <w:proofErr w:type="spellEnd"/>
      <w:r>
        <w:t xml:space="preserve"> egy távoli </w:t>
      </w:r>
      <w:proofErr w:type="spellStart"/>
      <w:r>
        <w:t>repository</w:t>
      </w:r>
      <w:proofErr w:type="spellEnd"/>
      <w:r>
        <w:t xml:space="preserve">-t ad ahova fel tudod tölteni a lokális </w:t>
      </w:r>
      <w:proofErr w:type="spellStart"/>
      <w:r>
        <w:t>repository-dat</w:t>
      </w:r>
      <w:proofErr w:type="spellEnd"/>
      <w:r>
        <w:t xml:space="preserve"> és a változtatásokat. A verziókezelést (</w:t>
      </w:r>
      <w:proofErr w:type="spellStart"/>
      <w:r>
        <w:t>Git</w:t>
      </w:r>
      <w:proofErr w:type="spellEnd"/>
      <w:r>
        <w:t xml:space="preserve">-et) lehet használni </w:t>
      </w:r>
      <w:proofErr w:type="spellStart"/>
      <w:r>
        <w:t>GitHub</w:t>
      </w:r>
      <w:proofErr w:type="spellEnd"/>
      <w:r>
        <w:t xml:space="preserve"> nélkül is csak a gépeden.</w:t>
      </w:r>
    </w:p>
  </w:comment>
  <w:comment w:id="994" w:author="Illanicz Barnabás" w:date="2018-11-26T12:47:00Z" w:initials="i">
    <w:p w14:paraId="5A604789" w14:textId="4D594FE8" w:rsidR="00A65114" w:rsidRDefault="00A65114">
      <w:pPr>
        <w:pStyle w:val="Jegyzetszveg"/>
      </w:pPr>
      <w:r>
        <w:rPr>
          <w:rStyle w:val="Jegyzethivatkozs"/>
        </w:rPr>
        <w:annotationRef/>
      </w:r>
      <w:r>
        <w:t xml:space="preserve">Már a </w:t>
      </w:r>
      <w:proofErr w:type="spellStart"/>
      <w:r>
        <w:t>commit</w:t>
      </w:r>
      <w:proofErr w:type="spellEnd"/>
      <w:r>
        <w:t xml:space="preserve"> is az adott </w:t>
      </w:r>
      <w:proofErr w:type="spellStart"/>
      <w:r>
        <w:t>branch</w:t>
      </w:r>
      <w:proofErr w:type="spellEnd"/>
      <w:r>
        <w:t xml:space="preserve">-re rögzíti a változtatást, a </w:t>
      </w:r>
      <w:proofErr w:type="spellStart"/>
      <w:r>
        <w:t>push</w:t>
      </w:r>
      <w:proofErr w:type="spellEnd"/>
      <w:r>
        <w:t xml:space="preserve"> csak annyit </w:t>
      </w:r>
      <w:proofErr w:type="gramStart"/>
      <w:r>
        <w:t>csinál</w:t>
      </w:r>
      <w:proofErr w:type="gramEnd"/>
      <w:r>
        <w:t xml:space="preserve"> hogy feltölti a </w:t>
      </w:r>
      <w:proofErr w:type="spellStart"/>
      <w:r>
        <w:t>remote</w:t>
      </w:r>
      <w:proofErr w:type="spellEnd"/>
      <w:r>
        <w:t xml:space="preserve"> </w:t>
      </w:r>
      <w:proofErr w:type="spellStart"/>
      <w:r>
        <w:t>repository-ra</w:t>
      </w:r>
      <w:proofErr w:type="spellEnd"/>
      <w:r>
        <w:t xml:space="preserve"> a változtatást (ebben az esetben a </w:t>
      </w:r>
      <w:proofErr w:type="spellStart"/>
      <w:r>
        <w:t>GitHub-ra</w:t>
      </w:r>
      <w:proofErr w:type="spellEnd"/>
      <w:r>
        <w:t>).</w:t>
      </w:r>
    </w:p>
  </w:comment>
  <w:comment w:id="999" w:author="Illanicz Barnabás" w:date="2018-11-19T11:35:00Z" w:initials="i">
    <w:p w14:paraId="0AD807FF" w14:textId="77777777" w:rsidR="00A65114" w:rsidRDefault="00A65114">
      <w:pPr>
        <w:pStyle w:val="Jegyzetszveg"/>
      </w:pPr>
      <w:r>
        <w:rPr>
          <w:rStyle w:val="Jegyzethivatkozs"/>
        </w:rPr>
        <w:annotationRef/>
      </w:r>
      <w:r>
        <w:t xml:space="preserve">A </w:t>
      </w:r>
      <w:proofErr w:type="gramStart"/>
      <w:r>
        <w:t>fejezetben</w:t>
      </w:r>
      <w:proofErr w:type="gramEnd"/>
      <w:r>
        <w:t xml:space="preserve"> amit leírtál az nem a specifikáció, hanem inkább már egy felhasználói kézikönyv. A specifikációnak az alkalmazással szemben támasztott követelményeket kell rögzítenie. A specifikáció elvileg ugye a fejlesztés előtt készül el, tehát nem tartalmazhat </w:t>
      </w:r>
      <w:proofErr w:type="spellStart"/>
      <w:r>
        <w:t>screenshot-okat</w:t>
      </w:r>
      <w:proofErr w:type="spellEnd"/>
      <w:r>
        <w:t xml:space="preserve">, legfeljebb képernyőterveket, </w:t>
      </w:r>
      <w:proofErr w:type="spellStart"/>
      <w:r>
        <w:t>mockup-okat</w:t>
      </w:r>
      <w:proofErr w:type="spellEnd"/>
      <w:r>
        <w:t xml:space="preserve">. Ebben a fejezetben azt kéne összeszedned felsorolásjelleggel, hogy milyen funkciókat tud „majd” az alkalmazás, esetleg van-e hasonló </w:t>
      </w:r>
      <w:proofErr w:type="spellStart"/>
      <w:r>
        <w:t>app</w:t>
      </w:r>
      <w:proofErr w:type="spellEnd"/>
      <w:r>
        <w:t xml:space="preserve"> a piacon, ha van akkor azokhoz képest mivel tud többet stb.</w:t>
      </w:r>
    </w:p>
    <w:p w14:paraId="0A26D375" w14:textId="5300A2B8" w:rsidR="00A65114" w:rsidRDefault="00A65114">
      <w:pPr>
        <w:pStyle w:val="Jegyzetszveg"/>
      </w:pPr>
      <w:proofErr w:type="spellStart"/>
      <w:r>
        <w:t>Screenshot</w:t>
      </w:r>
      <w:proofErr w:type="spellEnd"/>
      <w:r>
        <w:t>-ok majd szerepeljenek a dolgozatban, csak később a megvalósításnál, vagy függelékként hozzá adhatod őket.</w:t>
      </w:r>
    </w:p>
  </w:comment>
  <w:comment w:id="1339" w:author="Illanicz Barnabás" w:date="2018-11-19T14:04:00Z" w:initials="i">
    <w:p w14:paraId="1732F5AA" w14:textId="1163BAD9" w:rsidR="00A65114" w:rsidRDefault="00A65114">
      <w:pPr>
        <w:pStyle w:val="Jegyzetszveg"/>
      </w:pPr>
      <w:r>
        <w:rPr>
          <w:rStyle w:val="Jegyzethivatkozs"/>
        </w:rPr>
        <w:annotationRef/>
      </w:r>
      <w:r>
        <w:t>Ezt megvalósítottad végül? Vagy csak demó mód van? Ha demó csak akkor ne legyen majd benne a dolgozatban, mert nem valósít meg tényleges funkciót</w:t>
      </w:r>
    </w:p>
  </w:comment>
  <w:comment w:id="1400" w:author="Illanicz Barnabás" w:date="2018-11-26T12:43:00Z" w:initials="i">
    <w:p w14:paraId="15D50264" w14:textId="77777777" w:rsidR="00A65114" w:rsidRDefault="00A65114" w:rsidP="004D20DC">
      <w:pPr>
        <w:pStyle w:val="Jegyzetszveg"/>
      </w:pPr>
      <w:r>
        <w:rPr>
          <w:rStyle w:val="Jegyzethivatkozs"/>
        </w:rPr>
        <w:annotationRef/>
      </w:r>
      <w:r>
        <w:t xml:space="preserve">A verziókezelést a </w:t>
      </w:r>
      <w:proofErr w:type="spellStart"/>
      <w:r>
        <w:t>Git</w:t>
      </w:r>
      <w:proofErr w:type="spellEnd"/>
      <w:r>
        <w:t xml:space="preserve"> </w:t>
      </w:r>
      <w:proofErr w:type="gramStart"/>
      <w:r>
        <w:t>adja</w:t>
      </w:r>
      <w:proofErr w:type="gramEnd"/>
      <w:r>
        <w:t xml:space="preserve"> ami a te gépeden van, a </w:t>
      </w:r>
      <w:proofErr w:type="spellStart"/>
      <w:r>
        <w:t>GitHub</w:t>
      </w:r>
      <w:proofErr w:type="spellEnd"/>
      <w:r>
        <w:t xml:space="preserve"> egy távoli </w:t>
      </w:r>
      <w:proofErr w:type="spellStart"/>
      <w:r>
        <w:t>repository</w:t>
      </w:r>
      <w:proofErr w:type="spellEnd"/>
      <w:r>
        <w:t xml:space="preserve">-t ad ahova fel tudod tölteni a lokális </w:t>
      </w:r>
      <w:proofErr w:type="spellStart"/>
      <w:r>
        <w:t>repository-dat</w:t>
      </w:r>
      <w:proofErr w:type="spellEnd"/>
      <w:r>
        <w:t xml:space="preserve"> és a változtatásokat. A verziókezelést (</w:t>
      </w:r>
      <w:proofErr w:type="spellStart"/>
      <w:r>
        <w:t>Git</w:t>
      </w:r>
      <w:proofErr w:type="spellEnd"/>
      <w:r>
        <w:t xml:space="preserve">-et) lehet használni </w:t>
      </w:r>
      <w:proofErr w:type="spellStart"/>
      <w:r>
        <w:t>GitHub</w:t>
      </w:r>
      <w:proofErr w:type="spellEnd"/>
      <w:r>
        <w:t xml:space="preserve"> nélkül is csak a gépeden.</w:t>
      </w:r>
    </w:p>
  </w:comment>
  <w:comment w:id="1404" w:author="Illanicz Barnabás" w:date="2018-11-26T12:47:00Z" w:initials="i">
    <w:p w14:paraId="27C964B6" w14:textId="77777777" w:rsidR="00A65114" w:rsidRDefault="00A65114" w:rsidP="004D20DC">
      <w:pPr>
        <w:pStyle w:val="Jegyzetszveg"/>
      </w:pPr>
      <w:r>
        <w:rPr>
          <w:rStyle w:val="Jegyzethivatkozs"/>
        </w:rPr>
        <w:annotationRef/>
      </w:r>
      <w:r>
        <w:t xml:space="preserve">Már a </w:t>
      </w:r>
      <w:proofErr w:type="spellStart"/>
      <w:r>
        <w:t>commit</w:t>
      </w:r>
      <w:proofErr w:type="spellEnd"/>
      <w:r>
        <w:t xml:space="preserve"> is az adott </w:t>
      </w:r>
      <w:proofErr w:type="spellStart"/>
      <w:r>
        <w:t>branch</w:t>
      </w:r>
      <w:proofErr w:type="spellEnd"/>
      <w:r>
        <w:t xml:space="preserve">-re rögzíti a változtatást, a </w:t>
      </w:r>
      <w:proofErr w:type="spellStart"/>
      <w:r>
        <w:t>push</w:t>
      </w:r>
      <w:proofErr w:type="spellEnd"/>
      <w:r>
        <w:t xml:space="preserve"> csak annyit </w:t>
      </w:r>
      <w:proofErr w:type="gramStart"/>
      <w:r>
        <w:t>csinál</w:t>
      </w:r>
      <w:proofErr w:type="gramEnd"/>
      <w:r>
        <w:t xml:space="preserve"> hogy feltölti a </w:t>
      </w:r>
      <w:proofErr w:type="spellStart"/>
      <w:r>
        <w:t>remote</w:t>
      </w:r>
      <w:proofErr w:type="spellEnd"/>
      <w:r>
        <w:t xml:space="preserve"> </w:t>
      </w:r>
      <w:proofErr w:type="spellStart"/>
      <w:r>
        <w:t>repository-ra</w:t>
      </w:r>
      <w:proofErr w:type="spellEnd"/>
      <w:r>
        <w:t xml:space="preserve"> a változtatást (ebben az esetben a </w:t>
      </w:r>
      <w:proofErr w:type="spellStart"/>
      <w:r>
        <w:t>GitHub-ra</w:t>
      </w:r>
      <w:proofErr w:type="spellEnd"/>
      <w:r>
        <w:t>).</w:t>
      </w:r>
    </w:p>
  </w:comment>
  <w:comment w:id="1419" w:author="Illanicz Barnabás" w:date="2018-11-19T13:51:00Z" w:initials="i">
    <w:p w14:paraId="52E58697" w14:textId="4E22FB7B" w:rsidR="00A65114" w:rsidRDefault="00A65114">
      <w:pPr>
        <w:pStyle w:val="Jegyzetszveg"/>
      </w:pPr>
      <w:r>
        <w:rPr>
          <w:rStyle w:val="Jegyzethivatkozs"/>
        </w:rPr>
        <w:annotationRef/>
      </w:r>
      <w:r>
        <w:t>Itt mikre gondolsz?</w:t>
      </w:r>
    </w:p>
  </w:comment>
  <w:comment w:id="1423" w:author="Illanicz Barnabás" w:date="2018-11-19T13:52:00Z" w:initials="i">
    <w:p w14:paraId="31E9C73D" w14:textId="3138EB4B" w:rsidR="00A65114" w:rsidRDefault="00A65114">
      <w:pPr>
        <w:pStyle w:val="Jegyzetszveg"/>
      </w:pPr>
      <w:r>
        <w:rPr>
          <w:rStyle w:val="Jegyzethivatkozs"/>
        </w:rPr>
        <w:annotationRef/>
      </w:r>
      <w:r>
        <w:t>Rész helyett használd inkább a könyvtár/komponens szót</w:t>
      </w:r>
    </w:p>
  </w:comment>
  <w:comment w:id="1426" w:author="Illanicz Barnabás" w:date="2018-11-19T13:53:00Z" w:initials="i">
    <w:p w14:paraId="21E69855" w14:textId="493FFC27" w:rsidR="00A65114" w:rsidRDefault="00A65114">
      <w:pPr>
        <w:pStyle w:val="Jegyzetszveg"/>
      </w:pPr>
      <w:r>
        <w:rPr>
          <w:rStyle w:val="Jegyzethivatkozs"/>
        </w:rPr>
        <w:annotationRef/>
      </w:r>
      <w:r>
        <w:t>Írd inkább egybe mindenhol szerintem</w:t>
      </w:r>
    </w:p>
  </w:comment>
  <w:comment w:id="1435" w:author="Illanicz Barnabás" w:date="2018-11-19T12:00:00Z" w:initials="i">
    <w:p w14:paraId="2A0740B7" w14:textId="64CE7DF3" w:rsidR="00A65114" w:rsidRDefault="00A65114">
      <w:pPr>
        <w:pStyle w:val="Jegyzetszveg"/>
      </w:pPr>
      <w:r>
        <w:rPr>
          <w:rStyle w:val="Jegyzethivatkozs"/>
        </w:rPr>
        <w:annotationRef/>
      </w:r>
      <w:r>
        <w:t>Ezt inkább kódként tedd bele, ne képként.</w:t>
      </w:r>
    </w:p>
  </w:comment>
  <w:comment w:id="1691" w:author="Illanicz Barnabás" w:date="2018-11-19T13:56:00Z" w:initials="i">
    <w:p w14:paraId="3817CB6C" w14:textId="6C21E40F" w:rsidR="00A65114" w:rsidRDefault="00A65114">
      <w:pPr>
        <w:pStyle w:val="Jegyzetszveg"/>
      </w:pPr>
      <w:r>
        <w:rPr>
          <w:rStyle w:val="Jegyzethivatkozs"/>
        </w:rPr>
        <w:annotationRef/>
      </w:r>
      <w:r>
        <w:t xml:space="preserve">Itt feltételezem nem azért nem jelenik meg mert egy külső könyvtárról van szó, hanem mert kódból van összeállítva a UI és nem </w:t>
      </w:r>
      <w:proofErr w:type="spellStart"/>
      <w:r>
        <w:t>IBDesignable</w:t>
      </w:r>
      <w:proofErr w:type="spellEnd"/>
      <w:r>
        <w:t xml:space="preserve"> az osztály. A külső könyvtárak forráskódja (ha forráskód szinten áll rendelkezésre) a legtöbb esetben ugyanúgy a projekt része </w:t>
      </w:r>
      <w:proofErr w:type="gramStart"/>
      <w:r>
        <w:t>lesz</w:t>
      </w:r>
      <w:proofErr w:type="gramEnd"/>
      <w:r>
        <w:t xml:space="preserve"> mint az általunk megírt kód, csak egy külön </w:t>
      </w:r>
      <w:proofErr w:type="spellStart"/>
      <w:r>
        <w:t>Pods</w:t>
      </w:r>
      <w:proofErr w:type="spellEnd"/>
      <w:r>
        <w:t xml:space="preserve"> </w:t>
      </w:r>
      <w:proofErr w:type="spellStart"/>
      <w:r>
        <w:t>alprojektben</w:t>
      </w:r>
      <w:proofErr w:type="spellEnd"/>
      <w:r>
        <w:t>.</w:t>
      </w:r>
    </w:p>
  </w:comment>
  <w:comment w:id="1734" w:author="Illanicz Barnabás" w:date="2018-11-26T12:57:00Z" w:initials="i">
    <w:p w14:paraId="33E40C83" w14:textId="18D29A42" w:rsidR="00A65114" w:rsidRDefault="00A65114">
      <w:pPr>
        <w:pStyle w:val="Jegyzetszveg"/>
      </w:pPr>
      <w:r>
        <w:rPr>
          <w:rStyle w:val="Jegyzethivatkozs"/>
        </w:rPr>
        <w:annotationRef/>
      </w:r>
      <w:r>
        <w:t xml:space="preserve">Ezt inkább valahogy úgy fogalmazd meg, hogy a </w:t>
      </w:r>
      <w:proofErr w:type="spellStart"/>
      <w:r>
        <w:t>Kingfisher</w:t>
      </w:r>
      <w:proofErr w:type="spellEnd"/>
      <w:r>
        <w:t xml:space="preserve"> kiegészíti a </w:t>
      </w:r>
      <w:proofErr w:type="spellStart"/>
      <w:r>
        <w:t>UIImageView</w:t>
      </w:r>
      <w:proofErr w:type="spellEnd"/>
      <w:r>
        <w:t xml:space="preserve">-t olyan </w:t>
      </w:r>
      <w:proofErr w:type="gramStart"/>
      <w:r>
        <w:t>metódusokkal</w:t>
      </w:r>
      <w:proofErr w:type="gramEnd"/>
      <w:r>
        <w:t xml:space="preserve"> aminek a segítségével közvetlenül URL-el lehet megadni a megjelenítendő képet, és ezt használtad a kép megjelenítésre.</w:t>
      </w:r>
    </w:p>
  </w:comment>
  <w:comment w:id="1746" w:author="Illanicz Barnabás" w:date="2018-11-26T12:59:00Z" w:initials="i">
    <w:p w14:paraId="5CF116B9" w14:textId="174E0BB2" w:rsidR="00A65114" w:rsidRDefault="00A65114">
      <w:pPr>
        <w:pStyle w:val="Jegyzetszveg"/>
      </w:pPr>
      <w:r>
        <w:rPr>
          <w:rStyle w:val="Jegyzethivatkozs"/>
        </w:rPr>
        <w:annotationRef/>
      </w:r>
      <w:r>
        <w:t>Ą kódrészek egységesen legyenek formázva mindenhol.</w:t>
      </w:r>
    </w:p>
  </w:comment>
  <w:comment w:id="1805" w:author="Illanicz Barnabás" w:date="2018-11-19T14:16:00Z" w:initials="i">
    <w:p w14:paraId="5BBF5D72" w14:textId="4FBA6D74" w:rsidR="00A65114" w:rsidRDefault="00A65114">
      <w:pPr>
        <w:pStyle w:val="Jegyzetszveg"/>
      </w:pPr>
      <w:r>
        <w:rPr>
          <w:rStyle w:val="Jegyzethivatkozs"/>
        </w:rPr>
        <w:annotationRef/>
      </w:r>
      <w:r>
        <w:t>Ez kicsit furán hangzik, inkább „segítséget nyújt xy generálásához, fejlesztéséhez stb.”</w:t>
      </w:r>
    </w:p>
  </w:comment>
  <w:comment w:id="1811" w:author="Illanicz Barnabás" w:date="2018-11-19T14:21:00Z" w:initials="i">
    <w:p w14:paraId="02746733" w14:textId="3A67813E" w:rsidR="00A65114" w:rsidRDefault="00A65114">
      <w:pPr>
        <w:pStyle w:val="Jegyzetszveg"/>
      </w:pPr>
      <w:r>
        <w:rPr>
          <w:rStyle w:val="Jegyzethivatkozs"/>
        </w:rPr>
        <w:annotationRef/>
      </w:r>
      <w:r>
        <w:t>Szerintem ezt szedd szét külön mondatra, mert így nem értelmes.</w:t>
      </w:r>
    </w:p>
  </w:comment>
  <w:comment w:id="1824" w:author="Illanicz Barnabás" w:date="2018-11-19T14:27:00Z" w:initials="i">
    <w:p w14:paraId="3BA640BB" w14:textId="0EDF491A" w:rsidR="00A65114" w:rsidRDefault="00A65114">
      <w:pPr>
        <w:pStyle w:val="Jegyzetszveg"/>
      </w:pPr>
      <w:r>
        <w:rPr>
          <w:rStyle w:val="Jegyzethivatkozs"/>
        </w:rPr>
        <w:annotationRef/>
      </w:r>
      <w:r>
        <w:t>Itt csinálj inkább felsorolást szerintem, mert kétszer van kettőspont egymás után, nem igazán látható át.</w:t>
      </w:r>
    </w:p>
  </w:comment>
  <w:comment w:id="1847" w:author="Illanicz Barnabás" w:date="2018-11-19T14:31:00Z" w:initials="i">
    <w:p w14:paraId="4EACE3F6" w14:textId="4047EF3C" w:rsidR="00A65114" w:rsidRDefault="00A65114">
      <w:pPr>
        <w:pStyle w:val="Jegyzetszveg"/>
      </w:pPr>
      <w:r>
        <w:rPr>
          <w:rStyle w:val="Jegyzethivatkozs"/>
        </w:rPr>
        <w:annotationRef/>
      </w:r>
      <w:r>
        <w:t>Itt érdemes megemlíteni még hogy az adatbázis táblákat (a sémát) is legenerálja.</w:t>
      </w:r>
    </w:p>
  </w:comment>
  <w:comment w:id="1884" w:author="Illanicz Barnabás" w:date="2018-11-19T14:35:00Z" w:initials="i">
    <w:p w14:paraId="23F28A55" w14:textId="5C5096D4" w:rsidR="00A65114" w:rsidRDefault="00A65114">
      <w:pPr>
        <w:pStyle w:val="Jegyzetszveg"/>
      </w:pPr>
      <w:r>
        <w:rPr>
          <w:rStyle w:val="Jegyzethivatkozs"/>
        </w:rPr>
        <w:annotationRef/>
      </w:r>
      <w:r>
        <w:t>Ezt formázd meg a többi bekezdésnek megfelelően, mert más a sorköz, és nem is sorkizárt.</w:t>
      </w:r>
    </w:p>
  </w:comment>
  <w:comment w:id="1962" w:author="Illanicz Barnabás" w:date="2018-11-19T14:42:00Z" w:initials="i">
    <w:p w14:paraId="32008F02" w14:textId="77777777" w:rsidR="00A65114" w:rsidRDefault="00A65114" w:rsidP="002052A4">
      <w:pPr>
        <w:pStyle w:val="Jegyzetszveg"/>
      </w:pPr>
      <w:r>
        <w:rPr>
          <w:rStyle w:val="Jegyzethivatkozs"/>
        </w:rPr>
        <w:annotationRef/>
      </w:r>
      <w:r>
        <w:t>Ezt leírtad már az előző fejezetben</w:t>
      </w:r>
    </w:p>
  </w:comment>
  <w:comment w:id="2012" w:author="Illanicz Barnabás" w:date="2018-11-19T14:44:00Z" w:initials="i">
    <w:p w14:paraId="316F4181" w14:textId="3EFF5A44" w:rsidR="00A65114" w:rsidRDefault="00A65114">
      <w:pPr>
        <w:pStyle w:val="Jegyzetszveg"/>
      </w:pPr>
      <w:r>
        <w:rPr>
          <w:rStyle w:val="Jegyzethivatkozs"/>
        </w:rPr>
        <w:annotationRef/>
      </w:r>
      <w:r>
        <w:t>Ez a rész inkább még az előzőnek a folytatása a tartalma alapján. Ezt tedd át az előzőbe szerintem. Itt olyanokról kéne írni, hogy hogy tervezted meg az adatbázis sémát, milyen entitásaid vannak, ez hogyan teljesíti a követelményeket stb.</w:t>
      </w:r>
    </w:p>
  </w:comment>
  <w:comment w:id="2058" w:author="Illanicz Barnabás" w:date="2018-11-26T13:11:00Z" w:initials="i">
    <w:p w14:paraId="128BAC0D" w14:textId="63992C21" w:rsidR="00A65114" w:rsidRDefault="00A65114">
      <w:pPr>
        <w:pStyle w:val="Jegyzetszveg"/>
      </w:pPr>
      <w:r>
        <w:rPr>
          <w:rStyle w:val="Jegyzethivatkozs"/>
        </w:rPr>
        <w:annotationRef/>
      </w:r>
      <w:r>
        <w:t xml:space="preserve">Ez tervezési szempontból nem a legjobb szerintem, inkább egy külön, opcionális tudnivalók </w:t>
      </w:r>
      <w:proofErr w:type="spellStart"/>
      <w:r>
        <w:t>property</w:t>
      </w:r>
      <w:proofErr w:type="spellEnd"/>
      <w:r>
        <w:t>-be érdemes tárolni.</w:t>
      </w:r>
    </w:p>
  </w:comment>
  <w:comment w:id="2041" w:author="Illanicz Barnabás" w:date="2018-11-26T13:08:00Z" w:initials="i">
    <w:p w14:paraId="54C92488" w14:textId="5C8811FF" w:rsidR="00A65114" w:rsidRDefault="00A65114">
      <w:pPr>
        <w:pStyle w:val="Jegyzetszveg"/>
      </w:pPr>
      <w:r>
        <w:rPr>
          <w:rStyle w:val="Jegyzethivatkozs"/>
        </w:rPr>
        <w:annotationRef/>
      </w:r>
      <w:r>
        <w:t>Ezt lehet érdemes táblázatba tenni, hogy átláthatóbb legyen. Vagy felsorolássá tenni, és kiemelni az entitás neveket.</w:t>
      </w:r>
    </w:p>
  </w:comment>
  <w:comment w:id="2098" w:author="Illanicz Barnabás" w:date="2018-11-19T14:42:00Z" w:initials="i">
    <w:p w14:paraId="643F8079" w14:textId="584A35DA" w:rsidR="00A65114" w:rsidRDefault="00A65114">
      <w:pPr>
        <w:pStyle w:val="Jegyzetszveg"/>
      </w:pPr>
      <w:r>
        <w:rPr>
          <w:rStyle w:val="Jegyzethivatkozs"/>
        </w:rPr>
        <w:annotationRef/>
      </w:r>
      <w:r>
        <w:t>Ezt leírtad már az előző fejezetben</w:t>
      </w:r>
    </w:p>
  </w:comment>
  <w:comment w:id="2540" w:author="Illanicz Barnabás" w:date="2018-11-26T13:27:00Z" w:initials="i">
    <w:p w14:paraId="6E0A96E4" w14:textId="2C9DDEBD" w:rsidR="00A65114" w:rsidRDefault="00A65114">
      <w:pPr>
        <w:pStyle w:val="Jegyzetszveg"/>
      </w:pPr>
      <w:r>
        <w:rPr>
          <w:rStyle w:val="Jegyzethivatkozs"/>
        </w:rPr>
        <w:annotationRef/>
      </w:r>
      <w:r>
        <w:t>Ha olyan kódot raksz bele, amiben van komment, akkor legyen inkább angol a komment szövege.</w:t>
      </w:r>
    </w:p>
  </w:comment>
  <w:comment w:id="2664" w:author="Illanicz Barnabás" w:date="2018-11-26T13:24:00Z" w:initials="i">
    <w:p w14:paraId="4F170FC5" w14:textId="2E76F03C" w:rsidR="00A65114" w:rsidRDefault="00A65114">
      <w:pPr>
        <w:pStyle w:val="Jegyzetszveg"/>
      </w:pPr>
      <w:r>
        <w:rPr>
          <w:rStyle w:val="Jegyzethivatkozs"/>
        </w:rPr>
        <w:annotationRef/>
      </w:r>
      <w:r>
        <w:t xml:space="preserve">Ha </w:t>
      </w:r>
      <w:proofErr w:type="spellStart"/>
      <w:r>
        <w:t>Alamofire</w:t>
      </w:r>
      <w:proofErr w:type="spellEnd"/>
      <w:r>
        <w:t xml:space="preserve">-t használsz akkor nem kell kézzel </w:t>
      </w:r>
      <w:proofErr w:type="spellStart"/>
      <w:r>
        <w:t>validálni</w:t>
      </w:r>
      <w:proofErr w:type="spellEnd"/>
      <w:r>
        <w:t xml:space="preserve">, hanem elég egy </w:t>
      </w:r>
      <w:proofErr w:type="spellStart"/>
      <w:proofErr w:type="gramStart"/>
      <w:r>
        <w:t>validate</w:t>
      </w:r>
      <w:proofErr w:type="spellEnd"/>
      <w:r>
        <w:t>(</w:t>
      </w:r>
      <w:proofErr w:type="gramEnd"/>
      <w:r>
        <w:t>) metódust hívni a .</w:t>
      </w:r>
      <w:proofErr w:type="spellStart"/>
      <w:r>
        <w:t>responseJSON</w:t>
      </w:r>
      <w:proofErr w:type="spellEnd"/>
      <w:r>
        <w:t xml:space="preserve"> </w:t>
      </w:r>
      <w:proofErr w:type="spellStart"/>
      <w:r>
        <w:t>előt</w:t>
      </w:r>
      <w:proofErr w:type="spellEnd"/>
      <w:r>
        <w:t xml:space="preserve">, és ő elintézi a </w:t>
      </w:r>
      <w:proofErr w:type="spellStart"/>
      <w:r>
        <w:t>validálást</w:t>
      </w:r>
      <w:proofErr w:type="spellEnd"/>
      <w:r>
        <w:t>.</w:t>
      </w:r>
      <w:r>
        <w:br/>
        <w:t xml:space="preserve">De ha kézzel </w:t>
      </w:r>
      <w:proofErr w:type="spellStart"/>
      <w:r>
        <w:t>ellenőrzöd</w:t>
      </w:r>
      <w:proofErr w:type="spellEnd"/>
      <w:r>
        <w:t xml:space="preserve"> akkor célszerűbb azt vizsgálni hogy a </w:t>
      </w:r>
      <w:proofErr w:type="spellStart"/>
      <w:r>
        <w:t>statászkód</w:t>
      </w:r>
      <w:proofErr w:type="spellEnd"/>
      <w:r>
        <w:t xml:space="preserve"> a 200-299 tartományban van-e, és ha nincs akkor visszaadni az </w:t>
      </w:r>
      <w:proofErr w:type="spellStart"/>
      <w:r>
        <w:t>error</w:t>
      </w:r>
      <w:proofErr w:type="spellEnd"/>
      <w:r>
        <w:t xml:space="preserve">-t, különben meg </w:t>
      </w:r>
      <w:proofErr w:type="spellStart"/>
      <w:r>
        <w:t>success</w:t>
      </w:r>
      <w:proofErr w:type="spellEnd"/>
      <w:r>
        <w:t>.</w:t>
      </w:r>
    </w:p>
  </w:comment>
  <w:comment w:id="3601" w:author="Illanicz Barnabás" w:date="2018-11-19T14:57:00Z" w:initials="i">
    <w:p w14:paraId="7A5555BE" w14:textId="181E63AB" w:rsidR="00A65114" w:rsidRDefault="00A65114">
      <w:pPr>
        <w:pStyle w:val="Jegyzetszveg"/>
      </w:pPr>
      <w:r>
        <w:rPr>
          <w:rStyle w:val="Jegyzethivatkozs"/>
        </w:rPr>
        <w:annotationRef/>
      </w:r>
      <w:r>
        <w:t>Ezt nem pontosan értem. Mire gondolsz „kompakt és önálló út” alatt? Illetve maga az átvitt információ van JSON formában az egyes felek között.</w:t>
      </w:r>
    </w:p>
  </w:comment>
  <w:comment w:id="3611" w:author="Illanicz Barnabás" w:date="2018-11-19T15:59:00Z" w:initials="i">
    <w:p w14:paraId="216D367E" w14:textId="55A31C78" w:rsidR="00A65114" w:rsidRDefault="00A65114">
      <w:pPr>
        <w:pStyle w:val="Jegyzetszveg"/>
      </w:pPr>
      <w:r>
        <w:rPr>
          <w:rStyle w:val="Jegyzethivatkozs"/>
        </w:rPr>
        <w:annotationRef/>
      </w:r>
      <w:r>
        <w:t xml:space="preserve">A </w:t>
      </w:r>
      <w:proofErr w:type="spellStart"/>
      <w:r>
        <w:t>token</w:t>
      </w:r>
      <w:proofErr w:type="spellEnd"/>
      <w:r>
        <w:t xml:space="preserve"> típusát tartalmazza, nem a </w:t>
      </w:r>
      <w:proofErr w:type="spellStart"/>
      <w:r>
        <w:t>tokent</w:t>
      </w:r>
      <w:proofErr w:type="spellEnd"/>
    </w:p>
  </w:comment>
  <w:comment w:id="3616" w:author="Illanicz Barnabás" w:date="2018-11-19T16:00:00Z" w:initials="i">
    <w:p w14:paraId="0A661376" w14:textId="346684A8" w:rsidR="00A65114" w:rsidRDefault="00A65114">
      <w:pPr>
        <w:pStyle w:val="Jegyzetszveg"/>
      </w:pPr>
      <w:r>
        <w:rPr>
          <w:rStyle w:val="Jegyzethivatkozs"/>
        </w:rPr>
        <w:annotationRef/>
      </w:r>
      <w:r>
        <w:t xml:space="preserve">Ezek nem </w:t>
      </w:r>
      <w:proofErr w:type="gramStart"/>
      <w:r>
        <w:t>állapotok</w:t>
      </w:r>
      <w:proofErr w:type="gramEnd"/>
      <w:r>
        <w:t xml:space="preserve"> hanem az adott entitásról (ez esetben a felhasználóról) információkat ír le: név, email stb.</w:t>
      </w:r>
    </w:p>
  </w:comment>
  <w:comment w:id="3633" w:author="Illanicz Barnabás" w:date="2018-11-26T13:44:00Z" w:initials="i">
    <w:p w14:paraId="181134B2" w14:textId="3D36A4D9" w:rsidR="00A65114" w:rsidRDefault="00A65114">
      <w:pPr>
        <w:pStyle w:val="Jegyzetszveg"/>
      </w:pPr>
      <w:r>
        <w:rPr>
          <w:rStyle w:val="Jegyzethivatkozs"/>
        </w:rPr>
        <w:annotationRef/>
      </w:r>
      <w:r>
        <w:t>Kódformázás</w:t>
      </w:r>
    </w:p>
  </w:comment>
  <w:comment w:id="3652" w:author="Illanicz Barnabás" w:date="2018-11-26T13:44:00Z" w:initials="i">
    <w:p w14:paraId="3E46C9A1" w14:textId="2357E276" w:rsidR="00A65114" w:rsidRDefault="00A65114">
      <w:pPr>
        <w:pStyle w:val="Jegyzetszveg"/>
      </w:pPr>
      <w:r>
        <w:rPr>
          <w:rStyle w:val="Jegyzethivatkozs"/>
        </w:rPr>
        <w:annotationRef/>
      </w:r>
      <w:r>
        <w:t>Kódformázás</w:t>
      </w:r>
    </w:p>
  </w:comment>
  <w:comment w:id="3674" w:author="Illanicz Barnabás" w:date="2018-11-19T16:11:00Z" w:initials="i">
    <w:p w14:paraId="2FBBCCB3" w14:textId="77777777" w:rsidR="00A65114" w:rsidRDefault="00A65114">
      <w:pPr>
        <w:pStyle w:val="Jegyzetszveg"/>
        <w:rPr>
          <w:noProof/>
        </w:rPr>
      </w:pPr>
      <w:r>
        <w:rPr>
          <w:rStyle w:val="Jegyzethivatkozs"/>
        </w:rPr>
        <w:annotationRef/>
      </w:r>
      <w:r>
        <w:t xml:space="preserve">Itt a </w:t>
      </w:r>
    </w:p>
    <w:p w14:paraId="430FE9E4" w14:textId="0B434BB3" w:rsidR="00A65114" w:rsidRDefault="00A65114">
      <w:pPr>
        <w:pStyle w:val="Jegyzetszveg"/>
      </w:pPr>
      <w:r>
        <w:t>cache-</w:t>
      </w:r>
      <w:proofErr w:type="spellStart"/>
      <w:r>
        <w:t>elésre</w:t>
      </w:r>
      <w:proofErr w:type="spellEnd"/>
      <w:r>
        <w:t xml:space="preserve"> gondoltál nem?</w:t>
      </w:r>
    </w:p>
  </w:comment>
  <w:comment w:id="3677" w:author="Illanicz Barnabás" w:date="2018-11-19T16:12:00Z" w:initials="i">
    <w:p w14:paraId="25535E9E" w14:textId="52F16B24" w:rsidR="00A65114" w:rsidRDefault="00A65114">
      <w:pPr>
        <w:pStyle w:val="Jegyzetszveg"/>
      </w:pPr>
      <w:r>
        <w:rPr>
          <w:rStyle w:val="Jegyzethivatkozs"/>
        </w:rPr>
        <w:annotationRef/>
      </w:r>
      <w:r>
        <w:t>Itt mire gondolsz?</w:t>
      </w:r>
    </w:p>
  </w:comment>
  <w:comment w:id="3681" w:author="Illanicz Barnabás" w:date="2018-11-19T16:13:00Z" w:initials="i">
    <w:p w14:paraId="05C3A4F0" w14:textId="7A3E1557" w:rsidR="00A65114" w:rsidRDefault="00A65114">
      <w:pPr>
        <w:pStyle w:val="Jegyzetszveg"/>
      </w:pPr>
      <w:r>
        <w:rPr>
          <w:rStyle w:val="Jegyzethivatkozs"/>
        </w:rPr>
        <w:annotationRef/>
      </w:r>
      <w:r>
        <w:t xml:space="preserve">A felhasználó jelszavát miért tároltad le? Az </w:t>
      </w:r>
      <w:proofErr w:type="spellStart"/>
      <w:r>
        <w:t>access</w:t>
      </w:r>
      <w:proofErr w:type="spellEnd"/>
      <w:r>
        <w:t xml:space="preserve"> </w:t>
      </w:r>
      <w:proofErr w:type="spellStart"/>
      <w:r>
        <w:t>token</w:t>
      </w:r>
      <w:proofErr w:type="spellEnd"/>
      <w:r>
        <w:t xml:space="preserve"> azonosítja a felhasználót bejelentkezés után, nincs szükség a jelszóra.</w:t>
      </w:r>
    </w:p>
  </w:comment>
  <w:comment w:id="3685" w:author="Illanicz Barnabás" w:date="2018-11-19T16:19:00Z" w:initials="i">
    <w:p w14:paraId="09EBACB6" w14:textId="4D764A5B" w:rsidR="00A65114" w:rsidRDefault="00A65114">
      <w:pPr>
        <w:pStyle w:val="Jegyzetszveg"/>
      </w:pPr>
      <w:r>
        <w:rPr>
          <w:rStyle w:val="Jegyzethivatkozs"/>
        </w:rPr>
        <w:annotationRef/>
      </w:r>
      <w:r>
        <w:t>Ezt formázd majd meg</w:t>
      </w:r>
    </w:p>
  </w:comment>
  <w:comment w:id="3717" w:author="Illanicz Barnabás" w:date="2018-11-19T16:22:00Z" w:initials="i">
    <w:p w14:paraId="1B8AE46C" w14:textId="53C95A1D" w:rsidR="00A65114" w:rsidRDefault="00A65114">
      <w:pPr>
        <w:pStyle w:val="Jegyzetszveg"/>
      </w:pPr>
      <w:r>
        <w:rPr>
          <w:rStyle w:val="Jegyzethivatkozs"/>
        </w:rPr>
        <w:annotationRef/>
      </w:r>
      <w:r>
        <w:t xml:space="preserve">Ezt </w:t>
      </w:r>
      <w:proofErr w:type="spellStart"/>
      <w:r>
        <w:t>módosítsd</w:t>
      </w:r>
      <w:proofErr w:type="spellEnd"/>
      <w:r>
        <w:t xml:space="preserve">, hogy </w:t>
      </w:r>
      <w:proofErr w:type="spellStart"/>
      <w:r>
        <w:t>optional</w:t>
      </w:r>
      <w:proofErr w:type="spellEnd"/>
      <w:r>
        <w:t xml:space="preserve"> </w:t>
      </w:r>
      <w:proofErr w:type="spellStart"/>
      <w:r>
        <w:t>String</w:t>
      </w:r>
      <w:proofErr w:type="spellEnd"/>
      <w:r>
        <w:t xml:space="preserve"> legyen a </w:t>
      </w:r>
      <w:proofErr w:type="spellStart"/>
      <w:proofErr w:type="gramStart"/>
      <w:r>
        <w:t>getToken</w:t>
      </w:r>
      <w:proofErr w:type="spellEnd"/>
      <w:r>
        <w:t>(</w:t>
      </w:r>
      <w:proofErr w:type="gramEnd"/>
      <w:r>
        <w:t xml:space="preserve">) visszatérési értéke, és </w:t>
      </w:r>
      <w:proofErr w:type="spellStart"/>
      <w:r>
        <w:t>nil</w:t>
      </w:r>
      <w:proofErr w:type="spellEnd"/>
      <w:r>
        <w:t xml:space="preserve">-t adjon vissza ha nincsen </w:t>
      </w:r>
      <w:proofErr w:type="spellStart"/>
      <w:r>
        <w:t>token</w:t>
      </w:r>
      <w:proofErr w:type="spellEnd"/>
      <w:r>
        <w:t>.</w:t>
      </w:r>
    </w:p>
  </w:comment>
  <w:comment w:id="3721" w:author="Illanicz Barnabás" w:date="2018-11-26T13:51:00Z" w:initials="i">
    <w:p w14:paraId="754BEE5C" w14:textId="6CF01D96" w:rsidR="00A65114" w:rsidRDefault="00A65114">
      <w:pPr>
        <w:pStyle w:val="Jegyzetszveg"/>
      </w:pPr>
      <w:r>
        <w:rPr>
          <w:rStyle w:val="Jegyzethivatkozs"/>
        </w:rPr>
        <w:annotationRef/>
      </w:r>
      <w:r>
        <w:t>Kódformázás</w:t>
      </w:r>
    </w:p>
  </w:comment>
  <w:comment w:id="3824" w:author="Illanicz Barnabás" w:date="2018-11-26T13:54:00Z" w:initials="i">
    <w:p w14:paraId="6756C67C" w14:textId="4A81A3EB" w:rsidR="00A65114" w:rsidRDefault="00A65114">
      <w:pPr>
        <w:pStyle w:val="Jegyzetszveg"/>
      </w:pPr>
      <w:r>
        <w:rPr>
          <w:rStyle w:val="Jegyzethivatkozs"/>
        </w:rPr>
        <w:annotationRef/>
      </w:r>
      <w:r>
        <w:t xml:space="preserve">Ezt a fejezetet úgy kéne </w:t>
      </w:r>
      <w:proofErr w:type="gramStart"/>
      <w:r>
        <w:t>megcsinálni</w:t>
      </w:r>
      <w:proofErr w:type="gramEnd"/>
      <w:r>
        <w:t xml:space="preserve"> hogy választasz néhány érdekesebb funkciót és azokat leírod hogy hogyan valósítottad meg, külön alfejezetekben.</w:t>
      </w:r>
    </w:p>
  </w:comment>
  <w:comment w:id="3829" w:author="Illanicz Barnabás" w:date="2018-11-26T14:01:00Z" w:initials="i">
    <w:p w14:paraId="2121A715" w14:textId="26897D7A" w:rsidR="00A65114" w:rsidRDefault="00A65114">
      <w:pPr>
        <w:pStyle w:val="Jegyzetszveg"/>
      </w:pPr>
      <w:r>
        <w:rPr>
          <w:rStyle w:val="Jegyzethivatkozs"/>
        </w:rPr>
        <w:annotationRef/>
      </w:r>
      <w:r>
        <w:t xml:space="preserve">Ilyen fejezet nem kell szerintem, a következő fejezetben vannak </w:t>
      </w:r>
      <w:proofErr w:type="spellStart"/>
      <w:r>
        <w:t>screenshot</w:t>
      </w:r>
      <w:proofErr w:type="spellEnd"/>
      <w:r>
        <w:t>-ok.</w:t>
      </w:r>
    </w:p>
  </w:comment>
  <w:comment w:id="4154" w:author="Illanicz Barnabás" w:date="2018-11-26T14:00:00Z" w:initials="i">
    <w:p w14:paraId="3B8D3EA1" w14:textId="05782AFC" w:rsidR="00A65114" w:rsidRDefault="00A65114">
      <w:pPr>
        <w:pStyle w:val="Jegyzetszveg"/>
      </w:pPr>
      <w:r>
        <w:rPr>
          <w:rStyle w:val="Jegyzethivatkozs"/>
        </w:rPr>
        <w:annotationRef/>
      </w:r>
      <w:r>
        <w:t xml:space="preserve">Ezt inkább nevezd át valami </w:t>
      </w:r>
      <w:proofErr w:type="gramStart"/>
      <w:r>
        <w:t>olyasmire</w:t>
      </w:r>
      <w:proofErr w:type="gramEnd"/>
      <w:r>
        <w:t xml:space="preserve"> hogy „Az elkészült alkalmazás bemutatása” vagy „Felhasználói kézikönyv”</w:t>
      </w:r>
    </w:p>
  </w:comment>
  <w:comment w:id="4161" w:author="Illanicz Barnabás" w:date="2018-11-26T15:27:00Z" w:initials="i">
    <w:p w14:paraId="150DEC7E" w14:textId="34C9F31D" w:rsidR="00A65114" w:rsidRDefault="00A65114">
      <w:pPr>
        <w:pStyle w:val="Jegyzetszveg"/>
      </w:pPr>
      <w:r>
        <w:rPr>
          <w:rStyle w:val="Jegyzethivatkozs"/>
        </w:rPr>
        <w:annotationRef/>
      </w:r>
      <w:proofErr w:type="gramStart"/>
      <w:r>
        <w:t>Így</w:t>
      </w:r>
      <w:proofErr w:type="gramEnd"/>
      <w:r>
        <w:t xml:space="preserve"> hogy át lett helyezve ide, szerintem ezt kicsit </w:t>
      </w:r>
      <w:proofErr w:type="spellStart"/>
      <w:r>
        <w:t>módosítsd</w:t>
      </w:r>
      <w:proofErr w:type="spellEnd"/>
      <w:r>
        <w:t>.</w:t>
      </w:r>
    </w:p>
  </w:comment>
  <w:comment w:id="4332" w:author="Illanicz Barnabás" w:date="2018-11-19T14:04:00Z" w:initials="i">
    <w:p w14:paraId="32D165F9" w14:textId="77777777" w:rsidR="00A65114" w:rsidRDefault="00A65114" w:rsidP="001B07CF">
      <w:pPr>
        <w:pStyle w:val="Jegyzetszveg"/>
      </w:pPr>
      <w:r>
        <w:rPr>
          <w:rStyle w:val="Jegyzethivatkozs"/>
        </w:rPr>
        <w:annotationRef/>
      </w:r>
      <w:r>
        <w:t>Ezt megvalósítottad végül? Vagy csak demó mód van? Ha demó csak akkor ne legyen majd benne a dolgozatban, mert nem valósít meg tényleges funkciót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1EF19EB" w15:done="0"/>
  <w15:commentEx w15:paraId="3E4233B6" w15:done="0"/>
  <w15:commentEx w15:paraId="1E72A02A" w15:done="0"/>
  <w15:commentEx w15:paraId="2319ADC2" w15:done="0"/>
  <w15:commentEx w15:paraId="22B394B7" w15:done="0"/>
  <w15:commentEx w15:paraId="578D3C79" w15:done="0"/>
  <w15:commentEx w15:paraId="69240977" w15:done="0"/>
  <w15:commentEx w15:paraId="5A78A47F" w15:done="0"/>
  <w15:commentEx w15:paraId="62CA4B8D" w15:done="0"/>
  <w15:commentEx w15:paraId="3CD81E50" w15:done="0"/>
  <w15:commentEx w15:paraId="35D8376B" w15:done="0"/>
  <w15:commentEx w15:paraId="5E7ED5D3" w15:done="0"/>
  <w15:commentEx w15:paraId="610B699F" w15:done="0"/>
  <w15:commentEx w15:paraId="51A4430E" w15:done="0"/>
  <w15:commentEx w15:paraId="1E063947" w15:done="0"/>
  <w15:commentEx w15:paraId="5A604789" w15:done="0"/>
  <w15:commentEx w15:paraId="0A26D375" w15:done="0"/>
  <w15:commentEx w15:paraId="1732F5AA" w15:done="0"/>
  <w15:commentEx w15:paraId="15D50264" w15:done="0"/>
  <w15:commentEx w15:paraId="27C964B6" w15:done="0"/>
  <w15:commentEx w15:paraId="52E58697" w15:done="0"/>
  <w15:commentEx w15:paraId="31E9C73D" w15:done="0"/>
  <w15:commentEx w15:paraId="21E69855" w15:done="0"/>
  <w15:commentEx w15:paraId="2A0740B7" w15:done="0"/>
  <w15:commentEx w15:paraId="3817CB6C" w15:done="0"/>
  <w15:commentEx w15:paraId="33E40C83" w15:done="0"/>
  <w15:commentEx w15:paraId="5CF116B9" w15:done="0"/>
  <w15:commentEx w15:paraId="5BBF5D72" w15:done="0"/>
  <w15:commentEx w15:paraId="02746733" w15:done="0"/>
  <w15:commentEx w15:paraId="3BA640BB" w15:done="0"/>
  <w15:commentEx w15:paraId="4EACE3F6" w15:done="0"/>
  <w15:commentEx w15:paraId="23F28A55" w15:done="0"/>
  <w15:commentEx w15:paraId="32008F02" w15:done="0"/>
  <w15:commentEx w15:paraId="316F4181" w15:done="0"/>
  <w15:commentEx w15:paraId="128BAC0D" w15:done="0"/>
  <w15:commentEx w15:paraId="54C92488" w15:done="1"/>
  <w15:commentEx w15:paraId="643F8079" w15:done="0"/>
  <w15:commentEx w15:paraId="6E0A96E4" w15:done="0"/>
  <w15:commentEx w15:paraId="4F170FC5" w15:done="0"/>
  <w15:commentEx w15:paraId="7A5555BE" w15:done="0"/>
  <w15:commentEx w15:paraId="216D367E" w15:done="0"/>
  <w15:commentEx w15:paraId="0A661376" w15:done="0"/>
  <w15:commentEx w15:paraId="181134B2" w15:done="0"/>
  <w15:commentEx w15:paraId="3E46C9A1" w15:done="0"/>
  <w15:commentEx w15:paraId="430FE9E4" w15:done="0"/>
  <w15:commentEx w15:paraId="25535E9E" w15:done="0"/>
  <w15:commentEx w15:paraId="05C3A4F0" w15:done="0"/>
  <w15:commentEx w15:paraId="09EBACB6" w15:done="0"/>
  <w15:commentEx w15:paraId="1B8AE46C" w15:done="0"/>
  <w15:commentEx w15:paraId="754BEE5C" w15:done="0"/>
  <w15:commentEx w15:paraId="6756C67C" w15:done="0"/>
  <w15:commentEx w15:paraId="2121A715" w15:done="0"/>
  <w15:commentEx w15:paraId="3B8D3EA1" w15:done="0"/>
  <w15:commentEx w15:paraId="150DEC7E" w15:done="0"/>
  <w15:commentEx w15:paraId="32D165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1EF19EB" w16cid:durableId="1FA6538E"/>
  <w16cid:commentId w16cid:paraId="3E4233B6" w16cid:durableId="1FA677DB"/>
  <w16cid:commentId w16cid:paraId="1E72A02A" w16cid:durableId="1FA654F5"/>
  <w16cid:commentId w16cid:paraId="2319ADC2" w16cid:durableId="1F9D20E4"/>
  <w16cid:commentId w16cid:paraId="22B394B7" w16cid:durableId="1F9D0B36"/>
  <w16cid:commentId w16cid:paraId="578D3C79" w16cid:durableId="1F9D0B78"/>
  <w16cid:commentId w16cid:paraId="69240977" w16cid:durableId="1F9D0CAB"/>
  <w16cid:commentId w16cid:paraId="5A78A47F" w16cid:durableId="1F9D0C25"/>
  <w16cid:commentId w16cid:paraId="62CA4B8D" w16cid:durableId="1F9D0D3F"/>
  <w16cid:commentId w16cid:paraId="3CD81E50" w16cid:durableId="1F9D0DD6"/>
  <w16cid:commentId w16cid:paraId="35D8376B" w16cid:durableId="1F9D0DE8"/>
  <w16cid:commentId w16cid:paraId="5E7ED5D3" w16cid:durableId="1F9D152F"/>
  <w16cid:commentId w16cid:paraId="51A4430E" w16cid:durableId="1F9D21BE"/>
  <w16cid:commentId w16cid:paraId="0A26D375" w16cid:durableId="1F9D1E8E"/>
  <w16cid:commentId w16cid:paraId="1732F5AA" w16cid:durableId="1F9D4185"/>
  <w16cid:commentId w16cid:paraId="15D50264" w16cid:durableId="1FA66902"/>
  <w16cid:commentId w16cid:paraId="27C964B6" w16cid:durableId="1FA669CB"/>
  <w16cid:commentId w16cid:paraId="52E58697" w16cid:durableId="1F9D3E64"/>
  <w16cid:commentId w16cid:paraId="31E9C73D" w16cid:durableId="1F9D3E8B"/>
  <w16cid:commentId w16cid:paraId="21E69855" w16cid:durableId="1F9D3ECA"/>
  <w16cid:commentId w16cid:paraId="2A0740B7" w16cid:durableId="1F9D2449"/>
  <w16cid:commentId w16cid:paraId="3817CB6C" w16cid:durableId="1F9D3F9D"/>
  <w16cid:commentId w16cid:paraId="33E40C83" w16cid:durableId="1FA66C3D"/>
  <w16cid:commentId w16cid:paraId="5CF116B9" w16cid:durableId="1FA66CBD"/>
  <w16cid:commentId w16cid:paraId="5BBF5D72" w16cid:durableId="1F9D4453"/>
  <w16cid:commentId w16cid:paraId="02746733" w16cid:durableId="1F9D457D"/>
  <w16cid:commentId w16cid:paraId="3BA640BB" w16cid:durableId="1F9D46DB"/>
  <w16cid:commentId w16cid:paraId="4EACE3F6" w16cid:durableId="1F9D47DD"/>
  <w16cid:commentId w16cid:paraId="23F28A55" w16cid:durableId="1F9D48B7"/>
  <w16cid:commentId w16cid:paraId="32008F02" w16cid:durableId="1FA104FF"/>
  <w16cid:commentId w16cid:paraId="316F4181" w16cid:durableId="1F9D4ABD"/>
  <w16cid:commentId w16cid:paraId="54C92488" w16cid:durableId="1FA66EDB"/>
  <w16cid:commentId w16cid:paraId="643F8079" w16cid:durableId="1F9D4A72"/>
  <w16cid:commentId w16cid:paraId="6E0A96E4" w16cid:durableId="1FA67359"/>
  <w16cid:commentId w16cid:paraId="4F170FC5" w16cid:durableId="1FA6729A"/>
  <w16cid:commentId w16cid:paraId="7A5555BE" w16cid:durableId="1F9D4DE7"/>
  <w16cid:commentId w16cid:paraId="216D367E" w16cid:durableId="1F9D5C79"/>
  <w16cid:commentId w16cid:paraId="0A661376" w16cid:durableId="1F9D5CAC"/>
  <w16cid:commentId w16cid:paraId="181134B2" w16cid:durableId="1FA67738"/>
  <w16cid:commentId w16cid:paraId="3E46C9A1" w16cid:durableId="1FA67749"/>
  <w16cid:commentId w16cid:paraId="430FE9E4" w16cid:durableId="1F9D5F2E"/>
  <w16cid:commentId w16cid:paraId="25535E9E" w16cid:durableId="1F9D5F6D"/>
  <w16cid:commentId w16cid:paraId="05C3A4F0" w16cid:durableId="1F9D5FA3"/>
  <w16cid:commentId w16cid:paraId="09EBACB6" w16cid:durableId="1F9D60FA"/>
  <w16cid:commentId w16cid:paraId="1B8AE46C" w16cid:durableId="1F9D61AA"/>
  <w16cid:commentId w16cid:paraId="754BEE5C" w16cid:durableId="1FA678DD"/>
  <w16cid:commentId w16cid:paraId="6756C67C" w16cid:durableId="1FA679A2"/>
  <w16cid:commentId w16cid:paraId="2121A715" w16cid:durableId="1FA67B35"/>
  <w16cid:commentId w16cid:paraId="3B8D3EA1" w16cid:durableId="1FA67AF6"/>
  <w16cid:commentId w16cid:paraId="150DEC7E" w16cid:durableId="1FA68F6C"/>
  <w16cid:commentId w16cid:paraId="32D165F9" w16cid:durableId="1FA3D5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81F9C3" w14:textId="77777777" w:rsidR="006743FF" w:rsidRDefault="006743FF" w:rsidP="00A471C6">
      <w:r>
        <w:separator/>
      </w:r>
    </w:p>
  </w:endnote>
  <w:endnote w:type="continuationSeparator" w:id="0">
    <w:p w14:paraId="38C2F017" w14:textId="77777777" w:rsidR="006743FF" w:rsidRDefault="006743FF" w:rsidP="00A471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endnya">
    <w:altName w:val="Cambria"/>
    <w:panose1 w:val="020B0604020202020204"/>
    <w:charset w:val="01"/>
    <w:family w:val="roman"/>
    <w:pitch w:val="variable"/>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Oldalszm"/>
      </w:rPr>
      <w:id w:val="-2108488252"/>
      <w:docPartObj>
        <w:docPartGallery w:val="Page Numbers (Bottom of Page)"/>
        <w:docPartUnique/>
      </w:docPartObj>
    </w:sdtPr>
    <w:sdtContent>
      <w:p w14:paraId="05CB01D6" w14:textId="77777777" w:rsidR="00A65114" w:rsidRDefault="00A65114" w:rsidP="004709EC">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sdt>
    <w:sdtPr>
      <w:rPr>
        <w:rStyle w:val="Oldalszm"/>
      </w:rPr>
      <w:id w:val="-2049434411"/>
      <w:docPartObj>
        <w:docPartGallery w:val="Page Numbers (Bottom of Page)"/>
        <w:docPartUnique/>
      </w:docPartObj>
    </w:sdtPr>
    <w:sdtContent>
      <w:p w14:paraId="581210AF" w14:textId="77777777" w:rsidR="00A65114" w:rsidRDefault="00A65114" w:rsidP="004709EC">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p w14:paraId="4816EE47" w14:textId="77777777" w:rsidR="00A65114" w:rsidRDefault="00A65114">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A5740" w14:textId="77777777" w:rsidR="00A65114" w:rsidRDefault="00A65114">
    <w:pPr>
      <w:pStyle w:val="llb"/>
    </w:pPr>
    <w:hyperlink r:id="rId1" w:history="1">
      <w:r w:rsidRPr="00675D56">
        <w:rPr>
          <w:rStyle w:val="Hiperhivatkozs"/>
        </w:rPr>
        <w:t>https://www.tomsguide.com/us/iphone-is-better-than-android,news-21307.html</w:t>
      </w:r>
    </w:hyperlink>
    <w:r>
      <w:br/>
    </w:r>
    <w:r w:rsidRPr="004D19FB">
      <w:t>https://www.tomsguide.com/us/iphone-is-better-than-android,news-21307.html</w:t>
    </w:r>
  </w:p>
  <w:p w14:paraId="66E1EA12" w14:textId="77777777" w:rsidR="00A65114" w:rsidRDefault="00A65114">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F7CF4" w14:textId="77777777" w:rsidR="00A65114" w:rsidRPr="000653FA" w:rsidRDefault="00A65114" w:rsidP="004709EC">
    <w:pPr>
      <w:pStyle w:val="llb"/>
      <w:pBdr>
        <w:top w:val="single" w:sz="4" w:space="1" w:color="auto"/>
      </w:pBdr>
      <w:tabs>
        <w:tab w:val="clear" w:pos="4536"/>
        <w:tab w:val="right" w:pos="3544"/>
        <w:tab w:val="left" w:pos="5529"/>
      </w:tabs>
      <w:rPr>
        <w:rFonts w:ascii="Arial" w:hAnsi="Arial" w:cs="Arial"/>
        <w:color w:val="7F7F7F" w:themeColor="text1" w:themeTint="80"/>
        <w:sz w:val="15"/>
        <w:szCs w:val="15"/>
        <w:lang w:val="de-DE"/>
      </w:rPr>
    </w:pPr>
    <w:r>
      <w:rPr>
        <w:noProof/>
        <w:sz w:val="15"/>
        <w:szCs w:val="15"/>
        <w:lang w:eastAsia="hu-HU"/>
      </w:rPr>
      <w:drawing>
        <wp:anchor distT="0" distB="0" distL="114300" distR="114300" simplePos="0" relativeHeight="251660288" behindDoc="0" locked="0" layoutInCell="1" allowOverlap="1" wp14:anchorId="276C33B9" wp14:editId="7D08FAF3">
          <wp:simplePos x="0" y="0"/>
          <wp:positionH relativeFrom="column">
            <wp:posOffset>2724150</wp:posOffset>
          </wp:positionH>
          <wp:positionV relativeFrom="paragraph">
            <wp:posOffset>13970</wp:posOffset>
          </wp:positionV>
          <wp:extent cx="302260" cy="360045"/>
          <wp:effectExtent l="0" t="0" r="2540" b="1905"/>
          <wp:wrapNone/>
          <wp:docPr id="8" name="Picture 2" descr="C:\Users\gincsai.AUT\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ncsai.AUT\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2260" cy="360045"/>
                  </a:xfrm>
                  <a:prstGeom prst="rect">
                    <a:avLst/>
                  </a:prstGeom>
                  <a:noFill/>
                  <a:ln>
                    <a:noFill/>
                  </a:ln>
                </pic:spPr>
              </pic:pic>
            </a:graphicData>
          </a:graphic>
        </wp:anchor>
      </w:drawing>
    </w:r>
    <w:r w:rsidRPr="00E21CAE">
      <w:rPr>
        <w:rFonts w:ascii="Arial" w:hAnsi="Arial" w:cs="Arial"/>
        <w:b/>
        <w:sz w:val="15"/>
        <w:szCs w:val="15"/>
        <w:lang w:val="en-US"/>
      </w:rPr>
      <w:tab/>
    </w:r>
    <w:r w:rsidRPr="00E21CAE">
      <w:rPr>
        <w:rFonts w:ascii="Arial" w:hAnsi="Arial" w:cs="Arial"/>
        <w:sz w:val="15"/>
        <w:szCs w:val="15"/>
        <w:lang w:val="en-US"/>
      </w:rPr>
      <w:t xml:space="preserve">Budapest </w:t>
    </w:r>
    <w:proofErr w:type="spellStart"/>
    <w:r w:rsidRPr="00E21CAE">
      <w:rPr>
        <w:rFonts w:ascii="Arial" w:hAnsi="Arial" w:cs="Arial"/>
        <w:sz w:val="15"/>
        <w:szCs w:val="15"/>
        <w:lang w:val="en-US"/>
      </w:rPr>
      <w:t>Műszaki</w:t>
    </w:r>
    <w:proofErr w:type="spellEnd"/>
    <w:r w:rsidRPr="00E21CAE">
      <w:rPr>
        <w:rFonts w:ascii="Arial" w:hAnsi="Arial" w:cs="Arial"/>
        <w:sz w:val="15"/>
        <w:szCs w:val="15"/>
        <w:lang w:val="en-US"/>
      </w:rPr>
      <w:t xml:space="preserve"> </w:t>
    </w:r>
    <w:proofErr w:type="spellStart"/>
    <w:r w:rsidRPr="00E21CAE">
      <w:rPr>
        <w:rFonts w:ascii="Arial" w:hAnsi="Arial" w:cs="Arial"/>
        <w:sz w:val="15"/>
        <w:szCs w:val="15"/>
        <w:lang w:val="en-US"/>
      </w:rPr>
      <w:t>és</w:t>
    </w:r>
    <w:proofErr w:type="spellEnd"/>
    <w:r w:rsidRPr="00E21CAE">
      <w:rPr>
        <w:rFonts w:ascii="Arial" w:hAnsi="Arial" w:cs="Arial"/>
        <w:sz w:val="15"/>
        <w:szCs w:val="15"/>
        <w:lang w:val="en-US"/>
      </w:rPr>
      <w:t xml:space="preserve"> </w:t>
    </w:r>
    <w:proofErr w:type="spellStart"/>
    <w:r w:rsidRPr="00E21CAE">
      <w:rPr>
        <w:rFonts w:ascii="Arial" w:hAnsi="Arial" w:cs="Arial"/>
        <w:sz w:val="15"/>
        <w:szCs w:val="15"/>
        <w:lang w:val="en-US"/>
      </w:rPr>
      <w:t>Gazdaságtudományi</w:t>
    </w:r>
    <w:proofErr w:type="spellEnd"/>
    <w:r w:rsidRPr="00E21CAE">
      <w:rPr>
        <w:rFonts w:ascii="Arial" w:hAnsi="Arial" w:cs="Arial"/>
        <w:sz w:val="15"/>
        <w:szCs w:val="15"/>
        <w:lang w:val="en-US"/>
      </w:rPr>
      <w:t xml:space="preserve"> </w:t>
    </w:r>
    <w:proofErr w:type="spellStart"/>
    <w:r w:rsidRPr="00E21CAE">
      <w:rPr>
        <w:rFonts w:ascii="Arial" w:hAnsi="Arial" w:cs="Arial"/>
        <w:sz w:val="15"/>
        <w:szCs w:val="15"/>
        <w:lang w:val="en-US"/>
      </w:rPr>
      <w:t>Egyetem</w:t>
    </w:r>
    <w:proofErr w:type="spellEnd"/>
    <w:r w:rsidRPr="00E21CAE">
      <w:rPr>
        <w:rFonts w:ascii="Arial" w:hAnsi="Arial" w:cs="Arial"/>
        <w:sz w:val="15"/>
        <w:szCs w:val="15"/>
        <w:lang w:val="en-US"/>
      </w:rPr>
      <w:tab/>
    </w:r>
    <w:r w:rsidRPr="00E21CAE">
      <w:rPr>
        <w:rFonts w:ascii="Arial" w:hAnsi="Arial" w:cs="Arial"/>
        <w:color w:val="7F7F7F" w:themeColor="text1" w:themeTint="80"/>
        <w:sz w:val="15"/>
        <w:szCs w:val="15"/>
        <w:lang w:val="en-US"/>
      </w:rPr>
      <w:t xml:space="preserve">H-1117 Budapest, Magyar </w:t>
    </w:r>
    <w:proofErr w:type="spellStart"/>
    <w:r w:rsidRPr="00E21CAE">
      <w:rPr>
        <w:rFonts w:ascii="Arial" w:hAnsi="Arial" w:cs="Arial"/>
        <w:color w:val="7F7F7F" w:themeColor="text1" w:themeTint="80"/>
        <w:sz w:val="15"/>
        <w:szCs w:val="15"/>
        <w:lang w:val="en-US"/>
      </w:rPr>
      <w:t>tudósok</w:t>
    </w:r>
    <w:proofErr w:type="spellEnd"/>
    <w:r w:rsidRPr="00E21CAE">
      <w:rPr>
        <w:rFonts w:ascii="Arial" w:hAnsi="Arial" w:cs="Arial"/>
        <w:color w:val="7F7F7F" w:themeColor="text1" w:themeTint="80"/>
        <w:sz w:val="15"/>
        <w:szCs w:val="15"/>
        <w:lang w:val="en-US"/>
      </w:rPr>
      <w:t xml:space="preserve"> </w:t>
    </w:r>
    <w:proofErr w:type="spellStart"/>
    <w:r w:rsidRPr="00E21CAE">
      <w:rPr>
        <w:rFonts w:ascii="Arial" w:hAnsi="Arial" w:cs="Arial"/>
        <w:color w:val="7F7F7F" w:themeColor="text1" w:themeTint="80"/>
        <w:sz w:val="15"/>
        <w:szCs w:val="15"/>
        <w:lang w:val="en-US"/>
      </w:rPr>
      <w:t>krt</w:t>
    </w:r>
    <w:proofErr w:type="spellEnd"/>
    <w:r w:rsidRPr="00E21CAE">
      <w:rPr>
        <w:rFonts w:ascii="Arial" w:hAnsi="Arial" w:cs="Arial"/>
        <w:color w:val="7F7F7F" w:themeColor="text1" w:themeTint="80"/>
        <w:sz w:val="15"/>
        <w:szCs w:val="15"/>
        <w:lang w:val="en-US"/>
      </w:rPr>
      <w:t xml:space="preserve"> 2. </w:t>
    </w:r>
    <w:r w:rsidRPr="000653FA">
      <w:rPr>
        <w:rFonts w:ascii="Arial" w:hAnsi="Arial" w:cs="Arial"/>
        <w:color w:val="7F7F7F" w:themeColor="text1" w:themeTint="80"/>
        <w:sz w:val="15"/>
        <w:szCs w:val="15"/>
        <w:lang w:val="de-DE"/>
      </w:rPr>
      <w:t>Q.B.207</w:t>
    </w:r>
  </w:p>
  <w:p w14:paraId="46C962C6" w14:textId="77777777" w:rsidR="00A65114" w:rsidRPr="000653FA" w:rsidRDefault="00A65114" w:rsidP="004709EC">
    <w:pPr>
      <w:pStyle w:val="llb"/>
      <w:tabs>
        <w:tab w:val="clear" w:pos="4536"/>
        <w:tab w:val="right" w:pos="3544"/>
        <w:tab w:val="left" w:pos="5529"/>
      </w:tabs>
      <w:rPr>
        <w:rFonts w:ascii="Arial" w:hAnsi="Arial" w:cs="Arial"/>
        <w:color w:val="808080" w:themeColor="background1" w:themeShade="80"/>
        <w:sz w:val="15"/>
        <w:szCs w:val="15"/>
        <w:lang w:val="de-DE"/>
      </w:rPr>
    </w:pPr>
    <w:r w:rsidRPr="000653FA">
      <w:rPr>
        <w:rFonts w:ascii="Arial" w:hAnsi="Arial" w:cs="Arial"/>
        <w:color w:val="808080" w:themeColor="background1" w:themeShade="80"/>
        <w:sz w:val="15"/>
        <w:szCs w:val="15"/>
        <w:lang w:val="de-DE"/>
      </w:rPr>
      <w:tab/>
    </w:r>
    <w:proofErr w:type="spellStart"/>
    <w:r w:rsidRPr="000653FA">
      <w:rPr>
        <w:rFonts w:ascii="Arial" w:hAnsi="Arial" w:cs="Arial"/>
        <w:sz w:val="15"/>
        <w:szCs w:val="15"/>
        <w:lang w:val="de-DE"/>
      </w:rPr>
      <w:t>Villamosmérnöki</w:t>
    </w:r>
    <w:proofErr w:type="spellEnd"/>
    <w:r w:rsidRPr="000653FA">
      <w:rPr>
        <w:rFonts w:ascii="Arial" w:hAnsi="Arial" w:cs="Arial"/>
        <w:sz w:val="15"/>
        <w:szCs w:val="15"/>
        <w:lang w:val="de-DE"/>
      </w:rPr>
      <w:t xml:space="preserve"> </w:t>
    </w:r>
    <w:proofErr w:type="spellStart"/>
    <w:r w:rsidRPr="000653FA">
      <w:rPr>
        <w:rFonts w:ascii="Arial" w:hAnsi="Arial" w:cs="Arial"/>
        <w:sz w:val="15"/>
        <w:szCs w:val="15"/>
        <w:lang w:val="de-DE"/>
      </w:rPr>
      <w:t>és</w:t>
    </w:r>
    <w:proofErr w:type="spellEnd"/>
    <w:r w:rsidRPr="000653FA">
      <w:rPr>
        <w:rFonts w:ascii="Arial" w:hAnsi="Arial" w:cs="Arial"/>
        <w:sz w:val="15"/>
        <w:szCs w:val="15"/>
        <w:lang w:val="de-DE"/>
      </w:rPr>
      <w:t xml:space="preserve"> </w:t>
    </w:r>
    <w:proofErr w:type="spellStart"/>
    <w:r w:rsidRPr="000653FA">
      <w:rPr>
        <w:rFonts w:ascii="Arial" w:hAnsi="Arial" w:cs="Arial"/>
        <w:sz w:val="15"/>
        <w:szCs w:val="15"/>
        <w:lang w:val="de-DE"/>
      </w:rPr>
      <w:t>Informatikai</w:t>
    </w:r>
    <w:proofErr w:type="spellEnd"/>
    <w:r w:rsidRPr="000653FA">
      <w:rPr>
        <w:rFonts w:ascii="Arial" w:hAnsi="Arial" w:cs="Arial"/>
        <w:sz w:val="15"/>
        <w:szCs w:val="15"/>
        <w:lang w:val="de-DE"/>
      </w:rPr>
      <w:t xml:space="preserve"> Kar</w:t>
    </w:r>
    <w:r w:rsidRPr="000653FA">
      <w:rPr>
        <w:rFonts w:ascii="Arial" w:hAnsi="Arial" w:cs="Arial"/>
        <w:color w:val="808080" w:themeColor="background1" w:themeShade="80"/>
        <w:sz w:val="15"/>
        <w:szCs w:val="15"/>
        <w:lang w:val="de-DE"/>
      </w:rPr>
      <w:tab/>
    </w:r>
    <w:r w:rsidRPr="000653FA">
      <w:rPr>
        <w:rFonts w:ascii="Arial" w:hAnsi="Arial" w:cs="Arial"/>
        <w:color w:val="7F7F7F" w:themeColor="text1" w:themeTint="80"/>
        <w:sz w:val="15"/>
        <w:szCs w:val="15"/>
        <w:lang w:val="de-DE"/>
      </w:rPr>
      <w:t>Telefon: 463-2870. Fax: 463-2871</w:t>
    </w:r>
  </w:p>
  <w:p w14:paraId="36DF205E" w14:textId="77777777" w:rsidR="00A65114" w:rsidRPr="000653FA" w:rsidRDefault="00A65114" w:rsidP="004709EC">
    <w:pPr>
      <w:pStyle w:val="llb"/>
      <w:tabs>
        <w:tab w:val="clear" w:pos="4536"/>
        <w:tab w:val="right" w:pos="3544"/>
        <w:tab w:val="left" w:pos="5529"/>
      </w:tabs>
      <w:rPr>
        <w:rFonts w:ascii="Arial" w:hAnsi="Arial" w:cs="Arial"/>
        <w:color w:val="808080" w:themeColor="background1" w:themeShade="80"/>
        <w:sz w:val="15"/>
        <w:szCs w:val="15"/>
        <w:lang w:val="de-DE"/>
      </w:rPr>
    </w:pPr>
    <w:r w:rsidRPr="000653FA">
      <w:rPr>
        <w:rFonts w:ascii="Arial" w:hAnsi="Arial" w:cs="Arial"/>
        <w:sz w:val="15"/>
        <w:szCs w:val="15"/>
        <w:lang w:val="de-DE"/>
      </w:rPr>
      <w:tab/>
    </w:r>
    <w:proofErr w:type="spellStart"/>
    <w:r w:rsidRPr="000653FA">
      <w:rPr>
        <w:rFonts w:ascii="Arial" w:hAnsi="Arial" w:cs="Arial"/>
        <w:sz w:val="15"/>
        <w:szCs w:val="15"/>
        <w:lang w:val="de-DE"/>
      </w:rPr>
      <w:t>Automatizálási</w:t>
    </w:r>
    <w:proofErr w:type="spellEnd"/>
    <w:r w:rsidRPr="000653FA">
      <w:rPr>
        <w:rFonts w:ascii="Arial" w:hAnsi="Arial" w:cs="Arial"/>
        <w:sz w:val="15"/>
        <w:szCs w:val="15"/>
        <w:lang w:val="de-DE"/>
      </w:rPr>
      <w:t xml:space="preserve"> </w:t>
    </w:r>
    <w:proofErr w:type="spellStart"/>
    <w:r w:rsidRPr="000653FA">
      <w:rPr>
        <w:rFonts w:ascii="Arial" w:hAnsi="Arial" w:cs="Arial"/>
        <w:sz w:val="15"/>
        <w:szCs w:val="15"/>
        <w:lang w:val="de-DE"/>
      </w:rPr>
      <w:t>és</w:t>
    </w:r>
    <w:proofErr w:type="spellEnd"/>
    <w:r w:rsidRPr="000653FA">
      <w:rPr>
        <w:rFonts w:ascii="Arial" w:hAnsi="Arial" w:cs="Arial"/>
        <w:sz w:val="15"/>
        <w:szCs w:val="15"/>
        <w:lang w:val="de-DE"/>
      </w:rPr>
      <w:t xml:space="preserve"> </w:t>
    </w:r>
    <w:proofErr w:type="spellStart"/>
    <w:r w:rsidRPr="000653FA">
      <w:rPr>
        <w:rFonts w:ascii="Arial" w:hAnsi="Arial" w:cs="Arial"/>
        <w:sz w:val="15"/>
        <w:szCs w:val="15"/>
        <w:lang w:val="de-DE"/>
      </w:rPr>
      <w:t>Alkalmazott</w:t>
    </w:r>
    <w:proofErr w:type="spellEnd"/>
    <w:r w:rsidRPr="000653FA">
      <w:rPr>
        <w:rFonts w:ascii="Arial" w:hAnsi="Arial" w:cs="Arial"/>
        <w:sz w:val="15"/>
        <w:szCs w:val="15"/>
        <w:lang w:val="de-DE"/>
      </w:rPr>
      <w:t xml:space="preserve"> </w:t>
    </w:r>
    <w:proofErr w:type="spellStart"/>
    <w:r w:rsidRPr="000653FA">
      <w:rPr>
        <w:rFonts w:ascii="Arial" w:hAnsi="Arial" w:cs="Arial"/>
        <w:sz w:val="15"/>
        <w:szCs w:val="15"/>
        <w:lang w:val="de-DE"/>
      </w:rPr>
      <w:t>Informatikai</w:t>
    </w:r>
    <w:proofErr w:type="spellEnd"/>
    <w:r w:rsidRPr="000653FA">
      <w:rPr>
        <w:rFonts w:ascii="Arial" w:hAnsi="Arial" w:cs="Arial"/>
        <w:sz w:val="15"/>
        <w:szCs w:val="15"/>
        <w:lang w:val="de-DE"/>
      </w:rPr>
      <w:t xml:space="preserve"> </w:t>
    </w:r>
    <w:proofErr w:type="spellStart"/>
    <w:r w:rsidRPr="000653FA">
      <w:rPr>
        <w:rFonts w:ascii="Arial" w:hAnsi="Arial" w:cs="Arial"/>
        <w:sz w:val="15"/>
        <w:szCs w:val="15"/>
        <w:lang w:val="de-DE"/>
      </w:rPr>
      <w:t>Tanszék</w:t>
    </w:r>
    <w:proofErr w:type="spellEnd"/>
    <w:r w:rsidRPr="000653FA">
      <w:rPr>
        <w:rFonts w:ascii="Arial" w:hAnsi="Arial" w:cs="Arial"/>
        <w:b/>
        <w:sz w:val="15"/>
        <w:szCs w:val="15"/>
        <w:lang w:val="de-DE"/>
      </w:rPr>
      <w:tab/>
    </w:r>
    <w:r w:rsidRPr="000653FA">
      <w:rPr>
        <w:rFonts w:ascii="Arial" w:hAnsi="Arial" w:cs="Arial"/>
        <w:color w:val="7F7F7F" w:themeColor="text1" w:themeTint="80"/>
        <w:sz w:val="15"/>
        <w:szCs w:val="15"/>
        <w:lang w:val="de-DE"/>
      </w:rPr>
      <w:t>www.aut.bme.hu</w:t>
    </w:r>
  </w:p>
  <w:p w14:paraId="28E99935" w14:textId="77777777" w:rsidR="00A65114" w:rsidRPr="0014012A" w:rsidRDefault="00A65114" w:rsidP="004709EC">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E89A91" w14:textId="77777777" w:rsidR="006743FF" w:rsidRDefault="006743FF" w:rsidP="00A471C6">
      <w:r>
        <w:separator/>
      </w:r>
    </w:p>
  </w:footnote>
  <w:footnote w:type="continuationSeparator" w:id="0">
    <w:p w14:paraId="78BBDEF5" w14:textId="77777777" w:rsidR="006743FF" w:rsidRDefault="006743FF" w:rsidP="00A471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1AD5B" w14:textId="77777777" w:rsidR="00A65114" w:rsidRDefault="00A65114" w:rsidP="004709EC">
    <w:pPr>
      <w:pStyle w:val="lfej"/>
      <w:jc w:val="center"/>
    </w:pPr>
  </w:p>
  <w:p w14:paraId="70E4476F" w14:textId="77777777" w:rsidR="00A65114" w:rsidRDefault="00A65114" w:rsidP="004709EC">
    <w:pPr>
      <w:pStyle w:val="lfej"/>
      <w:jc w:val="center"/>
    </w:pPr>
  </w:p>
  <w:p w14:paraId="00956331" w14:textId="77777777" w:rsidR="00A65114" w:rsidRDefault="00A65114">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63B92" w14:textId="77777777" w:rsidR="00A65114" w:rsidRDefault="00A65114" w:rsidP="004709EC">
    <w:pPr>
      <w:pStyle w:val="lfej"/>
      <w:jc w:val="center"/>
    </w:pPr>
    <w:r>
      <w:rPr>
        <w:noProof/>
        <w:lang w:eastAsia="hu-HU"/>
      </w:rPr>
      <w:drawing>
        <wp:anchor distT="0" distB="0" distL="114300" distR="114300" simplePos="0" relativeHeight="251659264" behindDoc="1" locked="0" layoutInCell="1" allowOverlap="1" wp14:anchorId="3A6C3C7C" wp14:editId="655921A2">
          <wp:simplePos x="0" y="0"/>
          <wp:positionH relativeFrom="column">
            <wp:posOffset>1913890</wp:posOffset>
          </wp:positionH>
          <wp:positionV relativeFrom="paragraph">
            <wp:posOffset>-178118</wp:posOffset>
          </wp:positionV>
          <wp:extent cx="1924050" cy="534670"/>
          <wp:effectExtent l="0" t="0" r="6350" b="0"/>
          <wp:wrapTight wrapText="bothSides">
            <wp:wrapPolygon edited="0">
              <wp:start x="0" y="0"/>
              <wp:lineTo x="0" y="21036"/>
              <wp:lineTo x="21529" y="21036"/>
              <wp:lineTo x="21529" y="0"/>
              <wp:lineTo x="0" y="0"/>
            </wp:wrapPolygon>
          </wp:wrapTight>
          <wp:docPr id="7" name="Picture 1" descr="tszvez_fe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zvez_fej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24050" cy="53467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02087"/>
    <w:multiLevelType w:val="multilevel"/>
    <w:tmpl w:val="3562471A"/>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ADB2D1B"/>
    <w:multiLevelType w:val="multilevel"/>
    <w:tmpl w:val="339C2F0A"/>
    <w:lvl w:ilvl="0">
      <w:start w:val="3"/>
      <w:numFmt w:val="decimal"/>
      <w:lvlText w:val="%1"/>
      <w:lvlJc w:val="left"/>
      <w:pPr>
        <w:ind w:left="400" w:hanging="400"/>
      </w:pPr>
      <w:rPr>
        <w:rFonts w:hint="default"/>
      </w:rPr>
    </w:lvl>
    <w:lvl w:ilvl="1">
      <w:start w:val="1"/>
      <w:numFmt w:val="decimal"/>
      <w:lvlText w:val="%1.%2"/>
      <w:lvlJc w:val="left"/>
      <w:pPr>
        <w:ind w:left="1300" w:hanging="720"/>
      </w:pPr>
      <w:rPr>
        <w:rFonts w:hint="default"/>
      </w:rPr>
    </w:lvl>
    <w:lvl w:ilvl="2">
      <w:start w:val="1"/>
      <w:numFmt w:val="decimal"/>
      <w:lvlText w:val="%1.%2.%3"/>
      <w:lvlJc w:val="left"/>
      <w:pPr>
        <w:ind w:left="1880" w:hanging="720"/>
      </w:pPr>
      <w:rPr>
        <w:rFonts w:hint="default"/>
      </w:rPr>
    </w:lvl>
    <w:lvl w:ilvl="3">
      <w:start w:val="1"/>
      <w:numFmt w:val="decimal"/>
      <w:lvlText w:val="%1.%2.%3.%4"/>
      <w:lvlJc w:val="left"/>
      <w:pPr>
        <w:ind w:left="2820" w:hanging="1080"/>
      </w:pPr>
      <w:rPr>
        <w:rFonts w:hint="default"/>
      </w:rPr>
    </w:lvl>
    <w:lvl w:ilvl="4">
      <w:start w:val="1"/>
      <w:numFmt w:val="decimal"/>
      <w:lvlText w:val="%1.%2.%3.%4.%5"/>
      <w:lvlJc w:val="left"/>
      <w:pPr>
        <w:ind w:left="3760" w:hanging="1440"/>
      </w:pPr>
      <w:rPr>
        <w:rFonts w:hint="default"/>
      </w:rPr>
    </w:lvl>
    <w:lvl w:ilvl="5">
      <w:start w:val="1"/>
      <w:numFmt w:val="decimal"/>
      <w:lvlText w:val="%1.%2.%3.%4.%5.%6"/>
      <w:lvlJc w:val="left"/>
      <w:pPr>
        <w:ind w:left="4340" w:hanging="1440"/>
      </w:pPr>
      <w:rPr>
        <w:rFonts w:hint="default"/>
      </w:rPr>
    </w:lvl>
    <w:lvl w:ilvl="6">
      <w:start w:val="1"/>
      <w:numFmt w:val="decimal"/>
      <w:lvlText w:val="%1.%2.%3.%4.%5.%6.%7"/>
      <w:lvlJc w:val="left"/>
      <w:pPr>
        <w:ind w:left="5280" w:hanging="1800"/>
      </w:pPr>
      <w:rPr>
        <w:rFonts w:hint="default"/>
      </w:rPr>
    </w:lvl>
    <w:lvl w:ilvl="7">
      <w:start w:val="1"/>
      <w:numFmt w:val="decimal"/>
      <w:lvlText w:val="%1.%2.%3.%4.%5.%6.%7.%8"/>
      <w:lvlJc w:val="left"/>
      <w:pPr>
        <w:ind w:left="6220" w:hanging="2160"/>
      </w:pPr>
      <w:rPr>
        <w:rFonts w:hint="default"/>
      </w:rPr>
    </w:lvl>
    <w:lvl w:ilvl="8">
      <w:start w:val="1"/>
      <w:numFmt w:val="decimal"/>
      <w:lvlText w:val="%1.%2.%3.%4.%5.%6.%7.%8.%9"/>
      <w:lvlJc w:val="left"/>
      <w:pPr>
        <w:ind w:left="6800" w:hanging="2160"/>
      </w:pPr>
      <w:rPr>
        <w:rFonts w:hint="default"/>
      </w:rPr>
    </w:lvl>
  </w:abstractNum>
  <w:abstractNum w:abstractNumId="3" w15:restartNumberingAfterBreak="0">
    <w:nsid w:val="144C5260"/>
    <w:multiLevelType w:val="hybridMultilevel"/>
    <w:tmpl w:val="95AEC09E"/>
    <w:lvl w:ilvl="0" w:tplc="EDE655C4">
      <w:start w:val="1"/>
      <w:numFmt w:val="decimal"/>
      <w:lvlText w:val="%1"/>
      <w:lvlJc w:val="left"/>
      <w:pPr>
        <w:ind w:left="460" w:hanging="360"/>
      </w:pPr>
      <w:rPr>
        <w:rFonts w:hint="default"/>
      </w:rPr>
    </w:lvl>
    <w:lvl w:ilvl="1" w:tplc="040E0019" w:tentative="1">
      <w:start w:val="1"/>
      <w:numFmt w:val="lowerLetter"/>
      <w:lvlText w:val="%2."/>
      <w:lvlJc w:val="left"/>
      <w:pPr>
        <w:ind w:left="1180" w:hanging="360"/>
      </w:pPr>
    </w:lvl>
    <w:lvl w:ilvl="2" w:tplc="040E001B" w:tentative="1">
      <w:start w:val="1"/>
      <w:numFmt w:val="lowerRoman"/>
      <w:lvlText w:val="%3."/>
      <w:lvlJc w:val="right"/>
      <w:pPr>
        <w:ind w:left="1900" w:hanging="180"/>
      </w:pPr>
    </w:lvl>
    <w:lvl w:ilvl="3" w:tplc="040E000F" w:tentative="1">
      <w:start w:val="1"/>
      <w:numFmt w:val="decimal"/>
      <w:lvlText w:val="%4."/>
      <w:lvlJc w:val="left"/>
      <w:pPr>
        <w:ind w:left="2620" w:hanging="360"/>
      </w:pPr>
    </w:lvl>
    <w:lvl w:ilvl="4" w:tplc="040E0019" w:tentative="1">
      <w:start w:val="1"/>
      <w:numFmt w:val="lowerLetter"/>
      <w:lvlText w:val="%5."/>
      <w:lvlJc w:val="left"/>
      <w:pPr>
        <w:ind w:left="3340" w:hanging="360"/>
      </w:pPr>
    </w:lvl>
    <w:lvl w:ilvl="5" w:tplc="040E001B" w:tentative="1">
      <w:start w:val="1"/>
      <w:numFmt w:val="lowerRoman"/>
      <w:lvlText w:val="%6."/>
      <w:lvlJc w:val="right"/>
      <w:pPr>
        <w:ind w:left="4060" w:hanging="180"/>
      </w:pPr>
    </w:lvl>
    <w:lvl w:ilvl="6" w:tplc="040E000F" w:tentative="1">
      <w:start w:val="1"/>
      <w:numFmt w:val="decimal"/>
      <w:lvlText w:val="%7."/>
      <w:lvlJc w:val="left"/>
      <w:pPr>
        <w:ind w:left="4780" w:hanging="360"/>
      </w:pPr>
    </w:lvl>
    <w:lvl w:ilvl="7" w:tplc="040E0019" w:tentative="1">
      <w:start w:val="1"/>
      <w:numFmt w:val="lowerLetter"/>
      <w:lvlText w:val="%8."/>
      <w:lvlJc w:val="left"/>
      <w:pPr>
        <w:ind w:left="5500" w:hanging="360"/>
      </w:pPr>
    </w:lvl>
    <w:lvl w:ilvl="8" w:tplc="040E001B" w:tentative="1">
      <w:start w:val="1"/>
      <w:numFmt w:val="lowerRoman"/>
      <w:lvlText w:val="%9."/>
      <w:lvlJc w:val="right"/>
      <w:pPr>
        <w:ind w:left="6220" w:hanging="180"/>
      </w:pPr>
    </w:lvl>
  </w:abstractNum>
  <w:abstractNum w:abstractNumId="4" w15:restartNumberingAfterBreak="0">
    <w:nsid w:val="17F8460F"/>
    <w:multiLevelType w:val="multilevel"/>
    <w:tmpl w:val="E22A06E0"/>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84B19AF"/>
    <w:multiLevelType w:val="multilevel"/>
    <w:tmpl w:val="FE0A8864"/>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90335EC"/>
    <w:multiLevelType w:val="singleLevel"/>
    <w:tmpl w:val="B39ABF72"/>
    <w:lvl w:ilvl="0">
      <w:start w:val="1"/>
      <w:numFmt w:val="bullet"/>
      <w:pStyle w:val="Bulletlista"/>
      <w:lvlText w:val=""/>
      <w:lvlJc w:val="left"/>
      <w:pPr>
        <w:tabs>
          <w:tab w:val="num" w:pos="360"/>
        </w:tabs>
        <w:ind w:left="360" w:hanging="360"/>
      </w:pPr>
      <w:rPr>
        <w:rFonts w:ascii="Symbol" w:hAnsi="Symbol" w:hint="default"/>
      </w:rPr>
    </w:lvl>
  </w:abstractNum>
  <w:abstractNum w:abstractNumId="7" w15:restartNumberingAfterBreak="0">
    <w:nsid w:val="1BA65F94"/>
    <w:multiLevelType w:val="multilevel"/>
    <w:tmpl w:val="ECE4857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CF47C5"/>
    <w:multiLevelType w:val="hybridMultilevel"/>
    <w:tmpl w:val="2F785BD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DE809E7"/>
    <w:multiLevelType w:val="multilevel"/>
    <w:tmpl w:val="441E88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2846BC6"/>
    <w:multiLevelType w:val="multilevel"/>
    <w:tmpl w:val="D69EF9DA"/>
    <w:lvl w:ilvl="0">
      <w:start w:val="2"/>
      <w:numFmt w:val="decimal"/>
      <w:lvlText w:val="%1."/>
      <w:lvlJc w:val="left"/>
      <w:pPr>
        <w:ind w:left="440" w:hanging="4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3DA247B"/>
    <w:multiLevelType w:val="hybridMultilevel"/>
    <w:tmpl w:val="09960754"/>
    <w:lvl w:ilvl="0" w:tplc="36001280">
      <w:start w:val="1"/>
      <w:numFmt w:val="decimal"/>
      <w:lvlText w:val="%1."/>
      <w:lvlJc w:val="left"/>
      <w:pPr>
        <w:ind w:left="720" w:hanging="360"/>
      </w:pPr>
      <w:rPr>
        <w:rFonts w:ascii="Times New Roman" w:eastAsia="Times New Roman" w:hAnsi="Times New Roman" w:cs="Arial" w:hint="default"/>
        <w:color w:val="auto"/>
        <w:sz w:val="36"/>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267B75F9"/>
    <w:multiLevelType w:val="multilevel"/>
    <w:tmpl w:val="6BFAC59E"/>
    <w:lvl w:ilvl="0">
      <w:start w:val="5"/>
      <w:numFmt w:val="decimal"/>
      <w:lvlText w:val="%1"/>
      <w:lvlJc w:val="left"/>
      <w:pPr>
        <w:ind w:left="640" w:hanging="64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39D5666C"/>
    <w:multiLevelType w:val="hybridMultilevel"/>
    <w:tmpl w:val="94A03CC2"/>
    <w:lvl w:ilvl="0" w:tplc="2FE4B3B4">
      <w:start w:val="1"/>
      <w:numFmt w:val="bullet"/>
      <w:lvlText w:val="-"/>
      <w:lvlJc w:val="left"/>
      <w:pPr>
        <w:ind w:left="420" w:hanging="360"/>
      </w:pPr>
      <w:rPr>
        <w:rFonts w:ascii="Calibri" w:eastAsia="Times New Roman" w:hAnsi="Calibri" w:cs="Times New Roman" w:hint="default"/>
      </w:rPr>
    </w:lvl>
    <w:lvl w:ilvl="1" w:tplc="040E0003" w:tentative="1">
      <w:start w:val="1"/>
      <w:numFmt w:val="bullet"/>
      <w:lvlText w:val="o"/>
      <w:lvlJc w:val="left"/>
      <w:pPr>
        <w:ind w:left="1140" w:hanging="360"/>
      </w:pPr>
      <w:rPr>
        <w:rFonts w:ascii="Courier New" w:hAnsi="Courier New" w:cs="Courier New" w:hint="default"/>
      </w:rPr>
    </w:lvl>
    <w:lvl w:ilvl="2" w:tplc="040E0005" w:tentative="1">
      <w:start w:val="1"/>
      <w:numFmt w:val="bullet"/>
      <w:lvlText w:val=""/>
      <w:lvlJc w:val="left"/>
      <w:pPr>
        <w:ind w:left="1860" w:hanging="360"/>
      </w:pPr>
      <w:rPr>
        <w:rFonts w:ascii="Wingdings" w:hAnsi="Wingdings" w:hint="default"/>
      </w:rPr>
    </w:lvl>
    <w:lvl w:ilvl="3" w:tplc="040E0001" w:tentative="1">
      <w:start w:val="1"/>
      <w:numFmt w:val="bullet"/>
      <w:lvlText w:val=""/>
      <w:lvlJc w:val="left"/>
      <w:pPr>
        <w:ind w:left="2580" w:hanging="360"/>
      </w:pPr>
      <w:rPr>
        <w:rFonts w:ascii="Symbol" w:hAnsi="Symbol" w:hint="default"/>
      </w:rPr>
    </w:lvl>
    <w:lvl w:ilvl="4" w:tplc="040E0003" w:tentative="1">
      <w:start w:val="1"/>
      <w:numFmt w:val="bullet"/>
      <w:lvlText w:val="o"/>
      <w:lvlJc w:val="left"/>
      <w:pPr>
        <w:ind w:left="3300" w:hanging="360"/>
      </w:pPr>
      <w:rPr>
        <w:rFonts w:ascii="Courier New" w:hAnsi="Courier New" w:cs="Courier New" w:hint="default"/>
      </w:rPr>
    </w:lvl>
    <w:lvl w:ilvl="5" w:tplc="040E0005" w:tentative="1">
      <w:start w:val="1"/>
      <w:numFmt w:val="bullet"/>
      <w:lvlText w:val=""/>
      <w:lvlJc w:val="left"/>
      <w:pPr>
        <w:ind w:left="4020" w:hanging="360"/>
      </w:pPr>
      <w:rPr>
        <w:rFonts w:ascii="Wingdings" w:hAnsi="Wingdings" w:hint="default"/>
      </w:rPr>
    </w:lvl>
    <w:lvl w:ilvl="6" w:tplc="040E0001" w:tentative="1">
      <w:start w:val="1"/>
      <w:numFmt w:val="bullet"/>
      <w:lvlText w:val=""/>
      <w:lvlJc w:val="left"/>
      <w:pPr>
        <w:ind w:left="4740" w:hanging="360"/>
      </w:pPr>
      <w:rPr>
        <w:rFonts w:ascii="Symbol" w:hAnsi="Symbol" w:hint="default"/>
      </w:rPr>
    </w:lvl>
    <w:lvl w:ilvl="7" w:tplc="040E0003" w:tentative="1">
      <w:start w:val="1"/>
      <w:numFmt w:val="bullet"/>
      <w:lvlText w:val="o"/>
      <w:lvlJc w:val="left"/>
      <w:pPr>
        <w:ind w:left="5460" w:hanging="360"/>
      </w:pPr>
      <w:rPr>
        <w:rFonts w:ascii="Courier New" w:hAnsi="Courier New" w:cs="Courier New" w:hint="default"/>
      </w:rPr>
    </w:lvl>
    <w:lvl w:ilvl="8" w:tplc="040E0005" w:tentative="1">
      <w:start w:val="1"/>
      <w:numFmt w:val="bullet"/>
      <w:lvlText w:val=""/>
      <w:lvlJc w:val="left"/>
      <w:pPr>
        <w:ind w:left="6180" w:hanging="360"/>
      </w:pPr>
      <w:rPr>
        <w:rFonts w:ascii="Wingdings" w:hAnsi="Wingdings" w:hint="default"/>
      </w:rPr>
    </w:lvl>
  </w:abstractNum>
  <w:abstractNum w:abstractNumId="14" w15:restartNumberingAfterBreak="0">
    <w:nsid w:val="39DA19C1"/>
    <w:multiLevelType w:val="multilevel"/>
    <w:tmpl w:val="49802922"/>
    <w:lvl w:ilvl="0">
      <w:start w:val="2"/>
      <w:numFmt w:val="decimal"/>
      <w:lvlText w:val="%1"/>
      <w:lvlJc w:val="left"/>
      <w:pPr>
        <w:ind w:left="580" w:hanging="580"/>
      </w:pPr>
      <w:rPr>
        <w:rFonts w:hint="default"/>
      </w:rPr>
    </w:lvl>
    <w:lvl w:ilvl="1">
      <w:start w:val="4"/>
      <w:numFmt w:val="decimal"/>
      <w:lvlText w:val="%1.%2"/>
      <w:lvlJc w:val="left"/>
      <w:pPr>
        <w:ind w:left="580" w:hanging="5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3171A60"/>
    <w:multiLevelType w:val="multilevel"/>
    <w:tmpl w:val="0CB871D4"/>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77106D4"/>
    <w:multiLevelType w:val="hybridMultilevel"/>
    <w:tmpl w:val="424006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499E069F"/>
    <w:multiLevelType w:val="multilevel"/>
    <w:tmpl w:val="680026D4"/>
    <w:lvl w:ilvl="0">
      <w:start w:val="1"/>
      <w:numFmt w:val="decimal"/>
      <w:lvlText w:val="%1."/>
      <w:lvlJc w:val="left"/>
      <w:pPr>
        <w:ind w:left="460" w:hanging="360"/>
      </w:pPr>
      <w:rPr>
        <w:rFonts w:hint="default"/>
      </w:rPr>
    </w:lvl>
    <w:lvl w:ilvl="1">
      <w:start w:val="1"/>
      <w:numFmt w:val="decimal"/>
      <w:isLgl/>
      <w:lvlText w:val="%1.%2."/>
      <w:lvlJc w:val="left"/>
      <w:pPr>
        <w:ind w:left="820" w:hanging="720"/>
      </w:pPr>
      <w:rPr>
        <w:rFonts w:ascii="Times New Roman" w:eastAsia="Times New Roman" w:hAnsi="Times New Roman" w:cs="Arial" w:hint="default"/>
        <w:color w:val="auto"/>
        <w:sz w:val="36"/>
      </w:rPr>
    </w:lvl>
    <w:lvl w:ilvl="2">
      <w:start w:val="1"/>
      <w:numFmt w:val="decimal"/>
      <w:isLgl/>
      <w:lvlText w:val="%1.%2.%3."/>
      <w:lvlJc w:val="left"/>
      <w:pPr>
        <w:ind w:left="820" w:hanging="720"/>
      </w:pPr>
      <w:rPr>
        <w:rFonts w:ascii="Times New Roman" w:eastAsia="Times New Roman" w:hAnsi="Times New Roman" w:cs="Arial" w:hint="default"/>
        <w:color w:val="auto"/>
        <w:sz w:val="36"/>
      </w:rPr>
    </w:lvl>
    <w:lvl w:ilvl="3">
      <w:start w:val="1"/>
      <w:numFmt w:val="decimal"/>
      <w:isLgl/>
      <w:lvlText w:val="%1.%2.%3.%4."/>
      <w:lvlJc w:val="left"/>
      <w:pPr>
        <w:ind w:left="1180" w:hanging="1080"/>
      </w:pPr>
      <w:rPr>
        <w:rFonts w:ascii="Times New Roman" w:eastAsia="Times New Roman" w:hAnsi="Times New Roman" w:cs="Arial" w:hint="default"/>
        <w:color w:val="auto"/>
        <w:sz w:val="36"/>
      </w:rPr>
    </w:lvl>
    <w:lvl w:ilvl="4">
      <w:start w:val="1"/>
      <w:numFmt w:val="decimal"/>
      <w:isLgl/>
      <w:lvlText w:val="%1.%2.%3.%4.%5."/>
      <w:lvlJc w:val="left"/>
      <w:pPr>
        <w:ind w:left="1180" w:hanging="1080"/>
      </w:pPr>
      <w:rPr>
        <w:rFonts w:ascii="Times New Roman" w:eastAsia="Times New Roman" w:hAnsi="Times New Roman" w:cs="Arial" w:hint="default"/>
        <w:color w:val="auto"/>
        <w:sz w:val="36"/>
      </w:rPr>
    </w:lvl>
    <w:lvl w:ilvl="5">
      <w:start w:val="1"/>
      <w:numFmt w:val="decimal"/>
      <w:isLgl/>
      <w:lvlText w:val="%1.%2.%3.%4.%5.%6."/>
      <w:lvlJc w:val="left"/>
      <w:pPr>
        <w:ind w:left="1540" w:hanging="1440"/>
      </w:pPr>
      <w:rPr>
        <w:rFonts w:ascii="Times New Roman" w:eastAsia="Times New Roman" w:hAnsi="Times New Roman" w:cs="Arial" w:hint="default"/>
        <w:color w:val="auto"/>
        <w:sz w:val="36"/>
      </w:rPr>
    </w:lvl>
    <w:lvl w:ilvl="6">
      <w:start w:val="1"/>
      <w:numFmt w:val="decimal"/>
      <w:isLgl/>
      <w:lvlText w:val="%1.%2.%3.%4.%5.%6.%7."/>
      <w:lvlJc w:val="left"/>
      <w:pPr>
        <w:ind w:left="1900" w:hanging="1800"/>
      </w:pPr>
      <w:rPr>
        <w:rFonts w:ascii="Times New Roman" w:eastAsia="Times New Roman" w:hAnsi="Times New Roman" w:cs="Arial" w:hint="default"/>
        <w:color w:val="auto"/>
        <w:sz w:val="36"/>
      </w:rPr>
    </w:lvl>
    <w:lvl w:ilvl="7">
      <w:start w:val="1"/>
      <w:numFmt w:val="decimal"/>
      <w:isLgl/>
      <w:lvlText w:val="%1.%2.%3.%4.%5.%6.%7.%8."/>
      <w:lvlJc w:val="left"/>
      <w:pPr>
        <w:ind w:left="1900" w:hanging="1800"/>
      </w:pPr>
      <w:rPr>
        <w:rFonts w:ascii="Times New Roman" w:eastAsia="Times New Roman" w:hAnsi="Times New Roman" w:cs="Arial" w:hint="default"/>
        <w:color w:val="auto"/>
        <w:sz w:val="36"/>
      </w:rPr>
    </w:lvl>
    <w:lvl w:ilvl="8">
      <w:start w:val="1"/>
      <w:numFmt w:val="decimal"/>
      <w:isLgl/>
      <w:lvlText w:val="%1.%2.%3.%4.%5.%6.%7.%8.%9."/>
      <w:lvlJc w:val="left"/>
      <w:pPr>
        <w:ind w:left="2260" w:hanging="2160"/>
      </w:pPr>
      <w:rPr>
        <w:rFonts w:ascii="Times New Roman" w:eastAsia="Times New Roman" w:hAnsi="Times New Roman" w:cs="Arial" w:hint="default"/>
        <w:color w:val="auto"/>
        <w:sz w:val="36"/>
      </w:rPr>
    </w:lvl>
  </w:abstractNum>
  <w:abstractNum w:abstractNumId="18" w15:restartNumberingAfterBreak="0">
    <w:nsid w:val="56FA763F"/>
    <w:multiLevelType w:val="hybridMultilevel"/>
    <w:tmpl w:val="315019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5F9B1AFF"/>
    <w:multiLevelType w:val="multilevel"/>
    <w:tmpl w:val="82D249F2"/>
    <w:lvl w:ilvl="0">
      <w:start w:val="4"/>
      <w:numFmt w:val="decimal"/>
      <w:lvlText w:val="%1"/>
      <w:lvlJc w:val="left"/>
      <w:pPr>
        <w:ind w:left="400" w:hanging="400"/>
      </w:pPr>
      <w:rPr>
        <w:rFonts w:hint="default"/>
      </w:rPr>
    </w:lvl>
    <w:lvl w:ilvl="1">
      <w:start w:val="3"/>
      <w:numFmt w:val="decimal"/>
      <w:lvlText w:val="%1.%2"/>
      <w:lvlJc w:val="left"/>
      <w:pPr>
        <w:ind w:left="2020" w:hanging="720"/>
      </w:pPr>
      <w:rPr>
        <w:rFonts w:hint="default"/>
      </w:rPr>
    </w:lvl>
    <w:lvl w:ilvl="2">
      <w:start w:val="1"/>
      <w:numFmt w:val="decimal"/>
      <w:lvlText w:val="%1.%2.%3"/>
      <w:lvlJc w:val="left"/>
      <w:pPr>
        <w:ind w:left="3320" w:hanging="720"/>
      </w:pPr>
      <w:rPr>
        <w:rFonts w:hint="default"/>
      </w:rPr>
    </w:lvl>
    <w:lvl w:ilvl="3">
      <w:start w:val="1"/>
      <w:numFmt w:val="decimal"/>
      <w:lvlText w:val="%1.%2.%3.%4"/>
      <w:lvlJc w:val="left"/>
      <w:pPr>
        <w:ind w:left="4980" w:hanging="1080"/>
      </w:pPr>
      <w:rPr>
        <w:rFonts w:hint="default"/>
      </w:rPr>
    </w:lvl>
    <w:lvl w:ilvl="4">
      <w:start w:val="1"/>
      <w:numFmt w:val="decimal"/>
      <w:lvlText w:val="%1.%2.%3.%4.%5"/>
      <w:lvlJc w:val="left"/>
      <w:pPr>
        <w:ind w:left="6640" w:hanging="1440"/>
      </w:pPr>
      <w:rPr>
        <w:rFonts w:hint="default"/>
      </w:rPr>
    </w:lvl>
    <w:lvl w:ilvl="5">
      <w:start w:val="1"/>
      <w:numFmt w:val="decimal"/>
      <w:lvlText w:val="%1.%2.%3.%4.%5.%6"/>
      <w:lvlJc w:val="left"/>
      <w:pPr>
        <w:ind w:left="7940" w:hanging="1440"/>
      </w:pPr>
      <w:rPr>
        <w:rFonts w:hint="default"/>
      </w:rPr>
    </w:lvl>
    <w:lvl w:ilvl="6">
      <w:start w:val="1"/>
      <w:numFmt w:val="decimal"/>
      <w:lvlText w:val="%1.%2.%3.%4.%5.%6.%7"/>
      <w:lvlJc w:val="left"/>
      <w:pPr>
        <w:ind w:left="9600" w:hanging="1800"/>
      </w:pPr>
      <w:rPr>
        <w:rFonts w:hint="default"/>
      </w:rPr>
    </w:lvl>
    <w:lvl w:ilvl="7">
      <w:start w:val="1"/>
      <w:numFmt w:val="decimal"/>
      <w:lvlText w:val="%1.%2.%3.%4.%5.%6.%7.%8"/>
      <w:lvlJc w:val="left"/>
      <w:pPr>
        <w:ind w:left="11260" w:hanging="2160"/>
      </w:pPr>
      <w:rPr>
        <w:rFonts w:hint="default"/>
      </w:rPr>
    </w:lvl>
    <w:lvl w:ilvl="8">
      <w:start w:val="1"/>
      <w:numFmt w:val="decimal"/>
      <w:lvlText w:val="%1.%2.%3.%4.%5.%6.%7.%8.%9"/>
      <w:lvlJc w:val="left"/>
      <w:pPr>
        <w:ind w:left="12560" w:hanging="2160"/>
      </w:pPr>
      <w:rPr>
        <w:rFonts w:hint="default"/>
      </w:rPr>
    </w:lvl>
  </w:abstractNum>
  <w:abstractNum w:abstractNumId="20" w15:restartNumberingAfterBreak="0">
    <w:nsid w:val="61682E9F"/>
    <w:multiLevelType w:val="multilevel"/>
    <w:tmpl w:val="E850E424"/>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61DC7C60"/>
    <w:multiLevelType w:val="multilevel"/>
    <w:tmpl w:val="8668DB78"/>
    <w:lvl w:ilvl="0">
      <w:start w:val="6"/>
      <w:numFmt w:val="decimal"/>
      <w:lvlText w:val="%1"/>
      <w:lvlJc w:val="left"/>
      <w:pPr>
        <w:ind w:left="580" w:hanging="580"/>
      </w:pPr>
      <w:rPr>
        <w:rFonts w:hint="default"/>
      </w:rPr>
    </w:lvl>
    <w:lvl w:ilvl="1">
      <w:start w:val="2"/>
      <w:numFmt w:val="decimal"/>
      <w:lvlText w:val="%1.%2"/>
      <w:lvlJc w:val="left"/>
      <w:pPr>
        <w:ind w:left="580" w:hanging="5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2355A0C"/>
    <w:multiLevelType w:val="multilevel"/>
    <w:tmpl w:val="6F1E6F5E"/>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36D14AB"/>
    <w:multiLevelType w:val="multilevel"/>
    <w:tmpl w:val="E65841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4" w15:restartNumberingAfterBreak="0">
    <w:nsid w:val="6C682534"/>
    <w:multiLevelType w:val="multilevel"/>
    <w:tmpl w:val="C9068DC4"/>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FB65C0F"/>
    <w:multiLevelType w:val="multilevel"/>
    <w:tmpl w:val="BAFCDB6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0A37206"/>
    <w:multiLevelType w:val="multilevel"/>
    <w:tmpl w:val="5458473E"/>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0E43A29"/>
    <w:multiLevelType w:val="hybridMultilevel"/>
    <w:tmpl w:val="9D54379E"/>
    <w:lvl w:ilvl="0" w:tplc="040E000F">
      <w:start w:val="2"/>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8" w15:restartNumberingAfterBreak="0">
    <w:nsid w:val="7A347FC1"/>
    <w:multiLevelType w:val="hybridMultilevel"/>
    <w:tmpl w:val="1F60EF20"/>
    <w:lvl w:ilvl="0" w:tplc="040E000F">
      <w:start w:val="1"/>
      <w:numFmt w:val="decimal"/>
      <w:lvlText w:val="%1."/>
      <w:lvlJc w:val="left"/>
      <w:pPr>
        <w:ind w:left="360" w:hanging="360"/>
      </w:pPr>
      <w:rPr>
        <w:rFonts w:hint="default"/>
      </w:r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29" w15:restartNumberingAfterBreak="0">
    <w:nsid w:val="7C1E5B1F"/>
    <w:multiLevelType w:val="multilevel"/>
    <w:tmpl w:val="0390E8A4"/>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6"/>
  </w:num>
  <w:num w:numId="4">
    <w:abstractNumId w:val="13"/>
  </w:num>
  <w:num w:numId="5">
    <w:abstractNumId w:val="9"/>
  </w:num>
  <w:num w:numId="6">
    <w:abstractNumId w:val="23"/>
  </w:num>
  <w:num w:numId="7">
    <w:abstractNumId w:val="28"/>
  </w:num>
  <w:num w:numId="8">
    <w:abstractNumId w:val="1"/>
  </w:num>
  <w:num w:numId="9">
    <w:abstractNumId w:val="27"/>
  </w:num>
  <w:num w:numId="10">
    <w:abstractNumId w:val="0"/>
  </w:num>
  <w:num w:numId="11">
    <w:abstractNumId w:val="5"/>
  </w:num>
  <w:num w:numId="12">
    <w:abstractNumId w:val="22"/>
  </w:num>
  <w:num w:numId="13">
    <w:abstractNumId w:val="25"/>
  </w:num>
  <w:num w:numId="14">
    <w:abstractNumId w:val="11"/>
  </w:num>
  <w:num w:numId="15">
    <w:abstractNumId w:val="20"/>
  </w:num>
  <w:num w:numId="16">
    <w:abstractNumId w:val="17"/>
  </w:num>
  <w:num w:numId="17">
    <w:abstractNumId w:val="7"/>
  </w:num>
  <w:num w:numId="18">
    <w:abstractNumId w:val="25"/>
  </w:num>
  <w:num w:numId="19">
    <w:abstractNumId w:val="18"/>
  </w:num>
  <w:num w:numId="20">
    <w:abstractNumId w:val="12"/>
  </w:num>
  <w:num w:numId="21">
    <w:abstractNumId w:val="25"/>
  </w:num>
  <w:num w:numId="22">
    <w:abstractNumId w:val="29"/>
  </w:num>
  <w:num w:numId="23">
    <w:abstractNumId w:val="26"/>
  </w:num>
  <w:num w:numId="24">
    <w:abstractNumId w:val="21"/>
  </w:num>
  <w:num w:numId="25">
    <w:abstractNumId w:val="24"/>
  </w:num>
  <w:num w:numId="26">
    <w:abstractNumId w:val="10"/>
  </w:num>
  <w:num w:numId="27">
    <w:abstractNumId w:val="25"/>
  </w:num>
  <w:num w:numId="28">
    <w:abstractNumId w:val="15"/>
  </w:num>
  <w:num w:numId="29">
    <w:abstractNumId w:val="4"/>
  </w:num>
  <w:num w:numId="30">
    <w:abstractNumId w:val="25"/>
  </w:num>
  <w:num w:numId="31">
    <w:abstractNumId w:val="3"/>
  </w:num>
  <w:num w:numId="32">
    <w:abstractNumId w:val="14"/>
  </w:num>
  <w:num w:numId="33">
    <w:abstractNumId w:val="2"/>
  </w:num>
  <w:num w:numId="34">
    <w:abstractNumId w:val="19"/>
  </w:num>
  <w:num w:numId="35">
    <w:abstractNumId w:val="19"/>
    <w:lvlOverride w:ilvl="0">
      <w:startOverride w:val="4"/>
    </w:lvlOverride>
    <w:lvlOverride w:ilvl="1">
      <w:startOverride w:val="3"/>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hari Réka">
    <w15:presenceInfo w15:providerId="AD" w15:userId="S::rekavihari@edu.bme.hu::3c3c461a-ee2c-4473-a477-20888b61cc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1C6"/>
    <w:rsid w:val="0003148C"/>
    <w:rsid w:val="000347E8"/>
    <w:rsid w:val="000509D1"/>
    <w:rsid w:val="00055088"/>
    <w:rsid w:val="000924EC"/>
    <w:rsid w:val="00093D28"/>
    <w:rsid w:val="000A706C"/>
    <w:rsid w:val="000B0343"/>
    <w:rsid w:val="000B295A"/>
    <w:rsid w:val="000C2809"/>
    <w:rsid w:val="000D1DDB"/>
    <w:rsid w:val="000D7012"/>
    <w:rsid w:val="000E232A"/>
    <w:rsid w:val="000F05A5"/>
    <w:rsid w:val="000F54A7"/>
    <w:rsid w:val="000F73BC"/>
    <w:rsid w:val="0010294D"/>
    <w:rsid w:val="00104A15"/>
    <w:rsid w:val="00106CCB"/>
    <w:rsid w:val="001143BE"/>
    <w:rsid w:val="00125D28"/>
    <w:rsid w:val="001422CF"/>
    <w:rsid w:val="001510C8"/>
    <w:rsid w:val="0016344A"/>
    <w:rsid w:val="00165A62"/>
    <w:rsid w:val="00185622"/>
    <w:rsid w:val="0018734B"/>
    <w:rsid w:val="00187961"/>
    <w:rsid w:val="001973BB"/>
    <w:rsid w:val="001A417D"/>
    <w:rsid w:val="001A50E6"/>
    <w:rsid w:val="001A70CE"/>
    <w:rsid w:val="001B07CF"/>
    <w:rsid w:val="001B22C8"/>
    <w:rsid w:val="001B4D73"/>
    <w:rsid w:val="001C5774"/>
    <w:rsid w:val="001C7196"/>
    <w:rsid w:val="001D1FA7"/>
    <w:rsid w:val="001D6321"/>
    <w:rsid w:val="001F33AE"/>
    <w:rsid w:val="002052A4"/>
    <w:rsid w:val="002054DB"/>
    <w:rsid w:val="00207052"/>
    <w:rsid w:val="00207620"/>
    <w:rsid w:val="002174CF"/>
    <w:rsid w:val="00217844"/>
    <w:rsid w:val="00226F27"/>
    <w:rsid w:val="002275D6"/>
    <w:rsid w:val="0024583F"/>
    <w:rsid w:val="00245C81"/>
    <w:rsid w:val="002604BA"/>
    <w:rsid w:val="002618B3"/>
    <w:rsid w:val="00262D0E"/>
    <w:rsid w:val="00282220"/>
    <w:rsid w:val="002A0C5C"/>
    <w:rsid w:val="002A20D7"/>
    <w:rsid w:val="002A4383"/>
    <w:rsid w:val="002C3F5F"/>
    <w:rsid w:val="002E3512"/>
    <w:rsid w:val="002F084D"/>
    <w:rsid w:val="002F2749"/>
    <w:rsid w:val="002F3EFD"/>
    <w:rsid w:val="0030497A"/>
    <w:rsid w:val="00306290"/>
    <w:rsid w:val="003101AF"/>
    <w:rsid w:val="0032207A"/>
    <w:rsid w:val="003308ED"/>
    <w:rsid w:val="003342C2"/>
    <w:rsid w:val="00346135"/>
    <w:rsid w:val="00353F51"/>
    <w:rsid w:val="0036601E"/>
    <w:rsid w:val="003765FA"/>
    <w:rsid w:val="00380B4A"/>
    <w:rsid w:val="0039020A"/>
    <w:rsid w:val="003A6C89"/>
    <w:rsid w:val="003C458B"/>
    <w:rsid w:val="003D32D4"/>
    <w:rsid w:val="003F3E7C"/>
    <w:rsid w:val="00402641"/>
    <w:rsid w:val="004119D9"/>
    <w:rsid w:val="00411B12"/>
    <w:rsid w:val="00431D2A"/>
    <w:rsid w:val="00465BCB"/>
    <w:rsid w:val="004709EC"/>
    <w:rsid w:val="004734B6"/>
    <w:rsid w:val="0047731A"/>
    <w:rsid w:val="00485A64"/>
    <w:rsid w:val="00487A38"/>
    <w:rsid w:val="00490282"/>
    <w:rsid w:val="004974EC"/>
    <w:rsid w:val="004A1AE8"/>
    <w:rsid w:val="004A485A"/>
    <w:rsid w:val="004A56C8"/>
    <w:rsid w:val="004B1FE8"/>
    <w:rsid w:val="004B4E0D"/>
    <w:rsid w:val="004C3635"/>
    <w:rsid w:val="004C3A0E"/>
    <w:rsid w:val="004D1EE9"/>
    <w:rsid w:val="004D20DC"/>
    <w:rsid w:val="004D2196"/>
    <w:rsid w:val="004D39BE"/>
    <w:rsid w:val="004D41A2"/>
    <w:rsid w:val="004E750B"/>
    <w:rsid w:val="004F11B9"/>
    <w:rsid w:val="004F4DBA"/>
    <w:rsid w:val="00510AFC"/>
    <w:rsid w:val="0051277A"/>
    <w:rsid w:val="0052683C"/>
    <w:rsid w:val="00527E71"/>
    <w:rsid w:val="005512CB"/>
    <w:rsid w:val="00557579"/>
    <w:rsid w:val="005754CD"/>
    <w:rsid w:val="00576CA3"/>
    <w:rsid w:val="00580FCB"/>
    <w:rsid w:val="00582690"/>
    <w:rsid w:val="00592B1D"/>
    <w:rsid w:val="00597446"/>
    <w:rsid w:val="005B58D1"/>
    <w:rsid w:val="005C1EBE"/>
    <w:rsid w:val="005D614E"/>
    <w:rsid w:val="005E1E32"/>
    <w:rsid w:val="005E2D27"/>
    <w:rsid w:val="005E5A6D"/>
    <w:rsid w:val="005E6AF5"/>
    <w:rsid w:val="005F0EDD"/>
    <w:rsid w:val="0060445F"/>
    <w:rsid w:val="006137F8"/>
    <w:rsid w:val="00616923"/>
    <w:rsid w:val="00616B23"/>
    <w:rsid w:val="0061712F"/>
    <w:rsid w:val="0062260C"/>
    <w:rsid w:val="00626866"/>
    <w:rsid w:val="00644DC5"/>
    <w:rsid w:val="00657E5B"/>
    <w:rsid w:val="006743FF"/>
    <w:rsid w:val="00691EEB"/>
    <w:rsid w:val="006945D2"/>
    <w:rsid w:val="006A088E"/>
    <w:rsid w:val="006A2BF5"/>
    <w:rsid w:val="006A3CD5"/>
    <w:rsid w:val="006C504C"/>
    <w:rsid w:val="006E10C0"/>
    <w:rsid w:val="006E365B"/>
    <w:rsid w:val="006F0AF2"/>
    <w:rsid w:val="006F3BD6"/>
    <w:rsid w:val="00726012"/>
    <w:rsid w:val="007277E7"/>
    <w:rsid w:val="007323CA"/>
    <w:rsid w:val="0074744D"/>
    <w:rsid w:val="007506C1"/>
    <w:rsid w:val="00760BBB"/>
    <w:rsid w:val="00775CD1"/>
    <w:rsid w:val="0078281B"/>
    <w:rsid w:val="007879BA"/>
    <w:rsid w:val="007913B3"/>
    <w:rsid w:val="007B5552"/>
    <w:rsid w:val="007D61CF"/>
    <w:rsid w:val="007F3E02"/>
    <w:rsid w:val="00801EBE"/>
    <w:rsid w:val="0080438B"/>
    <w:rsid w:val="00823A49"/>
    <w:rsid w:val="00826B19"/>
    <w:rsid w:val="00841EED"/>
    <w:rsid w:val="008531E2"/>
    <w:rsid w:val="00857344"/>
    <w:rsid w:val="00863322"/>
    <w:rsid w:val="008645F1"/>
    <w:rsid w:val="0086570D"/>
    <w:rsid w:val="00866554"/>
    <w:rsid w:val="008701A8"/>
    <w:rsid w:val="008818AA"/>
    <w:rsid w:val="008845B2"/>
    <w:rsid w:val="0089180F"/>
    <w:rsid w:val="008B2652"/>
    <w:rsid w:val="008B4D0E"/>
    <w:rsid w:val="008B5545"/>
    <w:rsid w:val="008B70B5"/>
    <w:rsid w:val="008B726C"/>
    <w:rsid w:val="008C5897"/>
    <w:rsid w:val="008D0DE8"/>
    <w:rsid w:val="00920B5E"/>
    <w:rsid w:val="00925971"/>
    <w:rsid w:val="00932D5A"/>
    <w:rsid w:val="00936CC5"/>
    <w:rsid w:val="00937EC9"/>
    <w:rsid w:val="00940694"/>
    <w:rsid w:val="00944FAD"/>
    <w:rsid w:val="00945E8E"/>
    <w:rsid w:val="009565E6"/>
    <w:rsid w:val="009707B6"/>
    <w:rsid w:val="00997DE5"/>
    <w:rsid w:val="009A25D3"/>
    <w:rsid w:val="009B2779"/>
    <w:rsid w:val="009C0E30"/>
    <w:rsid w:val="009C1C70"/>
    <w:rsid w:val="009C1F39"/>
    <w:rsid w:val="009C1FF8"/>
    <w:rsid w:val="009D0C3C"/>
    <w:rsid w:val="009D1588"/>
    <w:rsid w:val="009D4E4B"/>
    <w:rsid w:val="009E726E"/>
    <w:rsid w:val="009F03E2"/>
    <w:rsid w:val="009F4D5F"/>
    <w:rsid w:val="00A13E76"/>
    <w:rsid w:val="00A25C5E"/>
    <w:rsid w:val="00A4098C"/>
    <w:rsid w:val="00A471C6"/>
    <w:rsid w:val="00A541FB"/>
    <w:rsid w:val="00A5603D"/>
    <w:rsid w:val="00A56776"/>
    <w:rsid w:val="00A611D5"/>
    <w:rsid w:val="00A613DE"/>
    <w:rsid w:val="00A65114"/>
    <w:rsid w:val="00A678DF"/>
    <w:rsid w:val="00A778CD"/>
    <w:rsid w:val="00A8627A"/>
    <w:rsid w:val="00A87FDE"/>
    <w:rsid w:val="00A95A1B"/>
    <w:rsid w:val="00AA1EA8"/>
    <w:rsid w:val="00AA4217"/>
    <w:rsid w:val="00AB10CF"/>
    <w:rsid w:val="00AB67F2"/>
    <w:rsid w:val="00AB6A8C"/>
    <w:rsid w:val="00AD0D2D"/>
    <w:rsid w:val="00AD1D26"/>
    <w:rsid w:val="00AD342F"/>
    <w:rsid w:val="00AE31F6"/>
    <w:rsid w:val="00AF1B41"/>
    <w:rsid w:val="00AF2556"/>
    <w:rsid w:val="00B003CE"/>
    <w:rsid w:val="00B037D9"/>
    <w:rsid w:val="00B04F65"/>
    <w:rsid w:val="00B11482"/>
    <w:rsid w:val="00B16664"/>
    <w:rsid w:val="00B22C33"/>
    <w:rsid w:val="00B352E2"/>
    <w:rsid w:val="00B35528"/>
    <w:rsid w:val="00B51D2C"/>
    <w:rsid w:val="00B54076"/>
    <w:rsid w:val="00B57635"/>
    <w:rsid w:val="00B601A1"/>
    <w:rsid w:val="00B63964"/>
    <w:rsid w:val="00B6443B"/>
    <w:rsid w:val="00B74CE7"/>
    <w:rsid w:val="00B90E3C"/>
    <w:rsid w:val="00BA753E"/>
    <w:rsid w:val="00BB5DA1"/>
    <w:rsid w:val="00BC187D"/>
    <w:rsid w:val="00BC353E"/>
    <w:rsid w:val="00BC7A83"/>
    <w:rsid w:val="00BE5344"/>
    <w:rsid w:val="00BF1F80"/>
    <w:rsid w:val="00C00901"/>
    <w:rsid w:val="00C14E9E"/>
    <w:rsid w:val="00C218CF"/>
    <w:rsid w:val="00C24C04"/>
    <w:rsid w:val="00C5768E"/>
    <w:rsid w:val="00C7220C"/>
    <w:rsid w:val="00C73788"/>
    <w:rsid w:val="00C966A8"/>
    <w:rsid w:val="00CA52D5"/>
    <w:rsid w:val="00CB1805"/>
    <w:rsid w:val="00CB4D00"/>
    <w:rsid w:val="00CB52D2"/>
    <w:rsid w:val="00CC342C"/>
    <w:rsid w:val="00CD10DB"/>
    <w:rsid w:val="00CD3F9D"/>
    <w:rsid w:val="00CE10E4"/>
    <w:rsid w:val="00CE38FA"/>
    <w:rsid w:val="00CF6166"/>
    <w:rsid w:val="00CF7797"/>
    <w:rsid w:val="00CF7CD6"/>
    <w:rsid w:val="00D00120"/>
    <w:rsid w:val="00D048AE"/>
    <w:rsid w:val="00D06BDB"/>
    <w:rsid w:val="00D1686B"/>
    <w:rsid w:val="00D16F2E"/>
    <w:rsid w:val="00D23B47"/>
    <w:rsid w:val="00D328FC"/>
    <w:rsid w:val="00D4029F"/>
    <w:rsid w:val="00D421A7"/>
    <w:rsid w:val="00D4446E"/>
    <w:rsid w:val="00D622AC"/>
    <w:rsid w:val="00D75090"/>
    <w:rsid w:val="00D84E6E"/>
    <w:rsid w:val="00D91E78"/>
    <w:rsid w:val="00D968D0"/>
    <w:rsid w:val="00DB12DF"/>
    <w:rsid w:val="00DD242E"/>
    <w:rsid w:val="00DE02BF"/>
    <w:rsid w:val="00DE6284"/>
    <w:rsid w:val="00DE71C1"/>
    <w:rsid w:val="00DF2B16"/>
    <w:rsid w:val="00DF75E1"/>
    <w:rsid w:val="00E044BE"/>
    <w:rsid w:val="00E217FA"/>
    <w:rsid w:val="00E31B23"/>
    <w:rsid w:val="00E575C2"/>
    <w:rsid w:val="00E701CA"/>
    <w:rsid w:val="00E75544"/>
    <w:rsid w:val="00EA2C24"/>
    <w:rsid w:val="00EB7B7F"/>
    <w:rsid w:val="00EC717F"/>
    <w:rsid w:val="00ED1E76"/>
    <w:rsid w:val="00ED5A41"/>
    <w:rsid w:val="00EE0D0A"/>
    <w:rsid w:val="00EE2352"/>
    <w:rsid w:val="00EE4561"/>
    <w:rsid w:val="00EE47FB"/>
    <w:rsid w:val="00EF3568"/>
    <w:rsid w:val="00EF5EAD"/>
    <w:rsid w:val="00F00C05"/>
    <w:rsid w:val="00F01E26"/>
    <w:rsid w:val="00F05939"/>
    <w:rsid w:val="00F11E73"/>
    <w:rsid w:val="00F12001"/>
    <w:rsid w:val="00F20C25"/>
    <w:rsid w:val="00F3340B"/>
    <w:rsid w:val="00F335C5"/>
    <w:rsid w:val="00F42743"/>
    <w:rsid w:val="00F427C0"/>
    <w:rsid w:val="00F522A7"/>
    <w:rsid w:val="00F60A79"/>
    <w:rsid w:val="00F62131"/>
    <w:rsid w:val="00F80ED2"/>
    <w:rsid w:val="00F85B6A"/>
    <w:rsid w:val="00F94153"/>
    <w:rsid w:val="00FB780C"/>
    <w:rsid w:val="00FC0F8C"/>
    <w:rsid w:val="00FC79D6"/>
    <w:rsid w:val="00FD7292"/>
    <w:rsid w:val="00FF4E8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5F435"/>
  <w15:chartTrackingRefBased/>
  <w15:docId w15:val="{114650DD-AA8D-DE45-8B0F-4C4292F4C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hu-HU"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BA753E"/>
    <w:rPr>
      <w:rFonts w:ascii="Times New Roman" w:eastAsia="Times New Roman" w:hAnsi="Times New Roman" w:cs="Sendnya"/>
    </w:rPr>
  </w:style>
  <w:style w:type="paragraph" w:styleId="Cmsor1">
    <w:name w:val="heading 1"/>
    <w:basedOn w:val="Norml"/>
    <w:next w:val="Norml"/>
    <w:link w:val="Cmsor1Char"/>
    <w:qFormat/>
    <w:rsid w:val="00A471C6"/>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Cmsor2">
    <w:name w:val="heading 2"/>
    <w:basedOn w:val="Norml"/>
    <w:next w:val="Norml"/>
    <w:link w:val="Cmsor2Char"/>
    <w:autoRedefine/>
    <w:qFormat/>
    <w:rsid w:val="00B51D2C"/>
    <w:pPr>
      <w:keepNext/>
      <w:spacing w:before="240" w:after="60" w:line="360" w:lineRule="auto"/>
      <w:jc w:val="both"/>
      <w:outlineLvl w:val="1"/>
      <w:pPrChange w:id="0" w:author="Vihari Réka" w:date="2018-11-30T21:33:00Z">
        <w:pPr>
          <w:keepNext/>
          <w:spacing w:before="240" w:after="60" w:line="360" w:lineRule="auto"/>
          <w:jc w:val="both"/>
          <w:outlineLvl w:val="1"/>
        </w:pPr>
      </w:pPrChange>
    </w:pPr>
    <w:rPr>
      <w:rFonts w:cs="Arial"/>
      <w:b/>
      <w:bCs/>
      <w:iCs/>
      <w:sz w:val="32"/>
      <w:szCs w:val="28"/>
      <w:rPrChange w:id="0" w:author="Vihari Réka" w:date="2018-11-30T21:33:00Z">
        <w:rPr>
          <w:rFonts w:cs="Arial"/>
          <w:b/>
          <w:bCs/>
          <w:iCs/>
          <w:sz w:val="32"/>
          <w:szCs w:val="28"/>
          <w:lang w:val="hu-HU" w:eastAsia="en-US" w:bidi="ar-SA"/>
        </w:rPr>
      </w:rPrChange>
    </w:rPr>
  </w:style>
  <w:style w:type="paragraph" w:styleId="Cmsor3">
    <w:name w:val="heading 3"/>
    <w:basedOn w:val="Norml"/>
    <w:next w:val="Norml"/>
    <w:link w:val="Cmsor3Char"/>
    <w:autoRedefine/>
    <w:qFormat/>
    <w:rsid w:val="00A471C6"/>
    <w:pPr>
      <w:keepNext/>
      <w:spacing w:before="240" w:after="60" w:line="360" w:lineRule="auto"/>
      <w:jc w:val="both"/>
      <w:outlineLvl w:val="2"/>
    </w:pPr>
    <w:rPr>
      <w:rFonts w:cs="Arial"/>
      <w:b/>
      <w:bCs/>
      <w:sz w:val="28"/>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471C6"/>
    <w:rPr>
      <w:rFonts w:asciiTheme="majorHAnsi" w:eastAsiaTheme="majorEastAsia" w:hAnsiTheme="majorHAnsi" w:cstheme="majorBidi"/>
      <w:b/>
      <w:bCs/>
      <w:color w:val="2F5496" w:themeColor="accent1" w:themeShade="BF"/>
      <w:sz w:val="28"/>
      <w:szCs w:val="28"/>
    </w:rPr>
  </w:style>
  <w:style w:type="character" w:customStyle="1" w:styleId="Cmsor2Char">
    <w:name w:val="Címsor 2 Char"/>
    <w:basedOn w:val="Bekezdsalapbettpusa"/>
    <w:link w:val="Cmsor2"/>
    <w:rsid w:val="00B51D2C"/>
    <w:rPr>
      <w:rFonts w:ascii="Times New Roman" w:eastAsia="Times New Roman" w:hAnsi="Times New Roman" w:cs="Arial"/>
      <w:b/>
      <w:bCs/>
      <w:iCs/>
      <w:sz w:val="32"/>
      <w:szCs w:val="28"/>
    </w:rPr>
  </w:style>
  <w:style w:type="character" w:customStyle="1" w:styleId="Cmsor3Char">
    <w:name w:val="Címsor 3 Char"/>
    <w:basedOn w:val="Bekezdsalapbettpusa"/>
    <w:link w:val="Cmsor3"/>
    <w:rsid w:val="00A471C6"/>
    <w:rPr>
      <w:rFonts w:ascii="Times New Roman" w:eastAsia="Times New Roman" w:hAnsi="Times New Roman" w:cs="Arial"/>
      <w:b/>
      <w:bCs/>
      <w:sz w:val="28"/>
      <w:szCs w:val="26"/>
    </w:rPr>
  </w:style>
  <w:style w:type="paragraph" w:styleId="Cm">
    <w:name w:val="Title"/>
    <w:basedOn w:val="Norml"/>
    <w:link w:val="CmChar"/>
    <w:qFormat/>
    <w:rsid w:val="00A471C6"/>
    <w:pPr>
      <w:spacing w:before="240" w:after="60" w:line="360" w:lineRule="auto"/>
      <w:ind w:firstLine="709"/>
      <w:jc w:val="center"/>
      <w:outlineLvl w:val="0"/>
    </w:pPr>
    <w:rPr>
      <w:rFonts w:ascii="Arial" w:hAnsi="Arial" w:cs="Arial"/>
      <w:b/>
      <w:bCs/>
      <w:kern w:val="28"/>
      <w:sz w:val="32"/>
      <w:szCs w:val="32"/>
    </w:rPr>
  </w:style>
  <w:style w:type="character" w:customStyle="1" w:styleId="CmChar">
    <w:name w:val="Cím Char"/>
    <w:basedOn w:val="Bekezdsalapbettpusa"/>
    <w:link w:val="Cm"/>
    <w:rsid w:val="00A471C6"/>
    <w:rPr>
      <w:rFonts w:ascii="Arial" w:eastAsia="Times New Roman" w:hAnsi="Arial" w:cs="Arial"/>
      <w:b/>
      <w:bCs/>
      <w:kern w:val="28"/>
      <w:sz w:val="32"/>
      <w:szCs w:val="32"/>
    </w:rPr>
  </w:style>
  <w:style w:type="paragraph" w:styleId="Szvegtrzs">
    <w:name w:val="Body Text"/>
    <w:basedOn w:val="Norml"/>
    <w:link w:val="SzvegtrzsChar"/>
    <w:rsid w:val="00A471C6"/>
    <w:pPr>
      <w:spacing w:after="120" w:line="360" w:lineRule="auto"/>
      <w:ind w:firstLine="709"/>
      <w:jc w:val="both"/>
    </w:pPr>
    <w:rPr>
      <w:rFonts w:ascii="Garamond" w:hAnsi="Garamond" w:cs="Garamond"/>
    </w:rPr>
  </w:style>
  <w:style w:type="character" w:customStyle="1" w:styleId="SzvegtrzsChar">
    <w:name w:val="Szövegtörzs Char"/>
    <w:basedOn w:val="Bekezdsalapbettpusa"/>
    <w:link w:val="Szvegtrzs"/>
    <w:rsid w:val="00A471C6"/>
    <w:rPr>
      <w:rFonts w:ascii="Garamond" w:eastAsia="Times New Roman" w:hAnsi="Garamond" w:cs="Garamond"/>
    </w:rPr>
  </w:style>
  <w:style w:type="paragraph" w:customStyle="1" w:styleId="Bulletlista">
    <w:name w:val="Bullet lista"/>
    <w:basedOn w:val="Norml"/>
    <w:rsid w:val="00A471C6"/>
    <w:pPr>
      <w:numPr>
        <w:numId w:val="1"/>
      </w:numPr>
      <w:spacing w:after="120"/>
      <w:jc w:val="both"/>
    </w:pPr>
  </w:style>
  <w:style w:type="paragraph" w:styleId="Dokumentumtrkp">
    <w:name w:val="Document Map"/>
    <w:basedOn w:val="Norml"/>
    <w:link w:val="DokumentumtrkpChar"/>
    <w:uiPriority w:val="99"/>
    <w:semiHidden/>
    <w:unhideWhenUsed/>
    <w:rsid w:val="00A471C6"/>
    <w:rPr>
      <w:rFonts w:ascii="Tahoma" w:hAnsi="Tahoma" w:cs="Tahoma"/>
      <w:sz w:val="16"/>
      <w:szCs w:val="16"/>
    </w:rPr>
  </w:style>
  <w:style w:type="character" w:customStyle="1" w:styleId="DokumentumtrkpChar">
    <w:name w:val="Dokumentumtérkép Char"/>
    <w:basedOn w:val="Bekezdsalapbettpusa"/>
    <w:link w:val="Dokumentumtrkp"/>
    <w:uiPriority w:val="99"/>
    <w:semiHidden/>
    <w:rsid w:val="00A471C6"/>
    <w:rPr>
      <w:rFonts w:ascii="Tahoma" w:eastAsia="Times New Roman" w:hAnsi="Tahoma" w:cs="Tahoma"/>
      <w:sz w:val="16"/>
      <w:szCs w:val="16"/>
    </w:rPr>
  </w:style>
  <w:style w:type="paragraph" w:styleId="lfej">
    <w:name w:val="header"/>
    <w:basedOn w:val="Norml"/>
    <w:link w:val="lfejChar"/>
    <w:rsid w:val="00A471C6"/>
    <w:pPr>
      <w:tabs>
        <w:tab w:val="center" w:pos="4536"/>
        <w:tab w:val="right" w:pos="9072"/>
      </w:tabs>
    </w:pPr>
  </w:style>
  <w:style w:type="character" w:customStyle="1" w:styleId="lfejChar">
    <w:name w:val="Élőfej Char"/>
    <w:basedOn w:val="Bekezdsalapbettpusa"/>
    <w:link w:val="lfej"/>
    <w:rsid w:val="00A471C6"/>
    <w:rPr>
      <w:rFonts w:ascii="Times New Roman" w:eastAsia="Times New Roman" w:hAnsi="Times New Roman" w:cs="Sendnya"/>
    </w:rPr>
  </w:style>
  <w:style w:type="paragraph" w:styleId="llb">
    <w:name w:val="footer"/>
    <w:basedOn w:val="Norml"/>
    <w:link w:val="llbChar"/>
    <w:rsid w:val="00A471C6"/>
    <w:pPr>
      <w:tabs>
        <w:tab w:val="center" w:pos="4536"/>
        <w:tab w:val="right" w:pos="9072"/>
      </w:tabs>
    </w:pPr>
  </w:style>
  <w:style w:type="character" w:customStyle="1" w:styleId="llbChar">
    <w:name w:val="Élőláb Char"/>
    <w:basedOn w:val="Bekezdsalapbettpusa"/>
    <w:link w:val="llb"/>
    <w:rsid w:val="00A471C6"/>
    <w:rPr>
      <w:rFonts w:ascii="Times New Roman" w:eastAsia="Times New Roman" w:hAnsi="Times New Roman" w:cs="Sendnya"/>
    </w:rPr>
  </w:style>
  <w:style w:type="character" w:styleId="Hiperhivatkozs">
    <w:name w:val="Hyperlink"/>
    <w:basedOn w:val="Bekezdsalapbettpusa"/>
    <w:uiPriority w:val="99"/>
    <w:unhideWhenUsed/>
    <w:rsid w:val="00A471C6"/>
    <w:rPr>
      <w:color w:val="0563C1" w:themeColor="hyperlink"/>
      <w:u w:val="single"/>
    </w:rPr>
  </w:style>
  <w:style w:type="paragraph" w:styleId="Buborkszveg">
    <w:name w:val="Balloon Text"/>
    <w:basedOn w:val="Norml"/>
    <w:link w:val="BuborkszvegChar"/>
    <w:uiPriority w:val="99"/>
    <w:semiHidden/>
    <w:unhideWhenUsed/>
    <w:rsid w:val="00A471C6"/>
    <w:rPr>
      <w:rFonts w:ascii="Tahoma" w:hAnsi="Tahoma" w:cs="Tahoma"/>
      <w:sz w:val="16"/>
      <w:szCs w:val="16"/>
    </w:rPr>
  </w:style>
  <w:style w:type="character" w:customStyle="1" w:styleId="BuborkszvegChar">
    <w:name w:val="Buborékszöveg Char"/>
    <w:basedOn w:val="Bekezdsalapbettpusa"/>
    <w:link w:val="Buborkszveg"/>
    <w:uiPriority w:val="99"/>
    <w:semiHidden/>
    <w:rsid w:val="00A471C6"/>
    <w:rPr>
      <w:rFonts w:ascii="Tahoma" w:eastAsia="Times New Roman" w:hAnsi="Tahoma" w:cs="Tahoma"/>
      <w:sz w:val="16"/>
      <w:szCs w:val="16"/>
    </w:rPr>
  </w:style>
  <w:style w:type="character" w:styleId="Helyrzszveg">
    <w:name w:val="Placeholder Text"/>
    <w:basedOn w:val="Bekezdsalapbettpusa"/>
    <w:uiPriority w:val="99"/>
    <w:semiHidden/>
    <w:rsid w:val="00A471C6"/>
    <w:rPr>
      <w:color w:val="808080"/>
    </w:rPr>
  </w:style>
  <w:style w:type="paragraph" w:styleId="Listaszerbekezds">
    <w:name w:val="List Paragraph"/>
    <w:basedOn w:val="Norml"/>
    <w:uiPriority w:val="34"/>
    <w:qFormat/>
    <w:rsid w:val="00A471C6"/>
    <w:pPr>
      <w:ind w:left="720"/>
      <w:contextualSpacing/>
    </w:pPr>
    <w:rPr>
      <w:rFonts w:asciiTheme="minorHAnsi" w:eastAsiaTheme="minorEastAsia" w:hAnsiTheme="minorHAnsi" w:cstheme="minorBidi"/>
      <w:sz w:val="22"/>
      <w:szCs w:val="22"/>
      <w:lang w:eastAsia="hu-HU"/>
    </w:rPr>
  </w:style>
  <w:style w:type="paragraph" w:styleId="NormlWeb">
    <w:name w:val="Normal (Web)"/>
    <w:basedOn w:val="Norml"/>
    <w:uiPriority w:val="99"/>
    <w:unhideWhenUsed/>
    <w:rsid w:val="00A471C6"/>
    <w:pPr>
      <w:spacing w:before="100" w:beforeAutospacing="1" w:after="100" w:afterAutospacing="1"/>
    </w:pPr>
    <w:rPr>
      <w:rFonts w:cs="Times New Roman"/>
      <w:lang w:eastAsia="hu-HU"/>
    </w:rPr>
  </w:style>
  <w:style w:type="character" w:styleId="Oldalszm">
    <w:name w:val="page number"/>
    <w:basedOn w:val="Bekezdsalapbettpusa"/>
    <w:uiPriority w:val="99"/>
    <w:semiHidden/>
    <w:unhideWhenUsed/>
    <w:rsid w:val="00A471C6"/>
  </w:style>
  <w:style w:type="table" w:styleId="Rcsostblzat">
    <w:name w:val="Table Grid"/>
    <w:basedOn w:val="Normltblzat"/>
    <w:uiPriority w:val="59"/>
    <w:rsid w:val="00A471C6"/>
    <w:rPr>
      <w:rFonts w:ascii="Times New Roman" w:eastAsia="Times New Roman" w:hAnsi="Times New Roman" w:cs="Times New Roman"/>
      <w:sz w:val="20"/>
      <w:szCs w:val="20"/>
      <w:lang w:eastAsia="hu-H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mlapszerz">
    <w:name w:val="Címlap szerző"/>
    <w:basedOn w:val="Norml"/>
    <w:autoRedefine/>
    <w:rsid w:val="00A471C6"/>
    <w:pPr>
      <w:keepNext/>
      <w:spacing w:after="240"/>
      <w:jc w:val="center"/>
    </w:pPr>
    <w:rPr>
      <w:rFonts w:cs="Times New Roman"/>
      <w:noProof/>
      <w:sz w:val="40"/>
    </w:rPr>
  </w:style>
  <w:style w:type="paragraph" w:styleId="Alcm">
    <w:name w:val="Subtitle"/>
    <w:basedOn w:val="Norml"/>
    <w:link w:val="AlcmChar"/>
    <w:autoRedefine/>
    <w:rsid w:val="00A471C6"/>
    <w:pPr>
      <w:keepLines/>
      <w:spacing w:before="120" w:after="4200" w:line="360" w:lineRule="auto"/>
      <w:jc w:val="center"/>
    </w:pPr>
    <w:rPr>
      <w:rFonts w:cs="Arial"/>
      <w:noProof/>
      <w:sz w:val="32"/>
    </w:rPr>
  </w:style>
  <w:style w:type="character" w:customStyle="1" w:styleId="AlcmChar">
    <w:name w:val="Alcím Char"/>
    <w:basedOn w:val="Bekezdsalapbettpusa"/>
    <w:link w:val="Alcm"/>
    <w:rsid w:val="00A471C6"/>
    <w:rPr>
      <w:rFonts w:ascii="Times New Roman" w:eastAsia="Times New Roman" w:hAnsi="Times New Roman" w:cs="Arial"/>
      <w:noProof/>
      <w:sz w:val="32"/>
    </w:rPr>
  </w:style>
  <w:style w:type="paragraph" w:customStyle="1" w:styleId="Irodalomjegyzksor">
    <w:name w:val="Irodalomjegyzék sor"/>
    <w:basedOn w:val="Norml"/>
    <w:autoRedefine/>
    <w:qFormat/>
    <w:rsid w:val="00A471C6"/>
    <w:pPr>
      <w:numPr>
        <w:numId w:val="8"/>
      </w:numPr>
      <w:tabs>
        <w:tab w:val="clear" w:pos="1134"/>
        <w:tab w:val="left" w:pos="567"/>
      </w:tabs>
      <w:spacing w:before="120" w:after="240"/>
      <w:ind w:left="567" w:hanging="567"/>
    </w:pPr>
    <w:rPr>
      <w:rFonts w:cs="Times New Roman"/>
      <w:noProof/>
    </w:rPr>
  </w:style>
  <w:style w:type="paragraph" w:customStyle="1" w:styleId="Cmlaplog">
    <w:name w:val="Címlap logó"/>
    <w:basedOn w:val="Norml"/>
    <w:rsid w:val="00A471C6"/>
    <w:pPr>
      <w:spacing w:after="120" w:line="360" w:lineRule="auto"/>
      <w:jc w:val="center"/>
    </w:pPr>
    <w:rPr>
      <w:rFonts w:cs="Times New Roman"/>
      <w:szCs w:val="20"/>
    </w:rPr>
  </w:style>
  <w:style w:type="paragraph" w:customStyle="1" w:styleId="Cmlapkarstanszk">
    <w:name w:val="Címlap kar és tanszék"/>
    <w:basedOn w:val="Norml"/>
    <w:rsid w:val="00A471C6"/>
    <w:pPr>
      <w:jc w:val="center"/>
    </w:pPr>
    <w:rPr>
      <w:rFonts w:cs="Times New Roman"/>
      <w:szCs w:val="20"/>
    </w:rPr>
  </w:style>
  <w:style w:type="paragraph" w:customStyle="1" w:styleId="Cmlapegyetem">
    <w:name w:val="Címlap egyetem"/>
    <w:basedOn w:val="Norml"/>
    <w:rsid w:val="00A471C6"/>
    <w:pPr>
      <w:spacing w:before="120"/>
      <w:jc w:val="center"/>
    </w:pPr>
    <w:rPr>
      <w:rFonts w:cs="Times New Roman"/>
      <w:b/>
      <w:bCs/>
      <w:szCs w:val="20"/>
    </w:rPr>
  </w:style>
  <w:style w:type="paragraph" w:styleId="TJ2">
    <w:name w:val="toc 2"/>
    <w:basedOn w:val="Norml"/>
    <w:next w:val="Norml"/>
    <w:autoRedefine/>
    <w:uiPriority w:val="39"/>
    <w:rsid w:val="00A471C6"/>
    <w:pPr>
      <w:spacing w:line="360" w:lineRule="auto"/>
      <w:ind w:left="238"/>
      <w:jc w:val="both"/>
    </w:pPr>
    <w:rPr>
      <w:rFonts w:cs="Times New Roman"/>
    </w:rPr>
  </w:style>
  <w:style w:type="paragraph" w:styleId="TJ1">
    <w:name w:val="toc 1"/>
    <w:basedOn w:val="Norml"/>
    <w:next w:val="Norml"/>
    <w:autoRedefine/>
    <w:uiPriority w:val="39"/>
    <w:rsid w:val="00A471C6"/>
    <w:pPr>
      <w:tabs>
        <w:tab w:val="right" w:leader="dot" w:pos="8494"/>
      </w:tabs>
      <w:spacing w:line="360" w:lineRule="auto"/>
      <w:jc w:val="both"/>
    </w:pPr>
    <w:rPr>
      <w:rFonts w:cs="Times New Roman"/>
      <w:b/>
    </w:rPr>
  </w:style>
  <w:style w:type="paragraph" w:styleId="TJ3">
    <w:name w:val="toc 3"/>
    <w:basedOn w:val="Norml"/>
    <w:next w:val="Norml"/>
    <w:autoRedefine/>
    <w:uiPriority w:val="39"/>
    <w:rsid w:val="00A471C6"/>
    <w:pPr>
      <w:spacing w:line="360" w:lineRule="auto"/>
      <w:ind w:left="482"/>
      <w:jc w:val="both"/>
    </w:pPr>
    <w:rPr>
      <w:rFonts w:cs="Times New Roman"/>
    </w:rPr>
  </w:style>
  <w:style w:type="paragraph" w:customStyle="1" w:styleId="Fejezetcmtartalomjegyzknlkl">
    <w:name w:val="Fejezetcím tartalomjegyzék nélkül"/>
    <w:basedOn w:val="Norml"/>
    <w:next w:val="Norml"/>
    <w:qFormat/>
    <w:rsid w:val="00A471C6"/>
    <w:pPr>
      <w:keepNext/>
      <w:pageBreakBefore/>
      <w:spacing w:before="240" w:after="480" w:line="360" w:lineRule="auto"/>
      <w:jc w:val="both"/>
    </w:pPr>
    <w:rPr>
      <w:rFonts w:cs="Arial"/>
      <w:b/>
      <w:bCs/>
      <w:noProof/>
      <w:kern w:val="32"/>
      <w:sz w:val="36"/>
      <w:szCs w:val="32"/>
    </w:rPr>
  </w:style>
  <w:style w:type="paragraph" w:customStyle="1" w:styleId="Nyilatkozatcm">
    <w:name w:val="Nyilatkozat cím"/>
    <w:basedOn w:val="Norml"/>
    <w:next w:val="Norml"/>
    <w:autoRedefine/>
    <w:rsid w:val="00A471C6"/>
    <w:pPr>
      <w:keepNext/>
      <w:pageBreakBefore/>
      <w:spacing w:after="640" w:line="360" w:lineRule="auto"/>
      <w:jc w:val="center"/>
    </w:pPr>
    <w:rPr>
      <w:rFonts w:cs="Times New Roman"/>
      <w:b/>
      <w:caps/>
      <w:sz w:val="36"/>
    </w:rPr>
  </w:style>
  <w:style w:type="paragraph" w:customStyle="1" w:styleId="Nyilatkozatkeltezs">
    <w:name w:val="Nyilatkozat keltezés"/>
    <w:basedOn w:val="Nyilatkozatszveg"/>
    <w:rsid w:val="00A471C6"/>
    <w:pPr>
      <w:spacing w:before="240" w:after="960"/>
    </w:pPr>
  </w:style>
  <w:style w:type="paragraph" w:customStyle="1" w:styleId="Nyilatkozatszveg">
    <w:name w:val="Nyilatkozat szöveg"/>
    <w:basedOn w:val="Norml"/>
    <w:rsid w:val="00A471C6"/>
    <w:pPr>
      <w:spacing w:after="120" w:line="360" w:lineRule="auto"/>
      <w:jc w:val="both"/>
    </w:pPr>
    <w:rPr>
      <w:rFonts w:cs="Times New Roman"/>
    </w:rPr>
  </w:style>
  <w:style w:type="paragraph" w:customStyle="1" w:styleId="Nyilatkozatalrs">
    <w:name w:val="Nyilatkozat aláírás"/>
    <w:basedOn w:val="Nyilatkozatszveg"/>
    <w:rsid w:val="00A471C6"/>
    <w:pPr>
      <w:tabs>
        <w:tab w:val="center" w:pos="6237"/>
      </w:tabs>
      <w:spacing w:after="0" w:line="240" w:lineRule="auto"/>
      <w:ind w:left="3686"/>
    </w:pPr>
    <w:rPr>
      <w:noProof/>
    </w:rPr>
  </w:style>
  <w:style w:type="character" w:styleId="Jegyzethivatkozs">
    <w:name w:val="annotation reference"/>
    <w:basedOn w:val="Bekezdsalapbettpusa"/>
    <w:uiPriority w:val="99"/>
    <w:semiHidden/>
    <w:unhideWhenUsed/>
    <w:rsid w:val="00A471C6"/>
    <w:rPr>
      <w:sz w:val="16"/>
      <w:szCs w:val="16"/>
    </w:rPr>
  </w:style>
  <w:style w:type="paragraph" w:styleId="Jegyzetszveg">
    <w:name w:val="annotation text"/>
    <w:basedOn w:val="Norml"/>
    <w:link w:val="JegyzetszvegChar"/>
    <w:uiPriority w:val="99"/>
    <w:semiHidden/>
    <w:unhideWhenUsed/>
    <w:rsid w:val="00A471C6"/>
    <w:rPr>
      <w:sz w:val="20"/>
      <w:szCs w:val="20"/>
    </w:rPr>
  </w:style>
  <w:style w:type="character" w:customStyle="1" w:styleId="JegyzetszvegChar">
    <w:name w:val="Jegyzetszöveg Char"/>
    <w:basedOn w:val="Bekezdsalapbettpusa"/>
    <w:link w:val="Jegyzetszveg"/>
    <w:uiPriority w:val="99"/>
    <w:semiHidden/>
    <w:rsid w:val="00A471C6"/>
    <w:rPr>
      <w:rFonts w:ascii="Times New Roman" w:eastAsia="Times New Roman" w:hAnsi="Times New Roman" w:cs="Sendnya"/>
      <w:sz w:val="20"/>
      <w:szCs w:val="20"/>
    </w:rPr>
  </w:style>
  <w:style w:type="paragraph" w:styleId="Megjegyzstrgya">
    <w:name w:val="annotation subject"/>
    <w:basedOn w:val="Jegyzetszveg"/>
    <w:next w:val="Jegyzetszveg"/>
    <w:link w:val="MegjegyzstrgyaChar"/>
    <w:uiPriority w:val="99"/>
    <w:semiHidden/>
    <w:unhideWhenUsed/>
    <w:rsid w:val="00A471C6"/>
    <w:rPr>
      <w:b/>
      <w:bCs/>
    </w:rPr>
  </w:style>
  <w:style w:type="character" w:customStyle="1" w:styleId="MegjegyzstrgyaChar">
    <w:name w:val="Megjegyzés tárgya Char"/>
    <w:basedOn w:val="JegyzetszvegChar"/>
    <w:link w:val="Megjegyzstrgya"/>
    <w:uiPriority w:val="99"/>
    <w:semiHidden/>
    <w:rsid w:val="00A471C6"/>
    <w:rPr>
      <w:rFonts w:ascii="Times New Roman" w:eastAsia="Times New Roman" w:hAnsi="Times New Roman" w:cs="Sendnya"/>
      <w:b/>
      <w:bCs/>
      <w:sz w:val="20"/>
      <w:szCs w:val="20"/>
    </w:rPr>
  </w:style>
  <w:style w:type="character" w:styleId="Feloldatlanmegemlts">
    <w:name w:val="Unresolved Mention"/>
    <w:basedOn w:val="Bekezdsalapbettpusa"/>
    <w:uiPriority w:val="99"/>
    <w:semiHidden/>
    <w:unhideWhenUsed/>
    <w:rsid w:val="00A471C6"/>
    <w:rPr>
      <w:color w:val="808080"/>
      <w:shd w:val="clear" w:color="auto" w:fill="E6E6E6"/>
    </w:rPr>
  </w:style>
  <w:style w:type="paragraph" w:customStyle="1" w:styleId="Fejezetcimszmozsnlkl">
    <w:name w:val="Fejezetcim számozás nélkül"/>
    <w:basedOn w:val="Cmsor1"/>
    <w:next w:val="Norml"/>
    <w:rsid w:val="00A471C6"/>
    <w:pPr>
      <w:keepLines w:val="0"/>
      <w:pageBreakBefore/>
      <w:spacing w:before="240" w:after="480" w:line="360" w:lineRule="auto"/>
      <w:jc w:val="both"/>
    </w:pPr>
    <w:rPr>
      <w:rFonts w:ascii="Times New Roman" w:eastAsia="Times New Roman" w:hAnsi="Times New Roman" w:cs="Arial"/>
      <w:color w:val="auto"/>
      <w:kern w:val="32"/>
      <w:sz w:val="36"/>
      <w:szCs w:val="32"/>
    </w:rPr>
  </w:style>
  <w:style w:type="paragraph" w:styleId="Kpalrs">
    <w:name w:val="caption"/>
    <w:basedOn w:val="Norml"/>
    <w:next w:val="Norml"/>
    <w:unhideWhenUsed/>
    <w:qFormat/>
    <w:rsid w:val="00A471C6"/>
    <w:pPr>
      <w:spacing w:after="200"/>
    </w:pPr>
    <w:rPr>
      <w:i/>
      <w:iCs/>
      <w:color w:val="44546A" w:themeColor="text2"/>
      <w:sz w:val="18"/>
      <w:szCs w:val="18"/>
    </w:rPr>
  </w:style>
  <w:style w:type="paragraph" w:styleId="Vltozat">
    <w:name w:val="Revision"/>
    <w:hidden/>
    <w:uiPriority w:val="99"/>
    <w:semiHidden/>
    <w:rsid w:val="00A471C6"/>
    <w:rPr>
      <w:rFonts w:ascii="Times New Roman" w:eastAsia="Times New Roman" w:hAnsi="Times New Roman" w:cs="Sendnya"/>
    </w:rPr>
  </w:style>
  <w:style w:type="paragraph" w:customStyle="1" w:styleId="Kd">
    <w:name w:val="Kód"/>
    <w:basedOn w:val="Norml"/>
    <w:qFormat/>
    <w:rsid w:val="00CC342C"/>
    <w:pPr>
      <w:tabs>
        <w:tab w:val="left" w:pos="851"/>
        <w:tab w:val="left" w:pos="1418"/>
        <w:tab w:val="left" w:pos="1985"/>
        <w:tab w:val="left" w:pos="2552"/>
        <w:tab w:val="left" w:pos="3119"/>
        <w:tab w:val="left" w:pos="3686"/>
        <w:tab w:val="left" w:pos="4253"/>
        <w:tab w:val="left" w:pos="4820"/>
        <w:tab w:val="left" w:pos="5387"/>
        <w:tab w:val="left" w:pos="5954"/>
      </w:tabs>
      <w:spacing w:before="120" w:after="240"/>
      <w:ind w:left="284"/>
      <w:contextualSpacing/>
      <w:jc w:val="both"/>
    </w:pPr>
    <w:rPr>
      <w:rFonts w:ascii="Consolas" w:hAnsi="Consolas" w:cs="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64173">
      <w:bodyDiv w:val="1"/>
      <w:marLeft w:val="0"/>
      <w:marRight w:val="0"/>
      <w:marTop w:val="0"/>
      <w:marBottom w:val="0"/>
      <w:divBdr>
        <w:top w:val="none" w:sz="0" w:space="0" w:color="auto"/>
        <w:left w:val="none" w:sz="0" w:space="0" w:color="auto"/>
        <w:bottom w:val="none" w:sz="0" w:space="0" w:color="auto"/>
        <w:right w:val="none" w:sz="0" w:space="0" w:color="auto"/>
      </w:divBdr>
    </w:div>
    <w:div w:id="55861326">
      <w:bodyDiv w:val="1"/>
      <w:marLeft w:val="0"/>
      <w:marRight w:val="0"/>
      <w:marTop w:val="0"/>
      <w:marBottom w:val="0"/>
      <w:divBdr>
        <w:top w:val="none" w:sz="0" w:space="0" w:color="auto"/>
        <w:left w:val="none" w:sz="0" w:space="0" w:color="auto"/>
        <w:bottom w:val="none" w:sz="0" w:space="0" w:color="auto"/>
        <w:right w:val="none" w:sz="0" w:space="0" w:color="auto"/>
      </w:divBdr>
    </w:div>
    <w:div w:id="426193498">
      <w:bodyDiv w:val="1"/>
      <w:marLeft w:val="0"/>
      <w:marRight w:val="0"/>
      <w:marTop w:val="0"/>
      <w:marBottom w:val="0"/>
      <w:divBdr>
        <w:top w:val="none" w:sz="0" w:space="0" w:color="auto"/>
        <w:left w:val="none" w:sz="0" w:space="0" w:color="auto"/>
        <w:bottom w:val="none" w:sz="0" w:space="0" w:color="auto"/>
        <w:right w:val="none" w:sz="0" w:space="0" w:color="auto"/>
      </w:divBdr>
    </w:div>
    <w:div w:id="846597334">
      <w:bodyDiv w:val="1"/>
      <w:marLeft w:val="0"/>
      <w:marRight w:val="0"/>
      <w:marTop w:val="0"/>
      <w:marBottom w:val="0"/>
      <w:divBdr>
        <w:top w:val="none" w:sz="0" w:space="0" w:color="auto"/>
        <w:left w:val="none" w:sz="0" w:space="0" w:color="auto"/>
        <w:bottom w:val="none" w:sz="0" w:space="0" w:color="auto"/>
        <w:right w:val="none" w:sz="0" w:space="0" w:color="auto"/>
      </w:divBdr>
    </w:div>
    <w:div w:id="872965693">
      <w:bodyDiv w:val="1"/>
      <w:marLeft w:val="0"/>
      <w:marRight w:val="0"/>
      <w:marTop w:val="0"/>
      <w:marBottom w:val="0"/>
      <w:divBdr>
        <w:top w:val="none" w:sz="0" w:space="0" w:color="auto"/>
        <w:left w:val="none" w:sz="0" w:space="0" w:color="auto"/>
        <w:bottom w:val="none" w:sz="0" w:space="0" w:color="auto"/>
        <w:right w:val="none" w:sz="0" w:space="0" w:color="auto"/>
      </w:divBdr>
    </w:div>
    <w:div w:id="965427209">
      <w:bodyDiv w:val="1"/>
      <w:marLeft w:val="0"/>
      <w:marRight w:val="0"/>
      <w:marTop w:val="0"/>
      <w:marBottom w:val="0"/>
      <w:divBdr>
        <w:top w:val="none" w:sz="0" w:space="0" w:color="auto"/>
        <w:left w:val="none" w:sz="0" w:space="0" w:color="auto"/>
        <w:bottom w:val="none" w:sz="0" w:space="0" w:color="auto"/>
        <w:right w:val="none" w:sz="0" w:space="0" w:color="auto"/>
      </w:divBdr>
      <w:divsChild>
        <w:div w:id="1334911774">
          <w:marLeft w:val="0"/>
          <w:marRight w:val="0"/>
          <w:marTop w:val="0"/>
          <w:marBottom w:val="0"/>
          <w:divBdr>
            <w:top w:val="none" w:sz="0" w:space="0" w:color="auto"/>
            <w:left w:val="none" w:sz="0" w:space="0" w:color="auto"/>
            <w:bottom w:val="none" w:sz="0" w:space="0" w:color="auto"/>
            <w:right w:val="none" w:sz="0" w:space="0" w:color="auto"/>
          </w:divBdr>
          <w:divsChild>
            <w:div w:id="36466549">
              <w:marLeft w:val="0"/>
              <w:marRight w:val="0"/>
              <w:marTop w:val="0"/>
              <w:marBottom w:val="0"/>
              <w:divBdr>
                <w:top w:val="none" w:sz="0" w:space="0" w:color="auto"/>
                <w:left w:val="none" w:sz="0" w:space="0" w:color="auto"/>
                <w:bottom w:val="none" w:sz="0" w:space="0" w:color="auto"/>
                <w:right w:val="none" w:sz="0" w:space="0" w:color="auto"/>
              </w:divBdr>
            </w:div>
            <w:div w:id="361788638">
              <w:marLeft w:val="0"/>
              <w:marRight w:val="0"/>
              <w:marTop w:val="0"/>
              <w:marBottom w:val="0"/>
              <w:divBdr>
                <w:top w:val="none" w:sz="0" w:space="0" w:color="auto"/>
                <w:left w:val="none" w:sz="0" w:space="0" w:color="auto"/>
                <w:bottom w:val="none" w:sz="0" w:space="0" w:color="auto"/>
                <w:right w:val="none" w:sz="0" w:space="0" w:color="auto"/>
              </w:divBdr>
            </w:div>
            <w:div w:id="434441780">
              <w:marLeft w:val="0"/>
              <w:marRight w:val="0"/>
              <w:marTop w:val="0"/>
              <w:marBottom w:val="0"/>
              <w:divBdr>
                <w:top w:val="none" w:sz="0" w:space="0" w:color="auto"/>
                <w:left w:val="none" w:sz="0" w:space="0" w:color="auto"/>
                <w:bottom w:val="none" w:sz="0" w:space="0" w:color="auto"/>
                <w:right w:val="none" w:sz="0" w:space="0" w:color="auto"/>
              </w:divBdr>
            </w:div>
            <w:div w:id="572592126">
              <w:marLeft w:val="0"/>
              <w:marRight w:val="0"/>
              <w:marTop w:val="0"/>
              <w:marBottom w:val="0"/>
              <w:divBdr>
                <w:top w:val="none" w:sz="0" w:space="0" w:color="auto"/>
                <w:left w:val="none" w:sz="0" w:space="0" w:color="auto"/>
                <w:bottom w:val="none" w:sz="0" w:space="0" w:color="auto"/>
                <w:right w:val="none" w:sz="0" w:space="0" w:color="auto"/>
              </w:divBdr>
            </w:div>
            <w:div w:id="856622706">
              <w:marLeft w:val="0"/>
              <w:marRight w:val="0"/>
              <w:marTop w:val="0"/>
              <w:marBottom w:val="0"/>
              <w:divBdr>
                <w:top w:val="none" w:sz="0" w:space="0" w:color="auto"/>
                <w:left w:val="none" w:sz="0" w:space="0" w:color="auto"/>
                <w:bottom w:val="none" w:sz="0" w:space="0" w:color="auto"/>
                <w:right w:val="none" w:sz="0" w:space="0" w:color="auto"/>
              </w:divBdr>
            </w:div>
            <w:div w:id="872426383">
              <w:marLeft w:val="0"/>
              <w:marRight w:val="0"/>
              <w:marTop w:val="0"/>
              <w:marBottom w:val="0"/>
              <w:divBdr>
                <w:top w:val="none" w:sz="0" w:space="0" w:color="auto"/>
                <w:left w:val="none" w:sz="0" w:space="0" w:color="auto"/>
                <w:bottom w:val="none" w:sz="0" w:space="0" w:color="auto"/>
                <w:right w:val="none" w:sz="0" w:space="0" w:color="auto"/>
              </w:divBdr>
            </w:div>
            <w:div w:id="1296839420">
              <w:marLeft w:val="0"/>
              <w:marRight w:val="0"/>
              <w:marTop w:val="0"/>
              <w:marBottom w:val="0"/>
              <w:divBdr>
                <w:top w:val="none" w:sz="0" w:space="0" w:color="auto"/>
                <w:left w:val="none" w:sz="0" w:space="0" w:color="auto"/>
                <w:bottom w:val="none" w:sz="0" w:space="0" w:color="auto"/>
                <w:right w:val="none" w:sz="0" w:space="0" w:color="auto"/>
              </w:divBdr>
            </w:div>
            <w:div w:id="1701781725">
              <w:marLeft w:val="0"/>
              <w:marRight w:val="0"/>
              <w:marTop w:val="0"/>
              <w:marBottom w:val="0"/>
              <w:divBdr>
                <w:top w:val="none" w:sz="0" w:space="0" w:color="auto"/>
                <w:left w:val="none" w:sz="0" w:space="0" w:color="auto"/>
                <w:bottom w:val="none" w:sz="0" w:space="0" w:color="auto"/>
                <w:right w:val="none" w:sz="0" w:space="0" w:color="auto"/>
              </w:divBdr>
            </w:div>
            <w:div w:id="1872764069">
              <w:marLeft w:val="0"/>
              <w:marRight w:val="0"/>
              <w:marTop w:val="0"/>
              <w:marBottom w:val="0"/>
              <w:divBdr>
                <w:top w:val="none" w:sz="0" w:space="0" w:color="auto"/>
                <w:left w:val="none" w:sz="0" w:space="0" w:color="auto"/>
                <w:bottom w:val="none" w:sz="0" w:space="0" w:color="auto"/>
                <w:right w:val="none" w:sz="0" w:space="0" w:color="auto"/>
              </w:divBdr>
            </w:div>
            <w:div w:id="1933391479">
              <w:marLeft w:val="0"/>
              <w:marRight w:val="0"/>
              <w:marTop w:val="0"/>
              <w:marBottom w:val="0"/>
              <w:divBdr>
                <w:top w:val="none" w:sz="0" w:space="0" w:color="auto"/>
                <w:left w:val="none" w:sz="0" w:space="0" w:color="auto"/>
                <w:bottom w:val="none" w:sz="0" w:space="0" w:color="auto"/>
                <w:right w:val="none" w:sz="0" w:space="0" w:color="auto"/>
              </w:divBdr>
            </w:div>
            <w:div w:id="2026057075">
              <w:marLeft w:val="0"/>
              <w:marRight w:val="0"/>
              <w:marTop w:val="0"/>
              <w:marBottom w:val="0"/>
              <w:divBdr>
                <w:top w:val="none" w:sz="0" w:space="0" w:color="auto"/>
                <w:left w:val="none" w:sz="0" w:space="0" w:color="auto"/>
                <w:bottom w:val="none" w:sz="0" w:space="0" w:color="auto"/>
                <w:right w:val="none" w:sz="0" w:space="0" w:color="auto"/>
              </w:divBdr>
            </w:div>
            <w:div w:id="2046513744">
              <w:marLeft w:val="0"/>
              <w:marRight w:val="0"/>
              <w:marTop w:val="0"/>
              <w:marBottom w:val="0"/>
              <w:divBdr>
                <w:top w:val="none" w:sz="0" w:space="0" w:color="auto"/>
                <w:left w:val="none" w:sz="0" w:space="0" w:color="auto"/>
                <w:bottom w:val="none" w:sz="0" w:space="0" w:color="auto"/>
                <w:right w:val="none" w:sz="0" w:space="0" w:color="auto"/>
              </w:divBdr>
            </w:div>
            <w:div w:id="2103916274">
              <w:marLeft w:val="0"/>
              <w:marRight w:val="0"/>
              <w:marTop w:val="0"/>
              <w:marBottom w:val="0"/>
              <w:divBdr>
                <w:top w:val="none" w:sz="0" w:space="0" w:color="auto"/>
                <w:left w:val="none" w:sz="0" w:space="0" w:color="auto"/>
                <w:bottom w:val="none" w:sz="0" w:space="0" w:color="auto"/>
                <w:right w:val="none" w:sz="0" w:space="0" w:color="auto"/>
              </w:divBdr>
            </w:div>
            <w:div w:id="2112779110">
              <w:marLeft w:val="0"/>
              <w:marRight w:val="0"/>
              <w:marTop w:val="0"/>
              <w:marBottom w:val="0"/>
              <w:divBdr>
                <w:top w:val="none" w:sz="0" w:space="0" w:color="auto"/>
                <w:left w:val="none" w:sz="0" w:space="0" w:color="auto"/>
                <w:bottom w:val="none" w:sz="0" w:space="0" w:color="auto"/>
                <w:right w:val="none" w:sz="0" w:space="0" w:color="auto"/>
              </w:divBdr>
            </w:div>
            <w:div w:id="21150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7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cocoapods.org/" TargetMode="External"/><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localhost:8080-on"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gi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eader" Target="header1.xml"/><Relationship Id="rId57"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hyperlink" Target="https://www.tomsguide.com/us/iphone-is-better-than-android,news-21307.html"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38.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15493FCD55BE408F86B174F61A5AD9"/>
        <w:category>
          <w:name w:val="Általános"/>
          <w:gallery w:val="placeholder"/>
        </w:category>
        <w:types>
          <w:type w:val="bbPlcHdr"/>
        </w:types>
        <w:behaviors>
          <w:behavior w:val="content"/>
        </w:behaviors>
        <w:guid w:val="{B3E3FFB1-F613-8D43-B97B-4D0C8BCA05F8}"/>
      </w:docPartPr>
      <w:docPartBody>
        <w:p w:rsidR="003B2E8F" w:rsidRDefault="003B2E8F" w:rsidP="003B2E8F">
          <w:pPr>
            <w:pStyle w:val="0315493FCD55BE408F86B174F61A5AD9"/>
          </w:pPr>
          <w:r w:rsidRPr="00716370">
            <w:rPr>
              <w:rStyle w:val="Helyrzszveg"/>
              <w:highlight w:val="yellow"/>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endnya">
    <w:altName w:val="Cambria"/>
    <w:panose1 w:val="020B0604020202020204"/>
    <w:charset w:val="01"/>
    <w:family w:val="roman"/>
    <w:pitch w:val="variable"/>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markup="0" w:comments="0" w:insDel="0" w:formatting="0"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E8F"/>
    <w:rsid w:val="003B2E8F"/>
    <w:rsid w:val="003F7027"/>
    <w:rsid w:val="004A1136"/>
    <w:rsid w:val="006F3759"/>
    <w:rsid w:val="00917175"/>
    <w:rsid w:val="00E512DE"/>
    <w:rsid w:val="00F87EC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hu-HU" w:eastAsia="hu-H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elyrzszveg">
    <w:name w:val="Placeholder Text"/>
    <w:basedOn w:val="Bekezdsalapbettpusa"/>
    <w:uiPriority w:val="99"/>
    <w:semiHidden/>
    <w:rsid w:val="003B2E8F"/>
    <w:rPr>
      <w:color w:val="808080"/>
    </w:rPr>
  </w:style>
  <w:style w:type="paragraph" w:customStyle="1" w:styleId="2B6967034C077A43BDB3248ACBE12118">
    <w:name w:val="2B6967034C077A43BDB3248ACBE12118"/>
    <w:rsid w:val="003B2E8F"/>
  </w:style>
  <w:style w:type="paragraph" w:customStyle="1" w:styleId="0315493FCD55BE408F86B174F61A5AD9">
    <w:name w:val="0315493FCD55BE408F86B174F61A5AD9"/>
    <w:rsid w:val="003B2E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07CC5-8AC7-8C4B-858F-9BA5519EC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62</Pages>
  <Words>12438</Words>
  <Characters>85830</Characters>
  <Application>Microsoft Office Word</Application>
  <DocSecurity>0</DocSecurity>
  <Lines>715</Lines>
  <Paragraphs>196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98072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Vihari Réka</dc:creator>
  <cp:keywords/>
  <dc:description/>
  <cp:lastModifiedBy>Vihari Réka</cp:lastModifiedBy>
  <cp:revision>5</cp:revision>
  <dcterms:created xsi:type="dcterms:W3CDTF">2018-11-23T20:35:00Z</dcterms:created>
  <dcterms:modified xsi:type="dcterms:W3CDTF">2018-11-30T23:40:00Z</dcterms:modified>
</cp:coreProperties>
</file>