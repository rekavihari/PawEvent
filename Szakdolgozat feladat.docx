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1375676"/>
    <w:p w14:paraId="04EF0954" w14:textId="3251CEF3" w:rsidR="00A471C6" w:rsidRPr="0060053C" w:rsidRDefault="00936CC5"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106CCB">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0"/>
    </w:p>
    <w:p w14:paraId="61459F8C" w14:textId="77777777" w:rsidR="00A471C6" w:rsidRDefault="00A471C6" w:rsidP="00A471C6">
      <w:pPr>
        <w:jc w:val="center"/>
        <w:rPr>
          <w:b/>
          <w:bCs/>
          <w:sz w:val="28"/>
          <w:szCs w:val="28"/>
        </w:rPr>
      </w:pPr>
      <w:r>
        <w:rPr>
          <w:b/>
          <w:bCs/>
          <w:sz w:val="28"/>
          <w:szCs w:val="28"/>
        </w:rPr>
        <w:t>Vihari Réka</w:t>
      </w:r>
    </w:p>
    <w:p w14:paraId="4706BB5D" w14:textId="1C93176F" w:rsidR="00A471C6" w:rsidRDefault="00936CC5"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106CCB">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Univerzális Rendezvény Applikáció iOS Platformra</w:t>
      </w:r>
    </w:p>
    <w:p w14:paraId="2EAFA07A" w14:textId="77777777" w:rsidR="00A471C6" w:rsidRDefault="00A471C6" w:rsidP="00A471C6">
      <w:pPr>
        <w:jc w:val="both"/>
      </w:pPr>
    </w:p>
    <w:p w14:paraId="22AC4143" w14:textId="77777777" w:rsidR="00A471C6" w:rsidRDefault="00A471C6">
      <w:pPr>
        <w:jc w:val="both"/>
        <w:rPr>
          <w:rFonts w:cs="Times New Roman"/>
          <w:lang w:eastAsia="hu-HU"/>
        </w:rPr>
        <w:pPrChange w:id="1" w:author="Illanicz Barnabás" w:date="2018-11-26T11:09:00Z">
          <w:pPr/>
        </w:pPrChange>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pPr>
        <w:jc w:val="both"/>
        <w:rPr>
          <w:rFonts w:cs="Times New Roman"/>
          <w:lang w:eastAsia="hu-HU"/>
        </w:rPr>
        <w:pPrChange w:id="2" w:author="Illanicz Barnabás" w:date="2018-11-26T11:09:00Z">
          <w:pPr/>
        </w:pPrChange>
      </w:pPr>
    </w:p>
    <w:p w14:paraId="3A36CD61" w14:textId="77777777" w:rsidR="00A471C6" w:rsidRDefault="00A471C6">
      <w:pPr>
        <w:jc w:val="both"/>
        <w:rPr>
          <w:rFonts w:cs="Times New Roman"/>
          <w:lang w:eastAsia="hu-HU"/>
        </w:rPr>
        <w:pPrChange w:id="3" w:author="Illanicz Barnabás" w:date="2018-11-26T11:09:00Z">
          <w:pPr/>
        </w:pPrChange>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pPr>
        <w:jc w:val="both"/>
        <w:rPr>
          <w:rFonts w:cs="Times New Roman"/>
          <w:lang w:eastAsia="hu-HU"/>
        </w:rPr>
        <w:pPrChange w:id="4" w:author="Illanicz Barnabás" w:date="2018-11-26T11:09:00Z">
          <w:pPr/>
        </w:pPrChange>
      </w:pPr>
    </w:p>
    <w:p w14:paraId="1FAAB8BF" w14:textId="77777777" w:rsidR="00A471C6" w:rsidRPr="0014012A" w:rsidRDefault="00A471C6">
      <w:pPr>
        <w:jc w:val="both"/>
        <w:rPr>
          <w:rFonts w:cs="Times New Roman"/>
          <w:lang w:eastAsia="hu-HU"/>
        </w:rPr>
        <w:pPrChange w:id="5" w:author="Illanicz Barnabás" w:date="2018-11-26T11:09:00Z">
          <w:pPr/>
        </w:pPrChange>
      </w:pPr>
      <w:r w:rsidRPr="0014012A">
        <w:rPr>
          <w:rFonts w:cs="Times New Roman"/>
          <w:lang w:eastAsia="hu-HU"/>
        </w:rPr>
        <w:t>A hallgató feladata egy olyan alkalmazás megtervezése és implementálása iOS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Mutassa be az iOS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Készítse el a megtervezett iOS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r>
        <w:t>Forstner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r>
        <w:t xml:space="preserve">Charaf Hassan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936CC5"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22CB3934" w:rsidR="00A471C6" w:rsidRPr="009D6DCB" w:rsidDel="00346135" w:rsidRDefault="00A471C6" w:rsidP="00A471C6">
      <w:pPr>
        <w:pStyle w:val="Cm"/>
        <w:keepNext/>
        <w:spacing w:before="0" w:after="120" w:line="240" w:lineRule="auto"/>
        <w:ind w:firstLine="0"/>
        <w:outlineLvl w:val="9"/>
        <w:rPr>
          <w:del w:id="6" w:author="Illanicz Barnabás" w:date="2018-11-26T13:45:00Z"/>
          <w:rFonts w:ascii="Times New Roman" w:hAnsi="Times New Roman" w:cs="Times New Roman"/>
          <w:caps/>
          <w:sz w:val="52"/>
          <w:szCs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36FAF2AA" w:rsidR="00A471C6" w:rsidRPr="00346135" w:rsidRDefault="00A471C6">
      <w:pPr>
        <w:pStyle w:val="Cm"/>
        <w:keepNext/>
        <w:spacing w:before="0" w:after="120" w:line="240" w:lineRule="auto"/>
        <w:ind w:firstLine="0"/>
        <w:outlineLvl w:val="9"/>
        <w:rPr>
          <w:rFonts w:cs="Times New Roman"/>
          <w:sz w:val="52"/>
          <w:szCs w:val="52"/>
          <w:rPrChange w:id="7" w:author="Illanicz Barnabás" w:date="2018-11-26T13:45:00Z">
            <w:rPr/>
          </w:rPrChange>
        </w:rPr>
        <w:pPrChange w:id="8" w:author="Illanicz Barnabás" w:date="2018-11-26T13:45:00Z">
          <w:pPr>
            <w:pStyle w:val="Alcm"/>
          </w:pPr>
        </w:pPrChange>
      </w:pPr>
      <w:r w:rsidRPr="00346135">
        <w:rPr>
          <w:rFonts w:ascii="Times New Roman" w:hAnsi="Times New Roman" w:cs="Times New Roman"/>
          <w:sz w:val="52"/>
          <w:szCs w:val="52"/>
          <w:rPrChange w:id="9" w:author="Illanicz Barnabás" w:date="2018-11-26T13:45:00Z">
            <w:rPr>
              <w:b/>
              <w:bCs/>
            </w:rPr>
          </w:rPrChange>
        </w:rPr>
        <w:t xml:space="preserve">iOS </w:t>
      </w:r>
      <w:del w:id="10" w:author="Illanicz Barnabás" w:date="2018-11-26T13:46:00Z">
        <w:r w:rsidRPr="00346135" w:rsidDel="00346135">
          <w:rPr>
            <w:rFonts w:ascii="Times New Roman" w:hAnsi="Times New Roman" w:cs="Times New Roman"/>
            <w:sz w:val="52"/>
            <w:szCs w:val="52"/>
            <w:rPrChange w:id="11" w:author="Illanicz Barnabás" w:date="2018-11-26T13:45:00Z">
              <w:rPr>
                <w:b/>
                <w:bCs/>
              </w:rPr>
            </w:rPrChange>
          </w:rPr>
          <w:delText>platformra</w:delText>
        </w:r>
      </w:del>
      <w:ins w:id="12" w:author="Illanicz Barnabás" w:date="2018-11-26T13:46:00Z">
        <w:r w:rsidR="00346135">
          <w:rPr>
            <w:rFonts w:ascii="Times New Roman" w:hAnsi="Times New Roman" w:cs="Times New Roman"/>
            <w:sz w:val="52"/>
            <w:szCs w:val="52"/>
          </w:rPr>
          <w:t>PLATFORMRA</w:t>
        </w:r>
      </w:ins>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936CC5" w:rsidRDefault="00936CC5" w:rsidP="00A471C6">
                            <w:pPr>
                              <w:keepLines/>
                              <w:jc w:val="center"/>
                              <w:rPr>
                                <w:smallCaps/>
                              </w:rPr>
                            </w:pPr>
                            <w:r>
                              <w:rPr>
                                <w:smallCaps/>
                              </w:rPr>
                              <w:t>Konzulens</w:t>
                            </w:r>
                          </w:p>
                          <w:p w14:paraId="210333BF" w14:textId="77777777" w:rsidR="00936CC5" w:rsidRDefault="00936CC5" w:rsidP="00A471C6">
                            <w:pPr>
                              <w:pStyle w:val="Cmlapszerz"/>
                            </w:pPr>
                            <w:fldSimple w:instr=" DOCPROPERTY &quot;Manager&quot;  \* MERGEFORMAT ">
                              <w:r>
                                <w:t>Dr. Forstner Bertalan</w:t>
                              </w:r>
                            </w:fldSimple>
                          </w:p>
                          <w:p w14:paraId="12E4F98F" w14:textId="3BC1F367" w:rsidR="00936CC5" w:rsidRDefault="00936CC5" w:rsidP="00A471C6">
                            <w:pPr>
                              <w:jc w:val="center"/>
                            </w:pPr>
                            <w:r>
                              <w:t xml:space="preserve">BUDAPEST, </w:t>
                            </w:r>
                            <w:r>
                              <w:fldChar w:fldCharType="begin"/>
                            </w:r>
                            <w:r>
                              <w:instrText xml:space="preserve"> DATE \@ "yyyy" \* MERGEFORMAT </w:instrText>
                            </w:r>
                            <w:r>
                              <w:fldChar w:fldCharType="separate"/>
                            </w:r>
                            <w:r w:rsidR="00282220">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936CC5" w:rsidRDefault="00936CC5" w:rsidP="00A471C6">
                      <w:pPr>
                        <w:keepLines/>
                        <w:jc w:val="center"/>
                        <w:rPr>
                          <w:smallCaps/>
                        </w:rPr>
                      </w:pPr>
                      <w:r>
                        <w:rPr>
                          <w:smallCaps/>
                        </w:rPr>
                        <w:t>Konzulens</w:t>
                      </w:r>
                    </w:p>
                    <w:p w14:paraId="210333BF" w14:textId="77777777" w:rsidR="00936CC5" w:rsidRDefault="00936CC5" w:rsidP="00A471C6">
                      <w:pPr>
                        <w:pStyle w:val="Cmlapszerz"/>
                      </w:pPr>
                      <w:fldSimple w:instr=" DOCPROPERTY &quot;Manager&quot;  \* MERGEFORMAT ">
                        <w:r>
                          <w:t>Dr. Forstner Bertalan</w:t>
                        </w:r>
                      </w:fldSimple>
                    </w:p>
                    <w:p w14:paraId="12E4F98F" w14:textId="3BC1F367" w:rsidR="00936CC5" w:rsidRDefault="00936CC5" w:rsidP="00A471C6">
                      <w:pPr>
                        <w:jc w:val="center"/>
                      </w:pPr>
                      <w:r>
                        <w:t xml:space="preserve">BUDAPEST, </w:t>
                      </w:r>
                      <w:r>
                        <w:fldChar w:fldCharType="begin"/>
                      </w:r>
                      <w:r>
                        <w:instrText xml:space="preserve"> DATE \@ "yyyy" \* MERGEFORMAT </w:instrText>
                      </w:r>
                      <w:r>
                        <w:fldChar w:fldCharType="separate"/>
                      </w:r>
                      <w:r w:rsidR="00282220">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3" w:name="OLE_LINK3"/>
      <w:bookmarkStart w:id="14" w:name="OLE_LINK4"/>
      <w:bookmarkStart w:id="15" w:name="OLE_LINK1"/>
      <w:commentRangeStart w:id="16"/>
      <w:r w:rsidRPr="00B50CAA">
        <w:lastRenderedPageBreak/>
        <w:t>Tartalomjegyzék</w:t>
      </w:r>
      <w:commentRangeEnd w:id="16"/>
      <w:r w:rsidR="00A5603D">
        <w:rPr>
          <w:rStyle w:val="Jegyzethivatkozs"/>
          <w:rFonts w:cs="Sendnya"/>
          <w:b w:val="0"/>
          <w:bCs w:val="0"/>
          <w:noProof w:val="0"/>
          <w:kern w:val="0"/>
        </w:rPr>
        <w:commentReference w:id="16"/>
      </w:r>
    </w:p>
    <w:p w14:paraId="19199C1E" w14:textId="32906D56" w:rsidR="00106CCB" w:rsidRPr="00106CCB" w:rsidRDefault="00A471C6">
      <w:pPr>
        <w:pStyle w:val="TJ1"/>
        <w:rPr>
          <w:ins w:id="17" w:author="Vihari Réka" w:date="2018-11-30T21:12:00Z"/>
          <w:noProof/>
          <w:color w:val="0563C1" w:themeColor="hyperlink"/>
          <w:u w:val="single"/>
          <w:rPrChange w:id="18" w:author="Vihari Réka" w:date="2018-11-30T21:15:00Z">
            <w:rPr>
              <w:ins w:id="19" w:author="Vihari Réka" w:date="2018-11-30T21:12:00Z"/>
              <w:rFonts w:asciiTheme="minorHAnsi" w:eastAsiaTheme="minorEastAsia" w:hAnsiTheme="minorHAnsi" w:cstheme="minorBidi"/>
              <w:b w:val="0"/>
              <w:noProof/>
              <w:lang w:eastAsia="hu-HU"/>
            </w:rPr>
          </w:rPrChange>
        </w:rPr>
      </w:pPr>
      <w:r>
        <w:fldChar w:fldCharType="begin"/>
      </w:r>
      <w:r>
        <w:instrText xml:space="preserve"> TOC \o "1-3" \h \z \u </w:instrText>
      </w:r>
      <w:r>
        <w:fldChar w:fldCharType="separate"/>
      </w:r>
      <w:bookmarkStart w:id="20" w:name="_GoBack"/>
      <w:bookmarkEnd w:id="20"/>
      <w:ins w:id="21" w:author="Vihari Réka" w:date="2018-11-30T21:12:00Z">
        <w:r w:rsidR="00106CCB" w:rsidRPr="00E22A32">
          <w:rPr>
            <w:rStyle w:val="Hiperhivatkozs"/>
            <w:noProof/>
          </w:rPr>
          <w:fldChar w:fldCharType="begin"/>
        </w:r>
        <w:r w:rsidR="00106CCB" w:rsidRPr="00E22A32">
          <w:rPr>
            <w:rStyle w:val="Hiperhivatkozs"/>
            <w:noProof/>
          </w:rPr>
          <w:instrText xml:space="preserve"> </w:instrText>
        </w:r>
        <w:r w:rsidR="00106CCB">
          <w:rPr>
            <w:noProof/>
          </w:rPr>
          <w:instrText>HYPERLINK \l "_Toc531375677"</w:instrText>
        </w:r>
        <w:r w:rsidR="00106CCB" w:rsidRPr="00E22A32">
          <w:rPr>
            <w:rStyle w:val="Hiperhivatkozs"/>
            <w:noProof/>
          </w:rPr>
          <w:instrText xml:space="preserve"> </w:instrText>
        </w:r>
        <w:r w:rsidR="00106CCB" w:rsidRPr="00E22A32">
          <w:rPr>
            <w:rStyle w:val="Hiperhivatkozs"/>
            <w:noProof/>
          </w:rPr>
        </w:r>
        <w:r w:rsidR="00106CCB" w:rsidRPr="00E22A32">
          <w:rPr>
            <w:rStyle w:val="Hiperhivatkozs"/>
            <w:noProof/>
          </w:rPr>
          <w:fldChar w:fldCharType="separate"/>
        </w:r>
        <w:r w:rsidR="00106CCB" w:rsidRPr="00E22A32">
          <w:rPr>
            <w:rStyle w:val="Hiperhivatkozs"/>
            <w:noProof/>
          </w:rPr>
          <w:t>Összefoglaló</w:t>
        </w:r>
        <w:r w:rsidR="00106CCB">
          <w:rPr>
            <w:noProof/>
            <w:webHidden/>
          </w:rPr>
          <w:tab/>
        </w:r>
        <w:r w:rsidR="00106CCB">
          <w:rPr>
            <w:noProof/>
            <w:webHidden/>
          </w:rPr>
          <w:fldChar w:fldCharType="begin"/>
        </w:r>
        <w:r w:rsidR="00106CCB">
          <w:rPr>
            <w:noProof/>
            <w:webHidden/>
          </w:rPr>
          <w:instrText xml:space="preserve"> PAGEREF _Toc531375677 \h </w:instrText>
        </w:r>
        <w:r w:rsidR="00106CCB">
          <w:rPr>
            <w:noProof/>
            <w:webHidden/>
          </w:rPr>
        </w:r>
      </w:ins>
      <w:r w:rsidR="00106CCB">
        <w:rPr>
          <w:noProof/>
          <w:webHidden/>
        </w:rPr>
        <w:fldChar w:fldCharType="separate"/>
      </w:r>
      <w:ins w:id="22" w:author="Vihari Réka" w:date="2018-11-30T21:12:00Z">
        <w:r w:rsidR="00106CCB">
          <w:rPr>
            <w:noProof/>
            <w:webHidden/>
          </w:rPr>
          <w:t>10</w:t>
        </w:r>
        <w:r w:rsidR="00106CCB">
          <w:rPr>
            <w:noProof/>
            <w:webHidden/>
          </w:rPr>
          <w:fldChar w:fldCharType="end"/>
        </w:r>
        <w:r w:rsidR="00106CCB" w:rsidRPr="00E22A32">
          <w:rPr>
            <w:rStyle w:val="Hiperhivatkozs"/>
            <w:noProof/>
          </w:rPr>
          <w:fldChar w:fldCharType="end"/>
        </w:r>
      </w:ins>
    </w:p>
    <w:p w14:paraId="0686E44C" w14:textId="6FC48AD9" w:rsidR="00106CCB" w:rsidRDefault="00106CCB">
      <w:pPr>
        <w:pStyle w:val="TJ1"/>
        <w:rPr>
          <w:ins w:id="23" w:author="Vihari Réka" w:date="2018-11-30T21:12:00Z"/>
          <w:rFonts w:asciiTheme="minorHAnsi" w:eastAsiaTheme="minorEastAsia" w:hAnsiTheme="minorHAnsi" w:cstheme="minorBidi"/>
          <w:b w:val="0"/>
          <w:noProof/>
          <w:lang w:eastAsia="hu-HU"/>
        </w:rPr>
      </w:pPr>
      <w:ins w:id="24"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"_Toc531375678"</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Abstract</w:t>
        </w:r>
        <w:r>
          <w:rPr>
            <w:noProof/>
            <w:webHidden/>
          </w:rPr>
          <w:tab/>
        </w:r>
        <w:r>
          <w:rPr>
            <w:noProof/>
            <w:webHidden/>
          </w:rPr>
          <w:fldChar w:fldCharType="begin"/>
        </w:r>
        <w:r>
          <w:rPr>
            <w:noProof/>
            <w:webHidden/>
          </w:rPr>
          <w:instrText xml:space="preserve"> PAGEREF _Toc531375678 \h </w:instrText>
        </w:r>
        <w:r>
          <w:rPr>
            <w:noProof/>
            <w:webHidden/>
          </w:rPr>
        </w:r>
      </w:ins>
      <w:r>
        <w:rPr>
          <w:noProof/>
          <w:webHidden/>
        </w:rPr>
        <w:fldChar w:fldCharType="separate"/>
      </w:r>
      <w:ins w:id="25" w:author="Vihari Réka" w:date="2018-11-30T21:12:00Z">
        <w:r>
          <w:rPr>
            <w:noProof/>
            <w:webHidden/>
          </w:rPr>
          <w:t>11</w:t>
        </w:r>
        <w:r>
          <w:rPr>
            <w:noProof/>
            <w:webHidden/>
          </w:rPr>
          <w:fldChar w:fldCharType="end"/>
        </w:r>
        <w:r w:rsidRPr="00E22A32">
          <w:rPr>
            <w:rStyle w:val="Hiperhivatkozs"/>
            <w:noProof/>
          </w:rPr>
          <w:fldChar w:fldCharType="end"/>
        </w:r>
      </w:ins>
    </w:p>
    <w:p w14:paraId="7FF0F054" w14:textId="2FC66E53" w:rsidR="00106CCB" w:rsidRDefault="00106CCB">
      <w:pPr>
        <w:pStyle w:val="TJ1"/>
        <w:tabs>
          <w:tab w:val="left" w:pos="482"/>
        </w:tabs>
        <w:rPr>
          <w:ins w:id="26" w:author="Vihari Réka" w:date="2018-11-30T21:12:00Z"/>
          <w:rFonts w:asciiTheme="minorHAnsi" w:eastAsiaTheme="minorEastAsia" w:hAnsiTheme="minorHAnsi" w:cstheme="minorBidi"/>
          <w:b w:val="0"/>
          <w:noProof/>
          <w:lang w:eastAsia="hu-HU"/>
        </w:rPr>
      </w:pPr>
      <w:ins w:id="27"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"_Toc531375679"</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1.</w:t>
        </w:r>
        <w:r>
          <w:rPr>
            <w:rFonts w:asciiTheme="minorHAnsi" w:eastAsiaTheme="minorEastAsia" w:hAnsiTheme="minorHAnsi" w:cstheme="minorBidi"/>
            <w:b w:val="0"/>
            <w:noProof/>
            <w:lang w:eastAsia="hu-HU"/>
          </w:rPr>
          <w:tab/>
        </w:r>
        <w:r w:rsidRPr="00E22A32">
          <w:rPr>
            <w:rStyle w:val="Hiperhivatkozs"/>
            <w:rFonts w:cs="Arial"/>
            <w:noProof/>
            <w:kern w:val="32"/>
          </w:rPr>
          <w:t>Bevezetés</w:t>
        </w:r>
        <w:r>
          <w:rPr>
            <w:noProof/>
            <w:webHidden/>
          </w:rPr>
          <w:tab/>
        </w:r>
        <w:r>
          <w:rPr>
            <w:noProof/>
            <w:webHidden/>
          </w:rPr>
          <w:fldChar w:fldCharType="begin"/>
        </w:r>
        <w:r>
          <w:rPr>
            <w:noProof/>
            <w:webHidden/>
          </w:rPr>
          <w:instrText xml:space="preserve"> PAGEREF _Toc531375679 \h </w:instrText>
        </w:r>
        <w:r>
          <w:rPr>
            <w:noProof/>
            <w:webHidden/>
          </w:rPr>
        </w:r>
      </w:ins>
      <w:r>
        <w:rPr>
          <w:noProof/>
          <w:webHidden/>
        </w:rPr>
        <w:fldChar w:fldCharType="separate"/>
      </w:r>
      <w:ins w:id="28" w:author="Vihari Réka" w:date="2018-11-30T21:12:00Z">
        <w:r>
          <w:rPr>
            <w:noProof/>
            <w:webHidden/>
          </w:rPr>
          <w:t>12</w:t>
        </w:r>
        <w:r>
          <w:rPr>
            <w:noProof/>
            <w:webHidden/>
          </w:rPr>
          <w:fldChar w:fldCharType="end"/>
        </w:r>
        <w:r w:rsidRPr="00E22A32">
          <w:rPr>
            <w:rStyle w:val="Hiperhivatkozs"/>
            <w:noProof/>
          </w:rPr>
          <w:fldChar w:fldCharType="end"/>
        </w:r>
      </w:ins>
    </w:p>
    <w:p w14:paraId="5940B39C" w14:textId="4299482D" w:rsidR="00106CCB" w:rsidRDefault="00106CCB">
      <w:pPr>
        <w:pStyle w:val="TJ2"/>
        <w:tabs>
          <w:tab w:val="left" w:pos="960"/>
          <w:tab w:val="right" w:leader="dot" w:pos="9060"/>
        </w:tabs>
        <w:rPr>
          <w:ins w:id="29" w:author="Vihari Réka" w:date="2018-11-30T21:12:00Z"/>
          <w:rFonts w:asciiTheme="minorHAnsi" w:eastAsiaTheme="minorEastAsia" w:hAnsiTheme="minorHAnsi" w:cstheme="minorBidi"/>
          <w:noProof/>
          <w:lang w:eastAsia="hu-HU"/>
        </w:rPr>
      </w:pPr>
      <w:ins w:id="30"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"_Toc531375680"</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1.1</w:t>
        </w:r>
        <w:r>
          <w:rPr>
            <w:rFonts w:asciiTheme="minorHAnsi" w:eastAsiaTheme="minorEastAsia" w:hAnsiTheme="minorHAnsi" w:cstheme="minorBidi"/>
            <w:noProof/>
            <w:lang w:eastAsia="hu-HU"/>
          </w:rPr>
          <w:tab/>
        </w:r>
        <w:r w:rsidRPr="00E22A32">
          <w:rPr>
            <w:rStyle w:val="Hiperhivatkozs"/>
            <w:noProof/>
          </w:rPr>
          <w:t>Mobilpiaci kutatás</w:t>
        </w:r>
        <w:r>
          <w:rPr>
            <w:noProof/>
            <w:webHidden/>
          </w:rPr>
          <w:tab/>
        </w:r>
        <w:r>
          <w:rPr>
            <w:noProof/>
            <w:webHidden/>
          </w:rPr>
          <w:fldChar w:fldCharType="begin"/>
        </w:r>
        <w:r>
          <w:rPr>
            <w:noProof/>
            <w:webHidden/>
          </w:rPr>
          <w:instrText xml:space="preserve"> PAGEREF _Toc531375680 \h </w:instrText>
        </w:r>
        <w:r>
          <w:rPr>
            <w:noProof/>
            <w:webHidden/>
          </w:rPr>
        </w:r>
      </w:ins>
      <w:r>
        <w:rPr>
          <w:noProof/>
          <w:webHidden/>
        </w:rPr>
        <w:fldChar w:fldCharType="separate"/>
      </w:r>
      <w:ins w:id="31" w:author="Vihari Réka" w:date="2018-11-30T21:12:00Z">
        <w:r>
          <w:rPr>
            <w:noProof/>
            <w:webHidden/>
          </w:rPr>
          <w:t>13</w:t>
        </w:r>
        <w:r>
          <w:rPr>
            <w:noProof/>
            <w:webHidden/>
          </w:rPr>
          <w:fldChar w:fldCharType="end"/>
        </w:r>
        <w:r w:rsidRPr="00E22A32">
          <w:rPr>
            <w:rStyle w:val="Hiperhivatkozs"/>
            <w:noProof/>
          </w:rPr>
          <w:fldChar w:fldCharType="end"/>
        </w:r>
      </w:ins>
    </w:p>
    <w:p w14:paraId="2237537F" w14:textId="6083544A" w:rsidR="00106CCB" w:rsidRDefault="00106CCB">
      <w:pPr>
        <w:pStyle w:val="TJ1"/>
        <w:rPr>
          <w:ins w:id="32" w:author="Vihari Réka" w:date="2018-11-30T21:12:00Z"/>
          <w:rFonts w:asciiTheme="minorHAnsi" w:eastAsiaTheme="minorEastAsia" w:hAnsiTheme="minorHAnsi" w:cstheme="minorBidi"/>
          <w:b w:val="0"/>
          <w:noProof/>
          <w:lang w:eastAsia="hu-HU"/>
        </w:rPr>
      </w:pPr>
      <w:ins w:id="33"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"_Toc531375681"</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_Toc531375681 \h </w:instrText>
        </w:r>
        <w:r>
          <w:rPr>
            <w:noProof/>
            <w:webHidden/>
          </w:rPr>
        </w:r>
      </w:ins>
      <w:r>
        <w:rPr>
          <w:noProof/>
          <w:webHidden/>
        </w:rPr>
        <w:fldChar w:fldCharType="separate"/>
      </w:r>
      <w:ins w:id="34" w:author="Vihari Réka" w:date="2018-11-30T21:12:00Z">
        <w:r>
          <w:rPr>
            <w:noProof/>
            <w:webHidden/>
          </w:rPr>
          <w:t>16</w:t>
        </w:r>
        <w:r>
          <w:rPr>
            <w:noProof/>
            <w:webHidden/>
          </w:rPr>
          <w:fldChar w:fldCharType="end"/>
        </w:r>
        <w:r w:rsidRPr="00E22A32">
          <w:rPr>
            <w:rStyle w:val="Hiperhivatkozs"/>
            <w:noProof/>
          </w:rPr>
          <w:fldChar w:fldCharType="end"/>
        </w:r>
      </w:ins>
    </w:p>
    <w:p w14:paraId="3F8AF139" w14:textId="21718ADA" w:rsidR="00106CCB" w:rsidRDefault="00106CCB">
      <w:pPr>
        <w:pStyle w:val="TJ2"/>
        <w:tabs>
          <w:tab w:val="left" w:pos="960"/>
          <w:tab w:val="right" w:leader="dot" w:pos="9060"/>
        </w:tabs>
        <w:rPr>
          <w:ins w:id="35" w:author="Vihari Réka" w:date="2018-11-30T21:12:00Z"/>
          <w:rFonts w:asciiTheme="minorHAnsi" w:eastAsiaTheme="minorEastAsia" w:hAnsiTheme="minorHAnsi" w:cstheme="minorBidi"/>
          <w:noProof/>
          <w:lang w:eastAsia="hu-HU"/>
        </w:rPr>
      </w:pPr>
      <w:ins w:id="36"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"_Toc531375682"</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2.1</w:t>
        </w:r>
        <w:r>
          <w:rPr>
            <w:rFonts w:asciiTheme="minorHAnsi" w:eastAsiaTheme="minorEastAsia" w:hAnsiTheme="minorHAnsi" w:cstheme="minorBidi"/>
            <w:noProof/>
            <w:lang w:eastAsia="hu-HU"/>
          </w:rPr>
          <w:tab/>
        </w:r>
        <w:r w:rsidRPr="00E22A32">
          <w:rPr>
            <w:rStyle w:val="Hiperhivatkozs"/>
            <w:noProof/>
          </w:rPr>
          <w:t>Az operációs rendszer fejlődése</w:t>
        </w:r>
        <w:r>
          <w:rPr>
            <w:noProof/>
            <w:webHidden/>
          </w:rPr>
          <w:tab/>
        </w:r>
        <w:r>
          <w:rPr>
            <w:noProof/>
            <w:webHidden/>
          </w:rPr>
          <w:fldChar w:fldCharType="begin"/>
        </w:r>
        <w:r>
          <w:rPr>
            <w:noProof/>
            <w:webHidden/>
          </w:rPr>
          <w:instrText xml:space="preserve"> PAGEREF _Toc531375682 \h </w:instrText>
        </w:r>
        <w:r>
          <w:rPr>
            <w:noProof/>
            <w:webHidden/>
          </w:rPr>
        </w:r>
      </w:ins>
      <w:r>
        <w:rPr>
          <w:noProof/>
          <w:webHidden/>
        </w:rPr>
        <w:fldChar w:fldCharType="separate"/>
      </w:r>
      <w:ins w:id="37" w:author="Vihari Réka" w:date="2018-11-30T21:12:00Z">
        <w:r>
          <w:rPr>
            <w:noProof/>
            <w:webHidden/>
          </w:rPr>
          <w:t>16</w:t>
        </w:r>
        <w:r>
          <w:rPr>
            <w:noProof/>
            <w:webHidden/>
          </w:rPr>
          <w:fldChar w:fldCharType="end"/>
        </w:r>
        <w:r w:rsidRPr="00E22A32">
          <w:rPr>
            <w:rStyle w:val="Hiperhivatkozs"/>
            <w:noProof/>
          </w:rPr>
          <w:fldChar w:fldCharType="end"/>
        </w:r>
      </w:ins>
    </w:p>
    <w:p w14:paraId="5054F97D" w14:textId="66ECBD77" w:rsidR="00106CCB" w:rsidRDefault="00106CCB">
      <w:pPr>
        <w:pStyle w:val="TJ3"/>
        <w:tabs>
          <w:tab w:val="left" w:pos="1440"/>
          <w:tab w:val="right" w:leader="dot" w:pos="9060"/>
        </w:tabs>
        <w:rPr>
          <w:ins w:id="38" w:author="Vihari Réka" w:date="2018-11-30T21:12:00Z"/>
          <w:rFonts w:asciiTheme="minorHAnsi" w:eastAsiaTheme="minorEastAsia" w:hAnsiTheme="minorHAnsi" w:cstheme="minorBidi"/>
          <w:noProof/>
          <w:lang w:eastAsia="hu-HU"/>
        </w:rPr>
      </w:pPr>
      <w:ins w:id="39"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"_Toc531375683"</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2.1.1</w:t>
        </w:r>
        <w:r>
          <w:rPr>
            <w:rFonts w:asciiTheme="minorHAnsi" w:eastAsiaTheme="minorEastAsia" w:hAnsiTheme="minorHAnsi" w:cstheme="minorBidi"/>
            <w:noProof/>
            <w:lang w:eastAsia="hu-HU"/>
          </w:rPr>
          <w:tab/>
        </w:r>
        <w:r w:rsidRPr="00E22A32">
          <w:rPr>
            <w:rStyle w:val="Hiperhivatkozs"/>
            <w:noProof/>
          </w:rPr>
          <w:t>iOS 9</w:t>
        </w:r>
        <w:r>
          <w:rPr>
            <w:noProof/>
            <w:webHidden/>
          </w:rPr>
          <w:tab/>
        </w:r>
        <w:r>
          <w:rPr>
            <w:noProof/>
            <w:webHidden/>
          </w:rPr>
          <w:fldChar w:fldCharType="begin"/>
        </w:r>
        <w:r>
          <w:rPr>
            <w:noProof/>
            <w:webHidden/>
          </w:rPr>
          <w:instrText xml:space="preserve"> PAGEREF _Toc531375683 \h </w:instrText>
        </w:r>
        <w:r>
          <w:rPr>
            <w:noProof/>
            <w:webHidden/>
          </w:rPr>
        </w:r>
      </w:ins>
      <w:r>
        <w:rPr>
          <w:noProof/>
          <w:webHidden/>
        </w:rPr>
        <w:fldChar w:fldCharType="separate"/>
      </w:r>
      <w:ins w:id="40" w:author="Vihari Réka" w:date="2018-11-30T21:12:00Z">
        <w:r>
          <w:rPr>
            <w:noProof/>
            <w:webHidden/>
          </w:rPr>
          <w:t>18</w:t>
        </w:r>
        <w:r>
          <w:rPr>
            <w:noProof/>
            <w:webHidden/>
          </w:rPr>
          <w:fldChar w:fldCharType="end"/>
        </w:r>
        <w:r w:rsidRPr="00E22A32">
          <w:rPr>
            <w:rStyle w:val="Hiperhivatkozs"/>
            <w:noProof/>
          </w:rPr>
          <w:fldChar w:fldCharType="end"/>
        </w:r>
      </w:ins>
    </w:p>
    <w:p w14:paraId="66F40BD2" w14:textId="27E68CCF" w:rsidR="00106CCB" w:rsidRDefault="00106CCB">
      <w:pPr>
        <w:pStyle w:val="TJ3"/>
        <w:tabs>
          <w:tab w:val="left" w:pos="1440"/>
          <w:tab w:val="right" w:leader="dot" w:pos="9060"/>
        </w:tabs>
        <w:rPr>
          <w:ins w:id="41" w:author="Vihari Réka" w:date="2018-11-30T21:12:00Z"/>
          <w:rFonts w:asciiTheme="minorHAnsi" w:eastAsiaTheme="minorEastAsia" w:hAnsiTheme="minorHAnsi" w:cstheme="minorBidi"/>
          <w:noProof/>
          <w:lang w:eastAsia="hu-HU"/>
        </w:rPr>
      </w:pPr>
      <w:ins w:id="42"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"_Toc531375684"</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2.1.2</w:t>
        </w:r>
        <w:r>
          <w:rPr>
            <w:rFonts w:asciiTheme="minorHAnsi" w:eastAsiaTheme="minorEastAsia" w:hAnsiTheme="minorHAnsi" w:cstheme="minorBidi"/>
            <w:noProof/>
            <w:lang w:eastAsia="hu-HU"/>
          </w:rPr>
          <w:tab/>
        </w:r>
        <w:r w:rsidRPr="00E22A32">
          <w:rPr>
            <w:rStyle w:val="Hiperhivatkozs"/>
            <w:noProof/>
          </w:rPr>
          <w:t>iOS 10</w:t>
        </w:r>
        <w:r>
          <w:rPr>
            <w:noProof/>
            <w:webHidden/>
          </w:rPr>
          <w:tab/>
        </w:r>
        <w:r>
          <w:rPr>
            <w:noProof/>
            <w:webHidden/>
          </w:rPr>
          <w:fldChar w:fldCharType="begin"/>
        </w:r>
        <w:r>
          <w:rPr>
            <w:noProof/>
            <w:webHidden/>
          </w:rPr>
          <w:instrText xml:space="preserve"> PAGEREF _Toc531375684 \h </w:instrText>
        </w:r>
        <w:r>
          <w:rPr>
            <w:noProof/>
            <w:webHidden/>
          </w:rPr>
        </w:r>
      </w:ins>
      <w:r>
        <w:rPr>
          <w:noProof/>
          <w:webHidden/>
        </w:rPr>
        <w:fldChar w:fldCharType="separate"/>
      </w:r>
      <w:ins w:id="43" w:author="Vihari Réka" w:date="2018-11-30T21:12:00Z">
        <w:r>
          <w:rPr>
            <w:noProof/>
            <w:webHidden/>
          </w:rPr>
          <w:t>19</w:t>
        </w:r>
        <w:r>
          <w:rPr>
            <w:noProof/>
            <w:webHidden/>
          </w:rPr>
          <w:fldChar w:fldCharType="end"/>
        </w:r>
        <w:r w:rsidRPr="00E22A32">
          <w:rPr>
            <w:rStyle w:val="Hiperhivatkozs"/>
            <w:noProof/>
          </w:rPr>
          <w:fldChar w:fldCharType="end"/>
        </w:r>
      </w:ins>
    </w:p>
    <w:p w14:paraId="3B766835" w14:textId="1A7DE2FA" w:rsidR="00106CCB" w:rsidRDefault="00106CCB">
      <w:pPr>
        <w:pStyle w:val="TJ3"/>
        <w:tabs>
          <w:tab w:val="left" w:pos="1440"/>
          <w:tab w:val="right" w:leader="dot" w:pos="9060"/>
        </w:tabs>
        <w:rPr>
          <w:ins w:id="44" w:author="Vihari Réka" w:date="2018-11-30T21:12:00Z"/>
          <w:rFonts w:asciiTheme="minorHAnsi" w:eastAsiaTheme="minorEastAsia" w:hAnsiTheme="minorHAnsi" w:cstheme="minorBidi"/>
          <w:noProof/>
          <w:lang w:eastAsia="hu-HU"/>
        </w:rPr>
      </w:pPr>
      <w:ins w:id="45"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"_Toc531375686"</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2.1.3</w:t>
        </w:r>
        <w:r>
          <w:rPr>
            <w:rFonts w:asciiTheme="minorHAnsi" w:eastAsiaTheme="minorEastAsia" w:hAnsiTheme="minorHAnsi" w:cstheme="minorBidi"/>
            <w:noProof/>
            <w:lang w:eastAsia="hu-HU"/>
          </w:rPr>
          <w:tab/>
        </w:r>
        <w:r w:rsidRPr="00E22A32">
          <w:rPr>
            <w:rStyle w:val="Hiperhivatkozs"/>
            <w:noProof/>
          </w:rPr>
          <w:t>iOS 11</w:t>
        </w:r>
        <w:r>
          <w:rPr>
            <w:noProof/>
            <w:webHidden/>
          </w:rPr>
          <w:tab/>
        </w:r>
        <w:r>
          <w:rPr>
            <w:noProof/>
            <w:webHidden/>
          </w:rPr>
          <w:fldChar w:fldCharType="begin"/>
        </w:r>
        <w:r>
          <w:rPr>
            <w:noProof/>
            <w:webHidden/>
          </w:rPr>
          <w:instrText xml:space="preserve"> PAGEREF _Toc531375686 \h </w:instrText>
        </w:r>
        <w:r>
          <w:rPr>
            <w:noProof/>
            <w:webHidden/>
          </w:rPr>
        </w:r>
      </w:ins>
      <w:r>
        <w:rPr>
          <w:noProof/>
          <w:webHidden/>
        </w:rPr>
        <w:fldChar w:fldCharType="separate"/>
      </w:r>
      <w:ins w:id="46" w:author="Vihari Réka" w:date="2018-11-30T21:12:00Z">
        <w:r>
          <w:rPr>
            <w:noProof/>
            <w:webHidden/>
          </w:rPr>
          <w:t>19</w:t>
        </w:r>
        <w:r>
          <w:rPr>
            <w:noProof/>
            <w:webHidden/>
          </w:rPr>
          <w:fldChar w:fldCharType="end"/>
        </w:r>
        <w:r w:rsidRPr="00E22A32">
          <w:rPr>
            <w:rStyle w:val="Hiperhivatkozs"/>
            <w:noProof/>
          </w:rPr>
          <w:fldChar w:fldCharType="end"/>
        </w:r>
      </w:ins>
    </w:p>
    <w:p w14:paraId="488888D4" w14:textId="11CDE60E" w:rsidR="00106CCB" w:rsidRDefault="00106CCB">
      <w:pPr>
        <w:pStyle w:val="TJ3"/>
        <w:tabs>
          <w:tab w:val="left" w:pos="1440"/>
          <w:tab w:val="right" w:leader="dot" w:pos="9060"/>
        </w:tabs>
        <w:rPr>
          <w:ins w:id="47" w:author="Vihari Réka" w:date="2018-11-30T21:12:00Z"/>
          <w:rFonts w:asciiTheme="minorHAnsi" w:eastAsiaTheme="minorEastAsia" w:hAnsiTheme="minorHAnsi" w:cstheme="minorBidi"/>
          <w:noProof/>
          <w:lang w:eastAsia="hu-HU"/>
        </w:rPr>
      </w:pPr>
      <w:ins w:id="48"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"_Toc531375687"</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2.1.4</w:t>
        </w:r>
        <w:r>
          <w:rPr>
            <w:rFonts w:asciiTheme="minorHAnsi" w:eastAsiaTheme="minorEastAsia" w:hAnsiTheme="minorHAnsi" w:cstheme="minorBidi"/>
            <w:noProof/>
            <w:lang w:eastAsia="hu-HU"/>
          </w:rPr>
          <w:tab/>
        </w:r>
        <w:r w:rsidRPr="00E22A32">
          <w:rPr>
            <w:rStyle w:val="Hiperhivatkozs"/>
            <w:noProof/>
          </w:rPr>
          <w:t>iOS 12</w:t>
        </w:r>
        <w:r>
          <w:rPr>
            <w:noProof/>
            <w:webHidden/>
          </w:rPr>
          <w:tab/>
        </w:r>
        <w:r>
          <w:rPr>
            <w:noProof/>
            <w:webHidden/>
          </w:rPr>
          <w:fldChar w:fldCharType="begin"/>
        </w:r>
        <w:r>
          <w:rPr>
            <w:noProof/>
            <w:webHidden/>
          </w:rPr>
          <w:instrText xml:space="preserve"> PAGEREF _Toc531375687 \h </w:instrText>
        </w:r>
        <w:r>
          <w:rPr>
            <w:noProof/>
            <w:webHidden/>
          </w:rPr>
        </w:r>
      </w:ins>
      <w:r>
        <w:rPr>
          <w:noProof/>
          <w:webHidden/>
        </w:rPr>
        <w:fldChar w:fldCharType="separate"/>
      </w:r>
      <w:ins w:id="49" w:author="Vihari Réka" w:date="2018-11-30T21:12:00Z">
        <w:r>
          <w:rPr>
            <w:noProof/>
            <w:webHidden/>
          </w:rPr>
          <w:t>20</w:t>
        </w:r>
        <w:r>
          <w:rPr>
            <w:noProof/>
            <w:webHidden/>
          </w:rPr>
          <w:fldChar w:fldCharType="end"/>
        </w:r>
        <w:r w:rsidRPr="00E22A32">
          <w:rPr>
            <w:rStyle w:val="Hiperhivatkozs"/>
            <w:noProof/>
          </w:rPr>
          <w:fldChar w:fldCharType="end"/>
        </w:r>
      </w:ins>
    </w:p>
    <w:p w14:paraId="38F6031C" w14:textId="244FC07D" w:rsidR="00106CCB" w:rsidRDefault="00106CCB">
      <w:pPr>
        <w:pStyle w:val="TJ3"/>
        <w:tabs>
          <w:tab w:val="left" w:pos="1200"/>
          <w:tab w:val="right" w:leader="dot" w:pos="9060"/>
        </w:tabs>
        <w:rPr>
          <w:ins w:id="50" w:author="Vihari Réka" w:date="2018-11-30T21:12:00Z"/>
          <w:rFonts w:asciiTheme="minorHAnsi" w:eastAsiaTheme="minorEastAsia" w:hAnsiTheme="minorHAnsi" w:cstheme="minorBidi"/>
          <w:noProof/>
          <w:lang w:eastAsia="hu-HU"/>
        </w:rPr>
      </w:pPr>
      <w:ins w:id="51"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"_Toc531375688"</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2.2.</w:t>
        </w:r>
        <w:r>
          <w:rPr>
            <w:rFonts w:asciiTheme="minorHAnsi" w:eastAsiaTheme="minorEastAsia" w:hAnsiTheme="minorHAnsi" w:cstheme="minorBidi"/>
            <w:noProof/>
            <w:lang w:eastAsia="hu-HU"/>
          </w:rPr>
          <w:tab/>
        </w:r>
        <w:r w:rsidRPr="00E22A32">
          <w:rPr>
            <w:rStyle w:val="Hiperhivatkozs"/>
            <w:noProof/>
          </w:rPr>
          <w:t>Swift</w:t>
        </w:r>
        <w:r>
          <w:rPr>
            <w:noProof/>
            <w:webHidden/>
          </w:rPr>
          <w:tab/>
        </w:r>
        <w:r>
          <w:rPr>
            <w:noProof/>
            <w:webHidden/>
          </w:rPr>
          <w:fldChar w:fldCharType="begin"/>
        </w:r>
        <w:r>
          <w:rPr>
            <w:noProof/>
            <w:webHidden/>
          </w:rPr>
          <w:instrText xml:space="preserve"> PAGEREF _Toc531375688 \h </w:instrText>
        </w:r>
        <w:r>
          <w:rPr>
            <w:noProof/>
            <w:webHidden/>
          </w:rPr>
        </w:r>
      </w:ins>
      <w:r>
        <w:rPr>
          <w:noProof/>
          <w:webHidden/>
        </w:rPr>
        <w:fldChar w:fldCharType="separate"/>
      </w:r>
      <w:ins w:id="52" w:author="Vihari Réka" w:date="2018-11-30T21:12:00Z">
        <w:r>
          <w:rPr>
            <w:noProof/>
            <w:webHidden/>
          </w:rPr>
          <w:t>21</w:t>
        </w:r>
        <w:r>
          <w:rPr>
            <w:noProof/>
            <w:webHidden/>
          </w:rPr>
          <w:fldChar w:fldCharType="end"/>
        </w:r>
        <w:r w:rsidRPr="00E22A32">
          <w:rPr>
            <w:rStyle w:val="Hiperhivatkozs"/>
            <w:noProof/>
          </w:rPr>
          <w:fldChar w:fldCharType="end"/>
        </w:r>
      </w:ins>
    </w:p>
    <w:p w14:paraId="50E217B2" w14:textId="43327121" w:rsidR="00106CCB" w:rsidRDefault="00106CCB">
      <w:pPr>
        <w:pStyle w:val="TJ2"/>
        <w:tabs>
          <w:tab w:val="left" w:pos="960"/>
          <w:tab w:val="right" w:leader="dot" w:pos="9060"/>
        </w:tabs>
        <w:rPr>
          <w:ins w:id="53" w:author="Vihari Réka" w:date="2018-11-30T21:12:00Z"/>
          <w:rFonts w:asciiTheme="minorHAnsi" w:eastAsiaTheme="minorEastAsia" w:hAnsiTheme="minorHAnsi" w:cstheme="minorBidi"/>
          <w:noProof/>
          <w:lang w:eastAsia="hu-HU"/>
        </w:rPr>
      </w:pPr>
      <w:ins w:id="54"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"_Toc531375689"</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2.3.</w:t>
        </w:r>
        <w:r>
          <w:rPr>
            <w:rFonts w:asciiTheme="minorHAnsi" w:eastAsiaTheme="minorEastAsia" w:hAnsiTheme="minorHAnsi" w:cstheme="minorBidi"/>
            <w:noProof/>
            <w:lang w:eastAsia="hu-HU"/>
          </w:rPr>
          <w:tab/>
        </w:r>
        <w:r w:rsidRPr="00E22A32">
          <w:rPr>
            <w:rStyle w:val="Hiperhivatkozs"/>
            <w:noProof/>
          </w:rPr>
          <w:t>Xcode</w:t>
        </w:r>
        <w:r>
          <w:rPr>
            <w:noProof/>
            <w:webHidden/>
          </w:rPr>
          <w:tab/>
        </w:r>
        <w:r>
          <w:rPr>
            <w:noProof/>
            <w:webHidden/>
          </w:rPr>
          <w:fldChar w:fldCharType="begin"/>
        </w:r>
        <w:r>
          <w:rPr>
            <w:noProof/>
            <w:webHidden/>
          </w:rPr>
          <w:instrText xml:space="preserve"> PAGEREF _Toc531375689 \h </w:instrText>
        </w:r>
        <w:r>
          <w:rPr>
            <w:noProof/>
            <w:webHidden/>
          </w:rPr>
        </w:r>
      </w:ins>
      <w:r>
        <w:rPr>
          <w:noProof/>
          <w:webHidden/>
        </w:rPr>
        <w:fldChar w:fldCharType="separate"/>
      </w:r>
      <w:ins w:id="55" w:author="Vihari Réka" w:date="2018-11-30T21:12:00Z">
        <w:r>
          <w:rPr>
            <w:noProof/>
            <w:webHidden/>
          </w:rPr>
          <w:t>21</w:t>
        </w:r>
        <w:r>
          <w:rPr>
            <w:noProof/>
            <w:webHidden/>
          </w:rPr>
          <w:fldChar w:fldCharType="end"/>
        </w:r>
        <w:r w:rsidRPr="00E22A32">
          <w:rPr>
            <w:rStyle w:val="Hiperhivatkozs"/>
            <w:noProof/>
          </w:rPr>
          <w:fldChar w:fldCharType="end"/>
        </w:r>
      </w:ins>
    </w:p>
    <w:p w14:paraId="0CB3EF4B" w14:textId="14903328" w:rsidR="00106CCB" w:rsidRDefault="00106CCB">
      <w:pPr>
        <w:pStyle w:val="TJ2"/>
        <w:tabs>
          <w:tab w:val="left" w:pos="960"/>
          <w:tab w:val="right" w:leader="dot" w:pos="9060"/>
        </w:tabs>
        <w:rPr>
          <w:ins w:id="56" w:author="Vihari Réka" w:date="2018-11-30T21:12:00Z"/>
          <w:rFonts w:asciiTheme="minorHAnsi" w:eastAsiaTheme="minorEastAsia" w:hAnsiTheme="minorHAnsi" w:cstheme="minorBidi"/>
          <w:noProof/>
          <w:lang w:eastAsia="hu-HU"/>
        </w:rPr>
      </w:pPr>
      <w:ins w:id="57"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"_Toc531375690"</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2.4.</w:t>
        </w:r>
        <w:r>
          <w:rPr>
            <w:rFonts w:asciiTheme="minorHAnsi" w:eastAsiaTheme="minorEastAsia" w:hAnsiTheme="minorHAnsi" w:cstheme="minorBidi"/>
            <w:noProof/>
            <w:lang w:eastAsia="hu-HU"/>
          </w:rPr>
          <w:tab/>
        </w:r>
        <w:r w:rsidRPr="00E22A32">
          <w:rPr>
            <w:rStyle w:val="Hiperhivatkozs"/>
            <w:noProof/>
          </w:rPr>
          <w:t>Architektúrális minták</w:t>
        </w:r>
        <w:r>
          <w:rPr>
            <w:noProof/>
            <w:webHidden/>
          </w:rPr>
          <w:tab/>
        </w:r>
        <w:r>
          <w:rPr>
            <w:noProof/>
            <w:webHidden/>
          </w:rPr>
          <w:fldChar w:fldCharType="begin"/>
        </w:r>
        <w:r>
          <w:rPr>
            <w:noProof/>
            <w:webHidden/>
          </w:rPr>
          <w:instrText xml:space="preserve"> PAGEREF _Toc531375690 \h </w:instrText>
        </w:r>
        <w:r>
          <w:rPr>
            <w:noProof/>
            <w:webHidden/>
          </w:rPr>
        </w:r>
      </w:ins>
      <w:r>
        <w:rPr>
          <w:noProof/>
          <w:webHidden/>
        </w:rPr>
        <w:fldChar w:fldCharType="separate"/>
      </w:r>
      <w:ins w:id="58" w:author="Vihari Réka" w:date="2018-11-30T21:12:00Z">
        <w:r>
          <w:rPr>
            <w:noProof/>
            <w:webHidden/>
          </w:rPr>
          <w:t>24</w:t>
        </w:r>
        <w:r>
          <w:rPr>
            <w:noProof/>
            <w:webHidden/>
          </w:rPr>
          <w:fldChar w:fldCharType="end"/>
        </w:r>
        <w:r w:rsidRPr="00E22A32">
          <w:rPr>
            <w:rStyle w:val="Hiperhivatkozs"/>
            <w:noProof/>
          </w:rPr>
          <w:fldChar w:fldCharType="end"/>
        </w:r>
      </w:ins>
    </w:p>
    <w:p w14:paraId="6DEFCBBD" w14:textId="5A501A7A" w:rsidR="00106CCB" w:rsidRDefault="00106CCB">
      <w:pPr>
        <w:pStyle w:val="TJ3"/>
        <w:tabs>
          <w:tab w:val="left" w:pos="1440"/>
          <w:tab w:val="right" w:leader="dot" w:pos="9060"/>
        </w:tabs>
        <w:rPr>
          <w:ins w:id="59" w:author="Vihari Réka" w:date="2018-11-30T21:12:00Z"/>
          <w:rFonts w:asciiTheme="minorHAnsi" w:eastAsiaTheme="minorEastAsia" w:hAnsiTheme="minorHAnsi" w:cstheme="minorBidi"/>
          <w:noProof/>
          <w:lang w:eastAsia="hu-HU"/>
        </w:rPr>
      </w:pPr>
      <w:ins w:id="60"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"_Toc531375691"</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2.4.1.</w:t>
        </w:r>
        <w:r>
          <w:rPr>
            <w:rFonts w:asciiTheme="minorHAnsi" w:eastAsiaTheme="minorEastAsia" w:hAnsiTheme="minorHAnsi" w:cstheme="minorBidi"/>
            <w:noProof/>
            <w:lang w:eastAsia="hu-HU"/>
          </w:rPr>
          <w:tab/>
        </w:r>
        <w:r w:rsidRPr="00E22A32">
          <w:rPr>
            <w:rStyle w:val="Hiperhivatkozs"/>
            <w:noProof/>
          </w:rPr>
          <w:t>MVC</w:t>
        </w:r>
        <w:r>
          <w:rPr>
            <w:noProof/>
            <w:webHidden/>
          </w:rPr>
          <w:tab/>
        </w:r>
        <w:r>
          <w:rPr>
            <w:noProof/>
            <w:webHidden/>
          </w:rPr>
          <w:fldChar w:fldCharType="begin"/>
        </w:r>
        <w:r>
          <w:rPr>
            <w:noProof/>
            <w:webHidden/>
          </w:rPr>
          <w:instrText xml:space="preserve"> PAGEREF _Toc531375691 \h </w:instrText>
        </w:r>
        <w:r>
          <w:rPr>
            <w:noProof/>
            <w:webHidden/>
          </w:rPr>
        </w:r>
      </w:ins>
      <w:r>
        <w:rPr>
          <w:noProof/>
          <w:webHidden/>
        </w:rPr>
        <w:fldChar w:fldCharType="separate"/>
      </w:r>
      <w:ins w:id="61" w:author="Vihari Réka" w:date="2018-11-30T21:12:00Z">
        <w:r>
          <w:rPr>
            <w:noProof/>
            <w:webHidden/>
          </w:rPr>
          <w:t>24</w:t>
        </w:r>
        <w:r>
          <w:rPr>
            <w:noProof/>
            <w:webHidden/>
          </w:rPr>
          <w:fldChar w:fldCharType="end"/>
        </w:r>
        <w:r w:rsidRPr="00E22A32">
          <w:rPr>
            <w:rStyle w:val="Hiperhivatkozs"/>
            <w:noProof/>
          </w:rPr>
          <w:fldChar w:fldCharType="end"/>
        </w:r>
      </w:ins>
    </w:p>
    <w:p w14:paraId="2367F40B" w14:textId="3E36C06A" w:rsidR="00106CCB" w:rsidRDefault="00106CCB">
      <w:pPr>
        <w:pStyle w:val="TJ3"/>
        <w:tabs>
          <w:tab w:val="left" w:pos="960"/>
          <w:tab w:val="right" w:leader="dot" w:pos="9060"/>
        </w:tabs>
        <w:rPr>
          <w:ins w:id="62" w:author="Vihari Réka" w:date="2018-11-30T21:12:00Z"/>
          <w:rFonts w:asciiTheme="minorHAnsi" w:eastAsiaTheme="minorEastAsia" w:hAnsiTheme="minorHAnsi" w:cstheme="minorBidi"/>
          <w:noProof/>
          <w:lang w:eastAsia="hu-HU"/>
        </w:rPr>
      </w:pPr>
      <w:ins w:id="63"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"_Toc531375692"</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Pr>
            <w:rFonts w:asciiTheme="minorHAnsi" w:eastAsiaTheme="minorEastAsia" w:hAnsiTheme="minorHAnsi" w:cstheme="minorBidi"/>
            <w:noProof/>
            <w:lang w:eastAsia="hu-HU"/>
          </w:rPr>
          <w:tab/>
        </w:r>
        <w:r w:rsidRPr="00E22A32">
          <w:rPr>
            <w:rStyle w:val="Hiperhivatkozs"/>
            <w:noProof/>
          </w:rPr>
          <w:t>VIPER</w:t>
        </w:r>
        <w:r>
          <w:rPr>
            <w:noProof/>
            <w:webHidden/>
          </w:rPr>
          <w:tab/>
        </w:r>
        <w:r>
          <w:rPr>
            <w:noProof/>
            <w:webHidden/>
          </w:rPr>
          <w:fldChar w:fldCharType="begin"/>
        </w:r>
        <w:r>
          <w:rPr>
            <w:noProof/>
            <w:webHidden/>
          </w:rPr>
          <w:instrText xml:space="preserve"> PAGEREF _Toc531375692 \h </w:instrText>
        </w:r>
        <w:r>
          <w:rPr>
            <w:noProof/>
            <w:webHidden/>
          </w:rPr>
        </w:r>
      </w:ins>
      <w:r>
        <w:rPr>
          <w:noProof/>
          <w:webHidden/>
        </w:rPr>
        <w:fldChar w:fldCharType="separate"/>
      </w:r>
      <w:ins w:id="64" w:author="Vihari Réka" w:date="2018-11-30T21:12:00Z">
        <w:r>
          <w:rPr>
            <w:noProof/>
            <w:webHidden/>
          </w:rPr>
          <w:t>26</w:t>
        </w:r>
        <w:r>
          <w:rPr>
            <w:noProof/>
            <w:webHidden/>
          </w:rPr>
          <w:fldChar w:fldCharType="end"/>
        </w:r>
        <w:r w:rsidRPr="00E22A32">
          <w:rPr>
            <w:rStyle w:val="Hiperhivatkozs"/>
            <w:noProof/>
          </w:rPr>
          <w:fldChar w:fldCharType="end"/>
        </w:r>
      </w:ins>
    </w:p>
    <w:p w14:paraId="660A1080" w14:textId="6C6ACB7B" w:rsidR="00106CCB" w:rsidRDefault="00106CCB">
      <w:pPr>
        <w:pStyle w:val="TJ3"/>
        <w:tabs>
          <w:tab w:val="right" w:leader="dot" w:pos="9060"/>
        </w:tabs>
        <w:rPr>
          <w:ins w:id="65" w:author="Vihari Réka" w:date="2018-11-30T21:12:00Z"/>
          <w:rFonts w:asciiTheme="minorHAnsi" w:eastAsiaTheme="minorEastAsia" w:hAnsiTheme="minorHAnsi" w:cstheme="minorBidi"/>
          <w:noProof/>
          <w:lang w:eastAsia="hu-HU"/>
        </w:rPr>
      </w:pPr>
      <w:ins w:id="66"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"_Toc531375693"</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2.4.2.</w:t>
        </w:r>
        <w:r>
          <w:rPr>
            <w:noProof/>
            <w:webHidden/>
          </w:rPr>
          <w:tab/>
        </w:r>
        <w:r>
          <w:rPr>
            <w:noProof/>
            <w:webHidden/>
          </w:rPr>
          <w:fldChar w:fldCharType="begin"/>
        </w:r>
        <w:r>
          <w:rPr>
            <w:noProof/>
            <w:webHidden/>
          </w:rPr>
          <w:instrText xml:space="preserve"> PAGEREF _Toc531375693 \h </w:instrText>
        </w:r>
        <w:r>
          <w:rPr>
            <w:noProof/>
            <w:webHidden/>
          </w:rPr>
        </w:r>
      </w:ins>
      <w:r>
        <w:rPr>
          <w:noProof/>
          <w:webHidden/>
        </w:rPr>
        <w:fldChar w:fldCharType="separate"/>
      </w:r>
      <w:ins w:id="67" w:author="Vihari Réka" w:date="2018-11-30T21:12:00Z">
        <w:r>
          <w:rPr>
            <w:noProof/>
            <w:webHidden/>
          </w:rPr>
          <w:t>26</w:t>
        </w:r>
        <w:r>
          <w:rPr>
            <w:noProof/>
            <w:webHidden/>
          </w:rPr>
          <w:fldChar w:fldCharType="end"/>
        </w:r>
        <w:r w:rsidRPr="00E22A32">
          <w:rPr>
            <w:rStyle w:val="Hiperhivatkozs"/>
            <w:noProof/>
          </w:rPr>
          <w:fldChar w:fldCharType="end"/>
        </w:r>
      </w:ins>
    </w:p>
    <w:p w14:paraId="2B27FBC8" w14:textId="28E20BC3" w:rsidR="00106CCB" w:rsidRDefault="00106CCB">
      <w:pPr>
        <w:pStyle w:val="TJ3"/>
        <w:tabs>
          <w:tab w:val="left" w:pos="1440"/>
          <w:tab w:val="right" w:leader="dot" w:pos="9060"/>
        </w:tabs>
        <w:rPr>
          <w:ins w:id="68" w:author="Vihari Réka" w:date="2018-11-30T21:12:00Z"/>
          <w:rFonts w:asciiTheme="minorHAnsi" w:eastAsiaTheme="minorEastAsia" w:hAnsiTheme="minorHAnsi" w:cstheme="minorBidi"/>
          <w:noProof/>
          <w:lang w:eastAsia="hu-HU"/>
        </w:rPr>
      </w:pPr>
      <w:ins w:id="69"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"_Toc531375694"</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2.4.3.</w:t>
        </w:r>
        <w:r>
          <w:rPr>
            <w:rFonts w:asciiTheme="minorHAnsi" w:eastAsiaTheme="minorEastAsia" w:hAnsiTheme="minorHAnsi" w:cstheme="minorBidi"/>
            <w:noProof/>
            <w:lang w:eastAsia="hu-HU"/>
          </w:rPr>
          <w:tab/>
        </w:r>
        <w:r w:rsidRPr="00E22A32">
          <w:rPr>
            <w:rStyle w:val="Hiperhivatkozs"/>
            <w:noProof/>
          </w:rPr>
          <w:t>Viper vs MVC</w:t>
        </w:r>
        <w:r>
          <w:rPr>
            <w:noProof/>
            <w:webHidden/>
          </w:rPr>
          <w:tab/>
        </w:r>
        <w:r>
          <w:rPr>
            <w:noProof/>
            <w:webHidden/>
          </w:rPr>
          <w:fldChar w:fldCharType="begin"/>
        </w:r>
        <w:r>
          <w:rPr>
            <w:noProof/>
            <w:webHidden/>
          </w:rPr>
          <w:instrText xml:space="preserve"> PAGEREF _Toc531375694 \h </w:instrText>
        </w:r>
        <w:r>
          <w:rPr>
            <w:noProof/>
            <w:webHidden/>
          </w:rPr>
        </w:r>
      </w:ins>
      <w:r>
        <w:rPr>
          <w:noProof/>
          <w:webHidden/>
        </w:rPr>
        <w:fldChar w:fldCharType="separate"/>
      </w:r>
      <w:ins w:id="70" w:author="Vihari Réka" w:date="2018-11-30T21:12:00Z">
        <w:r>
          <w:rPr>
            <w:noProof/>
            <w:webHidden/>
          </w:rPr>
          <w:t>27</w:t>
        </w:r>
        <w:r>
          <w:rPr>
            <w:noProof/>
            <w:webHidden/>
          </w:rPr>
          <w:fldChar w:fldCharType="end"/>
        </w:r>
        <w:r w:rsidRPr="00E22A32">
          <w:rPr>
            <w:rStyle w:val="Hiperhivatkozs"/>
            <w:noProof/>
          </w:rPr>
          <w:fldChar w:fldCharType="end"/>
        </w:r>
      </w:ins>
    </w:p>
    <w:p w14:paraId="37F2F61B" w14:textId="2DD068E8" w:rsidR="00106CCB" w:rsidRDefault="00106CCB">
      <w:pPr>
        <w:pStyle w:val="TJ3"/>
        <w:tabs>
          <w:tab w:val="left" w:pos="1440"/>
          <w:tab w:val="right" w:leader="dot" w:pos="9060"/>
        </w:tabs>
        <w:rPr>
          <w:ins w:id="71" w:author="Vihari Réka" w:date="2018-11-30T21:12:00Z"/>
          <w:rFonts w:asciiTheme="minorHAnsi" w:eastAsiaTheme="minorEastAsia" w:hAnsiTheme="minorHAnsi" w:cstheme="minorBidi"/>
          <w:noProof/>
          <w:lang w:eastAsia="hu-HU"/>
        </w:rPr>
      </w:pPr>
      <w:ins w:id="72"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"_Toc531375695"</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2.4.4.</w:t>
        </w:r>
        <w:r>
          <w:rPr>
            <w:rFonts w:asciiTheme="minorHAnsi" w:eastAsiaTheme="minorEastAsia" w:hAnsiTheme="minorHAnsi" w:cstheme="minorBidi"/>
            <w:noProof/>
            <w:lang w:eastAsia="hu-HU"/>
          </w:rPr>
          <w:tab/>
        </w:r>
        <w:r w:rsidRPr="00E22A32">
          <w:rPr>
            <w:rStyle w:val="Hiperhivatkozs"/>
            <w:noProof/>
          </w:rPr>
          <w:t>Konklúzió</w:t>
        </w:r>
        <w:r>
          <w:rPr>
            <w:noProof/>
            <w:webHidden/>
          </w:rPr>
          <w:tab/>
        </w:r>
        <w:r>
          <w:rPr>
            <w:noProof/>
            <w:webHidden/>
          </w:rPr>
          <w:fldChar w:fldCharType="begin"/>
        </w:r>
        <w:r>
          <w:rPr>
            <w:noProof/>
            <w:webHidden/>
          </w:rPr>
          <w:instrText xml:space="preserve"> PAGEREF _Toc531375695 \h </w:instrText>
        </w:r>
        <w:r>
          <w:rPr>
            <w:noProof/>
            <w:webHidden/>
          </w:rPr>
        </w:r>
      </w:ins>
      <w:r>
        <w:rPr>
          <w:noProof/>
          <w:webHidden/>
        </w:rPr>
        <w:fldChar w:fldCharType="separate"/>
      </w:r>
      <w:ins w:id="73" w:author="Vihari Réka" w:date="2018-11-30T21:12:00Z">
        <w:r>
          <w:rPr>
            <w:noProof/>
            <w:webHidden/>
          </w:rPr>
          <w:t>27</w:t>
        </w:r>
        <w:r>
          <w:rPr>
            <w:noProof/>
            <w:webHidden/>
          </w:rPr>
          <w:fldChar w:fldCharType="end"/>
        </w:r>
        <w:r w:rsidRPr="00E22A32">
          <w:rPr>
            <w:rStyle w:val="Hiperhivatkozs"/>
            <w:noProof/>
          </w:rPr>
          <w:fldChar w:fldCharType="end"/>
        </w:r>
      </w:ins>
    </w:p>
    <w:p w14:paraId="7ED84A76" w14:textId="4E62C156" w:rsidR="00106CCB" w:rsidRDefault="00106CCB">
      <w:pPr>
        <w:pStyle w:val="TJ2"/>
        <w:tabs>
          <w:tab w:val="right" w:leader="dot" w:pos="9060"/>
        </w:tabs>
        <w:rPr>
          <w:ins w:id="74" w:author="Vihari Réka" w:date="2018-11-30T21:12:00Z"/>
          <w:rFonts w:asciiTheme="minorHAnsi" w:eastAsiaTheme="minorEastAsia" w:hAnsiTheme="minorHAnsi" w:cstheme="minorBidi"/>
          <w:noProof/>
          <w:lang w:eastAsia="hu-HU"/>
        </w:rPr>
      </w:pPr>
      <w:ins w:id="75"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"_Toc531375696"</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2.5. Verziókezelés</w:t>
        </w:r>
        <w:r>
          <w:rPr>
            <w:noProof/>
            <w:webHidden/>
          </w:rPr>
          <w:tab/>
        </w:r>
        <w:r>
          <w:rPr>
            <w:noProof/>
            <w:webHidden/>
          </w:rPr>
          <w:fldChar w:fldCharType="begin"/>
        </w:r>
        <w:r>
          <w:rPr>
            <w:noProof/>
            <w:webHidden/>
          </w:rPr>
          <w:instrText xml:space="preserve"> PAGEREF _Toc531375696 \h </w:instrText>
        </w:r>
        <w:r>
          <w:rPr>
            <w:noProof/>
            <w:webHidden/>
          </w:rPr>
        </w:r>
      </w:ins>
      <w:r>
        <w:rPr>
          <w:noProof/>
          <w:webHidden/>
        </w:rPr>
        <w:fldChar w:fldCharType="separate"/>
      </w:r>
      <w:ins w:id="76" w:author="Vihari Réka" w:date="2018-11-30T21:12:00Z">
        <w:r>
          <w:rPr>
            <w:noProof/>
            <w:webHidden/>
          </w:rPr>
          <w:t>28</w:t>
        </w:r>
        <w:r>
          <w:rPr>
            <w:noProof/>
            <w:webHidden/>
          </w:rPr>
          <w:fldChar w:fldCharType="end"/>
        </w:r>
        <w:r w:rsidRPr="00E22A32">
          <w:rPr>
            <w:rStyle w:val="Hiperhivatkozs"/>
            <w:noProof/>
          </w:rPr>
          <w:fldChar w:fldCharType="end"/>
        </w:r>
      </w:ins>
    </w:p>
    <w:p w14:paraId="4AAD9D35" w14:textId="54CD19DE" w:rsidR="00106CCB" w:rsidRDefault="00106CCB">
      <w:pPr>
        <w:pStyle w:val="TJ1"/>
        <w:tabs>
          <w:tab w:val="left" w:pos="482"/>
        </w:tabs>
        <w:rPr>
          <w:ins w:id="77" w:author="Vihari Réka" w:date="2018-11-30T21:12:00Z"/>
          <w:rFonts w:asciiTheme="minorHAnsi" w:eastAsiaTheme="minorEastAsia" w:hAnsiTheme="minorHAnsi" w:cstheme="minorBidi"/>
          <w:b w:val="0"/>
          <w:noProof/>
          <w:lang w:eastAsia="hu-HU"/>
        </w:rPr>
      </w:pPr>
      <w:ins w:id="78"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"_Toc531375697"</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3.</w:t>
        </w:r>
        <w:r>
          <w:rPr>
            <w:rFonts w:asciiTheme="minorHAnsi" w:eastAsiaTheme="minorEastAsia" w:hAnsiTheme="minorHAnsi" w:cstheme="minorBidi"/>
            <w:b w:val="0"/>
            <w:noProof/>
            <w:lang w:eastAsia="hu-HU"/>
          </w:rPr>
          <w:tab/>
        </w:r>
        <w:r w:rsidRPr="00E22A32">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_Toc531375697 \h </w:instrText>
        </w:r>
        <w:r>
          <w:rPr>
            <w:noProof/>
            <w:webHidden/>
          </w:rPr>
        </w:r>
      </w:ins>
      <w:r>
        <w:rPr>
          <w:noProof/>
          <w:webHidden/>
        </w:rPr>
        <w:fldChar w:fldCharType="separate"/>
      </w:r>
      <w:ins w:id="79" w:author="Vihari Réka" w:date="2018-11-30T21:12:00Z">
        <w:r>
          <w:rPr>
            <w:noProof/>
            <w:webHidden/>
          </w:rPr>
          <w:t>30</w:t>
        </w:r>
        <w:r>
          <w:rPr>
            <w:noProof/>
            <w:webHidden/>
          </w:rPr>
          <w:fldChar w:fldCharType="end"/>
        </w:r>
        <w:r w:rsidRPr="00E22A32">
          <w:rPr>
            <w:rStyle w:val="Hiperhivatkozs"/>
            <w:noProof/>
          </w:rPr>
          <w:fldChar w:fldCharType="end"/>
        </w:r>
      </w:ins>
    </w:p>
    <w:p w14:paraId="0174DC57" w14:textId="58D64ACD" w:rsidR="00106CCB" w:rsidRDefault="00106CCB">
      <w:pPr>
        <w:pStyle w:val="TJ2"/>
        <w:tabs>
          <w:tab w:val="left" w:pos="960"/>
          <w:tab w:val="right" w:leader="dot" w:pos="9060"/>
        </w:tabs>
        <w:rPr>
          <w:ins w:id="80" w:author="Vihari Réka" w:date="2018-11-30T21:12:00Z"/>
          <w:rFonts w:asciiTheme="minorHAnsi" w:eastAsiaTheme="minorEastAsia" w:hAnsiTheme="minorHAnsi" w:cstheme="minorBidi"/>
          <w:noProof/>
          <w:lang w:eastAsia="hu-HU"/>
        </w:rPr>
      </w:pPr>
      <w:ins w:id="81"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"_Toc531375698"</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3.1.</w:t>
        </w:r>
        <w:r>
          <w:rPr>
            <w:rFonts w:asciiTheme="minorHAnsi" w:eastAsiaTheme="minorEastAsia" w:hAnsiTheme="minorHAnsi" w:cstheme="minorBidi"/>
            <w:noProof/>
            <w:lang w:eastAsia="hu-HU"/>
          </w:rPr>
          <w:tab/>
        </w:r>
        <w:r w:rsidRPr="00E22A32">
          <w:rPr>
            <w:rStyle w:val="Hiperhivatkozs"/>
            <w:noProof/>
          </w:rPr>
          <w:t>Specifikáció</w:t>
        </w:r>
        <w:r>
          <w:rPr>
            <w:noProof/>
            <w:webHidden/>
          </w:rPr>
          <w:tab/>
        </w:r>
        <w:r>
          <w:rPr>
            <w:noProof/>
            <w:webHidden/>
          </w:rPr>
          <w:fldChar w:fldCharType="begin"/>
        </w:r>
        <w:r>
          <w:rPr>
            <w:noProof/>
            <w:webHidden/>
          </w:rPr>
          <w:instrText xml:space="preserve"> PAGEREF _Toc531375698 \h </w:instrText>
        </w:r>
        <w:r>
          <w:rPr>
            <w:noProof/>
            <w:webHidden/>
          </w:rPr>
        </w:r>
      </w:ins>
      <w:r>
        <w:rPr>
          <w:noProof/>
          <w:webHidden/>
        </w:rPr>
        <w:fldChar w:fldCharType="separate"/>
      </w:r>
      <w:ins w:id="82" w:author="Vihari Réka" w:date="2018-11-30T21:12:00Z">
        <w:r>
          <w:rPr>
            <w:noProof/>
            <w:webHidden/>
          </w:rPr>
          <w:t>30</w:t>
        </w:r>
        <w:r>
          <w:rPr>
            <w:noProof/>
            <w:webHidden/>
          </w:rPr>
          <w:fldChar w:fldCharType="end"/>
        </w:r>
        <w:r w:rsidRPr="00E22A32">
          <w:rPr>
            <w:rStyle w:val="Hiperhivatkozs"/>
            <w:noProof/>
          </w:rPr>
          <w:fldChar w:fldCharType="end"/>
        </w:r>
      </w:ins>
    </w:p>
    <w:p w14:paraId="7B35A029" w14:textId="67D8912A" w:rsidR="00106CCB" w:rsidRDefault="00106CCB">
      <w:pPr>
        <w:pStyle w:val="TJ1"/>
        <w:tabs>
          <w:tab w:val="left" w:pos="482"/>
        </w:tabs>
        <w:rPr>
          <w:ins w:id="83" w:author="Vihari Réka" w:date="2018-11-30T21:12:00Z"/>
          <w:rFonts w:asciiTheme="minorHAnsi" w:eastAsiaTheme="minorEastAsia" w:hAnsiTheme="minorHAnsi" w:cstheme="minorBidi"/>
          <w:b w:val="0"/>
          <w:noProof/>
          <w:lang w:eastAsia="hu-HU"/>
        </w:rPr>
      </w:pPr>
      <w:ins w:id="84"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"_Toc531375699"</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4.</w:t>
        </w:r>
        <w:r>
          <w:rPr>
            <w:rFonts w:asciiTheme="minorHAnsi" w:eastAsiaTheme="minorEastAsia" w:hAnsiTheme="minorHAnsi" w:cstheme="minorBidi"/>
            <w:b w:val="0"/>
            <w:noProof/>
            <w:lang w:eastAsia="hu-HU"/>
          </w:rPr>
          <w:tab/>
        </w:r>
        <w:r w:rsidRPr="00E22A32">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_Toc531375699 \h </w:instrText>
        </w:r>
        <w:r>
          <w:rPr>
            <w:noProof/>
            <w:webHidden/>
          </w:rPr>
        </w:r>
      </w:ins>
      <w:r>
        <w:rPr>
          <w:noProof/>
          <w:webHidden/>
        </w:rPr>
        <w:fldChar w:fldCharType="separate"/>
      </w:r>
      <w:ins w:id="85" w:author="Vihari Réka" w:date="2018-11-30T21:12:00Z">
        <w:r>
          <w:rPr>
            <w:noProof/>
            <w:webHidden/>
          </w:rPr>
          <w:t>31</w:t>
        </w:r>
        <w:r>
          <w:rPr>
            <w:noProof/>
            <w:webHidden/>
          </w:rPr>
          <w:fldChar w:fldCharType="end"/>
        </w:r>
        <w:r w:rsidRPr="00E22A32">
          <w:rPr>
            <w:rStyle w:val="Hiperhivatkozs"/>
            <w:noProof/>
          </w:rPr>
          <w:fldChar w:fldCharType="end"/>
        </w:r>
      </w:ins>
    </w:p>
    <w:p w14:paraId="534E4BB1" w14:textId="5B606827" w:rsidR="00106CCB" w:rsidRDefault="00106CCB">
      <w:pPr>
        <w:pStyle w:val="TJ2"/>
        <w:tabs>
          <w:tab w:val="left" w:pos="960"/>
          <w:tab w:val="right" w:leader="dot" w:pos="9060"/>
        </w:tabs>
        <w:rPr>
          <w:ins w:id="86" w:author="Vihari Réka" w:date="2018-11-30T21:12:00Z"/>
          <w:rFonts w:asciiTheme="minorHAnsi" w:eastAsiaTheme="minorEastAsia" w:hAnsiTheme="minorHAnsi" w:cstheme="minorBidi"/>
          <w:noProof/>
          <w:lang w:eastAsia="hu-HU"/>
        </w:rPr>
      </w:pPr>
      <w:ins w:id="87"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"_Toc531375700"</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4.1.</w:t>
        </w:r>
        <w:r>
          <w:rPr>
            <w:rFonts w:asciiTheme="minorHAnsi" w:eastAsiaTheme="minorEastAsia" w:hAnsiTheme="minorHAnsi" w:cstheme="minorBidi"/>
            <w:noProof/>
            <w:lang w:eastAsia="hu-HU"/>
          </w:rPr>
          <w:tab/>
        </w:r>
        <w:r w:rsidRPr="00E22A32">
          <w:rPr>
            <w:rStyle w:val="Hiperhivatkozs"/>
            <w:noProof/>
          </w:rPr>
          <w:t>CocoaPods</w:t>
        </w:r>
        <w:r>
          <w:rPr>
            <w:noProof/>
            <w:webHidden/>
          </w:rPr>
          <w:tab/>
        </w:r>
        <w:r>
          <w:rPr>
            <w:noProof/>
            <w:webHidden/>
          </w:rPr>
          <w:fldChar w:fldCharType="begin"/>
        </w:r>
        <w:r>
          <w:rPr>
            <w:noProof/>
            <w:webHidden/>
          </w:rPr>
          <w:instrText xml:space="preserve"> PAGEREF _Toc531375700 \h </w:instrText>
        </w:r>
        <w:r>
          <w:rPr>
            <w:noProof/>
            <w:webHidden/>
          </w:rPr>
        </w:r>
      </w:ins>
      <w:r>
        <w:rPr>
          <w:noProof/>
          <w:webHidden/>
        </w:rPr>
        <w:fldChar w:fldCharType="separate"/>
      </w:r>
      <w:ins w:id="88" w:author="Vihari Réka" w:date="2018-11-30T21:12:00Z">
        <w:r>
          <w:rPr>
            <w:noProof/>
            <w:webHidden/>
          </w:rPr>
          <w:t>31</w:t>
        </w:r>
        <w:r>
          <w:rPr>
            <w:noProof/>
            <w:webHidden/>
          </w:rPr>
          <w:fldChar w:fldCharType="end"/>
        </w:r>
        <w:r w:rsidRPr="00E22A32">
          <w:rPr>
            <w:rStyle w:val="Hiperhivatkozs"/>
            <w:noProof/>
          </w:rPr>
          <w:fldChar w:fldCharType="end"/>
        </w:r>
      </w:ins>
    </w:p>
    <w:p w14:paraId="7DBAA1FC" w14:textId="47691A89" w:rsidR="00106CCB" w:rsidRDefault="00106CCB">
      <w:pPr>
        <w:pStyle w:val="TJ2"/>
        <w:tabs>
          <w:tab w:val="left" w:pos="960"/>
          <w:tab w:val="right" w:leader="dot" w:pos="9060"/>
        </w:tabs>
        <w:rPr>
          <w:ins w:id="89" w:author="Vihari Réka" w:date="2018-11-30T21:12:00Z"/>
          <w:rFonts w:asciiTheme="minorHAnsi" w:eastAsiaTheme="minorEastAsia" w:hAnsiTheme="minorHAnsi" w:cstheme="minorBidi"/>
          <w:noProof/>
          <w:lang w:eastAsia="hu-HU"/>
        </w:rPr>
      </w:pPr>
      <w:ins w:id="90"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"_Toc531375701"</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4.2.</w:t>
        </w:r>
        <w:r>
          <w:rPr>
            <w:rFonts w:asciiTheme="minorHAnsi" w:eastAsiaTheme="minorEastAsia" w:hAnsiTheme="minorHAnsi" w:cstheme="minorBidi"/>
            <w:noProof/>
            <w:lang w:eastAsia="hu-HU"/>
          </w:rPr>
          <w:tab/>
        </w:r>
        <w:r w:rsidRPr="00E22A32">
          <w:rPr>
            <w:rStyle w:val="Hiperhivatkozs"/>
            <w:noProof/>
          </w:rPr>
          <w:t>JHipster</w:t>
        </w:r>
        <w:r>
          <w:rPr>
            <w:noProof/>
            <w:webHidden/>
          </w:rPr>
          <w:tab/>
        </w:r>
        <w:r>
          <w:rPr>
            <w:noProof/>
            <w:webHidden/>
          </w:rPr>
          <w:fldChar w:fldCharType="begin"/>
        </w:r>
        <w:r>
          <w:rPr>
            <w:noProof/>
            <w:webHidden/>
          </w:rPr>
          <w:instrText xml:space="preserve"> PAGEREF _Toc531375701 \h </w:instrText>
        </w:r>
        <w:r>
          <w:rPr>
            <w:noProof/>
            <w:webHidden/>
          </w:rPr>
        </w:r>
      </w:ins>
      <w:r>
        <w:rPr>
          <w:noProof/>
          <w:webHidden/>
        </w:rPr>
        <w:fldChar w:fldCharType="separate"/>
      </w:r>
      <w:ins w:id="91" w:author="Vihari Réka" w:date="2018-11-30T21:12:00Z">
        <w:r>
          <w:rPr>
            <w:noProof/>
            <w:webHidden/>
          </w:rPr>
          <w:t>33</w:t>
        </w:r>
        <w:r>
          <w:rPr>
            <w:noProof/>
            <w:webHidden/>
          </w:rPr>
          <w:fldChar w:fldCharType="end"/>
        </w:r>
        <w:r w:rsidRPr="00E22A32">
          <w:rPr>
            <w:rStyle w:val="Hiperhivatkozs"/>
            <w:noProof/>
          </w:rPr>
          <w:fldChar w:fldCharType="end"/>
        </w:r>
      </w:ins>
    </w:p>
    <w:p w14:paraId="7BE534D5" w14:textId="3633D21E" w:rsidR="00106CCB" w:rsidRDefault="00106CCB">
      <w:pPr>
        <w:pStyle w:val="TJ1"/>
        <w:tabs>
          <w:tab w:val="left" w:pos="482"/>
        </w:tabs>
        <w:rPr>
          <w:ins w:id="92" w:author="Vihari Réka" w:date="2018-11-30T21:12:00Z"/>
          <w:rFonts w:asciiTheme="minorHAnsi" w:eastAsiaTheme="minorEastAsia" w:hAnsiTheme="minorHAnsi" w:cstheme="minorBidi"/>
          <w:b w:val="0"/>
          <w:noProof/>
          <w:lang w:eastAsia="hu-HU"/>
        </w:rPr>
      </w:pPr>
      <w:ins w:id="93"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"_Toc531375703"</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5.</w:t>
        </w:r>
        <w:r>
          <w:rPr>
            <w:rFonts w:asciiTheme="minorHAnsi" w:eastAsiaTheme="minorEastAsia" w:hAnsiTheme="minorHAnsi" w:cstheme="minorBidi"/>
            <w:b w:val="0"/>
            <w:noProof/>
            <w:lang w:eastAsia="hu-HU"/>
          </w:rPr>
          <w:tab/>
        </w:r>
        <w:r w:rsidRPr="00E22A32">
          <w:rPr>
            <w:rStyle w:val="Hiperhivatkozs"/>
            <w:rFonts w:cs="Arial"/>
            <w:noProof/>
            <w:kern w:val="32"/>
          </w:rPr>
          <w:t>Tervezés</w:t>
        </w:r>
        <w:r>
          <w:rPr>
            <w:noProof/>
            <w:webHidden/>
          </w:rPr>
          <w:tab/>
        </w:r>
        <w:r>
          <w:rPr>
            <w:noProof/>
            <w:webHidden/>
          </w:rPr>
          <w:fldChar w:fldCharType="begin"/>
        </w:r>
        <w:r>
          <w:rPr>
            <w:noProof/>
            <w:webHidden/>
          </w:rPr>
          <w:instrText xml:space="preserve"> PAGEREF _Toc531375703 \h </w:instrText>
        </w:r>
        <w:r>
          <w:rPr>
            <w:noProof/>
            <w:webHidden/>
          </w:rPr>
        </w:r>
      </w:ins>
      <w:r>
        <w:rPr>
          <w:noProof/>
          <w:webHidden/>
        </w:rPr>
        <w:fldChar w:fldCharType="separate"/>
      </w:r>
      <w:ins w:id="94" w:author="Vihari Réka" w:date="2018-11-30T21:12:00Z">
        <w:r>
          <w:rPr>
            <w:noProof/>
            <w:webHidden/>
          </w:rPr>
          <w:t>40</w:t>
        </w:r>
        <w:r>
          <w:rPr>
            <w:noProof/>
            <w:webHidden/>
          </w:rPr>
          <w:fldChar w:fldCharType="end"/>
        </w:r>
        <w:r w:rsidRPr="00E22A32">
          <w:rPr>
            <w:rStyle w:val="Hiperhivatkozs"/>
            <w:noProof/>
          </w:rPr>
          <w:fldChar w:fldCharType="end"/>
        </w:r>
      </w:ins>
    </w:p>
    <w:p w14:paraId="2328CBFD" w14:textId="5CE2F03D" w:rsidR="00106CCB" w:rsidRDefault="00106CCB">
      <w:pPr>
        <w:pStyle w:val="TJ2"/>
        <w:tabs>
          <w:tab w:val="left" w:pos="960"/>
          <w:tab w:val="right" w:leader="dot" w:pos="9060"/>
        </w:tabs>
        <w:rPr>
          <w:ins w:id="95" w:author="Vihari Réka" w:date="2018-11-30T21:12:00Z"/>
          <w:rFonts w:asciiTheme="minorHAnsi" w:eastAsiaTheme="minorEastAsia" w:hAnsiTheme="minorHAnsi" w:cstheme="minorBidi"/>
          <w:noProof/>
          <w:lang w:eastAsia="hu-HU"/>
        </w:rPr>
      </w:pPr>
      <w:ins w:id="96"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"_Toc531375704"</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5.1.</w:t>
        </w:r>
        <w:r>
          <w:rPr>
            <w:rFonts w:asciiTheme="minorHAnsi" w:eastAsiaTheme="minorEastAsia" w:hAnsiTheme="minorHAnsi" w:cstheme="minorBidi"/>
            <w:noProof/>
            <w:lang w:eastAsia="hu-HU"/>
          </w:rPr>
          <w:tab/>
        </w:r>
        <w:r w:rsidRPr="00E22A32">
          <w:rPr>
            <w:rStyle w:val="Hiperhivatkozs"/>
            <w:noProof/>
          </w:rPr>
          <w:t>Adatbázis</w:t>
        </w:r>
        <w:r>
          <w:rPr>
            <w:noProof/>
            <w:webHidden/>
          </w:rPr>
          <w:tab/>
        </w:r>
        <w:r>
          <w:rPr>
            <w:noProof/>
            <w:webHidden/>
          </w:rPr>
          <w:fldChar w:fldCharType="begin"/>
        </w:r>
        <w:r>
          <w:rPr>
            <w:noProof/>
            <w:webHidden/>
          </w:rPr>
          <w:instrText xml:space="preserve"> PAGEREF _Toc531375704 \h </w:instrText>
        </w:r>
        <w:r>
          <w:rPr>
            <w:noProof/>
            <w:webHidden/>
          </w:rPr>
        </w:r>
      </w:ins>
      <w:r>
        <w:rPr>
          <w:noProof/>
          <w:webHidden/>
        </w:rPr>
        <w:fldChar w:fldCharType="separate"/>
      </w:r>
      <w:ins w:id="97" w:author="Vihari Réka" w:date="2018-11-30T21:12:00Z">
        <w:r>
          <w:rPr>
            <w:noProof/>
            <w:webHidden/>
          </w:rPr>
          <w:t>40</w:t>
        </w:r>
        <w:r>
          <w:rPr>
            <w:noProof/>
            <w:webHidden/>
          </w:rPr>
          <w:fldChar w:fldCharType="end"/>
        </w:r>
        <w:r w:rsidRPr="00E22A32">
          <w:rPr>
            <w:rStyle w:val="Hiperhivatkozs"/>
            <w:noProof/>
          </w:rPr>
          <w:fldChar w:fldCharType="end"/>
        </w:r>
      </w:ins>
    </w:p>
    <w:p w14:paraId="6F265F15" w14:textId="6A001AC1" w:rsidR="00106CCB" w:rsidRDefault="00106CCB">
      <w:pPr>
        <w:pStyle w:val="TJ2"/>
        <w:tabs>
          <w:tab w:val="left" w:pos="960"/>
          <w:tab w:val="right" w:leader="dot" w:pos="9060"/>
        </w:tabs>
        <w:rPr>
          <w:ins w:id="98" w:author="Vihari Réka" w:date="2018-11-30T21:12:00Z"/>
          <w:rFonts w:asciiTheme="minorHAnsi" w:eastAsiaTheme="minorEastAsia" w:hAnsiTheme="minorHAnsi" w:cstheme="minorBidi"/>
          <w:noProof/>
          <w:lang w:eastAsia="hu-HU"/>
        </w:rPr>
      </w:pPr>
      <w:ins w:id="99"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"_Toc531375714"</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5.2.</w:t>
        </w:r>
        <w:r>
          <w:rPr>
            <w:rFonts w:asciiTheme="minorHAnsi" w:eastAsiaTheme="minorEastAsia" w:hAnsiTheme="minorHAnsi" w:cstheme="minorBidi"/>
            <w:noProof/>
            <w:lang w:eastAsia="hu-HU"/>
          </w:rPr>
          <w:tab/>
        </w:r>
        <w:r w:rsidRPr="00E22A32">
          <w:rPr>
            <w:rStyle w:val="Hiperhivatkozs"/>
            <w:noProof/>
          </w:rPr>
          <w:t>Kommunikáció a szerverrel</w:t>
        </w:r>
        <w:r>
          <w:rPr>
            <w:noProof/>
            <w:webHidden/>
          </w:rPr>
          <w:tab/>
        </w:r>
        <w:r>
          <w:rPr>
            <w:noProof/>
            <w:webHidden/>
          </w:rPr>
          <w:fldChar w:fldCharType="begin"/>
        </w:r>
        <w:r>
          <w:rPr>
            <w:noProof/>
            <w:webHidden/>
          </w:rPr>
          <w:instrText xml:space="preserve"> PAGEREF _Toc531375714 \h </w:instrText>
        </w:r>
        <w:r>
          <w:rPr>
            <w:noProof/>
            <w:webHidden/>
          </w:rPr>
        </w:r>
      </w:ins>
      <w:r>
        <w:rPr>
          <w:noProof/>
          <w:webHidden/>
        </w:rPr>
        <w:fldChar w:fldCharType="separate"/>
      </w:r>
      <w:ins w:id="100" w:author="Vihari Réka" w:date="2018-11-30T21:12:00Z">
        <w:r>
          <w:rPr>
            <w:noProof/>
            <w:webHidden/>
          </w:rPr>
          <w:t>42</w:t>
        </w:r>
        <w:r>
          <w:rPr>
            <w:noProof/>
            <w:webHidden/>
          </w:rPr>
          <w:fldChar w:fldCharType="end"/>
        </w:r>
        <w:r w:rsidRPr="00E22A32">
          <w:rPr>
            <w:rStyle w:val="Hiperhivatkozs"/>
            <w:noProof/>
          </w:rPr>
          <w:fldChar w:fldCharType="end"/>
        </w:r>
      </w:ins>
    </w:p>
    <w:p w14:paraId="2E1A8EFB" w14:textId="63AF08BD" w:rsidR="00106CCB" w:rsidRDefault="00106CCB">
      <w:pPr>
        <w:pStyle w:val="TJ2"/>
        <w:tabs>
          <w:tab w:val="left" w:pos="960"/>
          <w:tab w:val="right" w:leader="dot" w:pos="9060"/>
        </w:tabs>
        <w:rPr>
          <w:ins w:id="101" w:author="Vihari Réka" w:date="2018-11-30T21:12:00Z"/>
          <w:rFonts w:asciiTheme="minorHAnsi" w:eastAsiaTheme="minorEastAsia" w:hAnsiTheme="minorHAnsi" w:cstheme="minorBidi"/>
          <w:noProof/>
          <w:lang w:eastAsia="hu-HU"/>
        </w:rPr>
      </w:pPr>
      <w:ins w:id="102"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"_Toc531375716"</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5.2.1</w:t>
        </w:r>
        <w:r>
          <w:rPr>
            <w:rFonts w:asciiTheme="minorHAnsi" w:eastAsiaTheme="minorEastAsia" w:hAnsiTheme="minorHAnsi" w:cstheme="minorBidi"/>
            <w:noProof/>
            <w:lang w:eastAsia="hu-HU"/>
          </w:rPr>
          <w:tab/>
        </w:r>
        <w:r w:rsidRPr="00E22A32">
          <w:rPr>
            <w:rStyle w:val="Hiperhivatkozs"/>
            <w:noProof/>
          </w:rPr>
          <w:t>Authentikáció</w:t>
        </w:r>
        <w:r>
          <w:rPr>
            <w:noProof/>
            <w:webHidden/>
          </w:rPr>
          <w:tab/>
        </w:r>
        <w:r>
          <w:rPr>
            <w:noProof/>
            <w:webHidden/>
          </w:rPr>
          <w:fldChar w:fldCharType="begin"/>
        </w:r>
        <w:r>
          <w:rPr>
            <w:noProof/>
            <w:webHidden/>
          </w:rPr>
          <w:instrText xml:space="preserve"> PAGEREF _Toc531375716 \h </w:instrText>
        </w:r>
        <w:r>
          <w:rPr>
            <w:noProof/>
            <w:webHidden/>
          </w:rPr>
        </w:r>
      </w:ins>
      <w:r>
        <w:rPr>
          <w:noProof/>
          <w:webHidden/>
        </w:rPr>
        <w:fldChar w:fldCharType="separate"/>
      </w:r>
      <w:ins w:id="103" w:author="Vihari Réka" w:date="2018-11-30T21:12:00Z">
        <w:r>
          <w:rPr>
            <w:noProof/>
            <w:webHidden/>
          </w:rPr>
          <w:t>45</w:t>
        </w:r>
        <w:r>
          <w:rPr>
            <w:noProof/>
            <w:webHidden/>
          </w:rPr>
          <w:fldChar w:fldCharType="end"/>
        </w:r>
        <w:r w:rsidRPr="00E22A32">
          <w:rPr>
            <w:rStyle w:val="Hiperhivatkozs"/>
            <w:noProof/>
          </w:rPr>
          <w:fldChar w:fldCharType="end"/>
        </w:r>
      </w:ins>
    </w:p>
    <w:p w14:paraId="4BEC11D1" w14:textId="05AB9D22" w:rsidR="00106CCB" w:rsidRDefault="00106CCB">
      <w:pPr>
        <w:pStyle w:val="TJ1"/>
        <w:tabs>
          <w:tab w:val="left" w:pos="482"/>
        </w:tabs>
        <w:rPr>
          <w:ins w:id="104" w:author="Vihari Réka" w:date="2018-11-30T21:12:00Z"/>
          <w:rFonts w:asciiTheme="minorHAnsi" w:eastAsiaTheme="minorEastAsia" w:hAnsiTheme="minorHAnsi" w:cstheme="minorBidi"/>
          <w:b w:val="0"/>
          <w:noProof/>
          <w:lang w:eastAsia="hu-HU"/>
        </w:rPr>
      </w:pPr>
      <w:ins w:id="105"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"_Toc531375717"</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6.</w:t>
        </w:r>
        <w:r>
          <w:rPr>
            <w:rFonts w:asciiTheme="minorHAnsi" w:eastAsiaTheme="minorEastAsia" w:hAnsiTheme="minorHAnsi" w:cstheme="minorBidi"/>
            <w:b w:val="0"/>
            <w:noProof/>
            <w:lang w:eastAsia="hu-HU"/>
          </w:rPr>
          <w:tab/>
        </w:r>
        <w:r w:rsidRPr="00E22A32">
          <w:rPr>
            <w:rStyle w:val="Hiperhivatkozs"/>
            <w:rFonts w:cs="Arial"/>
            <w:noProof/>
            <w:kern w:val="32"/>
          </w:rPr>
          <w:t>Megvalósítás</w:t>
        </w:r>
        <w:r>
          <w:rPr>
            <w:noProof/>
            <w:webHidden/>
          </w:rPr>
          <w:tab/>
        </w:r>
        <w:r>
          <w:rPr>
            <w:noProof/>
            <w:webHidden/>
          </w:rPr>
          <w:fldChar w:fldCharType="begin"/>
        </w:r>
        <w:r>
          <w:rPr>
            <w:noProof/>
            <w:webHidden/>
          </w:rPr>
          <w:instrText xml:space="preserve"> PAGEREF _Toc531375717 \h </w:instrText>
        </w:r>
        <w:r>
          <w:rPr>
            <w:noProof/>
            <w:webHidden/>
          </w:rPr>
        </w:r>
      </w:ins>
      <w:r>
        <w:rPr>
          <w:noProof/>
          <w:webHidden/>
        </w:rPr>
        <w:fldChar w:fldCharType="separate"/>
      </w:r>
      <w:ins w:id="106" w:author="Vihari Réka" w:date="2018-11-30T21:12:00Z">
        <w:r>
          <w:rPr>
            <w:noProof/>
            <w:webHidden/>
          </w:rPr>
          <w:t>49</w:t>
        </w:r>
        <w:r>
          <w:rPr>
            <w:noProof/>
            <w:webHidden/>
          </w:rPr>
          <w:fldChar w:fldCharType="end"/>
        </w:r>
        <w:r w:rsidRPr="00E22A32">
          <w:rPr>
            <w:rStyle w:val="Hiperhivatkozs"/>
            <w:noProof/>
          </w:rPr>
          <w:fldChar w:fldCharType="end"/>
        </w:r>
      </w:ins>
    </w:p>
    <w:p w14:paraId="3A746893" w14:textId="680132A6" w:rsidR="00106CCB" w:rsidRDefault="00106CCB">
      <w:pPr>
        <w:pStyle w:val="TJ2"/>
        <w:tabs>
          <w:tab w:val="left" w:pos="960"/>
          <w:tab w:val="right" w:leader="dot" w:pos="9060"/>
        </w:tabs>
        <w:rPr>
          <w:ins w:id="107" w:author="Vihari Réka" w:date="2018-11-30T21:12:00Z"/>
          <w:rFonts w:asciiTheme="minorHAnsi" w:eastAsiaTheme="minorEastAsia" w:hAnsiTheme="minorHAnsi" w:cstheme="minorBidi"/>
          <w:noProof/>
          <w:lang w:eastAsia="hu-HU"/>
        </w:rPr>
      </w:pPr>
      <w:ins w:id="108"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"_Toc531375718"</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6.1.</w:t>
        </w:r>
        <w:r>
          <w:rPr>
            <w:rFonts w:asciiTheme="minorHAnsi" w:eastAsiaTheme="minorEastAsia" w:hAnsiTheme="minorHAnsi" w:cstheme="minorBidi"/>
            <w:noProof/>
            <w:lang w:eastAsia="hu-HU"/>
          </w:rPr>
          <w:tab/>
        </w:r>
        <w:r w:rsidRPr="00E22A32">
          <w:rPr>
            <w:rStyle w:val="Hiperhivatkozs"/>
            <w:noProof/>
          </w:rPr>
          <w:t>Néhány részletesebb megvalósítás bemutatása</w:t>
        </w:r>
        <w:r>
          <w:rPr>
            <w:noProof/>
            <w:webHidden/>
          </w:rPr>
          <w:tab/>
        </w:r>
        <w:r>
          <w:rPr>
            <w:noProof/>
            <w:webHidden/>
          </w:rPr>
          <w:fldChar w:fldCharType="begin"/>
        </w:r>
        <w:r>
          <w:rPr>
            <w:noProof/>
            <w:webHidden/>
          </w:rPr>
          <w:instrText xml:space="preserve"> PAGEREF _Toc531375718 \h </w:instrText>
        </w:r>
        <w:r>
          <w:rPr>
            <w:noProof/>
            <w:webHidden/>
          </w:rPr>
        </w:r>
      </w:ins>
      <w:r>
        <w:rPr>
          <w:noProof/>
          <w:webHidden/>
        </w:rPr>
        <w:fldChar w:fldCharType="separate"/>
      </w:r>
      <w:ins w:id="109" w:author="Vihari Réka" w:date="2018-11-30T21:12:00Z">
        <w:r>
          <w:rPr>
            <w:noProof/>
            <w:webHidden/>
          </w:rPr>
          <w:t>49</w:t>
        </w:r>
        <w:r>
          <w:rPr>
            <w:noProof/>
            <w:webHidden/>
          </w:rPr>
          <w:fldChar w:fldCharType="end"/>
        </w:r>
        <w:r w:rsidRPr="00E22A32">
          <w:rPr>
            <w:rStyle w:val="Hiperhivatkozs"/>
            <w:noProof/>
          </w:rPr>
          <w:fldChar w:fldCharType="end"/>
        </w:r>
      </w:ins>
    </w:p>
    <w:p w14:paraId="1EDCAD97" w14:textId="3B0B28A3" w:rsidR="00106CCB" w:rsidRDefault="00106CCB">
      <w:pPr>
        <w:pStyle w:val="TJ2"/>
        <w:tabs>
          <w:tab w:val="right" w:leader="dot" w:pos="9060"/>
        </w:tabs>
        <w:rPr>
          <w:ins w:id="110" w:author="Vihari Réka" w:date="2018-11-30T21:12:00Z"/>
          <w:rFonts w:asciiTheme="minorHAnsi" w:eastAsiaTheme="minorEastAsia" w:hAnsiTheme="minorHAnsi" w:cstheme="minorBidi"/>
          <w:noProof/>
          <w:lang w:eastAsia="hu-HU"/>
        </w:rPr>
      </w:pPr>
      <w:ins w:id="111" w:author="Vihari Réka" w:date="2018-11-30T21:12:00Z">
        <w:r w:rsidRPr="00E22A32">
          <w:rPr>
            <w:rStyle w:val="Hiperhivatkozs"/>
            <w:noProof/>
          </w:rPr>
          <w:lastRenderedPageBreak/>
          <w:fldChar w:fldCharType="begin"/>
        </w:r>
        <w:r w:rsidRPr="00E22A32">
          <w:rPr>
            <w:rStyle w:val="Hiperhivatkozs"/>
            <w:noProof/>
          </w:rPr>
          <w:instrText xml:space="preserve"> </w:instrText>
        </w:r>
        <w:r>
          <w:rPr>
            <w:noProof/>
          </w:rPr>
          <w:instrText>HYPERLINK \l "_Toc531375719"</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6.1.2. Út rajzolása</w:t>
        </w:r>
        <w:r>
          <w:rPr>
            <w:noProof/>
            <w:webHidden/>
          </w:rPr>
          <w:tab/>
        </w:r>
        <w:r>
          <w:rPr>
            <w:noProof/>
            <w:webHidden/>
          </w:rPr>
          <w:fldChar w:fldCharType="begin"/>
        </w:r>
        <w:r>
          <w:rPr>
            <w:noProof/>
            <w:webHidden/>
          </w:rPr>
          <w:instrText xml:space="preserve"> PAGEREF _Toc531375719 \h </w:instrText>
        </w:r>
        <w:r>
          <w:rPr>
            <w:noProof/>
            <w:webHidden/>
          </w:rPr>
        </w:r>
      </w:ins>
      <w:r>
        <w:rPr>
          <w:noProof/>
          <w:webHidden/>
        </w:rPr>
        <w:fldChar w:fldCharType="separate"/>
      </w:r>
      <w:ins w:id="112" w:author="Vihari Réka" w:date="2018-11-30T21:12:00Z">
        <w:r>
          <w:rPr>
            <w:noProof/>
            <w:webHidden/>
          </w:rPr>
          <w:t>49</w:t>
        </w:r>
        <w:r>
          <w:rPr>
            <w:noProof/>
            <w:webHidden/>
          </w:rPr>
          <w:fldChar w:fldCharType="end"/>
        </w:r>
        <w:r w:rsidRPr="00E22A32">
          <w:rPr>
            <w:rStyle w:val="Hiperhivatkozs"/>
            <w:noProof/>
          </w:rPr>
          <w:fldChar w:fldCharType="end"/>
        </w:r>
      </w:ins>
    </w:p>
    <w:p w14:paraId="12FC39B3" w14:textId="642A37FB" w:rsidR="00106CCB" w:rsidRDefault="00106CCB">
      <w:pPr>
        <w:pStyle w:val="TJ2"/>
        <w:tabs>
          <w:tab w:val="left" w:pos="960"/>
          <w:tab w:val="right" w:leader="dot" w:pos="9060"/>
        </w:tabs>
        <w:rPr>
          <w:ins w:id="113" w:author="Vihari Réka" w:date="2018-11-30T21:12:00Z"/>
          <w:rFonts w:asciiTheme="minorHAnsi" w:eastAsiaTheme="minorEastAsia" w:hAnsiTheme="minorHAnsi" w:cstheme="minorBidi"/>
          <w:noProof/>
          <w:lang w:eastAsia="hu-HU"/>
        </w:rPr>
      </w:pPr>
      <w:ins w:id="114"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"_Toc531375720"</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noProof/>
          </w:rPr>
          <w:t>6.2.</w:t>
        </w:r>
        <w:r>
          <w:rPr>
            <w:rFonts w:asciiTheme="minorHAnsi" w:eastAsiaTheme="minorEastAsia" w:hAnsiTheme="minorHAnsi" w:cstheme="minorBidi"/>
            <w:noProof/>
            <w:lang w:eastAsia="hu-HU"/>
          </w:rPr>
          <w:tab/>
        </w:r>
        <w:r w:rsidRPr="00E22A32">
          <w:rPr>
            <w:rStyle w:val="Hiperhivatkozs"/>
            <w:noProof/>
          </w:rPr>
          <w:t>Felhasználói kézikönyv</w:t>
        </w:r>
        <w:r>
          <w:rPr>
            <w:noProof/>
            <w:webHidden/>
          </w:rPr>
          <w:tab/>
        </w:r>
        <w:r>
          <w:rPr>
            <w:noProof/>
            <w:webHidden/>
          </w:rPr>
          <w:fldChar w:fldCharType="begin"/>
        </w:r>
        <w:r>
          <w:rPr>
            <w:noProof/>
            <w:webHidden/>
          </w:rPr>
          <w:instrText xml:space="preserve"> PAGEREF _Toc531375720 \h </w:instrText>
        </w:r>
        <w:r>
          <w:rPr>
            <w:noProof/>
            <w:webHidden/>
          </w:rPr>
        </w:r>
      </w:ins>
      <w:r>
        <w:rPr>
          <w:noProof/>
          <w:webHidden/>
        </w:rPr>
        <w:fldChar w:fldCharType="separate"/>
      </w:r>
      <w:ins w:id="115" w:author="Vihari Réka" w:date="2018-11-30T21:12:00Z">
        <w:r>
          <w:rPr>
            <w:noProof/>
            <w:webHidden/>
          </w:rPr>
          <w:t>50</w:t>
        </w:r>
        <w:r>
          <w:rPr>
            <w:noProof/>
            <w:webHidden/>
          </w:rPr>
          <w:fldChar w:fldCharType="end"/>
        </w:r>
        <w:r w:rsidRPr="00E22A32">
          <w:rPr>
            <w:rStyle w:val="Hiperhivatkozs"/>
            <w:noProof/>
          </w:rPr>
          <w:fldChar w:fldCharType="end"/>
        </w:r>
      </w:ins>
    </w:p>
    <w:p w14:paraId="713E3236" w14:textId="7A7D0CAA" w:rsidR="00106CCB" w:rsidRDefault="00106CCB">
      <w:pPr>
        <w:pStyle w:val="TJ1"/>
        <w:tabs>
          <w:tab w:val="left" w:pos="482"/>
        </w:tabs>
        <w:rPr>
          <w:ins w:id="116" w:author="Vihari Réka" w:date="2018-11-30T21:12:00Z"/>
          <w:rFonts w:asciiTheme="minorHAnsi" w:eastAsiaTheme="minorEastAsia" w:hAnsiTheme="minorHAnsi" w:cstheme="minorBidi"/>
          <w:b w:val="0"/>
          <w:noProof/>
          <w:lang w:eastAsia="hu-HU"/>
        </w:rPr>
      </w:pPr>
      <w:ins w:id="117"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"_Toc531375721"</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6.</w:t>
        </w:r>
        <w:r>
          <w:rPr>
            <w:rFonts w:asciiTheme="minorHAnsi" w:eastAsiaTheme="minorEastAsia" w:hAnsiTheme="minorHAnsi" w:cstheme="minorBidi"/>
            <w:b w:val="0"/>
            <w:noProof/>
            <w:lang w:eastAsia="hu-HU"/>
          </w:rPr>
          <w:tab/>
        </w:r>
        <w:r w:rsidRPr="00E22A32">
          <w:rPr>
            <w:rStyle w:val="Hiperhivatkozs"/>
            <w:rFonts w:cs="Arial"/>
            <w:noProof/>
            <w:kern w:val="32"/>
          </w:rPr>
          <w:t>Tesztelés</w:t>
        </w:r>
        <w:r>
          <w:rPr>
            <w:noProof/>
            <w:webHidden/>
          </w:rPr>
          <w:tab/>
        </w:r>
        <w:r>
          <w:rPr>
            <w:noProof/>
            <w:webHidden/>
          </w:rPr>
          <w:fldChar w:fldCharType="begin"/>
        </w:r>
        <w:r>
          <w:rPr>
            <w:noProof/>
            <w:webHidden/>
          </w:rPr>
          <w:instrText xml:space="preserve"> PAGEREF _Toc531375721 \h </w:instrText>
        </w:r>
        <w:r>
          <w:rPr>
            <w:noProof/>
            <w:webHidden/>
          </w:rPr>
        </w:r>
      </w:ins>
      <w:r>
        <w:rPr>
          <w:noProof/>
          <w:webHidden/>
        </w:rPr>
        <w:fldChar w:fldCharType="separate"/>
      </w:r>
      <w:ins w:id="118" w:author="Vihari Réka" w:date="2018-11-30T21:12:00Z">
        <w:r>
          <w:rPr>
            <w:noProof/>
            <w:webHidden/>
          </w:rPr>
          <w:t>57</w:t>
        </w:r>
        <w:r>
          <w:rPr>
            <w:noProof/>
            <w:webHidden/>
          </w:rPr>
          <w:fldChar w:fldCharType="end"/>
        </w:r>
        <w:r w:rsidRPr="00E22A32">
          <w:rPr>
            <w:rStyle w:val="Hiperhivatkozs"/>
            <w:noProof/>
          </w:rPr>
          <w:fldChar w:fldCharType="end"/>
        </w:r>
      </w:ins>
    </w:p>
    <w:p w14:paraId="7A192591" w14:textId="277787DF" w:rsidR="00106CCB" w:rsidRDefault="00106CCB">
      <w:pPr>
        <w:pStyle w:val="TJ1"/>
        <w:tabs>
          <w:tab w:val="left" w:pos="482"/>
        </w:tabs>
        <w:rPr>
          <w:ins w:id="119" w:author="Vihari Réka" w:date="2018-11-30T21:12:00Z"/>
          <w:rFonts w:asciiTheme="minorHAnsi" w:eastAsiaTheme="minorEastAsia" w:hAnsiTheme="minorHAnsi" w:cstheme="minorBidi"/>
          <w:b w:val="0"/>
          <w:noProof/>
          <w:lang w:eastAsia="hu-HU"/>
        </w:rPr>
      </w:pPr>
      <w:ins w:id="120"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"_Toc531375722"</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7.</w:t>
        </w:r>
        <w:r>
          <w:rPr>
            <w:rFonts w:asciiTheme="minorHAnsi" w:eastAsiaTheme="minorEastAsia" w:hAnsiTheme="minorHAnsi" w:cstheme="minorBidi"/>
            <w:b w:val="0"/>
            <w:noProof/>
            <w:lang w:eastAsia="hu-HU"/>
          </w:rPr>
          <w:tab/>
        </w:r>
        <w:r w:rsidRPr="00E22A32">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_Toc531375722 \h </w:instrText>
        </w:r>
        <w:r>
          <w:rPr>
            <w:noProof/>
            <w:webHidden/>
          </w:rPr>
        </w:r>
      </w:ins>
      <w:r>
        <w:rPr>
          <w:noProof/>
          <w:webHidden/>
        </w:rPr>
        <w:fldChar w:fldCharType="separate"/>
      </w:r>
      <w:ins w:id="121" w:author="Vihari Réka" w:date="2018-11-30T21:12:00Z">
        <w:r>
          <w:rPr>
            <w:noProof/>
            <w:webHidden/>
          </w:rPr>
          <w:t>58</w:t>
        </w:r>
        <w:r>
          <w:rPr>
            <w:noProof/>
            <w:webHidden/>
          </w:rPr>
          <w:fldChar w:fldCharType="end"/>
        </w:r>
        <w:r w:rsidRPr="00E22A32">
          <w:rPr>
            <w:rStyle w:val="Hiperhivatkozs"/>
            <w:noProof/>
          </w:rPr>
          <w:fldChar w:fldCharType="end"/>
        </w:r>
      </w:ins>
    </w:p>
    <w:p w14:paraId="31C337DE" w14:textId="4A6EC645" w:rsidR="00106CCB" w:rsidRDefault="00106CCB">
      <w:pPr>
        <w:pStyle w:val="TJ1"/>
        <w:tabs>
          <w:tab w:val="left" w:pos="482"/>
        </w:tabs>
        <w:rPr>
          <w:ins w:id="122" w:author="Vihari Réka" w:date="2018-11-30T21:12:00Z"/>
          <w:rFonts w:asciiTheme="minorHAnsi" w:eastAsiaTheme="minorEastAsia" w:hAnsiTheme="minorHAnsi" w:cstheme="minorBidi"/>
          <w:b w:val="0"/>
          <w:noProof/>
          <w:lang w:eastAsia="hu-HU"/>
        </w:rPr>
      </w:pPr>
      <w:ins w:id="123"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"_Toc531375723"</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8.</w:t>
        </w:r>
        <w:r>
          <w:rPr>
            <w:rFonts w:asciiTheme="minorHAnsi" w:eastAsiaTheme="minorEastAsia" w:hAnsiTheme="minorHAnsi" w:cstheme="minorBidi"/>
            <w:b w:val="0"/>
            <w:noProof/>
            <w:lang w:eastAsia="hu-HU"/>
          </w:rPr>
          <w:tab/>
        </w:r>
        <w:r w:rsidRPr="00E22A32">
          <w:rPr>
            <w:rStyle w:val="Hiperhivatkozs"/>
            <w:rFonts w:cs="Arial"/>
            <w:noProof/>
            <w:kern w:val="32"/>
          </w:rPr>
          <w:t>Összefoglaló</w:t>
        </w:r>
        <w:r>
          <w:rPr>
            <w:noProof/>
            <w:webHidden/>
          </w:rPr>
          <w:tab/>
        </w:r>
        <w:r>
          <w:rPr>
            <w:noProof/>
            <w:webHidden/>
          </w:rPr>
          <w:fldChar w:fldCharType="begin"/>
        </w:r>
        <w:r>
          <w:rPr>
            <w:noProof/>
            <w:webHidden/>
          </w:rPr>
          <w:instrText xml:space="preserve"> PAGEREF _Toc531375723 \h </w:instrText>
        </w:r>
        <w:r>
          <w:rPr>
            <w:noProof/>
            <w:webHidden/>
          </w:rPr>
        </w:r>
      </w:ins>
      <w:r>
        <w:rPr>
          <w:noProof/>
          <w:webHidden/>
        </w:rPr>
        <w:fldChar w:fldCharType="separate"/>
      </w:r>
      <w:ins w:id="124" w:author="Vihari Réka" w:date="2018-11-30T21:12:00Z">
        <w:r>
          <w:rPr>
            <w:noProof/>
            <w:webHidden/>
          </w:rPr>
          <w:t>59</w:t>
        </w:r>
        <w:r>
          <w:rPr>
            <w:noProof/>
            <w:webHidden/>
          </w:rPr>
          <w:fldChar w:fldCharType="end"/>
        </w:r>
        <w:r w:rsidRPr="00E22A32">
          <w:rPr>
            <w:rStyle w:val="Hiperhivatkozs"/>
            <w:noProof/>
          </w:rPr>
          <w:fldChar w:fldCharType="end"/>
        </w:r>
      </w:ins>
    </w:p>
    <w:p w14:paraId="294313CB" w14:textId="59B7B4BE" w:rsidR="00106CCB" w:rsidRDefault="00106CCB">
      <w:pPr>
        <w:pStyle w:val="TJ1"/>
        <w:tabs>
          <w:tab w:val="left" w:pos="482"/>
        </w:tabs>
        <w:rPr>
          <w:ins w:id="125" w:author="Vihari Réka" w:date="2018-11-30T21:12:00Z"/>
          <w:rFonts w:asciiTheme="minorHAnsi" w:eastAsiaTheme="minorEastAsia" w:hAnsiTheme="minorHAnsi" w:cstheme="minorBidi"/>
          <w:b w:val="0"/>
          <w:noProof/>
          <w:lang w:eastAsia="hu-HU"/>
        </w:rPr>
      </w:pPr>
      <w:ins w:id="126" w:author="Vihari Réka" w:date="2018-11-30T21:12:00Z">
        <w:r w:rsidRPr="00E22A32">
          <w:rPr>
            <w:rStyle w:val="Hiperhivatkozs"/>
            <w:noProof/>
          </w:rPr>
          <w:fldChar w:fldCharType="begin"/>
        </w:r>
        <w:r w:rsidRPr="00E22A32">
          <w:rPr>
            <w:rStyle w:val="Hiperhivatkozs"/>
            <w:noProof/>
          </w:rPr>
          <w:instrText xml:space="preserve"> </w:instrText>
        </w:r>
        <w:r>
          <w:rPr>
            <w:noProof/>
          </w:rPr>
          <w:instrText>HYPERLINK \l "_Toc531375724"</w:instrText>
        </w:r>
        <w:r w:rsidRPr="00E22A32">
          <w:rPr>
            <w:rStyle w:val="Hiperhivatkozs"/>
            <w:noProof/>
          </w:rPr>
          <w:instrText xml:space="preserve"> </w:instrText>
        </w:r>
        <w:r w:rsidRPr="00E22A32">
          <w:rPr>
            <w:rStyle w:val="Hiperhivatkozs"/>
            <w:noProof/>
          </w:rPr>
        </w:r>
        <w:r w:rsidRPr="00E22A32">
          <w:rPr>
            <w:rStyle w:val="Hiperhivatkozs"/>
            <w:noProof/>
          </w:rPr>
          <w:fldChar w:fldCharType="separate"/>
        </w:r>
        <w:r w:rsidRPr="00E22A32">
          <w:rPr>
            <w:rStyle w:val="Hiperhivatkozs"/>
            <w:rFonts w:cs="Arial"/>
            <w:noProof/>
            <w:kern w:val="32"/>
          </w:rPr>
          <w:t>9.</w:t>
        </w:r>
        <w:r>
          <w:rPr>
            <w:rFonts w:asciiTheme="minorHAnsi" w:eastAsiaTheme="minorEastAsia" w:hAnsiTheme="minorHAnsi" w:cstheme="minorBidi"/>
            <w:b w:val="0"/>
            <w:noProof/>
            <w:lang w:eastAsia="hu-HU"/>
          </w:rPr>
          <w:tab/>
        </w:r>
        <w:r w:rsidRPr="00E22A32">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_Toc531375724 \h </w:instrText>
        </w:r>
        <w:r>
          <w:rPr>
            <w:noProof/>
            <w:webHidden/>
          </w:rPr>
        </w:r>
      </w:ins>
      <w:r>
        <w:rPr>
          <w:noProof/>
          <w:webHidden/>
        </w:rPr>
        <w:fldChar w:fldCharType="separate"/>
      </w:r>
      <w:ins w:id="127" w:author="Vihari Réka" w:date="2018-11-30T21:12:00Z">
        <w:r>
          <w:rPr>
            <w:noProof/>
            <w:webHidden/>
          </w:rPr>
          <w:t>60</w:t>
        </w:r>
        <w:r>
          <w:rPr>
            <w:noProof/>
            <w:webHidden/>
          </w:rPr>
          <w:fldChar w:fldCharType="end"/>
        </w:r>
        <w:r w:rsidRPr="00E22A32">
          <w:rPr>
            <w:rStyle w:val="Hiperhivatkozs"/>
            <w:noProof/>
          </w:rPr>
          <w:fldChar w:fldCharType="end"/>
        </w:r>
      </w:ins>
    </w:p>
    <w:p w14:paraId="7D763940" w14:textId="718DDC09" w:rsidR="00106CCB" w:rsidDel="00106CCB" w:rsidRDefault="00106CCB">
      <w:pPr>
        <w:pStyle w:val="TJ1"/>
        <w:rPr>
          <w:del w:id="128" w:author="Vihari Réka" w:date="2018-11-30T21:10:00Z"/>
          <w:rFonts w:asciiTheme="minorHAnsi" w:eastAsiaTheme="minorEastAsia" w:hAnsiTheme="minorHAnsi" w:cstheme="minorBidi"/>
          <w:b w:val="0"/>
          <w:noProof/>
          <w:lang w:eastAsia="hu-HU"/>
        </w:rPr>
      </w:pPr>
      <w:del w:id="129" w:author="Vihari Réka" w:date="2018-11-30T21:10:00Z">
        <w:r w:rsidRPr="00106CCB" w:rsidDel="00106CCB">
          <w:rPr>
            <w:rStyle w:val="Hiperhivatkozs"/>
            <w:caps/>
            <w:noProof/>
          </w:rPr>
          <w:delText>Szakdolgozat f</w:delText>
        </w:r>
        <w:r w:rsidRPr="00106CCB" w:rsidDel="00106CCB">
          <w:rPr>
            <w:rStyle w:val="Hiperhivatkozs"/>
            <w:caps/>
            <w:noProof/>
          </w:rPr>
          <w:delText>e</w:delText>
        </w:r>
        <w:r w:rsidRPr="00106CCB" w:rsidDel="00106CCB">
          <w:rPr>
            <w:rStyle w:val="Hiperhivatkozs"/>
            <w:caps/>
            <w:noProof/>
          </w:rPr>
          <w:delText>la</w:delText>
        </w:r>
        <w:r w:rsidRPr="00106CCB" w:rsidDel="00106CCB">
          <w:rPr>
            <w:rStyle w:val="Hiperhivatkozs"/>
            <w:caps/>
            <w:noProof/>
          </w:rPr>
          <w:delText>d</w:delText>
        </w:r>
        <w:r w:rsidRPr="00106CCB" w:rsidDel="00106CCB">
          <w:rPr>
            <w:rStyle w:val="Hiperhivatkozs"/>
            <w:caps/>
            <w:noProof/>
          </w:rPr>
          <w:delText>at</w:delText>
        </w:r>
        <w:r w:rsidDel="00106CCB">
          <w:rPr>
            <w:noProof/>
            <w:webHidden/>
          </w:rPr>
          <w:tab/>
          <w:delText>5</w:delText>
        </w:r>
      </w:del>
    </w:p>
    <w:p w14:paraId="3B7F3D9E" w14:textId="4383D87E" w:rsidR="00106CCB" w:rsidDel="00106CCB" w:rsidRDefault="00106CCB">
      <w:pPr>
        <w:pStyle w:val="TJ1"/>
        <w:rPr>
          <w:del w:id="130" w:author="Vihari Réka" w:date="2018-11-30T21:10:00Z"/>
          <w:rFonts w:asciiTheme="minorHAnsi" w:eastAsiaTheme="minorEastAsia" w:hAnsiTheme="minorHAnsi" w:cstheme="minorBidi"/>
          <w:b w:val="0"/>
          <w:noProof/>
          <w:lang w:eastAsia="hu-HU"/>
        </w:rPr>
      </w:pPr>
      <w:del w:id="131" w:author="Vihari Réka" w:date="2018-11-30T21:10:00Z">
        <w:r w:rsidRPr="00106CCB" w:rsidDel="00106CCB">
          <w:rPr>
            <w:rStyle w:val="Hiperhivatkozs"/>
            <w:noProof/>
          </w:rPr>
          <w:delText>Összefoglaló</w:delText>
        </w:r>
        <w:r w:rsidDel="00106CCB">
          <w:rPr>
            <w:noProof/>
            <w:webHidden/>
          </w:rPr>
          <w:tab/>
          <w:delText>10</w:delText>
        </w:r>
      </w:del>
    </w:p>
    <w:p w14:paraId="1B6BA97F" w14:textId="2C8D054B" w:rsidR="00106CCB" w:rsidDel="00106CCB" w:rsidRDefault="00106CCB">
      <w:pPr>
        <w:pStyle w:val="TJ1"/>
        <w:rPr>
          <w:del w:id="132" w:author="Vihari Réka" w:date="2018-11-30T21:10:00Z"/>
          <w:rFonts w:asciiTheme="minorHAnsi" w:eastAsiaTheme="minorEastAsia" w:hAnsiTheme="minorHAnsi" w:cstheme="minorBidi"/>
          <w:b w:val="0"/>
          <w:noProof/>
          <w:lang w:eastAsia="hu-HU"/>
        </w:rPr>
      </w:pPr>
      <w:del w:id="133" w:author="Vihari Réka" w:date="2018-11-30T21:10:00Z">
        <w:r w:rsidRPr="00106CCB" w:rsidDel="00106CCB">
          <w:rPr>
            <w:rStyle w:val="Hiperhivatkozs"/>
            <w:noProof/>
          </w:rPr>
          <w:delText>Abstract</w:delText>
        </w:r>
        <w:r w:rsidDel="00106CCB">
          <w:rPr>
            <w:noProof/>
            <w:webHidden/>
          </w:rPr>
          <w:tab/>
          <w:delText>11</w:delText>
        </w:r>
      </w:del>
    </w:p>
    <w:p w14:paraId="0C52317A" w14:textId="4051E26B" w:rsidR="00106CCB" w:rsidDel="00106CCB" w:rsidRDefault="00106CCB">
      <w:pPr>
        <w:pStyle w:val="TJ1"/>
        <w:tabs>
          <w:tab w:val="left" w:pos="482"/>
        </w:tabs>
        <w:rPr>
          <w:del w:id="134" w:author="Vihari Réka" w:date="2018-11-30T21:10:00Z"/>
          <w:rFonts w:asciiTheme="minorHAnsi" w:eastAsiaTheme="minorEastAsia" w:hAnsiTheme="minorHAnsi" w:cstheme="minorBidi"/>
          <w:b w:val="0"/>
          <w:noProof/>
          <w:lang w:eastAsia="hu-HU"/>
        </w:rPr>
      </w:pPr>
      <w:del w:id="135" w:author="Vihari Réka" w:date="2018-11-30T21:10: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4840BB9C" w14:textId="686583FB" w:rsidR="00106CCB" w:rsidDel="00106CCB" w:rsidRDefault="00106CCB">
      <w:pPr>
        <w:pStyle w:val="TJ2"/>
        <w:tabs>
          <w:tab w:val="left" w:pos="960"/>
          <w:tab w:val="right" w:leader="dot" w:pos="9060"/>
        </w:tabs>
        <w:rPr>
          <w:del w:id="136" w:author="Vihari Réka" w:date="2018-11-30T21:10:00Z"/>
          <w:rFonts w:asciiTheme="minorHAnsi" w:eastAsiaTheme="minorEastAsia" w:hAnsiTheme="minorHAnsi" w:cstheme="minorBidi"/>
          <w:noProof/>
          <w:lang w:eastAsia="hu-HU"/>
        </w:rPr>
      </w:pPr>
      <w:del w:id="137" w:author="Vihari Réka" w:date="2018-11-30T21:10: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766A228A" w14:textId="3DA641BB" w:rsidR="00106CCB" w:rsidDel="00106CCB" w:rsidRDefault="00106CCB">
      <w:pPr>
        <w:pStyle w:val="TJ1"/>
        <w:rPr>
          <w:del w:id="138" w:author="Vihari Réka" w:date="2018-11-30T21:10:00Z"/>
          <w:rFonts w:asciiTheme="minorHAnsi" w:eastAsiaTheme="minorEastAsia" w:hAnsiTheme="minorHAnsi" w:cstheme="minorBidi"/>
          <w:b w:val="0"/>
          <w:noProof/>
          <w:lang w:eastAsia="hu-HU"/>
        </w:rPr>
      </w:pPr>
      <w:del w:id="139" w:author="Vihari Réka" w:date="2018-11-30T21:10:00Z">
        <w:r w:rsidRPr="00106CCB" w:rsidDel="00106CCB">
          <w:rPr>
            <w:rStyle w:val="Hiperhivatkozs"/>
            <w:rFonts w:cs="Arial"/>
            <w:noProof/>
            <w:kern w:val="32"/>
          </w:rPr>
          <w:delText>2. Az iOS platform bemutatása</w:delText>
        </w:r>
        <w:r w:rsidDel="00106CCB">
          <w:rPr>
            <w:noProof/>
            <w:webHidden/>
          </w:rPr>
          <w:tab/>
          <w:delText>16</w:delText>
        </w:r>
      </w:del>
    </w:p>
    <w:p w14:paraId="60BC044A" w14:textId="21A00508" w:rsidR="00106CCB" w:rsidDel="00106CCB" w:rsidRDefault="00106CCB">
      <w:pPr>
        <w:pStyle w:val="TJ2"/>
        <w:tabs>
          <w:tab w:val="left" w:pos="960"/>
          <w:tab w:val="right" w:leader="dot" w:pos="9060"/>
        </w:tabs>
        <w:rPr>
          <w:del w:id="140" w:author="Vihari Réka" w:date="2018-11-30T21:10:00Z"/>
          <w:rFonts w:asciiTheme="minorHAnsi" w:eastAsiaTheme="minorEastAsia" w:hAnsiTheme="minorHAnsi" w:cstheme="minorBidi"/>
          <w:noProof/>
          <w:lang w:eastAsia="hu-HU"/>
        </w:rPr>
      </w:pPr>
      <w:del w:id="141" w:author="Vihari Réka" w:date="2018-11-30T21:10: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7FD63F9" w14:textId="698A7C70" w:rsidR="00106CCB" w:rsidDel="00106CCB" w:rsidRDefault="00106CCB">
      <w:pPr>
        <w:pStyle w:val="TJ3"/>
        <w:tabs>
          <w:tab w:val="left" w:pos="1440"/>
          <w:tab w:val="right" w:leader="dot" w:pos="9060"/>
        </w:tabs>
        <w:rPr>
          <w:del w:id="142" w:author="Vihari Réka" w:date="2018-11-30T21:10:00Z"/>
          <w:rFonts w:asciiTheme="minorHAnsi" w:eastAsiaTheme="minorEastAsia" w:hAnsiTheme="minorHAnsi" w:cstheme="minorBidi"/>
          <w:noProof/>
          <w:lang w:eastAsia="hu-HU"/>
        </w:rPr>
      </w:pPr>
      <w:del w:id="143" w:author="Vihari Réka" w:date="2018-11-30T21:10: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3EF1202C" w14:textId="497D3EFC" w:rsidR="00106CCB" w:rsidDel="00106CCB" w:rsidRDefault="00106CCB">
      <w:pPr>
        <w:pStyle w:val="TJ3"/>
        <w:tabs>
          <w:tab w:val="left" w:pos="1440"/>
          <w:tab w:val="right" w:leader="dot" w:pos="9060"/>
        </w:tabs>
        <w:rPr>
          <w:del w:id="144" w:author="Vihari Réka" w:date="2018-11-30T21:10:00Z"/>
          <w:rFonts w:asciiTheme="minorHAnsi" w:eastAsiaTheme="minorEastAsia" w:hAnsiTheme="minorHAnsi" w:cstheme="minorBidi"/>
          <w:noProof/>
          <w:lang w:eastAsia="hu-HU"/>
        </w:rPr>
      </w:pPr>
      <w:del w:id="145" w:author="Vihari Réka" w:date="2018-11-30T21:10: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36C1439" w14:textId="5F298A7E" w:rsidR="00106CCB" w:rsidDel="00106CCB" w:rsidRDefault="00106CCB">
      <w:pPr>
        <w:pStyle w:val="TJ3"/>
        <w:tabs>
          <w:tab w:val="left" w:pos="1440"/>
          <w:tab w:val="right" w:leader="dot" w:pos="9060"/>
        </w:tabs>
        <w:rPr>
          <w:del w:id="146" w:author="Vihari Réka" w:date="2018-11-30T21:10:00Z"/>
          <w:rFonts w:asciiTheme="minorHAnsi" w:eastAsiaTheme="minorEastAsia" w:hAnsiTheme="minorHAnsi" w:cstheme="minorBidi"/>
          <w:noProof/>
          <w:lang w:eastAsia="hu-HU"/>
        </w:rPr>
      </w:pPr>
      <w:del w:id="147" w:author="Vihari Réka" w:date="2018-11-30T21:10: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24509930" w14:textId="25C67D8C" w:rsidR="00106CCB" w:rsidDel="00106CCB" w:rsidRDefault="00106CCB">
      <w:pPr>
        <w:pStyle w:val="TJ3"/>
        <w:tabs>
          <w:tab w:val="left" w:pos="1440"/>
          <w:tab w:val="right" w:leader="dot" w:pos="9060"/>
        </w:tabs>
        <w:rPr>
          <w:del w:id="148" w:author="Vihari Réka" w:date="2018-11-30T21:10:00Z"/>
          <w:rFonts w:asciiTheme="minorHAnsi" w:eastAsiaTheme="minorEastAsia" w:hAnsiTheme="minorHAnsi" w:cstheme="minorBidi"/>
          <w:noProof/>
          <w:lang w:eastAsia="hu-HU"/>
        </w:rPr>
      </w:pPr>
      <w:del w:id="149" w:author="Vihari Réka" w:date="2018-11-30T21:10: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43118F0B" w14:textId="3DABD373" w:rsidR="00106CCB" w:rsidDel="00106CCB" w:rsidRDefault="00106CCB">
      <w:pPr>
        <w:pStyle w:val="TJ3"/>
        <w:tabs>
          <w:tab w:val="left" w:pos="1200"/>
          <w:tab w:val="right" w:leader="dot" w:pos="9060"/>
        </w:tabs>
        <w:rPr>
          <w:del w:id="150" w:author="Vihari Réka" w:date="2018-11-30T21:10:00Z"/>
          <w:rFonts w:asciiTheme="minorHAnsi" w:eastAsiaTheme="minorEastAsia" w:hAnsiTheme="minorHAnsi" w:cstheme="minorBidi"/>
          <w:noProof/>
          <w:lang w:eastAsia="hu-HU"/>
        </w:rPr>
      </w:pPr>
      <w:del w:id="151" w:author="Vihari Réka" w:date="2018-11-30T21:10: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13A97336" w14:textId="708DF5D5" w:rsidR="00106CCB" w:rsidDel="00106CCB" w:rsidRDefault="00106CCB">
      <w:pPr>
        <w:pStyle w:val="TJ2"/>
        <w:tabs>
          <w:tab w:val="left" w:pos="960"/>
          <w:tab w:val="right" w:leader="dot" w:pos="9060"/>
        </w:tabs>
        <w:rPr>
          <w:del w:id="152" w:author="Vihari Réka" w:date="2018-11-30T21:10:00Z"/>
          <w:rFonts w:asciiTheme="minorHAnsi" w:eastAsiaTheme="minorEastAsia" w:hAnsiTheme="minorHAnsi" w:cstheme="minorBidi"/>
          <w:noProof/>
          <w:lang w:eastAsia="hu-HU"/>
        </w:rPr>
      </w:pPr>
      <w:del w:id="153" w:author="Vihari Réka" w:date="2018-11-30T21:10: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66B5ACC4" w14:textId="4A143FB8" w:rsidR="00106CCB" w:rsidDel="00106CCB" w:rsidRDefault="00106CCB">
      <w:pPr>
        <w:pStyle w:val="TJ2"/>
        <w:tabs>
          <w:tab w:val="left" w:pos="960"/>
          <w:tab w:val="right" w:leader="dot" w:pos="9060"/>
        </w:tabs>
        <w:rPr>
          <w:del w:id="154" w:author="Vihari Réka" w:date="2018-11-30T21:10:00Z"/>
          <w:rFonts w:asciiTheme="minorHAnsi" w:eastAsiaTheme="minorEastAsia" w:hAnsiTheme="minorHAnsi" w:cstheme="minorBidi"/>
          <w:noProof/>
          <w:lang w:eastAsia="hu-HU"/>
        </w:rPr>
      </w:pPr>
      <w:del w:id="155" w:author="Vihari Réka" w:date="2018-11-30T21:10: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2B1C659" w14:textId="6CFC1251" w:rsidR="00106CCB" w:rsidDel="00106CCB" w:rsidRDefault="00106CCB">
      <w:pPr>
        <w:pStyle w:val="TJ3"/>
        <w:tabs>
          <w:tab w:val="left" w:pos="1440"/>
          <w:tab w:val="right" w:leader="dot" w:pos="9060"/>
        </w:tabs>
        <w:rPr>
          <w:del w:id="156" w:author="Vihari Réka" w:date="2018-11-30T21:10:00Z"/>
          <w:rFonts w:asciiTheme="minorHAnsi" w:eastAsiaTheme="minorEastAsia" w:hAnsiTheme="minorHAnsi" w:cstheme="minorBidi"/>
          <w:noProof/>
          <w:lang w:eastAsia="hu-HU"/>
        </w:rPr>
      </w:pPr>
      <w:del w:id="157" w:author="Vihari Réka" w:date="2018-11-30T21:10: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59133ACB" w14:textId="58EFD534" w:rsidR="00106CCB" w:rsidDel="00106CCB" w:rsidRDefault="00106CCB">
      <w:pPr>
        <w:pStyle w:val="TJ3"/>
        <w:tabs>
          <w:tab w:val="left" w:pos="960"/>
          <w:tab w:val="right" w:leader="dot" w:pos="9060"/>
        </w:tabs>
        <w:rPr>
          <w:del w:id="158" w:author="Vihari Réka" w:date="2018-11-30T21:10:00Z"/>
          <w:rFonts w:asciiTheme="minorHAnsi" w:eastAsiaTheme="minorEastAsia" w:hAnsiTheme="minorHAnsi" w:cstheme="minorBidi"/>
          <w:noProof/>
          <w:lang w:eastAsia="hu-HU"/>
        </w:rPr>
      </w:pPr>
      <w:del w:id="159" w:author="Vihari Réka" w:date="2018-11-30T21:10:00Z">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51C35E41" w14:textId="3D09592B" w:rsidR="00106CCB" w:rsidDel="00106CCB" w:rsidRDefault="00106CCB">
      <w:pPr>
        <w:pStyle w:val="TJ3"/>
        <w:tabs>
          <w:tab w:val="right" w:leader="dot" w:pos="9060"/>
        </w:tabs>
        <w:rPr>
          <w:del w:id="160" w:author="Vihari Réka" w:date="2018-11-30T21:10:00Z"/>
          <w:rFonts w:asciiTheme="minorHAnsi" w:eastAsiaTheme="minorEastAsia" w:hAnsiTheme="minorHAnsi" w:cstheme="minorBidi"/>
          <w:noProof/>
          <w:lang w:eastAsia="hu-HU"/>
        </w:rPr>
      </w:pPr>
      <w:del w:id="161" w:author="Vihari Réka" w:date="2018-11-30T21:10:00Z">
        <w:r w:rsidRPr="00106CCB" w:rsidDel="00106CCB">
          <w:rPr>
            <w:rStyle w:val="Hiperhivatkozs"/>
            <w:noProof/>
          </w:rPr>
          <w:delText>2.4.2.</w:delText>
        </w:r>
        <w:r w:rsidDel="00106CCB">
          <w:rPr>
            <w:noProof/>
            <w:webHidden/>
          </w:rPr>
          <w:tab/>
          <w:delText>26</w:delText>
        </w:r>
      </w:del>
    </w:p>
    <w:p w14:paraId="4F03BBA7" w14:textId="067CB783" w:rsidR="00106CCB" w:rsidDel="00106CCB" w:rsidRDefault="00106CCB">
      <w:pPr>
        <w:pStyle w:val="TJ3"/>
        <w:tabs>
          <w:tab w:val="left" w:pos="1440"/>
          <w:tab w:val="right" w:leader="dot" w:pos="9060"/>
        </w:tabs>
        <w:rPr>
          <w:del w:id="162" w:author="Vihari Réka" w:date="2018-11-30T21:10:00Z"/>
          <w:rFonts w:asciiTheme="minorHAnsi" w:eastAsiaTheme="minorEastAsia" w:hAnsiTheme="minorHAnsi" w:cstheme="minorBidi"/>
          <w:noProof/>
          <w:lang w:eastAsia="hu-HU"/>
        </w:rPr>
      </w:pPr>
      <w:del w:id="163" w:author="Vihari Réka" w:date="2018-11-30T21:10: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5D42DFEA" w14:textId="47E64FE5" w:rsidR="00106CCB" w:rsidDel="00106CCB" w:rsidRDefault="00106CCB">
      <w:pPr>
        <w:pStyle w:val="TJ3"/>
        <w:tabs>
          <w:tab w:val="left" w:pos="1440"/>
          <w:tab w:val="right" w:leader="dot" w:pos="9060"/>
        </w:tabs>
        <w:rPr>
          <w:del w:id="164" w:author="Vihari Réka" w:date="2018-11-30T21:10:00Z"/>
          <w:rFonts w:asciiTheme="minorHAnsi" w:eastAsiaTheme="minorEastAsia" w:hAnsiTheme="minorHAnsi" w:cstheme="minorBidi"/>
          <w:noProof/>
          <w:lang w:eastAsia="hu-HU"/>
        </w:rPr>
      </w:pPr>
      <w:del w:id="165" w:author="Vihari Réka" w:date="2018-11-30T21:10: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69950393" w14:textId="35B5AAA3" w:rsidR="00106CCB" w:rsidDel="00106CCB" w:rsidRDefault="00106CCB">
      <w:pPr>
        <w:pStyle w:val="TJ2"/>
        <w:tabs>
          <w:tab w:val="right" w:leader="dot" w:pos="9060"/>
        </w:tabs>
        <w:rPr>
          <w:del w:id="166" w:author="Vihari Réka" w:date="2018-11-30T21:10:00Z"/>
          <w:rFonts w:asciiTheme="minorHAnsi" w:eastAsiaTheme="minorEastAsia" w:hAnsiTheme="minorHAnsi" w:cstheme="minorBidi"/>
          <w:noProof/>
          <w:lang w:eastAsia="hu-HU"/>
        </w:rPr>
      </w:pPr>
      <w:del w:id="167" w:author="Vihari Réka" w:date="2018-11-30T21:10:00Z">
        <w:r w:rsidRPr="00106CCB" w:rsidDel="00106CCB">
          <w:rPr>
            <w:rStyle w:val="Hiperhivatkozs"/>
            <w:noProof/>
          </w:rPr>
          <w:delText>2.5. Verziókezelés</w:delText>
        </w:r>
        <w:r w:rsidDel="00106CCB">
          <w:rPr>
            <w:noProof/>
            <w:webHidden/>
          </w:rPr>
          <w:tab/>
          <w:delText>28</w:delText>
        </w:r>
      </w:del>
    </w:p>
    <w:p w14:paraId="14B70A01" w14:textId="3958E9B7" w:rsidR="00106CCB" w:rsidDel="00106CCB" w:rsidRDefault="00106CCB">
      <w:pPr>
        <w:pStyle w:val="TJ1"/>
        <w:tabs>
          <w:tab w:val="left" w:pos="482"/>
        </w:tabs>
        <w:rPr>
          <w:del w:id="168" w:author="Vihari Réka" w:date="2018-11-30T21:10:00Z"/>
          <w:rFonts w:asciiTheme="minorHAnsi" w:eastAsiaTheme="minorEastAsia" w:hAnsiTheme="minorHAnsi" w:cstheme="minorBidi"/>
          <w:b w:val="0"/>
          <w:noProof/>
          <w:lang w:eastAsia="hu-HU"/>
        </w:rPr>
      </w:pPr>
      <w:del w:id="169" w:author="Vihari Réka" w:date="2018-11-30T21:10: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4D07758B" w14:textId="19EFCE99" w:rsidR="00106CCB" w:rsidDel="00106CCB" w:rsidRDefault="00106CCB">
      <w:pPr>
        <w:pStyle w:val="TJ2"/>
        <w:tabs>
          <w:tab w:val="left" w:pos="960"/>
          <w:tab w:val="right" w:leader="dot" w:pos="9060"/>
        </w:tabs>
        <w:rPr>
          <w:del w:id="170" w:author="Vihari Réka" w:date="2018-11-30T21:10:00Z"/>
          <w:rFonts w:asciiTheme="minorHAnsi" w:eastAsiaTheme="minorEastAsia" w:hAnsiTheme="minorHAnsi" w:cstheme="minorBidi"/>
          <w:noProof/>
          <w:lang w:eastAsia="hu-HU"/>
        </w:rPr>
      </w:pPr>
      <w:del w:id="171" w:author="Vihari Réka" w:date="2018-11-30T21:10: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323543A4" w14:textId="3D3895FA" w:rsidR="00106CCB" w:rsidDel="00106CCB" w:rsidRDefault="00106CCB">
      <w:pPr>
        <w:pStyle w:val="TJ1"/>
        <w:tabs>
          <w:tab w:val="left" w:pos="482"/>
        </w:tabs>
        <w:rPr>
          <w:del w:id="172" w:author="Vihari Réka" w:date="2018-11-30T21:10:00Z"/>
          <w:rFonts w:asciiTheme="minorHAnsi" w:eastAsiaTheme="minorEastAsia" w:hAnsiTheme="minorHAnsi" w:cstheme="minorBidi"/>
          <w:b w:val="0"/>
          <w:noProof/>
          <w:lang w:eastAsia="hu-HU"/>
        </w:rPr>
      </w:pPr>
      <w:del w:id="173" w:author="Vihari Réka" w:date="2018-11-30T21:10: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4070C4DE" w14:textId="624FDF4D" w:rsidR="00106CCB" w:rsidDel="00106CCB" w:rsidRDefault="00106CCB">
      <w:pPr>
        <w:pStyle w:val="TJ2"/>
        <w:tabs>
          <w:tab w:val="left" w:pos="960"/>
          <w:tab w:val="right" w:leader="dot" w:pos="9060"/>
        </w:tabs>
        <w:rPr>
          <w:del w:id="174" w:author="Vihari Réka" w:date="2018-11-30T21:10:00Z"/>
          <w:rFonts w:asciiTheme="minorHAnsi" w:eastAsiaTheme="minorEastAsia" w:hAnsiTheme="minorHAnsi" w:cstheme="minorBidi"/>
          <w:noProof/>
          <w:lang w:eastAsia="hu-HU"/>
        </w:rPr>
      </w:pPr>
      <w:del w:id="175" w:author="Vihari Réka" w:date="2018-11-30T21:10: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413D4DC4" w14:textId="4F27DE50" w:rsidR="00106CCB" w:rsidDel="00106CCB" w:rsidRDefault="00106CCB">
      <w:pPr>
        <w:pStyle w:val="TJ2"/>
        <w:tabs>
          <w:tab w:val="left" w:pos="960"/>
          <w:tab w:val="right" w:leader="dot" w:pos="9060"/>
        </w:tabs>
        <w:rPr>
          <w:del w:id="176" w:author="Vihari Réka" w:date="2018-11-30T21:10:00Z"/>
          <w:rFonts w:asciiTheme="minorHAnsi" w:eastAsiaTheme="minorEastAsia" w:hAnsiTheme="minorHAnsi" w:cstheme="minorBidi"/>
          <w:noProof/>
          <w:lang w:eastAsia="hu-HU"/>
        </w:rPr>
      </w:pPr>
      <w:del w:id="177" w:author="Vihari Réka" w:date="2018-11-30T21:10: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67DD3F3A" w14:textId="62BE7443" w:rsidR="00106CCB" w:rsidDel="00106CCB" w:rsidRDefault="00106CCB">
      <w:pPr>
        <w:pStyle w:val="TJ1"/>
        <w:tabs>
          <w:tab w:val="left" w:pos="482"/>
        </w:tabs>
        <w:rPr>
          <w:del w:id="178" w:author="Vihari Réka" w:date="2018-11-30T21:10:00Z"/>
          <w:rFonts w:asciiTheme="minorHAnsi" w:eastAsiaTheme="minorEastAsia" w:hAnsiTheme="minorHAnsi" w:cstheme="minorBidi"/>
          <w:b w:val="0"/>
          <w:noProof/>
          <w:lang w:eastAsia="hu-HU"/>
        </w:rPr>
      </w:pPr>
      <w:del w:id="179" w:author="Vihari Réka" w:date="2018-11-30T21:10: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2DCF8AE8" w14:textId="040D8FCF" w:rsidR="00106CCB" w:rsidDel="00106CCB" w:rsidRDefault="00106CCB">
      <w:pPr>
        <w:pStyle w:val="TJ2"/>
        <w:tabs>
          <w:tab w:val="left" w:pos="960"/>
          <w:tab w:val="right" w:leader="dot" w:pos="9060"/>
        </w:tabs>
        <w:rPr>
          <w:del w:id="180" w:author="Vihari Réka" w:date="2018-11-30T21:10:00Z"/>
          <w:rFonts w:asciiTheme="minorHAnsi" w:eastAsiaTheme="minorEastAsia" w:hAnsiTheme="minorHAnsi" w:cstheme="minorBidi"/>
          <w:noProof/>
          <w:lang w:eastAsia="hu-HU"/>
        </w:rPr>
      </w:pPr>
      <w:del w:id="181" w:author="Vihari Réka" w:date="2018-11-30T21:10: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0E10C345" w14:textId="7BA3767C" w:rsidR="00106CCB" w:rsidDel="00106CCB" w:rsidRDefault="00106CCB">
      <w:pPr>
        <w:pStyle w:val="TJ2"/>
        <w:tabs>
          <w:tab w:val="left" w:pos="960"/>
          <w:tab w:val="right" w:leader="dot" w:pos="9060"/>
        </w:tabs>
        <w:rPr>
          <w:del w:id="182" w:author="Vihari Réka" w:date="2018-11-30T21:10:00Z"/>
          <w:rFonts w:asciiTheme="minorHAnsi" w:eastAsiaTheme="minorEastAsia" w:hAnsiTheme="minorHAnsi" w:cstheme="minorBidi"/>
          <w:noProof/>
          <w:lang w:eastAsia="hu-HU"/>
        </w:rPr>
      </w:pPr>
      <w:del w:id="183" w:author="Vihari Réka" w:date="2018-11-30T21:10: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341FF181" w14:textId="472692BB" w:rsidR="00106CCB" w:rsidDel="00106CCB" w:rsidRDefault="00106CCB">
      <w:pPr>
        <w:pStyle w:val="TJ2"/>
        <w:tabs>
          <w:tab w:val="left" w:pos="960"/>
          <w:tab w:val="right" w:leader="dot" w:pos="9060"/>
        </w:tabs>
        <w:rPr>
          <w:del w:id="184" w:author="Vihari Réka" w:date="2018-11-30T21:10:00Z"/>
          <w:rFonts w:asciiTheme="minorHAnsi" w:eastAsiaTheme="minorEastAsia" w:hAnsiTheme="minorHAnsi" w:cstheme="minorBidi"/>
          <w:noProof/>
          <w:lang w:eastAsia="hu-HU"/>
        </w:rPr>
      </w:pPr>
      <w:del w:id="185" w:author="Vihari Réka" w:date="2018-11-30T21:10: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4880A79F" w14:textId="75333E8E" w:rsidR="00106CCB" w:rsidDel="00106CCB" w:rsidRDefault="00106CCB">
      <w:pPr>
        <w:pStyle w:val="TJ1"/>
        <w:tabs>
          <w:tab w:val="left" w:pos="482"/>
        </w:tabs>
        <w:rPr>
          <w:del w:id="186" w:author="Vihari Réka" w:date="2018-11-30T21:10:00Z"/>
          <w:rFonts w:asciiTheme="minorHAnsi" w:eastAsiaTheme="minorEastAsia" w:hAnsiTheme="minorHAnsi" w:cstheme="minorBidi"/>
          <w:b w:val="0"/>
          <w:noProof/>
          <w:lang w:eastAsia="hu-HU"/>
        </w:rPr>
      </w:pPr>
      <w:del w:id="187"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r>
        <w:r w:rsidDel="00106CCB">
          <w:rPr>
            <w:noProof/>
            <w:webHidden/>
          </w:rPr>
          <w:delText>49</w:delText>
        </w:r>
      </w:del>
    </w:p>
    <w:p w14:paraId="0AAB5CBA" w14:textId="028C5422" w:rsidR="00106CCB" w:rsidDel="00106CCB" w:rsidRDefault="00106CCB">
      <w:pPr>
        <w:pStyle w:val="TJ2"/>
        <w:tabs>
          <w:tab w:val="left" w:pos="960"/>
          <w:tab w:val="right" w:leader="dot" w:pos="9060"/>
        </w:tabs>
        <w:rPr>
          <w:del w:id="188" w:author="Vihari Réka" w:date="2018-11-30T21:10:00Z"/>
          <w:rFonts w:asciiTheme="minorHAnsi" w:eastAsiaTheme="minorEastAsia" w:hAnsiTheme="minorHAnsi" w:cstheme="minorBidi"/>
          <w:noProof/>
          <w:lang w:eastAsia="hu-HU"/>
        </w:rPr>
      </w:pPr>
      <w:del w:id="189" w:author="Vihari Réka" w:date="2018-11-30T21:10: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Néhány részletesebb megvalósítás bemutatása</w:delText>
        </w:r>
        <w:r w:rsidDel="00106CCB">
          <w:rPr>
            <w:noProof/>
            <w:webHidden/>
          </w:rPr>
          <w:tab/>
          <w:delText>49</w:delText>
        </w:r>
      </w:del>
    </w:p>
    <w:p w14:paraId="6B10F680" w14:textId="1EE56360" w:rsidR="00106CCB" w:rsidDel="00106CCB" w:rsidRDefault="00106CCB">
      <w:pPr>
        <w:pStyle w:val="TJ2"/>
        <w:tabs>
          <w:tab w:val="right" w:leader="dot" w:pos="9060"/>
        </w:tabs>
        <w:rPr>
          <w:del w:id="190" w:author="Vihari Réka" w:date="2018-11-30T21:10:00Z"/>
          <w:rFonts w:asciiTheme="minorHAnsi" w:eastAsiaTheme="minorEastAsia" w:hAnsiTheme="minorHAnsi" w:cstheme="minorBidi"/>
          <w:noProof/>
          <w:lang w:eastAsia="hu-HU"/>
        </w:rPr>
      </w:pPr>
      <w:del w:id="191" w:author="Vihari Réka" w:date="2018-11-30T21:10:00Z">
        <w:r w:rsidRPr="00106CCB" w:rsidDel="00106CCB">
          <w:rPr>
            <w:rStyle w:val="Hiperhivatkozs"/>
            <w:noProof/>
          </w:rPr>
          <w:delText>6.1.2. Út rajzolása</w:delText>
        </w:r>
        <w:r w:rsidDel="00106CCB">
          <w:rPr>
            <w:noProof/>
            <w:webHidden/>
          </w:rPr>
          <w:tab/>
          <w:delText>49</w:delText>
        </w:r>
      </w:del>
    </w:p>
    <w:p w14:paraId="04CD8FC7" w14:textId="3C875156" w:rsidR="00106CCB" w:rsidDel="00106CCB" w:rsidRDefault="00106CCB">
      <w:pPr>
        <w:pStyle w:val="TJ2"/>
        <w:tabs>
          <w:tab w:val="left" w:pos="960"/>
          <w:tab w:val="right" w:leader="dot" w:pos="9060"/>
        </w:tabs>
        <w:rPr>
          <w:del w:id="192" w:author="Vihari Réka" w:date="2018-11-30T21:10:00Z"/>
          <w:rFonts w:asciiTheme="minorHAnsi" w:eastAsiaTheme="minorEastAsia" w:hAnsiTheme="minorHAnsi" w:cstheme="minorBidi"/>
          <w:noProof/>
          <w:lang w:eastAsia="hu-HU"/>
        </w:rPr>
      </w:pPr>
      <w:del w:id="193" w:author="Vihari Réka" w:date="2018-11-30T21:10: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Felhasználói kézikönyv</w:delText>
        </w:r>
        <w:r w:rsidDel="00106CCB">
          <w:rPr>
            <w:noProof/>
            <w:webHidden/>
          </w:rPr>
          <w:tab/>
          <w:delText>50</w:delText>
        </w:r>
      </w:del>
    </w:p>
    <w:p w14:paraId="5D1181C2" w14:textId="1AD9317A" w:rsidR="00106CCB" w:rsidDel="00106CCB" w:rsidRDefault="00106CCB">
      <w:pPr>
        <w:pStyle w:val="TJ1"/>
        <w:tabs>
          <w:tab w:val="left" w:pos="482"/>
        </w:tabs>
        <w:rPr>
          <w:del w:id="194" w:author="Vihari Réka" w:date="2018-11-30T21:10:00Z"/>
          <w:rFonts w:asciiTheme="minorHAnsi" w:eastAsiaTheme="minorEastAsia" w:hAnsiTheme="minorHAnsi" w:cstheme="minorBidi"/>
          <w:b w:val="0"/>
          <w:noProof/>
          <w:lang w:eastAsia="hu-HU"/>
        </w:rPr>
      </w:pPr>
      <w:del w:id="195"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57</w:delText>
        </w:r>
      </w:del>
    </w:p>
    <w:p w14:paraId="03ABDFB9" w14:textId="2A201360" w:rsidR="00106CCB" w:rsidDel="00106CCB" w:rsidRDefault="00106CCB">
      <w:pPr>
        <w:pStyle w:val="TJ1"/>
        <w:tabs>
          <w:tab w:val="left" w:pos="482"/>
        </w:tabs>
        <w:rPr>
          <w:del w:id="196" w:author="Vihari Réka" w:date="2018-11-30T21:10:00Z"/>
          <w:rFonts w:asciiTheme="minorHAnsi" w:eastAsiaTheme="minorEastAsia" w:hAnsiTheme="minorHAnsi" w:cstheme="minorBidi"/>
          <w:b w:val="0"/>
          <w:noProof/>
          <w:lang w:eastAsia="hu-HU"/>
        </w:rPr>
      </w:pPr>
      <w:del w:id="197" w:author="Vihari Réka" w:date="2018-11-30T21:10: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58</w:delText>
        </w:r>
      </w:del>
    </w:p>
    <w:p w14:paraId="73B2736D" w14:textId="064468C0" w:rsidR="00106CCB" w:rsidDel="00106CCB" w:rsidRDefault="00106CCB">
      <w:pPr>
        <w:pStyle w:val="TJ1"/>
        <w:tabs>
          <w:tab w:val="left" w:pos="482"/>
        </w:tabs>
        <w:rPr>
          <w:del w:id="198" w:author="Vihari Réka" w:date="2018-11-30T21:10:00Z"/>
          <w:rFonts w:asciiTheme="minorHAnsi" w:eastAsiaTheme="minorEastAsia" w:hAnsiTheme="minorHAnsi" w:cstheme="minorBidi"/>
          <w:b w:val="0"/>
          <w:noProof/>
          <w:lang w:eastAsia="hu-HU"/>
        </w:rPr>
      </w:pPr>
      <w:del w:id="199" w:author="Vihari Réka" w:date="2018-11-30T21:10: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59</w:delText>
        </w:r>
      </w:del>
    </w:p>
    <w:p w14:paraId="200317C8" w14:textId="7EDA58B9" w:rsidR="00106CCB" w:rsidDel="00106CCB" w:rsidRDefault="00106CCB">
      <w:pPr>
        <w:pStyle w:val="TJ1"/>
        <w:tabs>
          <w:tab w:val="left" w:pos="482"/>
        </w:tabs>
        <w:rPr>
          <w:del w:id="200" w:author="Vihari Réka" w:date="2018-11-30T21:10:00Z"/>
          <w:rFonts w:asciiTheme="minorHAnsi" w:eastAsiaTheme="minorEastAsia" w:hAnsiTheme="minorHAnsi" w:cstheme="minorBidi"/>
          <w:b w:val="0"/>
          <w:noProof/>
          <w:lang w:eastAsia="hu-HU"/>
        </w:rPr>
      </w:pPr>
      <w:del w:id="201" w:author="Vihari Réka" w:date="2018-11-30T21:10: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60</w:delText>
        </w:r>
      </w:del>
    </w:p>
    <w:p w14:paraId="495FB419" w14:textId="26CC0F5D" w:rsidR="00826B19" w:rsidDel="00106CCB" w:rsidRDefault="00826B19">
      <w:pPr>
        <w:pStyle w:val="TJ1"/>
        <w:rPr>
          <w:del w:id="202" w:author="Vihari Réka" w:date="2018-11-30T21:07:00Z"/>
          <w:rFonts w:asciiTheme="minorHAnsi" w:eastAsiaTheme="minorEastAsia" w:hAnsiTheme="minorHAnsi" w:cstheme="minorBidi"/>
          <w:b w:val="0"/>
          <w:noProof/>
          <w:lang w:eastAsia="hu-HU"/>
        </w:rPr>
      </w:pPr>
      <w:del w:id="203" w:author="Vihari Réka" w:date="2018-11-30T21:07:00Z">
        <w:r w:rsidRPr="00106CCB" w:rsidDel="00106CCB">
          <w:rPr>
            <w:rStyle w:val="Hiperhivatkozs"/>
            <w:caps/>
            <w:noProof/>
          </w:rPr>
          <w:delText>Szakdolgozat feladat</w:delText>
        </w:r>
        <w:r w:rsidDel="00106CCB">
          <w:rPr>
            <w:noProof/>
            <w:webHidden/>
          </w:rPr>
          <w:tab/>
          <w:delText>5</w:delText>
        </w:r>
      </w:del>
    </w:p>
    <w:p w14:paraId="778D0F5A" w14:textId="632692BD" w:rsidR="00826B19" w:rsidDel="00106CCB" w:rsidRDefault="00826B19">
      <w:pPr>
        <w:pStyle w:val="TJ1"/>
        <w:rPr>
          <w:del w:id="204" w:author="Vihari Réka" w:date="2018-11-30T21:07:00Z"/>
          <w:rFonts w:asciiTheme="minorHAnsi" w:eastAsiaTheme="minorEastAsia" w:hAnsiTheme="minorHAnsi" w:cstheme="minorBidi"/>
          <w:b w:val="0"/>
          <w:noProof/>
          <w:lang w:eastAsia="hu-HU"/>
        </w:rPr>
      </w:pPr>
      <w:del w:id="205" w:author="Vihari Réka" w:date="2018-11-30T21:07:00Z">
        <w:r w:rsidRPr="00106CCB" w:rsidDel="00106CCB">
          <w:rPr>
            <w:rStyle w:val="Hiperhivatkozs"/>
            <w:noProof/>
          </w:rPr>
          <w:delText>Összefoglaló</w:delText>
        </w:r>
        <w:r w:rsidDel="00106CCB">
          <w:rPr>
            <w:noProof/>
            <w:webHidden/>
          </w:rPr>
          <w:tab/>
          <w:delText>10</w:delText>
        </w:r>
      </w:del>
    </w:p>
    <w:p w14:paraId="7992DB97" w14:textId="54720050" w:rsidR="00826B19" w:rsidDel="00106CCB" w:rsidRDefault="00826B19">
      <w:pPr>
        <w:pStyle w:val="TJ1"/>
        <w:rPr>
          <w:del w:id="206" w:author="Vihari Réka" w:date="2018-11-30T21:07:00Z"/>
          <w:rFonts w:asciiTheme="minorHAnsi" w:eastAsiaTheme="minorEastAsia" w:hAnsiTheme="minorHAnsi" w:cstheme="minorBidi"/>
          <w:b w:val="0"/>
          <w:noProof/>
          <w:lang w:eastAsia="hu-HU"/>
        </w:rPr>
      </w:pPr>
      <w:del w:id="207" w:author="Vihari Réka" w:date="2018-11-30T21:07:00Z">
        <w:r w:rsidRPr="00106CCB" w:rsidDel="00106CCB">
          <w:rPr>
            <w:rStyle w:val="Hiperhivatkozs"/>
            <w:noProof/>
          </w:rPr>
          <w:delText>Abstract</w:delText>
        </w:r>
        <w:r w:rsidDel="00106CCB">
          <w:rPr>
            <w:noProof/>
            <w:webHidden/>
          </w:rPr>
          <w:tab/>
          <w:delText>11</w:delText>
        </w:r>
      </w:del>
    </w:p>
    <w:p w14:paraId="11FF1F47" w14:textId="33ADCECD" w:rsidR="00826B19" w:rsidDel="00106CCB" w:rsidRDefault="00826B19">
      <w:pPr>
        <w:pStyle w:val="TJ1"/>
        <w:tabs>
          <w:tab w:val="left" w:pos="482"/>
        </w:tabs>
        <w:rPr>
          <w:del w:id="208" w:author="Vihari Réka" w:date="2018-11-30T21:07:00Z"/>
          <w:rFonts w:asciiTheme="minorHAnsi" w:eastAsiaTheme="minorEastAsia" w:hAnsiTheme="minorHAnsi" w:cstheme="minorBidi"/>
          <w:b w:val="0"/>
          <w:noProof/>
          <w:lang w:eastAsia="hu-HU"/>
        </w:rPr>
      </w:pPr>
      <w:del w:id="209" w:author="Vihari Réka" w:date="2018-11-30T21:07: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035F9E2B" w14:textId="5A832C26" w:rsidR="00826B19" w:rsidDel="00106CCB" w:rsidRDefault="00826B19">
      <w:pPr>
        <w:pStyle w:val="TJ2"/>
        <w:tabs>
          <w:tab w:val="left" w:pos="960"/>
          <w:tab w:val="right" w:leader="dot" w:pos="9060"/>
        </w:tabs>
        <w:rPr>
          <w:del w:id="210" w:author="Vihari Réka" w:date="2018-11-30T21:07:00Z"/>
          <w:rFonts w:asciiTheme="minorHAnsi" w:eastAsiaTheme="minorEastAsia" w:hAnsiTheme="minorHAnsi" w:cstheme="minorBidi"/>
          <w:noProof/>
          <w:lang w:eastAsia="hu-HU"/>
        </w:rPr>
      </w:pPr>
      <w:del w:id="211" w:author="Vihari Réka" w:date="2018-11-30T21:07: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06439404" w14:textId="0E9CA6B6" w:rsidR="00826B19" w:rsidDel="00106CCB" w:rsidRDefault="00826B19">
      <w:pPr>
        <w:pStyle w:val="TJ1"/>
        <w:rPr>
          <w:del w:id="212" w:author="Vihari Réka" w:date="2018-11-30T21:07:00Z"/>
          <w:rFonts w:asciiTheme="minorHAnsi" w:eastAsiaTheme="minorEastAsia" w:hAnsiTheme="minorHAnsi" w:cstheme="minorBidi"/>
          <w:b w:val="0"/>
          <w:noProof/>
          <w:lang w:eastAsia="hu-HU"/>
        </w:rPr>
      </w:pPr>
      <w:del w:id="213" w:author="Vihari Réka" w:date="2018-11-30T21:07:00Z">
        <w:r w:rsidRPr="00106CCB" w:rsidDel="00106CCB">
          <w:rPr>
            <w:rStyle w:val="Hiperhivatkozs"/>
            <w:rFonts w:cs="Arial"/>
            <w:noProof/>
            <w:kern w:val="32"/>
          </w:rPr>
          <w:delText>2. Az iOS platform bemutatása</w:delText>
        </w:r>
        <w:r w:rsidDel="00106CCB">
          <w:rPr>
            <w:noProof/>
            <w:webHidden/>
          </w:rPr>
          <w:tab/>
          <w:delText>16</w:delText>
        </w:r>
      </w:del>
    </w:p>
    <w:p w14:paraId="6992205D" w14:textId="077F07DD" w:rsidR="00826B19" w:rsidDel="00106CCB" w:rsidRDefault="00826B19">
      <w:pPr>
        <w:pStyle w:val="TJ2"/>
        <w:tabs>
          <w:tab w:val="left" w:pos="960"/>
          <w:tab w:val="right" w:leader="dot" w:pos="9060"/>
        </w:tabs>
        <w:rPr>
          <w:del w:id="214" w:author="Vihari Réka" w:date="2018-11-30T21:07:00Z"/>
          <w:rFonts w:asciiTheme="minorHAnsi" w:eastAsiaTheme="minorEastAsia" w:hAnsiTheme="minorHAnsi" w:cstheme="minorBidi"/>
          <w:noProof/>
          <w:lang w:eastAsia="hu-HU"/>
        </w:rPr>
      </w:pPr>
      <w:del w:id="215" w:author="Vihari Réka" w:date="2018-11-30T21:07: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5F0717E" w14:textId="75C85E6F" w:rsidR="00826B19" w:rsidDel="00106CCB" w:rsidRDefault="00826B19">
      <w:pPr>
        <w:pStyle w:val="TJ3"/>
        <w:tabs>
          <w:tab w:val="left" w:pos="1440"/>
          <w:tab w:val="right" w:leader="dot" w:pos="9060"/>
        </w:tabs>
        <w:rPr>
          <w:del w:id="216" w:author="Vihari Réka" w:date="2018-11-30T21:07:00Z"/>
          <w:rFonts w:asciiTheme="minorHAnsi" w:eastAsiaTheme="minorEastAsia" w:hAnsiTheme="minorHAnsi" w:cstheme="minorBidi"/>
          <w:noProof/>
          <w:lang w:eastAsia="hu-HU"/>
        </w:rPr>
      </w:pPr>
      <w:del w:id="217" w:author="Vihari Réka" w:date="2018-11-30T21:07: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143EC338" w14:textId="3E970C2C" w:rsidR="00826B19" w:rsidDel="00106CCB" w:rsidRDefault="00826B19">
      <w:pPr>
        <w:pStyle w:val="TJ3"/>
        <w:tabs>
          <w:tab w:val="left" w:pos="1440"/>
          <w:tab w:val="right" w:leader="dot" w:pos="9060"/>
        </w:tabs>
        <w:rPr>
          <w:del w:id="218" w:author="Vihari Réka" w:date="2018-11-30T21:07:00Z"/>
          <w:rFonts w:asciiTheme="minorHAnsi" w:eastAsiaTheme="minorEastAsia" w:hAnsiTheme="minorHAnsi" w:cstheme="minorBidi"/>
          <w:noProof/>
          <w:lang w:eastAsia="hu-HU"/>
        </w:rPr>
      </w:pPr>
      <w:del w:id="219" w:author="Vihari Réka" w:date="2018-11-30T21:07: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6D40A05" w14:textId="515CDAEB" w:rsidR="00826B19" w:rsidDel="00106CCB" w:rsidRDefault="00826B19">
      <w:pPr>
        <w:pStyle w:val="TJ3"/>
        <w:tabs>
          <w:tab w:val="left" w:pos="1440"/>
          <w:tab w:val="right" w:leader="dot" w:pos="9060"/>
        </w:tabs>
        <w:rPr>
          <w:del w:id="220" w:author="Vihari Réka" w:date="2018-11-30T21:07:00Z"/>
          <w:rFonts w:asciiTheme="minorHAnsi" w:eastAsiaTheme="minorEastAsia" w:hAnsiTheme="minorHAnsi" w:cstheme="minorBidi"/>
          <w:noProof/>
          <w:lang w:eastAsia="hu-HU"/>
        </w:rPr>
      </w:pPr>
      <w:del w:id="221" w:author="Vihari Réka" w:date="2018-11-30T21:07: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4F913104" w14:textId="1957CC97" w:rsidR="00826B19" w:rsidDel="00106CCB" w:rsidRDefault="00826B19">
      <w:pPr>
        <w:pStyle w:val="TJ3"/>
        <w:tabs>
          <w:tab w:val="left" w:pos="1440"/>
          <w:tab w:val="right" w:leader="dot" w:pos="9060"/>
        </w:tabs>
        <w:rPr>
          <w:del w:id="222" w:author="Vihari Réka" w:date="2018-11-30T21:07:00Z"/>
          <w:rFonts w:asciiTheme="minorHAnsi" w:eastAsiaTheme="minorEastAsia" w:hAnsiTheme="minorHAnsi" w:cstheme="minorBidi"/>
          <w:noProof/>
          <w:lang w:eastAsia="hu-HU"/>
        </w:rPr>
      </w:pPr>
      <w:del w:id="223" w:author="Vihari Réka" w:date="2018-11-30T21:07: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10124012" w14:textId="4E514C84" w:rsidR="00826B19" w:rsidDel="00106CCB" w:rsidRDefault="00826B19">
      <w:pPr>
        <w:pStyle w:val="TJ3"/>
        <w:tabs>
          <w:tab w:val="left" w:pos="1200"/>
          <w:tab w:val="right" w:leader="dot" w:pos="9060"/>
        </w:tabs>
        <w:rPr>
          <w:del w:id="224" w:author="Vihari Réka" w:date="2018-11-30T21:07:00Z"/>
          <w:rFonts w:asciiTheme="minorHAnsi" w:eastAsiaTheme="minorEastAsia" w:hAnsiTheme="minorHAnsi" w:cstheme="minorBidi"/>
          <w:noProof/>
          <w:lang w:eastAsia="hu-HU"/>
        </w:rPr>
      </w:pPr>
      <w:del w:id="225" w:author="Vihari Réka" w:date="2018-11-30T21:07: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2730AF4F" w14:textId="0FC683F6" w:rsidR="00826B19" w:rsidDel="00106CCB" w:rsidRDefault="00826B19">
      <w:pPr>
        <w:pStyle w:val="TJ2"/>
        <w:tabs>
          <w:tab w:val="left" w:pos="960"/>
          <w:tab w:val="right" w:leader="dot" w:pos="9060"/>
        </w:tabs>
        <w:rPr>
          <w:del w:id="226" w:author="Vihari Réka" w:date="2018-11-30T21:07:00Z"/>
          <w:rFonts w:asciiTheme="minorHAnsi" w:eastAsiaTheme="minorEastAsia" w:hAnsiTheme="minorHAnsi" w:cstheme="minorBidi"/>
          <w:noProof/>
          <w:lang w:eastAsia="hu-HU"/>
        </w:rPr>
      </w:pPr>
      <w:del w:id="227" w:author="Vihari Réka" w:date="2018-11-30T21:07: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11C22917" w14:textId="23221007" w:rsidR="00826B19" w:rsidDel="00106CCB" w:rsidRDefault="00826B19">
      <w:pPr>
        <w:pStyle w:val="TJ2"/>
        <w:tabs>
          <w:tab w:val="left" w:pos="960"/>
          <w:tab w:val="right" w:leader="dot" w:pos="9060"/>
        </w:tabs>
        <w:rPr>
          <w:del w:id="228" w:author="Vihari Réka" w:date="2018-11-30T21:07:00Z"/>
          <w:rFonts w:asciiTheme="minorHAnsi" w:eastAsiaTheme="minorEastAsia" w:hAnsiTheme="minorHAnsi" w:cstheme="minorBidi"/>
          <w:noProof/>
          <w:lang w:eastAsia="hu-HU"/>
        </w:rPr>
      </w:pPr>
      <w:del w:id="229" w:author="Vihari Réka" w:date="2018-11-30T21:07: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0AF2474" w14:textId="73320EDE" w:rsidR="00826B19" w:rsidDel="00106CCB" w:rsidRDefault="00826B19">
      <w:pPr>
        <w:pStyle w:val="TJ3"/>
        <w:tabs>
          <w:tab w:val="left" w:pos="1440"/>
          <w:tab w:val="right" w:leader="dot" w:pos="9060"/>
        </w:tabs>
        <w:rPr>
          <w:del w:id="230" w:author="Vihari Réka" w:date="2018-11-30T21:07:00Z"/>
          <w:rFonts w:asciiTheme="minorHAnsi" w:eastAsiaTheme="minorEastAsia" w:hAnsiTheme="minorHAnsi" w:cstheme="minorBidi"/>
          <w:noProof/>
          <w:lang w:eastAsia="hu-HU"/>
        </w:rPr>
      </w:pPr>
      <w:del w:id="231" w:author="Vihari Réka" w:date="2018-11-30T21:07: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3A1672D2" w14:textId="3DD40D1E" w:rsidR="00826B19" w:rsidDel="00106CCB" w:rsidRDefault="00826B19">
      <w:pPr>
        <w:pStyle w:val="TJ3"/>
        <w:tabs>
          <w:tab w:val="left" w:pos="1440"/>
          <w:tab w:val="right" w:leader="dot" w:pos="9060"/>
        </w:tabs>
        <w:rPr>
          <w:del w:id="232" w:author="Vihari Réka" w:date="2018-11-30T21:07:00Z"/>
          <w:rFonts w:asciiTheme="minorHAnsi" w:eastAsiaTheme="minorEastAsia" w:hAnsiTheme="minorHAnsi" w:cstheme="minorBidi"/>
          <w:noProof/>
          <w:lang w:eastAsia="hu-HU"/>
        </w:rPr>
      </w:pPr>
      <w:del w:id="233" w:author="Vihari Réka" w:date="2018-11-30T21:07:00Z">
        <w:r w:rsidRPr="00106CCB" w:rsidDel="00106CCB">
          <w:rPr>
            <w:rStyle w:val="Hiperhivatkozs"/>
            <w:noProof/>
          </w:rPr>
          <w:delText>2.4.2.</w:delText>
        </w:r>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0A3FC5B9" w14:textId="2F608CCC" w:rsidR="00826B19" w:rsidDel="00106CCB" w:rsidRDefault="00826B19">
      <w:pPr>
        <w:pStyle w:val="TJ3"/>
        <w:tabs>
          <w:tab w:val="left" w:pos="1440"/>
          <w:tab w:val="right" w:leader="dot" w:pos="9060"/>
        </w:tabs>
        <w:rPr>
          <w:del w:id="234" w:author="Vihari Réka" w:date="2018-11-30T21:07:00Z"/>
          <w:rFonts w:asciiTheme="minorHAnsi" w:eastAsiaTheme="minorEastAsia" w:hAnsiTheme="minorHAnsi" w:cstheme="minorBidi"/>
          <w:noProof/>
          <w:lang w:eastAsia="hu-HU"/>
        </w:rPr>
      </w:pPr>
      <w:del w:id="235" w:author="Vihari Réka" w:date="2018-11-30T21:07: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4B90FF1B" w14:textId="5AB30477" w:rsidR="00826B19" w:rsidDel="00106CCB" w:rsidRDefault="00826B19">
      <w:pPr>
        <w:pStyle w:val="TJ3"/>
        <w:tabs>
          <w:tab w:val="left" w:pos="1440"/>
          <w:tab w:val="right" w:leader="dot" w:pos="9060"/>
        </w:tabs>
        <w:rPr>
          <w:del w:id="236" w:author="Vihari Réka" w:date="2018-11-30T21:07:00Z"/>
          <w:rFonts w:asciiTheme="minorHAnsi" w:eastAsiaTheme="minorEastAsia" w:hAnsiTheme="minorHAnsi" w:cstheme="minorBidi"/>
          <w:noProof/>
          <w:lang w:eastAsia="hu-HU"/>
        </w:rPr>
      </w:pPr>
      <w:del w:id="237" w:author="Vihari Réka" w:date="2018-11-30T21:07: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149791CB" w14:textId="3431F511" w:rsidR="00826B19" w:rsidDel="00106CCB" w:rsidRDefault="00826B19">
      <w:pPr>
        <w:pStyle w:val="TJ2"/>
        <w:tabs>
          <w:tab w:val="right" w:leader="dot" w:pos="9060"/>
        </w:tabs>
        <w:rPr>
          <w:del w:id="238" w:author="Vihari Réka" w:date="2018-11-30T21:07:00Z"/>
          <w:rFonts w:asciiTheme="minorHAnsi" w:eastAsiaTheme="minorEastAsia" w:hAnsiTheme="minorHAnsi" w:cstheme="minorBidi"/>
          <w:noProof/>
          <w:lang w:eastAsia="hu-HU"/>
        </w:rPr>
      </w:pPr>
      <w:del w:id="239" w:author="Vihari Réka" w:date="2018-11-30T21:07:00Z">
        <w:r w:rsidRPr="00106CCB" w:rsidDel="00106CCB">
          <w:rPr>
            <w:rStyle w:val="Hiperhivatkozs"/>
            <w:noProof/>
          </w:rPr>
          <w:delText>2.5. Verziókezelés</w:delText>
        </w:r>
        <w:r w:rsidDel="00106CCB">
          <w:rPr>
            <w:noProof/>
            <w:webHidden/>
          </w:rPr>
          <w:tab/>
          <w:delText>28</w:delText>
        </w:r>
      </w:del>
    </w:p>
    <w:p w14:paraId="15C0CA34" w14:textId="1D2DC76A" w:rsidR="00826B19" w:rsidDel="00106CCB" w:rsidRDefault="00826B19">
      <w:pPr>
        <w:pStyle w:val="TJ1"/>
        <w:tabs>
          <w:tab w:val="left" w:pos="482"/>
        </w:tabs>
        <w:rPr>
          <w:del w:id="240" w:author="Vihari Réka" w:date="2018-11-30T21:07:00Z"/>
          <w:rFonts w:asciiTheme="minorHAnsi" w:eastAsiaTheme="minorEastAsia" w:hAnsiTheme="minorHAnsi" w:cstheme="minorBidi"/>
          <w:b w:val="0"/>
          <w:noProof/>
          <w:lang w:eastAsia="hu-HU"/>
        </w:rPr>
      </w:pPr>
      <w:del w:id="241" w:author="Vihari Réka" w:date="2018-11-30T21:07: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2019DBDF" w14:textId="77001FE1" w:rsidR="00826B19" w:rsidDel="00106CCB" w:rsidRDefault="00826B19">
      <w:pPr>
        <w:pStyle w:val="TJ2"/>
        <w:tabs>
          <w:tab w:val="left" w:pos="960"/>
          <w:tab w:val="right" w:leader="dot" w:pos="9060"/>
        </w:tabs>
        <w:rPr>
          <w:del w:id="242" w:author="Vihari Réka" w:date="2018-11-30T21:07:00Z"/>
          <w:rFonts w:asciiTheme="minorHAnsi" w:eastAsiaTheme="minorEastAsia" w:hAnsiTheme="minorHAnsi" w:cstheme="minorBidi"/>
          <w:noProof/>
          <w:lang w:eastAsia="hu-HU"/>
        </w:rPr>
      </w:pPr>
      <w:del w:id="243" w:author="Vihari Réka" w:date="2018-11-30T21:07: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1B14CF95" w14:textId="1D7E7B88" w:rsidR="00826B19" w:rsidDel="00106CCB" w:rsidRDefault="00826B19">
      <w:pPr>
        <w:pStyle w:val="TJ1"/>
        <w:tabs>
          <w:tab w:val="left" w:pos="482"/>
        </w:tabs>
        <w:rPr>
          <w:del w:id="244" w:author="Vihari Réka" w:date="2018-11-30T21:07:00Z"/>
          <w:rFonts w:asciiTheme="minorHAnsi" w:eastAsiaTheme="minorEastAsia" w:hAnsiTheme="minorHAnsi" w:cstheme="minorBidi"/>
          <w:b w:val="0"/>
          <w:noProof/>
          <w:lang w:eastAsia="hu-HU"/>
        </w:rPr>
      </w:pPr>
      <w:del w:id="245" w:author="Vihari Réka" w:date="2018-11-30T21:07: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086C4B3E" w14:textId="35956B22" w:rsidR="00826B19" w:rsidDel="00106CCB" w:rsidRDefault="00826B19">
      <w:pPr>
        <w:pStyle w:val="TJ2"/>
        <w:tabs>
          <w:tab w:val="left" w:pos="960"/>
          <w:tab w:val="right" w:leader="dot" w:pos="9060"/>
        </w:tabs>
        <w:rPr>
          <w:del w:id="246" w:author="Vihari Réka" w:date="2018-11-30T21:07:00Z"/>
          <w:rFonts w:asciiTheme="minorHAnsi" w:eastAsiaTheme="minorEastAsia" w:hAnsiTheme="minorHAnsi" w:cstheme="minorBidi"/>
          <w:noProof/>
          <w:lang w:eastAsia="hu-HU"/>
        </w:rPr>
      </w:pPr>
      <w:del w:id="247" w:author="Vihari Réka" w:date="2018-11-30T21:07: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3D8F4145" w14:textId="24BF29B4" w:rsidR="00826B19" w:rsidDel="00106CCB" w:rsidRDefault="00826B19">
      <w:pPr>
        <w:pStyle w:val="TJ2"/>
        <w:tabs>
          <w:tab w:val="left" w:pos="960"/>
          <w:tab w:val="right" w:leader="dot" w:pos="9060"/>
        </w:tabs>
        <w:rPr>
          <w:del w:id="248" w:author="Vihari Réka" w:date="2018-11-30T21:07:00Z"/>
          <w:rFonts w:asciiTheme="minorHAnsi" w:eastAsiaTheme="minorEastAsia" w:hAnsiTheme="minorHAnsi" w:cstheme="minorBidi"/>
          <w:noProof/>
          <w:lang w:eastAsia="hu-HU"/>
        </w:rPr>
      </w:pPr>
      <w:del w:id="249" w:author="Vihari Réka" w:date="2018-11-30T21:07: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3BC7D34D" w14:textId="4FFBD5A6" w:rsidR="00826B19" w:rsidDel="00106CCB" w:rsidRDefault="00826B19">
      <w:pPr>
        <w:pStyle w:val="TJ1"/>
        <w:tabs>
          <w:tab w:val="left" w:pos="482"/>
        </w:tabs>
        <w:rPr>
          <w:del w:id="250" w:author="Vihari Réka" w:date="2018-11-30T21:07:00Z"/>
          <w:rFonts w:asciiTheme="minorHAnsi" w:eastAsiaTheme="minorEastAsia" w:hAnsiTheme="minorHAnsi" w:cstheme="minorBidi"/>
          <w:b w:val="0"/>
          <w:noProof/>
          <w:lang w:eastAsia="hu-HU"/>
        </w:rPr>
      </w:pPr>
      <w:del w:id="251" w:author="Vihari Réka" w:date="2018-11-30T21:07: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7C0205A3" w14:textId="2D765D15" w:rsidR="00826B19" w:rsidDel="00106CCB" w:rsidRDefault="00826B19">
      <w:pPr>
        <w:pStyle w:val="TJ2"/>
        <w:tabs>
          <w:tab w:val="left" w:pos="960"/>
          <w:tab w:val="right" w:leader="dot" w:pos="9060"/>
        </w:tabs>
        <w:rPr>
          <w:del w:id="252" w:author="Vihari Réka" w:date="2018-11-30T21:07:00Z"/>
          <w:rFonts w:asciiTheme="minorHAnsi" w:eastAsiaTheme="minorEastAsia" w:hAnsiTheme="minorHAnsi" w:cstheme="minorBidi"/>
          <w:noProof/>
          <w:lang w:eastAsia="hu-HU"/>
        </w:rPr>
      </w:pPr>
      <w:del w:id="253" w:author="Vihari Réka" w:date="2018-11-30T21:07: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749F4828" w14:textId="104BE17C" w:rsidR="00826B19" w:rsidDel="00106CCB" w:rsidRDefault="00826B19">
      <w:pPr>
        <w:pStyle w:val="TJ2"/>
        <w:tabs>
          <w:tab w:val="left" w:pos="960"/>
          <w:tab w:val="right" w:leader="dot" w:pos="9060"/>
        </w:tabs>
        <w:rPr>
          <w:del w:id="254" w:author="Vihari Réka" w:date="2018-11-30T21:07:00Z"/>
          <w:rFonts w:asciiTheme="minorHAnsi" w:eastAsiaTheme="minorEastAsia" w:hAnsiTheme="minorHAnsi" w:cstheme="minorBidi"/>
          <w:noProof/>
          <w:lang w:eastAsia="hu-HU"/>
        </w:rPr>
      </w:pPr>
      <w:del w:id="255" w:author="Vihari Réka" w:date="2018-11-30T21:07: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1DA00FCF" w14:textId="6C464D98" w:rsidR="00826B19" w:rsidDel="00106CCB" w:rsidRDefault="00826B19">
      <w:pPr>
        <w:pStyle w:val="TJ2"/>
        <w:tabs>
          <w:tab w:val="left" w:pos="960"/>
          <w:tab w:val="right" w:leader="dot" w:pos="9060"/>
        </w:tabs>
        <w:rPr>
          <w:del w:id="256" w:author="Vihari Réka" w:date="2018-11-30T21:07:00Z"/>
          <w:rFonts w:asciiTheme="minorHAnsi" w:eastAsiaTheme="minorEastAsia" w:hAnsiTheme="minorHAnsi" w:cstheme="minorBidi"/>
          <w:noProof/>
          <w:lang w:eastAsia="hu-HU"/>
        </w:rPr>
      </w:pPr>
      <w:del w:id="257" w:author="Vihari Réka" w:date="2018-11-30T21:07: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208B339F" w14:textId="1FC57D96" w:rsidR="00826B19" w:rsidDel="00106CCB" w:rsidRDefault="00826B19">
      <w:pPr>
        <w:pStyle w:val="TJ1"/>
        <w:tabs>
          <w:tab w:val="left" w:pos="482"/>
        </w:tabs>
        <w:rPr>
          <w:del w:id="258" w:author="Vihari Réka" w:date="2018-11-30T21:07:00Z"/>
          <w:rFonts w:asciiTheme="minorHAnsi" w:eastAsiaTheme="minorEastAsia" w:hAnsiTheme="minorHAnsi" w:cstheme="minorBidi"/>
          <w:b w:val="0"/>
          <w:noProof/>
          <w:lang w:eastAsia="hu-HU"/>
        </w:rPr>
      </w:pPr>
      <w:del w:id="259"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delText>49</w:delText>
        </w:r>
      </w:del>
    </w:p>
    <w:p w14:paraId="17480FD0" w14:textId="44493699" w:rsidR="00826B19" w:rsidDel="00106CCB" w:rsidRDefault="00826B19">
      <w:pPr>
        <w:pStyle w:val="TJ2"/>
        <w:tabs>
          <w:tab w:val="left" w:pos="960"/>
          <w:tab w:val="right" w:leader="dot" w:pos="9060"/>
        </w:tabs>
        <w:rPr>
          <w:del w:id="260" w:author="Vihari Réka" w:date="2018-11-30T21:07:00Z"/>
          <w:rFonts w:asciiTheme="minorHAnsi" w:eastAsiaTheme="minorEastAsia" w:hAnsiTheme="minorHAnsi" w:cstheme="minorBidi"/>
          <w:noProof/>
          <w:lang w:eastAsia="hu-HU"/>
        </w:rPr>
      </w:pPr>
      <w:del w:id="261" w:author="Vihari Réka" w:date="2018-11-30T21:07: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Képernyők</w:delText>
        </w:r>
        <w:r w:rsidDel="00106CCB">
          <w:rPr>
            <w:noProof/>
            <w:webHidden/>
          </w:rPr>
          <w:tab/>
          <w:delText>49</w:delText>
        </w:r>
      </w:del>
    </w:p>
    <w:p w14:paraId="4293691E" w14:textId="53391139" w:rsidR="00826B19" w:rsidDel="00106CCB" w:rsidRDefault="00826B19">
      <w:pPr>
        <w:pStyle w:val="TJ2"/>
        <w:tabs>
          <w:tab w:val="left" w:pos="960"/>
          <w:tab w:val="right" w:leader="dot" w:pos="9060"/>
        </w:tabs>
        <w:rPr>
          <w:del w:id="262" w:author="Vihari Réka" w:date="2018-11-30T21:07:00Z"/>
          <w:rFonts w:asciiTheme="minorHAnsi" w:eastAsiaTheme="minorEastAsia" w:hAnsiTheme="minorHAnsi" w:cstheme="minorBidi"/>
          <w:noProof/>
          <w:lang w:eastAsia="hu-HU"/>
        </w:rPr>
      </w:pPr>
      <w:del w:id="263" w:author="Vihari Réka" w:date="2018-11-30T21:07: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Funkciók</w:delText>
        </w:r>
        <w:r w:rsidDel="00106CCB">
          <w:rPr>
            <w:noProof/>
            <w:webHidden/>
          </w:rPr>
          <w:tab/>
          <w:delText>49</w:delText>
        </w:r>
      </w:del>
    </w:p>
    <w:p w14:paraId="2C347379" w14:textId="764B811D" w:rsidR="00826B19" w:rsidDel="00106CCB" w:rsidRDefault="00826B19">
      <w:pPr>
        <w:pStyle w:val="TJ1"/>
        <w:tabs>
          <w:tab w:val="left" w:pos="482"/>
        </w:tabs>
        <w:rPr>
          <w:del w:id="264" w:author="Vihari Réka" w:date="2018-11-30T21:07:00Z"/>
          <w:rFonts w:asciiTheme="minorHAnsi" w:eastAsiaTheme="minorEastAsia" w:hAnsiTheme="minorHAnsi" w:cstheme="minorBidi"/>
          <w:b w:val="0"/>
          <w:noProof/>
          <w:lang w:eastAsia="hu-HU"/>
        </w:rPr>
      </w:pPr>
      <w:del w:id="265"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56</w:delText>
        </w:r>
      </w:del>
    </w:p>
    <w:p w14:paraId="733EBF0C" w14:textId="609957D2" w:rsidR="00826B19" w:rsidDel="00106CCB" w:rsidRDefault="00826B19">
      <w:pPr>
        <w:pStyle w:val="TJ1"/>
        <w:tabs>
          <w:tab w:val="left" w:pos="482"/>
        </w:tabs>
        <w:rPr>
          <w:del w:id="266" w:author="Vihari Réka" w:date="2018-11-30T21:07:00Z"/>
          <w:rFonts w:asciiTheme="minorHAnsi" w:eastAsiaTheme="minorEastAsia" w:hAnsiTheme="minorHAnsi" w:cstheme="minorBidi"/>
          <w:b w:val="0"/>
          <w:noProof/>
          <w:lang w:eastAsia="hu-HU"/>
        </w:rPr>
      </w:pPr>
      <w:del w:id="267" w:author="Vihari Réka" w:date="2018-11-30T21:07: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57</w:delText>
        </w:r>
      </w:del>
    </w:p>
    <w:p w14:paraId="4934243F" w14:textId="7AEE46CF" w:rsidR="00826B19" w:rsidDel="00106CCB" w:rsidRDefault="00826B19">
      <w:pPr>
        <w:pStyle w:val="TJ1"/>
        <w:tabs>
          <w:tab w:val="left" w:pos="482"/>
        </w:tabs>
        <w:rPr>
          <w:del w:id="268" w:author="Vihari Réka" w:date="2018-11-30T21:07:00Z"/>
          <w:rFonts w:asciiTheme="minorHAnsi" w:eastAsiaTheme="minorEastAsia" w:hAnsiTheme="minorHAnsi" w:cstheme="minorBidi"/>
          <w:b w:val="0"/>
          <w:noProof/>
          <w:lang w:eastAsia="hu-HU"/>
        </w:rPr>
      </w:pPr>
      <w:del w:id="269" w:author="Vihari Réka" w:date="2018-11-30T21:07: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58</w:delText>
        </w:r>
      </w:del>
    </w:p>
    <w:p w14:paraId="705F6C83" w14:textId="01DFF7B2" w:rsidR="00826B19" w:rsidDel="00106CCB" w:rsidRDefault="00826B19">
      <w:pPr>
        <w:pStyle w:val="TJ1"/>
        <w:tabs>
          <w:tab w:val="left" w:pos="482"/>
        </w:tabs>
        <w:rPr>
          <w:del w:id="270" w:author="Vihari Réka" w:date="2018-11-30T21:07:00Z"/>
          <w:rFonts w:asciiTheme="minorHAnsi" w:eastAsiaTheme="minorEastAsia" w:hAnsiTheme="minorHAnsi" w:cstheme="minorBidi"/>
          <w:b w:val="0"/>
          <w:noProof/>
          <w:lang w:eastAsia="hu-HU"/>
        </w:rPr>
      </w:pPr>
      <w:del w:id="271" w:author="Vihari Réka" w:date="2018-11-30T21:07: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59</w:delText>
        </w:r>
      </w:del>
    </w:p>
    <w:p w14:paraId="2532F246" w14:textId="58E0F68F" w:rsidR="00A25C5E" w:rsidDel="00826B19" w:rsidRDefault="00A25C5E">
      <w:pPr>
        <w:pStyle w:val="TJ1"/>
        <w:rPr>
          <w:del w:id="272" w:author="Vihari Réka" w:date="2018-11-24T14:34:00Z"/>
          <w:rFonts w:asciiTheme="minorHAnsi" w:eastAsiaTheme="minorEastAsia" w:hAnsiTheme="minorHAnsi" w:cstheme="minorBidi"/>
          <w:b w:val="0"/>
          <w:noProof/>
          <w:lang w:eastAsia="hu-HU"/>
        </w:rPr>
      </w:pPr>
      <w:del w:id="273"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274" w:author="Vihari Réka" w:date="2018-11-24T14:34:00Z"/>
          <w:rFonts w:asciiTheme="minorHAnsi" w:eastAsiaTheme="minorEastAsia" w:hAnsiTheme="minorHAnsi" w:cstheme="minorBidi"/>
          <w:b w:val="0"/>
          <w:noProof/>
          <w:lang w:eastAsia="hu-HU"/>
        </w:rPr>
      </w:pPr>
      <w:del w:id="275"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276" w:author="Vihari Réka" w:date="2018-11-24T14:34:00Z"/>
          <w:rFonts w:asciiTheme="minorHAnsi" w:eastAsiaTheme="minorEastAsia" w:hAnsiTheme="minorHAnsi" w:cstheme="minorBidi"/>
          <w:b w:val="0"/>
          <w:noProof/>
          <w:lang w:eastAsia="hu-HU"/>
        </w:rPr>
      </w:pPr>
      <w:del w:id="277"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278" w:author="Vihari Réka" w:date="2018-11-24T14:34:00Z"/>
          <w:rFonts w:asciiTheme="minorHAnsi" w:eastAsiaTheme="minorEastAsia" w:hAnsiTheme="minorHAnsi" w:cstheme="minorBidi"/>
          <w:b w:val="0"/>
          <w:noProof/>
          <w:lang w:eastAsia="hu-HU"/>
        </w:rPr>
      </w:pPr>
      <w:del w:id="279"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280" w:author="Vihari Réka" w:date="2018-11-24T14:34:00Z"/>
          <w:rFonts w:asciiTheme="minorHAnsi" w:eastAsiaTheme="minorEastAsia" w:hAnsiTheme="minorHAnsi" w:cstheme="minorBidi"/>
          <w:noProof/>
          <w:lang w:eastAsia="hu-HU"/>
        </w:rPr>
      </w:pPr>
      <w:del w:id="281"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Mobilpiaci kutatás</w:delText>
        </w:r>
        <w:r w:rsidDel="00826B19">
          <w:rPr>
            <w:noProof/>
            <w:webHidden/>
          </w:rPr>
          <w:tab/>
          <w:delText>13</w:delText>
        </w:r>
      </w:del>
    </w:p>
    <w:p w14:paraId="2450DF69" w14:textId="2EA66A63" w:rsidR="00A25C5E" w:rsidDel="00826B19" w:rsidRDefault="00A25C5E">
      <w:pPr>
        <w:pStyle w:val="TJ1"/>
        <w:rPr>
          <w:del w:id="282" w:author="Vihari Réka" w:date="2018-11-24T14:34:00Z"/>
          <w:rFonts w:asciiTheme="minorHAnsi" w:eastAsiaTheme="minorEastAsia" w:hAnsiTheme="minorHAnsi" w:cstheme="minorBidi"/>
          <w:b w:val="0"/>
          <w:noProof/>
          <w:lang w:eastAsia="hu-HU"/>
        </w:rPr>
      </w:pPr>
      <w:del w:id="283"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284" w:author="Vihari Réka" w:date="2018-11-24T14:34:00Z"/>
          <w:rFonts w:asciiTheme="minorHAnsi" w:eastAsiaTheme="minorEastAsia" w:hAnsiTheme="minorHAnsi" w:cstheme="minorBidi"/>
          <w:noProof/>
          <w:lang w:eastAsia="hu-HU"/>
        </w:rPr>
      </w:pPr>
      <w:del w:id="285"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286" w:author="Vihari Réka" w:date="2018-11-24T14:34:00Z"/>
          <w:rFonts w:asciiTheme="minorHAnsi" w:eastAsiaTheme="minorEastAsia" w:hAnsiTheme="minorHAnsi" w:cstheme="minorBidi"/>
          <w:noProof/>
          <w:lang w:eastAsia="hu-HU"/>
        </w:rPr>
      </w:pPr>
      <w:del w:id="287"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288" w:author="Vihari Réka" w:date="2018-11-24T14:34:00Z"/>
          <w:rFonts w:asciiTheme="minorHAnsi" w:eastAsiaTheme="minorEastAsia" w:hAnsiTheme="minorHAnsi" w:cstheme="minorBidi"/>
          <w:noProof/>
          <w:lang w:eastAsia="hu-HU"/>
        </w:rPr>
      </w:pPr>
      <w:del w:id="289"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290" w:author="Vihari Réka" w:date="2018-11-24T14:34:00Z"/>
          <w:rFonts w:asciiTheme="minorHAnsi" w:eastAsiaTheme="minorEastAsia" w:hAnsiTheme="minorHAnsi" w:cstheme="minorBidi"/>
          <w:noProof/>
          <w:lang w:eastAsia="hu-HU"/>
        </w:rPr>
      </w:pPr>
      <w:del w:id="291"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292" w:author="Vihari Réka" w:date="2018-11-24T14:34:00Z"/>
          <w:rFonts w:asciiTheme="minorHAnsi" w:eastAsiaTheme="minorEastAsia" w:hAnsiTheme="minorHAnsi" w:cstheme="minorBidi"/>
          <w:noProof/>
          <w:lang w:eastAsia="hu-HU"/>
        </w:rPr>
      </w:pPr>
      <w:del w:id="293"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294" w:author="Vihari Réka" w:date="2018-11-24T14:34:00Z"/>
          <w:rFonts w:asciiTheme="minorHAnsi" w:eastAsiaTheme="minorEastAsia" w:hAnsiTheme="minorHAnsi" w:cstheme="minorBidi"/>
          <w:noProof/>
          <w:lang w:eastAsia="hu-HU"/>
        </w:rPr>
      </w:pPr>
      <w:del w:id="295"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296" w:author="Vihari Réka" w:date="2018-11-24T14:34:00Z"/>
          <w:rFonts w:asciiTheme="minorHAnsi" w:eastAsiaTheme="minorEastAsia" w:hAnsiTheme="minorHAnsi" w:cstheme="minorBidi"/>
          <w:noProof/>
          <w:lang w:eastAsia="hu-HU"/>
        </w:rPr>
      </w:pPr>
      <w:del w:id="297"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298" w:author="Vihari Réka" w:date="2018-11-24T14:34:00Z"/>
          <w:rFonts w:asciiTheme="minorHAnsi" w:eastAsiaTheme="minorEastAsia" w:hAnsiTheme="minorHAnsi" w:cstheme="minorBidi"/>
          <w:noProof/>
          <w:lang w:eastAsia="hu-HU"/>
        </w:rPr>
      </w:pPr>
      <w:del w:id="299"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300" w:author="Vihari Réka" w:date="2018-11-24T14:34:00Z"/>
          <w:rFonts w:asciiTheme="minorHAnsi" w:eastAsiaTheme="minorEastAsia" w:hAnsiTheme="minorHAnsi" w:cstheme="minorBidi"/>
          <w:noProof/>
          <w:lang w:eastAsia="hu-HU"/>
        </w:rPr>
      </w:pPr>
      <w:del w:id="301"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302" w:author="Vihari Réka" w:date="2018-11-24T14:34:00Z"/>
          <w:rFonts w:asciiTheme="minorHAnsi" w:eastAsiaTheme="minorEastAsia" w:hAnsiTheme="minorHAnsi" w:cstheme="minorBidi"/>
          <w:noProof/>
          <w:lang w:eastAsia="hu-HU"/>
        </w:rPr>
      </w:pPr>
      <w:del w:id="303"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304" w:author="Vihari Réka" w:date="2018-11-24T14:34:00Z"/>
          <w:rFonts w:asciiTheme="minorHAnsi" w:eastAsiaTheme="minorEastAsia" w:hAnsiTheme="minorHAnsi" w:cstheme="minorBidi"/>
          <w:noProof/>
          <w:lang w:eastAsia="hu-HU"/>
        </w:rPr>
      </w:pPr>
      <w:del w:id="305"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306" w:author="Vihari Réka" w:date="2018-11-24T14:34:00Z"/>
          <w:rFonts w:asciiTheme="minorHAnsi" w:eastAsiaTheme="minorEastAsia" w:hAnsiTheme="minorHAnsi" w:cstheme="minorBidi"/>
          <w:noProof/>
          <w:lang w:eastAsia="hu-HU"/>
        </w:rPr>
      </w:pPr>
      <w:del w:id="307"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308" w:author="Vihari Réka" w:date="2018-11-24T14:34:00Z"/>
          <w:rFonts w:asciiTheme="minorHAnsi" w:eastAsiaTheme="minorEastAsia" w:hAnsiTheme="minorHAnsi" w:cstheme="minorBidi"/>
          <w:noProof/>
          <w:lang w:eastAsia="hu-HU"/>
        </w:rPr>
      </w:pPr>
      <w:del w:id="309"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310" w:author="Vihari Réka" w:date="2018-11-24T14:34:00Z"/>
          <w:rFonts w:asciiTheme="minorHAnsi" w:eastAsiaTheme="minorEastAsia" w:hAnsiTheme="minorHAnsi" w:cstheme="minorBidi"/>
          <w:b w:val="0"/>
          <w:noProof/>
          <w:lang w:eastAsia="hu-HU"/>
        </w:rPr>
      </w:pPr>
      <w:del w:id="311"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b w:val="0"/>
            <w:noProof/>
            <w:kern w:val="32"/>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312" w:author="Vihari Réka" w:date="2018-11-24T14:34:00Z"/>
          <w:rFonts w:asciiTheme="minorHAnsi" w:eastAsiaTheme="minorEastAsia" w:hAnsiTheme="minorHAnsi" w:cstheme="minorBidi"/>
          <w:noProof/>
          <w:lang w:eastAsia="hu-HU"/>
        </w:rPr>
      </w:pPr>
      <w:del w:id="313"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314" w:author="Vihari Réka" w:date="2018-11-24T14:34:00Z"/>
          <w:rFonts w:asciiTheme="minorHAnsi" w:eastAsiaTheme="minorEastAsia" w:hAnsiTheme="minorHAnsi" w:cstheme="minorBidi"/>
          <w:b w:val="0"/>
          <w:noProof/>
          <w:lang w:eastAsia="hu-HU"/>
        </w:rPr>
      </w:pPr>
      <w:del w:id="315"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316" w:author="Vihari Réka" w:date="2018-11-24T14:34:00Z"/>
          <w:rFonts w:asciiTheme="minorHAnsi" w:eastAsiaTheme="minorEastAsia" w:hAnsiTheme="minorHAnsi" w:cstheme="minorBidi"/>
          <w:noProof/>
          <w:lang w:eastAsia="hu-HU"/>
        </w:rPr>
      </w:pPr>
      <w:del w:id="317"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318" w:author="Vihari Réka" w:date="2018-11-24T14:34:00Z"/>
          <w:rFonts w:asciiTheme="minorHAnsi" w:eastAsiaTheme="minorEastAsia" w:hAnsiTheme="minorHAnsi" w:cstheme="minorBidi"/>
          <w:noProof/>
          <w:lang w:eastAsia="hu-HU"/>
        </w:rPr>
      </w:pPr>
      <w:del w:id="319"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320" w:author="Vihari Réka" w:date="2018-11-24T14:34:00Z"/>
          <w:rFonts w:asciiTheme="minorHAnsi" w:eastAsiaTheme="minorEastAsia" w:hAnsiTheme="minorHAnsi" w:cstheme="minorBidi"/>
          <w:b w:val="0"/>
          <w:noProof/>
          <w:lang w:eastAsia="hu-HU"/>
        </w:rPr>
      </w:pPr>
      <w:del w:id="321"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322" w:author="Vihari Réka" w:date="2018-11-24T14:34:00Z"/>
          <w:rFonts w:asciiTheme="minorHAnsi" w:eastAsiaTheme="minorEastAsia" w:hAnsiTheme="minorHAnsi" w:cstheme="minorBidi"/>
          <w:noProof/>
          <w:lang w:eastAsia="hu-HU"/>
        </w:rPr>
      </w:pPr>
      <w:del w:id="323"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324" w:author="Vihari Réka" w:date="2018-11-24T14:34:00Z"/>
          <w:rFonts w:asciiTheme="minorHAnsi" w:eastAsiaTheme="minorEastAsia" w:hAnsiTheme="minorHAnsi" w:cstheme="minorBidi"/>
          <w:noProof/>
          <w:lang w:eastAsia="hu-HU"/>
        </w:rPr>
      </w:pPr>
      <w:del w:id="325"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326" w:author="Vihari Réka" w:date="2018-11-24T14:34:00Z"/>
          <w:rFonts w:asciiTheme="minorHAnsi" w:eastAsiaTheme="minorEastAsia" w:hAnsiTheme="minorHAnsi" w:cstheme="minorBidi"/>
          <w:noProof/>
          <w:lang w:eastAsia="hu-HU"/>
        </w:rPr>
      </w:pPr>
      <w:del w:id="327"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Authentikáció</w:delText>
        </w:r>
        <w:r w:rsidDel="00826B19">
          <w:rPr>
            <w:noProof/>
            <w:webHidden/>
          </w:rPr>
          <w:tab/>
          <w:delText>45</w:delText>
        </w:r>
      </w:del>
    </w:p>
    <w:p w14:paraId="0F4438C4" w14:textId="50FF7D4A" w:rsidR="00A25C5E" w:rsidDel="00826B19" w:rsidRDefault="00A25C5E">
      <w:pPr>
        <w:pStyle w:val="TJ1"/>
        <w:tabs>
          <w:tab w:val="left" w:pos="482"/>
        </w:tabs>
        <w:rPr>
          <w:del w:id="328" w:author="Vihari Réka" w:date="2018-11-24T14:34:00Z"/>
          <w:rFonts w:asciiTheme="minorHAnsi" w:eastAsiaTheme="minorEastAsia" w:hAnsiTheme="minorHAnsi" w:cstheme="minorBidi"/>
          <w:b w:val="0"/>
          <w:noProof/>
          <w:lang w:eastAsia="hu-HU"/>
        </w:rPr>
      </w:pPr>
      <w:del w:id="329"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b w:val="0"/>
            <w:noProof/>
            <w:kern w:val="32"/>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330" w:author="Vihari Réka" w:date="2018-11-24T14:34:00Z"/>
          <w:rFonts w:asciiTheme="minorHAnsi" w:eastAsiaTheme="minorEastAsia" w:hAnsiTheme="minorHAnsi" w:cstheme="minorBidi"/>
          <w:noProof/>
          <w:lang w:eastAsia="hu-HU"/>
        </w:rPr>
      </w:pPr>
      <w:del w:id="331"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332" w:author="Vihari Réka" w:date="2018-11-24T14:34:00Z"/>
          <w:rFonts w:asciiTheme="minorHAnsi" w:eastAsiaTheme="minorEastAsia" w:hAnsiTheme="minorHAnsi" w:cstheme="minorBidi"/>
          <w:noProof/>
          <w:lang w:eastAsia="hu-HU"/>
        </w:rPr>
      </w:pPr>
      <w:del w:id="333"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334" w:author="Vihari Réka" w:date="2018-11-24T14:34:00Z"/>
          <w:rFonts w:asciiTheme="minorHAnsi" w:eastAsiaTheme="minorEastAsia" w:hAnsiTheme="minorHAnsi" w:cstheme="minorBidi"/>
          <w:b w:val="0"/>
          <w:noProof/>
          <w:lang w:eastAsia="hu-HU"/>
        </w:rPr>
      </w:pPr>
      <w:del w:id="335"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336" w:author="Vihari Réka" w:date="2018-11-24T14:34:00Z"/>
          <w:rFonts w:asciiTheme="minorHAnsi" w:eastAsiaTheme="minorEastAsia" w:hAnsiTheme="minorHAnsi" w:cstheme="minorBidi"/>
          <w:b w:val="0"/>
          <w:noProof/>
          <w:lang w:eastAsia="hu-HU"/>
        </w:rPr>
      </w:pPr>
      <w:del w:id="337"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b w:val="0"/>
            <w:noProof/>
            <w:kern w:val="32"/>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338" w:author="Vihari Réka" w:date="2018-11-24T14:34:00Z"/>
          <w:rFonts w:asciiTheme="minorHAnsi" w:eastAsiaTheme="minorEastAsia" w:hAnsiTheme="minorHAnsi" w:cstheme="minorBidi"/>
          <w:b w:val="0"/>
          <w:noProof/>
          <w:lang w:eastAsia="hu-HU"/>
        </w:rPr>
      </w:pPr>
      <w:del w:id="339"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340" w:author="Vihari Réka" w:date="2018-11-24T14:34:00Z"/>
          <w:rFonts w:asciiTheme="minorHAnsi" w:eastAsiaTheme="minorEastAsia" w:hAnsiTheme="minorHAnsi" w:cstheme="minorBidi"/>
          <w:b w:val="0"/>
          <w:noProof/>
          <w:lang w:eastAsia="hu-HU"/>
        </w:rPr>
      </w:pPr>
      <w:del w:id="341"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342" w:author="Vihari Réka" w:date="2018-11-24T14:28:00Z"/>
          <w:rFonts w:asciiTheme="minorHAnsi" w:eastAsiaTheme="minorEastAsia" w:hAnsiTheme="minorHAnsi" w:cstheme="minorBidi"/>
          <w:b w:val="0"/>
          <w:noProof/>
          <w:lang w:eastAsia="hu-HU"/>
        </w:rPr>
      </w:pPr>
      <w:del w:id="343"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344" w:author="Vihari Réka" w:date="2018-11-24T14:28:00Z"/>
          <w:rFonts w:asciiTheme="minorHAnsi" w:eastAsiaTheme="minorEastAsia" w:hAnsiTheme="minorHAnsi" w:cstheme="minorBidi"/>
          <w:b w:val="0"/>
          <w:noProof/>
          <w:lang w:eastAsia="hu-HU"/>
        </w:rPr>
      </w:pPr>
      <w:del w:id="345"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346" w:author="Vihari Réka" w:date="2018-11-24T14:28:00Z"/>
          <w:rFonts w:asciiTheme="minorHAnsi" w:eastAsiaTheme="minorEastAsia" w:hAnsiTheme="minorHAnsi" w:cstheme="minorBidi"/>
          <w:b w:val="0"/>
          <w:noProof/>
          <w:lang w:eastAsia="hu-HU"/>
        </w:rPr>
      </w:pPr>
      <w:del w:id="347"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348" w:author="Vihari Réka" w:date="2018-11-24T14:28:00Z"/>
          <w:rFonts w:asciiTheme="minorHAnsi" w:eastAsiaTheme="minorEastAsia" w:hAnsiTheme="minorHAnsi" w:cstheme="minorBidi"/>
          <w:b w:val="0"/>
          <w:noProof/>
          <w:lang w:eastAsia="hu-HU"/>
        </w:rPr>
      </w:pPr>
      <w:del w:id="349"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350" w:author="Vihari Réka" w:date="2018-11-24T14:28:00Z"/>
          <w:rFonts w:asciiTheme="minorHAnsi" w:eastAsiaTheme="minorEastAsia" w:hAnsiTheme="minorHAnsi" w:cstheme="minorBidi"/>
          <w:noProof/>
          <w:lang w:eastAsia="hu-HU"/>
        </w:rPr>
      </w:pPr>
      <w:del w:id="351"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352" w:author="Vihari Réka" w:date="2018-11-24T14:28:00Z"/>
          <w:rFonts w:asciiTheme="minorHAnsi" w:eastAsiaTheme="minorEastAsia" w:hAnsiTheme="minorHAnsi" w:cstheme="minorBidi"/>
          <w:b w:val="0"/>
          <w:noProof/>
          <w:lang w:eastAsia="hu-HU"/>
        </w:rPr>
      </w:pPr>
      <w:del w:id="353"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354" w:author="Vihari Réka" w:date="2018-11-24T14:28:00Z"/>
          <w:rFonts w:asciiTheme="minorHAnsi" w:eastAsiaTheme="minorEastAsia" w:hAnsiTheme="minorHAnsi" w:cstheme="minorBidi"/>
          <w:noProof/>
          <w:lang w:eastAsia="hu-HU"/>
        </w:rPr>
      </w:pPr>
      <w:del w:id="355"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356" w:author="Vihari Réka" w:date="2018-11-24T14:28:00Z"/>
          <w:rFonts w:asciiTheme="minorHAnsi" w:eastAsiaTheme="minorEastAsia" w:hAnsiTheme="minorHAnsi" w:cstheme="minorBidi"/>
          <w:noProof/>
          <w:lang w:eastAsia="hu-HU"/>
        </w:rPr>
      </w:pPr>
      <w:del w:id="357"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358" w:author="Vihari Réka" w:date="2018-11-24T14:28:00Z"/>
          <w:rFonts w:asciiTheme="minorHAnsi" w:eastAsiaTheme="minorEastAsia" w:hAnsiTheme="minorHAnsi" w:cstheme="minorBidi"/>
          <w:noProof/>
          <w:lang w:eastAsia="hu-HU"/>
        </w:rPr>
      </w:pPr>
      <w:del w:id="359"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360" w:author="Vihari Réka" w:date="2018-11-24T14:28:00Z"/>
          <w:rFonts w:asciiTheme="minorHAnsi" w:eastAsiaTheme="minorEastAsia" w:hAnsiTheme="minorHAnsi" w:cstheme="minorBidi"/>
          <w:noProof/>
          <w:lang w:eastAsia="hu-HU"/>
        </w:rPr>
      </w:pPr>
      <w:del w:id="361"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362" w:author="Vihari Réka" w:date="2018-11-24T14:28:00Z"/>
          <w:rFonts w:asciiTheme="minorHAnsi" w:eastAsiaTheme="minorEastAsia" w:hAnsiTheme="minorHAnsi" w:cstheme="minorBidi"/>
          <w:noProof/>
          <w:lang w:eastAsia="hu-HU"/>
        </w:rPr>
      </w:pPr>
      <w:del w:id="363"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364" w:author="Vihari Réka" w:date="2018-11-24T14:28:00Z"/>
          <w:rFonts w:asciiTheme="minorHAnsi" w:eastAsiaTheme="minorEastAsia" w:hAnsiTheme="minorHAnsi" w:cstheme="minorBidi"/>
          <w:noProof/>
          <w:lang w:eastAsia="hu-HU"/>
        </w:rPr>
      </w:pPr>
      <w:del w:id="365"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366" w:author="Vihari Réka" w:date="2018-11-24T14:28:00Z"/>
          <w:rFonts w:asciiTheme="minorHAnsi" w:eastAsiaTheme="minorEastAsia" w:hAnsiTheme="minorHAnsi" w:cstheme="minorBidi"/>
          <w:noProof/>
          <w:lang w:eastAsia="hu-HU"/>
        </w:rPr>
      </w:pPr>
      <w:del w:id="367"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368" w:author="Vihari Réka" w:date="2018-11-24T14:28:00Z"/>
          <w:rFonts w:asciiTheme="minorHAnsi" w:eastAsiaTheme="minorEastAsia" w:hAnsiTheme="minorHAnsi" w:cstheme="minorBidi"/>
          <w:noProof/>
          <w:lang w:eastAsia="hu-HU"/>
        </w:rPr>
      </w:pPr>
      <w:del w:id="369"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370" w:author="Vihari Réka" w:date="2018-11-24T14:28:00Z"/>
          <w:rFonts w:asciiTheme="minorHAnsi" w:eastAsiaTheme="minorEastAsia" w:hAnsiTheme="minorHAnsi" w:cstheme="minorBidi"/>
          <w:noProof/>
          <w:lang w:eastAsia="hu-HU"/>
        </w:rPr>
      </w:pPr>
      <w:del w:id="371"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372" w:author="Vihari Réka" w:date="2018-11-24T14:28:00Z"/>
          <w:rFonts w:asciiTheme="minorHAnsi" w:eastAsiaTheme="minorEastAsia" w:hAnsiTheme="minorHAnsi" w:cstheme="minorBidi"/>
          <w:noProof/>
          <w:lang w:eastAsia="hu-HU"/>
        </w:rPr>
      </w:pPr>
      <w:del w:id="373"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374" w:author="Vihari Réka" w:date="2018-11-24T14:28:00Z"/>
          <w:rFonts w:asciiTheme="minorHAnsi" w:eastAsiaTheme="minorEastAsia" w:hAnsiTheme="minorHAnsi" w:cstheme="minorBidi"/>
          <w:noProof/>
          <w:lang w:eastAsia="hu-HU"/>
        </w:rPr>
      </w:pPr>
      <w:del w:id="375"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376" w:author="Vihari Réka" w:date="2018-11-24T14:28:00Z"/>
          <w:rFonts w:asciiTheme="minorHAnsi" w:eastAsiaTheme="minorEastAsia" w:hAnsiTheme="minorHAnsi" w:cstheme="minorBidi"/>
          <w:noProof/>
          <w:lang w:eastAsia="hu-HU"/>
        </w:rPr>
      </w:pPr>
      <w:del w:id="377"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378" w:author="Vihari Réka" w:date="2018-11-24T14:28:00Z"/>
          <w:rFonts w:asciiTheme="minorHAnsi" w:eastAsiaTheme="minorEastAsia" w:hAnsiTheme="minorHAnsi" w:cstheme="minorBidi"/>
          <w:noProof/>
          <w:lang w:eastAsia="hu-HU"/>
        </w:rPr>
      </w:pPr>
      <w:del w:id="379"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380" w:author="Vihari Réka" w:date="2018-11-24T14:28:00Z"/>
          <w:rFonts w:asciiTheme="minorHAnsi" w:eastAsiaTheme="minorEastAsia" w:hAnsiTheme="minorHAnsi" w:cstheme="minorBidi"/>
          <w:b w:val="0"/>
          <w:noProof/>
          <w:lang w:eastAsia="hu-HU"/>
        </w:rPr>
      </w:pPr>
      <w:del w:id="381"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382" w:author="Vihari Réka" w:date="2018-11-24T14:28:00Z"/>
          <w:rFonts w:asciiTheme="minorHAnsi" w:eastAsiaTheme="minorEastAsia" w:hAnsiTheme="minorHAnsi" w:cstheme="minorBidi"/>
          <w:noProof/>
          <w:lang w:eastAsia="hu-HU"/>
        </w:rPr>
      </w:pPr>
      <w:del w:id="383"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384" w:author="Vihari Réka" w:date="2018-11-24T14:28:00Z"/>
          <w:rFonts w:asciiTheme="minorHAnsi" w:eastAsiaTheme="minorEastAsia" w:hAnsiTheme="minorHAnsi" w:cstheme="minorBidi"/>
          <w:b w:val="0"/>
          <w:noProof/>
          <w:lang w:eastAsia="hu-HU"/>
        </w:rPr>
      </w:pPr>
      <w:del w:id="385"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386" w:author="Vihari Réka" w:date="2018-11-24T14:28:00Z"/>
          <w:rFonts w:asciiTheme="minorHAnsi" w:eastAsiaTheme="minorEastAsia" w:hAnsiTheme="minorHAnsi" w:cstheme="minorBidi"/>
          <w:noProof/>
          <w:lang w:eastAsia="hu-HU"/>
        </w:rPr>
      </w:pPr>
      <w:del w:id="387"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388" w:author="Vihari Réka" w:date="2018-11-24T14:28:00Z"/>
          <w:rFonts w:asciiTheme="minorHAnsi" w:eastAsiaTheme="minorEastAsia" w:hAnsiTheme="minorHAnsi" w:cstheme="minorBidi"/>
          <w:noProof/>
          <w:lang w:eastAsia="hu-HU"/>
        </w:rPr>
      </w:pPr>
      <w:del w:id="389"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390" w:author="Vihari Réka" w:date="2018-11-24T14:28:00Z"/>
          <w:rFonts w:asciiTheme="minorHAnsi" w:eastAsiaTheme="minorEastAsia" w:hAnsiTheme="minorHAnsi" w:cstheme="minorBidi"/>
          <w:b w:val="0"/>
          <w:noProof/>
          <w:lang w:eastAsia="hu-HU"/>
        </w:rPr>
      </w:pPr>
      <w:del w:id="391"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392" w:author="Vihari Réka" w:date="2018-11-24T14:28:00Z"/>
          <w:rFonts w:asciiTheme="minorHAnsi" w:eastAsiaTheme="minorEastAsia" w:hAnsiTheme="minorHAnsi" w:cstheme="minorBidi"/>
          <w:noProof/>
          <w:lang w:eastAsia="hu-HU"/>
        </w:rPr>
      </w:pPr>
      <w:del w:id="393"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delText>40</w:delText>
        </w:r>
      </w:del>
    </w:p>
    <w:p w14:paraId="3250AD25" w14:textId="30676881" w:rsidR="00A25C5E" w:rsidDel="00A25C5E" w:rsidRDefault="00A25C5E">
      <w:pPr>
        <w:pStyle w:val="TJ2"/>
        <w:tabs>
          <w:tab w:val="left" w:pos="960"/>
          <w:tab w:val="right" w:leader="dot" w:pos="9060"/>
        </w:tabs>
        <w:rPr>
          <w:del w:id="394" w:author="Vihari Réka" w:date="2018-11-24T14:28:00Z"/>
          <w:rFonts w:asciiTheme="minorHAnsi" w:eastAsiaTheme="minorEastAsia" w:hAnsiTheme="minorHAnsi" w:cstheme="minorBidi"/>
          <w:noProof/>
          <w:lang w:eastAsia="hu-HU"/>
        </w:rPr>
      </w:pPr>
      <w:del w:id="395"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396" w:author="Vihari Réka" w:date="2018-11-24T14:28:00Z"/>
          <w:rFonts w:asciiTheme="minorHAnsi" w:eastAsiaTheme="minorEastAsia" w:hAnsiTheme="minorHAnsi" w:cstheme="minorBidi"/>
          <w:b w:val="0"/>
          <w:noProof/>
          <w:lang w:eastAsia="hu-HU"/>
        </w:rPr>
      </w:pPr>
      <w:del w:id="397"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398" w:author="Vihari Réka" w:date="2018-11-24T14:28:00Z"/>
          <w:rFonts w:asciiTheme="minorHAnsi" w:eastAsiaTheme="minorEastAsia" w:hAnsiTheme="minorHAnsi" w:cstheme="minorBidi"/>
          <w:noProof/>
          <w:lang w:eastAsia="hu-HU"/>
        </w:rPr>
      </w:pPr>
      <w:del w:id="399"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400" w:author="Vihari Réka" w:date="2018-11-24T14:28:00Z"/>
          <w:rFonts w:asciiTheme="minorHAnsi" w:eastAsiaTheme="minorEastAsia" w:hAnsiTheme="minorHAnsi" w:cstheme="minorBidi"/>
          <w:noProof/>
          <w:lang w:eastAsia="hu-HU"/>
        </w:rPr>
      </w:pPr>
      <w:del w:id="401"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402" w:author="Vihari Réka" w:date="2018-11-24T14:28:00Z"/>
          <w:rFonts w:asciiTheme="minorHAnsi" w:eastAsiaTheme="minorEastAsia" w:hAnsiTheme="minorHAnsi" w:cstheme="minorBidi"/>
          <w:b w:val="0"/>
          <w:noProof/>
          <w:lang w:eastAsia="hu-HU"/>
        </w:rPr>
      </w:pPr>
      <w:del w:id="403"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404" w:author="Vihari Réka" w:date="2018-11-24T14:28:00Z"/>
          <w:rFonts w:asciiTheme="minorHAnsi" w:eastAsiaTheme="minorEastAsia" w:hAnsiTheme="minorHAnsi" w:cstheme="minorBidi"/>
          <w:b w:val="0"/>
          <w:noProof/>
          <w:lang w:eastAsia="hu-HU"/>
        </w:rPr>
      </w:pPr>
      <w:del w:id="405"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406" w:author="Vihari Réka" w:date="2018-11-24T14:28:00Z"/>
          <w:rFonts w:asciiTheme="minorHAnsi" w:eastAsiaTheme="minorEastAsia" w:hAnsiTheme="minorHAnsi" w:cstheme="minorBidi"/>
          <w:b w:val="0"/>
          <w:noProof/>
          <w:lang w:eastAsia="hu-HU"/>
        </w:rPr>
      </w:pPr>
      <w:del w:id="407"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408" w:author="Vihari Réka" w:date="2018-11-24T14:28:00Z"/>
          <w:rFonts w:asciiTheme="minorHAnsi" w:eastAsiaTheme="minorEastAsia" w:hAnsiTheme="minorHAnsi" w:cstheme="minorBidi"/>
          <w:b w:val="0"/>
          <w:noProof/>
          <w:lang w:eastAsia="hu-HU"/>
        </w:rPr>
      </w:pPr>
      <w:del w:id="409"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410" w:author="Vihari Réka" w:date="2018-11-24T14:27:00Z"/>
          <w:rFonts w:asciiTheme="minorHAnsi" w:eastAsiaTheme="minorEastAsia" w:hAnsiTheme="minorHAnsi" w:cstheme="minorBidi"/>
          <w:b w:val="0"/>
          <w:noProof/>
          <w:lang w:eastAsia="hu-HU"/>
        </w:rPr>
      </w:pPr>
      <w:del w:id="411" w:author="Vihari Réka" w:date="2018-11-24T14:27:00Z">
        <w:r w:rsidRPr="00A25C5E" w:rsidDel="00A25C5E">
          <w:rPr>
            <w:noProof/>
            <w:rPrChange w:id="412"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413" w:author="Vihari Réka" w:date="2018-11-24T14:27:00Z"/>
          <w:rFonts w:asciiTheme="minorHAnsi" w:eastAsiaTheme="minorEastAsia" w:hAnsiTheme="minorHAnsi" w:cstheme="minorBidi"/>
          <w:b w:val="0"/>
          <w:noProof/>
          <w:lang w:eastAsia="hu-HU"/>
        </w:rPr>
      </w:pPr>
      <w:del w:id="414" w:author="Vihari Réka" w:date="2018-11-24T14:27:00Z">
        <w:r w:rsidRPr="00A25C5E" w:rsidDel="00A25C5E">
          <w:rPr>
            <w:noProof/>
            <w:rPrChange w:id="415"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416" w:author="Vihari Réka" w:date="2018-11-24T14:27:00Z"/>
          <w:rFonts w:asciiTheme="minorHAnsi" w:eastAsiaTheme="minorEastAsia" w:hAnsiTheme="minorHAnsi" w:cstheme="minorBidi"/>
          <w:b w:val="0"/>
          <w:noProof/>
          <w:lang w:eastAsia="hu-HU"/>
        </w:rPr>
      </w:pPr>
      <w:del w:id="417" w:author="Vihari Réka" w:date="2018-11-24T14:27:00Z">
        <w:r w:rsidRPr="00A25C5E" w:rsidDel="00A25C5E">
          <w:rPr>
            <w:noProof/>
            <w:rPrChange w:id="418"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419" w:author="Vihari Réka" w:date="2018-11-24T14:27:00Z"/>
          <w:rFonts w:asciiTheme="minorHAnsi" w:eastAsiaTheme="minorEastAsia" w:hAnsiTheme="minorHAnsi" w:cstheme="minorBidi"/>
          <w:b w:val="0"/>
          <w:noProof/>
          <w:lang w:eastAsia="hu-HU"/>
        </w:rPr>
      </w:pPr>
      <w:del w:id="420" w:author="Vihari Réka" w:date="2018-11-24T14:27:00Z">
        <w:r w:rsidRPr="00A25C5E" w:rsidDel="00A25C5E">
          <w:rPr>
            <w:noProof/>
            <w:rPrChange w:id="421"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noProof/>
            <w:rPrChange w:id="422"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423" w:author="Vihari Réka" w:date="2018-11-24T14:27:00Z"/>
          <w:rFonts w:asciiTheme="minorHAnsi" w:eastAsiaTheme="minorEastAsia" w:hAnsiTheme="minorHAnsi" w:cstheme="minorBidi"/>
          <w:noProof/>
          <w:lang w:eastAsia="hu-HU"/>
        </w:rPr>
      </w:pPr>
      <w:del w:id="424" w:author="Vihari Réka" w:date="2018-11-24T14:27:00Z">
        <w:r w:rsidRPr="00A25C5E" w:rsidDel="00A25C5E">
          <w:rPr>
            <w:noProof/>
            <w:rPrChange w:id="425"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426"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427" w:author="Vihari Réka" w:date="2018-11-24T14:27:00Z"/>
          <w:rFonts w:asciiTheme="minorHAnsi" w:eastAsiaTheme="minorEastAsia" w:hAnsiTheme="minorHAnsi" w:cstheme="minorBidi"/>
          <w:b w:val="0"/>
          <w:noProof/>
          <w:lang w:eastAsia="hu-HU"/>
        </w:rPr>
      </w:pPr>
      <w:del w:id="428" w:author="Vihari Réka" w:date="2018-11-24T14:27:00Z">
        <w:r w:rsidRPr="00A25C5E" w:rsidDel="00A25C5E">
          <w:rPr>
            <w:noProof/>
            <w:rPrChange w:id="429"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430" w:author="Vihari Réka" w:date="2018-11-24T14:27:00Z"/>
          <w:rFonts w:asciiTheme="minorHAnsi" w:eastAsiaTheme="minorEastAsia" w:hAnsiTheme="minorHAnsi" w:cstheme="minorBidi"/>
          <w:noProof/>
          <w:lang w:eastAsia="hu-HU"/>
        </w:rPr>
      </w:pPr>
      <w:del w:id="431" w:author="Vihari Réka" w:date="2018-11-24T14:27:00Z">
        <w:r w:rsidRPr="00A25C5E" w:rsidDel="00A25C5E">
          <w:rPr>
            <w:noProof/>
            <w:rPrChange w:id="432"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433"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434" w:author="Vihari Réka" w:date="2018-11-24T14:27:00Z"/>
          <w:rFonts w:asciiTheme="minorHAnsi" w:eastAsiaTheme="minorEastAsia" w:hAnsiTheme="minorHAnsi" w:cstheme="minorBidi"/>
          <w:noProof/>
          <w:lang w:eastAsia="hu-HU"/>
        </w:rPr>
      </w:pPr>
      <w:del w:id="435" w:author="Vihari Réka" w:date="2018-11-24T14:27:00Z">
        <w:r w:rsidRPr="00A25C5E" w:rsidDel="00A25C5E">
          <w:rPr>
            <w:noProof/>
            <w:rPrChange w:id="436"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437"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438" w:author="Vihari Réka" w:date="2018-11-24T14:27:00Z"/>
          <w:rFonts w:asciiTheme="minorHAnsi" w:eastAsiaTheme="minorEastAsia" w:hAnsiTheme="minorHAnsi" w:cstheme="minorBidi"/>
          <w:noProof/>
          <w:lang w:eastAsia="hu-HU"/>
        </w:rPr>
      </w:pPr>
      <w:del w:id="439" w:author="Vihari Réka" w:date="2018-11-24T14:27:00Z">
        <w:r w:rsidRPr="00A25C5E" w:rsidDel="00A25C5E">
          <w:rPr>
            <w:noProof/>
            <w:rPrChange w:id="440"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441"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442" w:author="Vihari Réka" w:date="2018-11-24T14:27:00Z"/>
          <w:rFonts w:asciiTheme="minorHAnsi" w:eastAsiaTheme="minorEastAsia" w:hAnsiTheme="minorHAnsi" w:cstheme="minorBidi"/>
          <w:noProof/>
          <w:lang w:eastAsia="hu-HU"/>
        </w:rPr>
      </w:pPr>
      <w:del w:id="443" w:author="Vihari Réka" w:date="2018-11-24T14:27:00Z">
        <w:r w:rsidRPr="00A25C5E" w:rsidDel="00A25C5E">
          <w:rPr>
            <w:noProof/>
            <w:rPrChange w:id="444"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445"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446" w:author="Vihari Réka" w:date="2018-11-24T14:27:00Z"/>
          <w:rFonts w:asciiTheme="minorHAnsi" w:eastAsiaTheme="minorEastAsia" w:hAnsiTheme="minorHAnsi" w:cstheme="minorBidi"/>
          <w:noProof/>
          <w:lang w:eastAsia="hu-HU"/>
        </w:rPr>
      </w:pPr>
      <w:del w:id="447" w:author="Vihari Réka" w:date="2018-11-24T14:27:00Z">
        <w:r w:rsidRPr="00A25C5E" w:rsidDel="00A25C5E">
          <w:rPr>
            <w:noProof/>
            <w:rPrChange w:id="448"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449"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450" w:author="Vihari Réka" w:date="2018-11-24T14:27:00Z"/>
          <w:rFonts w:asciiTheme="minorHAnsi" w:eastAsiaTheme="minorEastAsia" w:hAnsiTheme="minorHAnsi" w:cstheme="minorBidi"/>
          <w:noProof/>
          <w:lang w:eastAsia="hu-HU"/>
        </w:rPr>
      </w:pPr>
      <w:del w:id="451" w:author="Vihari Réka" w:date="2018-11-24T14:27:00Z">
        <w:r w:rsidRPr="00A25C5E" w:rsidDel="00A25C5E">
          <w:rPr>
            <w:noProof/>
            <w:rPrChange w:id="452"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453"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454" w:author="Vihari Réka" w:date="2018-11-24T14:27:00Z"/>
          <w:rFonts w:asciiTheme="minorHAnsi" w:eastAsiaTheme="minorEastAsia" w:hAnsiTheme="minorHAnsi" w:cstheme="minorBidi"/>
          <w:noProof/>
          <w:lang w:eastAsia="hu-HU"/>
        </w:rPr>
      </w:pPr>
      <w:del w:id="455" w:author="Vihari Réka" w:date="2018-11-24T14:27:00Z">
        <w:r w:rsidRPr="00A25C5E" w:rsidDel="00A25C5E">
          <w:rPr>
            <w:noProof/>
            <w:rPrChange w:id="456"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457"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458" w:author="Vihari Réka" w:date="2018-11-24T14:27:00Z"/>
          <w:rFonts w:asciiTheme="minorHAnsi" w:eastAsiaTheme="minorEastAsia" w:hAnsiTheme="minorHAnsi" w:cstheme="minorBidi"/>
          <w:noProof/>
          <w:lang w:eastAsia="hu-HU"/>
        </w:rPr>
      </w:pPr>
      <w:del w:id="459" w:author="Vihari Réka" w:date="2018-11-24T14:27:00Z">
        <w:r w:rsidRPr="00A25C5E" w:rsidDel="00A25C5E">
          <w:rPr>
            <w:noProof/>
            <w:rPrChange w:id="460"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461"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462" w:author="Vihari Réka" w:date="2018-11-24T14:27:00Z"/>
          <w:rFonts w:asciiTheme="minorHAnsi" w:eastAsiaTheme="minorEastAsia" w:hAnsiTheme="minorHAnsi" w:cstheme="minorBidi"/>
          <w:noProof/>
          <w:lang w:eastAsia="hu-HU"/>
        </w:rPr>
      </w:pPr>
      <w:del w:id="463" w:author="Vihari Réka" w:date="2018-11-24T14:27:00Z">
        <w:r w:rsidRPr="00A25C5E" w:rsidDel="00A25C5E">
          <w:rPr>
            <w:noProof/>
            <w:rPrChange w:id="464"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465"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466" w:author="Vihari Réka" w:date="2018-11-24T14:27:00Z"/>
          <w:rFonts w:asciiTheme="minorHAnsi" w:eastAsiaTheme="minorEastAsia" w:hAnsiTheme="minorHAnsi" w:cstheme="minorBidi"/>
          <w:noProof/>
          <w:lang w:eastAsia="hu-HU"/>
        </w:rPr>
      </w:pPr>
      <w:del w:id="467" w:author="Vihari Réka" w:date="2018-11-24T14:27:00Z">
        <w:r w:rsidRPr="00A25C5E" w:rsidDel="00A25C5E">
          <w:rPr>
            <w:noProof/>
            <w:rPrChange w:id="468"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469"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470" w:author="Vihari Réka" w:date="2018-11-24T14:27:00Z"/>
          <w:rFonts w:asciiTheme="minorHAnsi" w:eastAsiaTheme="minorEastAsia" w:hAnsiTheme="minorHAnsi" w:cstheme="minorBidi"/>
          <w:noProof/>
          <w:lang w:eastAsia="hu-HU"/>
        </w:rPr>
      </w:pPr>
      <w:del w:id="471" w:author="Vihari Réka" w:date="2018-11-24T14:27:00Z">
        <w:r w:rsidRPr="00A25C5E" w:rsidDel="00A25C5E">
          <w:rPr>
            <w:noProof/>
            <w:rPrChange w:id="472"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473"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474" w:author="Vihari Réka" w:date="2018-11-24T14:27:00Z"/>
          <w:rFonts w:asciiTheme="minorHAnsi" w:eastAsiaTheme="minorEastAsia" w:hAnsiTheme="minorHAnsi" w:cstheme="minorBidi"/>
          <w:noProof/>
          <w:lang w:eastAsia="hu-HU"/>
        </w:rPr>
      </w:pPr>
      <w:del w:id="475" w:author="Vihari Réka" w:date="2018-11-24T14:27:00Z">
        <w:r w:rsidRPr="00A25C5E" w:rsidDel="00A25C5E">
          <w:rPr>
            <w:noProof/>
            <w:rPrChange w:id="476"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477"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478" w:author="Vihari Réka" w:date="2018-11-24T14:27:00Z"/>
          <w:rFonts w:asciiTheme="minorHAnsi" w:eastAsiaTheme="minorEastAsia" w:hAnsiTheme="minorHAnsi" w:cstheme="minorBidi"/>
          <w:noProof/>
          <w:lang w:eastAsia="hu-HU"/>
        </w:rPr>
      </w:pPr>
      <w:del w:id="479" w:author="Vihari Réka" w:date="2018-11-24T14:27:00Z">
        <w:r w:rsidRPr="00A25C5E" w:rsidDel="00A25C5E">
          <w:rPr>
            <w:noProof/>
            <w:rPrChange w:id="480"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481"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482" w:author="Vihari Réka" w:date="2018-11-24T14:27:00Z"/>
          <w:rFonts w:asciiTheme="minorHAnsi" w:eastAsiaTheme="minorEastAsia" w:hAnsiTheme="minorHAnsi" w:cstheme="minorBidi"/>
          <w:noProof/>
          <w:lang w:eastAsia="hu-HU"/>
        </w:rPr>
      </w:pPr>
      <w:del w:id="483" w:author="Vihari Réka" w:date="2018-11-24T14:27:00Z">
        <w:r w:rsidRPr="00A25C5E" w:rsidDel="00A25C5E">
          <w:rPr>
            <w:noProof/>
            <w:rPrChange w:id="484"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485"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486" w:author="Vihari Réka" w:date="2018-11-24T14:27:00Z"/>
          <w:rFonts w:asciiTheme="minorHAnsi" w:eastAsiaTheme="minorEastAsia" w:hAnsiTheme="minorHAnsi" w:cstheme="minorBidi"/>
          <w:b w:val="0"/>
          <w:noProof/>
          <w:lang w:eastAsia="hu-HU"/>
        </w:rPr>
      </w:pPr>
      <w:del w:id="487" w:author="Vihari Réka" w:date="2018-11-24T14:27:00Z">
        <w:r w:rsidRPr="00A25C5E" w:rsidDel="00A25C5E">
          <w:rPr>
            <w:noProof/>
            <w:rPrChange w:id="488"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noProof/>
            <w:rPrChange w:id="489"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490" w:author="Vihari Réka" w:date="2018-11-24T14:27:00Z"/>
          <w:rFonts w:asciiTheme="minorHAnsi" w:eastAsiaTheme="minorEastAsia" w:hAnsiTheme="minorHAnsi" w:cstheme="minorBidi"/>
          <w:noProof/>
          <w:lang w:eastAsia="hu-HU"/>
        </w:rPr>
      </w:pPr>
      <w:del w:id="491" w:author="Vihari Réka" w:date="2018-11-24T14:27:00Z">
        <w:r w:rsidRPr="00A25C5E" w:rsidDel="00A25C5E">
          <w:rPr>
            <w:noProof/>
            <w:rPrChange w:id="492"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493"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494" w:author="Vihari Réka" w:date="2018-11-24T14:27:00Z"/>
          <w:rFonts w:asciiTheme="minorHAnsi" w:eastAsiaTheme="minorEastAsia" w:hAnsiTheme="minorHAnsi" w:cstheme="minorBidi"/>
          <w:b w:val="0"/>
          <w:noProof/>
          <w:lang w:eastAsia="hu-HU"/>
        </w:rPr>
      </w:pPr>
      <w:del w:id="495" w:author="Vihari Réka" w:date="2018-11-24T14:27:00Z">
        <w:r w:rsidRPr="00A25C5E" w:rsidDel="00A25C5E">
          <w:rPr>
            <w:noProof/>
            <w:rPrChange w:id="496"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noProof/>
            <w:rPrChange w:id="497"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498" w:author="Vihari Réka" w:date="2018-11-24T14:27:00Z"/>
          <w:rFonts w:asciiTheme="minorHAnsi" w:eastAsiaTheme="minorEastAsia" w:hAnsiTheme="minorHAnsi" w:cstheme="minorBidi"/>
          <w:noProof/>
          <w:lang w:eastAsia="hu-HU"/>
        </w:rPr>
      </w:pPr>
      <w:del w:id="499" w:author="Vihari Réka" w:date="2018-11-24T14:27:00Z">
        <w:r w:rsidRPr="00A25C5E" w:rsidDel="00A25C5E">
          <w:rPr>
            <w:noProof/>
            <w:rPrChange w:id="500"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501"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502" w:author="Vihari Réka" w:date="2018-11-24T14:27:00Z"/>
          <w:rFonts w:asciiTheme="minorHAnsi" w:eastAsiaTheme="minorEastAsia" w:hAnsiTheme="minorHAnsi" w:cstheme="minorBidi"/>
          <w:noProof/>
          <w:lang w:eastAsia="hu-HU"/>
        </w:rPr>
      </w:pPr>
      <w:del w:id="503" w:author="Vihari Réka" w:date="2018-11-24T14:27:00Z">
        <w:r w:rsidRPr="00A25C5E" w:rsidDel="00A25C5E">
          <w:rPr>
            <w:noProof/>
            <w:rPrChange w:id="504"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505"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506" w:author="Vihari Réka" w:date="2018-11-24T14:27:00Z"/>
          <w:rFonts w:asciiTheme="minorHAnsi" w:eastAsiaTheme="minorEastAsia" w:hAnsiTheme="minorHAnsi" w:cstheme="minorBidi"/>
          <w:b w:val="0"/>
          <w:noProof/>
          <w:lang w:eastAsia="hu-HU"/>
        </w:rPr>
      </w:pPr>
      <w:del w:id="507" w:author="Vihari Réka" w:date="2018-11-24T14:27:00Z">
        <w:r w:rsidRPr="00A25C5E" w:rsidDel="00A25C5E">
          <w:rPr>
            <w:noProof/>
            <w:rPrChange w:id="508"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noProof/>
            <w:rPrChange w:id="509"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510" w:author="Vihari Réka" w:date="2018-11-24T14:27:00Z"/>
          <w:rFonts w:asciiTheme="minorHAnsi" w:eastAsiaTheme="minorEastAsia" w:hAnsiTheme="minorHAnsi" w:cstheme="minorBidi"/>
          <w:noProof/>
          <w:lang w:eastAsia="hu-HU"/>
        </w:rPr>
      </w:pPr>
      <w:del w:id="511" w:author="Vihari Réka" w:date="2018-11-24T14:27:00Z">
        <w:r w:rsidRPr="00A25C5E" w:rsidDel="00A25C5E">
          <w:rPr>
            <w:noProof/>
            <w:rPrChange w:id="512"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513"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514" w:author="Vihari Réka" w:date="2018-11-24T14:27:00Z"/>
          <w:rFonts w:asciiTheme="minorHAnsi" w:eastAsiaTheme="minorEastAsia" w:hAnsiTheme="minorHAnsi" w:cstheme="minorBidi"/>
          <w:noProof/>
          <w:lang w:eastAsia="hu-HU"/>
        </w:rPr>
      </w:pPr>
      <w:del w:id="515" w:author="Vihari Réka" w:date="2018-11-24T14:27:00Z">
        <w:r w:rsidRPr="00A25C5E" w:rsidDel="00A25C5E">
          <w:rPr>
            <w:noProof/>
            <w:rPrChange w:id="516"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517"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518" w:author="Vihari Réka" w:date="2018-11-24T14:27:00Z"/>
          <w:rFonts w:asciiTheme="minorHAnsi" w:eastAsiaTheme="minorEastAsia" w:hAnsiTheme="minorHAnsi" w:cstheme="minorBidi"/>
          <w:b w:val="0"/>
          <w:noProof/>
          <w:lang w:eastAsia="hu-HU"/>
        </w:rPr>
      </w:pPr>
      <w:del w:id="519" w:author="Vihari Réka" w:date="2018-11-24T14:27:00Z">
        <w:r w:rsidRPr="00A25C5E" w:rsidDel="00A25C5E">
          <w:rPr>
            <w:noProof/>
            <w:rPrChange w:id="520"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noProof/>
            <w:rPrChange w:id="521"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522" w:author="Vihari Réka" w:date="2018-11-24T14:27:00Z"/>
          <w:rFonts w:asciiTheme="minorHAnsi" w:eastAsiaTheme="minorEastAsia" w:hAnsiTheme="minorHAnsi" w:cstheme="minorBidi"/>
          <w:noProof/>
          <w:lang w:eastAsia="hu-HU"/>
        </w:rPr>
      </w:pPr>
      <w:del w:id="523" w:author="Vihari Réka" w:date="2018-11-24T14:27:00Z">
        <w:r w:rsidRPr="00A25C5E" w:rsidDel="00A25C5E">
          <w:rPr>
            <w:noProof/>
            <w:rPrChange w:id="524"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525"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526" w:author="Vihari Réka" w:date="2018-11-24T14:27:00Z"/>
          <w:rFonts w:asciiTheme="minorHAnsi" w:eastAsiaTheme="minorEastAsia" w:hAnsiTheme="minorHAnsi" w:cstheme="minorBidi"/>
          <w:noProof/>
          <w:lang w:eastAsia="hu-HU"/>
        </w:rPr>
      </w:pPr>
      <w:del w:id="527" w:author="Vihari Réka" w:date="2018-11-24T14:27:00Z">
        <w:r w:rsidRPr="00A25C5E" w:rsidDel="00A25C5E">
          <w:rPr>
            <w:noProof/>
            <w:rPrChange w:id="528"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529"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530" w:author="Vihari Réka" w:date="2018-11-24T14:27:00Z"/>
          <w:rFonts w:asciiTheme="minorHAnsi" w:eastAsiaTheme="minorEastAsia" w:hAnsiTheme="minorHAnsi" w:cstheme="minorBidi"/>
          <w:b w:val="0"/>
          <w:noProof/>
          <w:lang w:eastAsia="hu-HU"/>
        </w:rPr>
      </w:pPr>
      <w:del w:id="531" w:author="Vihari Réka" w:date="2018-11-24T14:27:00Z">
        <w:r w:rsidRPr="00A25C5E" w:rsidDel="00A25C5E">
          <w:rPr>
            <w:noProof/>
            <w:rPrChange w:id="532"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noProof/>
            <w:rPrChange w:id="533"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534" w:author="Vihari Réka" w:date="2018-11-24T14:27:00Z"/>
          <w:rFonts w:asciiTheme="minorHAnsi" w:eastAsiaTheme="minorEastAsia" w:hAnsiTheme="minorHAnsi" w:cstheme="minorBidi"/>
          <w:b w:val="0"/>
          <w:noProof/>
          <w:lang w:eastAsia="hu-HU"/>
        </w:rPr>
      </w:pPr>
      <w:del w:id="535" w:author="Vihari Réka" w:date="2018-11-24T14:27:00Z">
        <w:r w:rsidRPr="00A25C5E" w:rsidDel="00A25C5E">
          <w:rPr>
            <w:noProof/>
            <w:rPrChange w:id="536"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noProof/>
            <w:rPrChange w:id="537"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538" w:author="Vihari Réka" w:date="2018-11-24T14:27:00Z"/>
          <w:rFonts w:asciiTheme="minorHAnsi" w:eastAsiaTheme="minorEastAsia" w:hAnsiTheme="minorHAnsi" w:cstheme="minorBidi"/>
          <w:b w:val="0"/>
          <w:noProof/>
          <w:lang w:eastAsia="hu-HU"/>
        </w:rPr>
      </w:pPr>
      <w:del w:id="539" w:author="Vihari Réka" w:date="2018-11-24T14:27:00Z">
        <w:r w:rsidRPr="00A25C5E" w:rsidDel="00A25C5E">
          <w:rPr>
            <w:noProof/>
            <w:rPrChange w:id="540"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noProof/>
            <w:rPrChange w:id="541"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542" w:author="Vihari Réka" w:date="2018-11-24T14:27:00Z"/>
          <w:rFonts w:asciiTheme="minorHAnsi" w:eastAsiaTheme="minorEastAsia" w:hAnsiTheme="minorHAnsi" w:cstheme="minorBidi"/>
          <w:b w:val="0"/>
          <w:noProof/>
          <w:lang w:eastAsia="hu-HU"/>
        </w:rPr>
      </w:pPr>
      <w:del w:id="543" w:author="Vihari Réka" w:date="2018-11-24T14:27:00Z">
        <w:r w:rsidRPr="00A25C5E" w:rsidDel="00A25C5E">
          <w:rPr>
            <w:noProof/>
            <w:rPrChange w:id="544"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noProof/>
            <w:rPrChange w:id="545"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6A536F7" w14:textId="4F66A531" w:rsidR="00A471C6" w:rsidRPr="00B50CAA" w:rsidRDefault="00A471C6" w:rsidP="00A471C6">
      <w:pPr>
        <w:pStyle w:val="Nyilatkozatkeltezs"/>
      </w:pPr>
      <w:r w:rsidRPr="00B50CAA">
        <w:t xml:space="preserve">Kelt: Budapest, </w:t>
      </w:r>
      <w:commentRangeStart w:id="546"/>
      <w:r w:rsidRPr="00B50CAA">
        <w:fldChar w:fldCharType="begin"/>
      </w:r>
      <w:r w:rsidRPr="00B50CAA">
        <w:instrText xml:space="preserve"> DATE \@ "yyyy. MM. dd." \* MERGEFORMAT </w:instrText>
      </w:r>
      <w:r w:rsidRPr="00B50CAA">
        <w:fldChar w:fldCharType="separate"/>
      </w:r>
      <w:ins w:id="547" w:author="Vihari Réka" w:date="2018-11-30T11:09:00Z">
        <w:r w:rsidR="00282220">
          <w:rPr>
            <w:noProof/>
          </w:rPr>
          <w:t>2018. 11. 30.</w:t>
        </w:r>
      </w:ins>
      <w:ins w:id="548" w:author="Illanicz Barnabás" w:date="2018-11-26T11:02:00Z">
        <w:del w:id="549" w:author="Vihari Réka" w:date="2018-11-29T12:29:00Z">
          <w:r w:rsidR="000D7012" w:rsidDel="00936CC5">
            <w:rPr>
              <w:noProof/>
            </w:rPr>
            <w:delText>2018. 11. 26.</w:delText>
          </w:r>
        </w:del>
      </w:ins>
      <w:del w:id="550" w:author="Vihari Réka" w:date="2018-11-29T12:29:00Z">
        <w:r w:rsidR="00616B23" w:rsidDel="00936CC5">
          <w:rPr>
            <w:noProof/>
          </w:rPr>
          <w:delText>2018. 11. 19.</w:delText>
        </w:r>
      </w:del>
      <w:r w:rsidRPr="00B50CAA">
        <w:fldChar w:fldCharType="end"/>
      </w:r>
      <w:commentRangeEnd w:id="546"/>
      <w:r w:rsidR="0078281B">
        <w:rPr>
          <w:rStyle w:val="Jegyzethivatkozs"/>
          <w:rFonts w:cs="Sendnya"/>
        </w:rPr>
        <w:commentReference w:id="546"/>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551" w:name="_Toc531375677"/>
      <w:r w:rsidRPr="006C737D">
        <w:lastRenderedPageBreak/>
        <w:t>Összefoglaló</w:t>
      </w:r>
      <w:bookmarkEnd w:id="551"/>
    </w:p>
    <w:bookmarkEnd w:id="13"/>
    <w:bookmarkEnd w:id="14"/>
    <w:p w14:paraId="7B688261" w14:textId="77777777" w:rsidR="00A471C6" w:rsidRDefault="00A471C6" w:rsidP="00A471C6">
      <w:pPr>
        <w:ind w:right="-11"/>
      </w:pPr>
    </w:p>
    <w:p w14:paraId="735EBEDE" w14:textId="77777777" w:rsidR="00A471C6" w:rsidRPr="00936CC5" w:rsidRDefault="00A471C6" w:rsidP="00936CC5">
      <w:pPr>
        <w:spacing w:after="120" w:line="360" w:lineRule="auto"/>
        <w:ind w:firstLine="720"/>
        <w:jc w:val="both"/>
        <w:rPr>
          <w:rFonts w:cs="Times New Roman"/>
          <w:rPrChange w:id="552" w:author="Vihari Réka" w:date="2018-11-29T12:30:00Z">
            <w:rPr>
              <w:rFonts w:ascii="Calibri" w:hAnsi="Calibri" w:cs="Times New Roman"/>
              <w:color w:val="000000"/>
              <w:lang w:eastAsia="hu-HU"/>
            </w:rPr>
          </w:rPrChange>
        </w:rPr>
        <w:pPrChange w:id="553" w:author="Vihari Réka" w:date="2018-11-29T12:30:00Z">
          <w:pPr/>
        </w:pPrChange>
      </w:pPr>
      <w:bookmarkStart w:id="554" w:name="OLE_LINK5"/>
      <w:bookmarkStart w:id="555" w:name="OLE_LINK6"/>
      <w:commentRangeStart w:id="556"/>
      <w:r w:rsidRPr="00936CC5">
        <w:rPr>
          <w:rFonts w:cs="Times New Roman"/>
          <w:rPrChange w:id="557" w:author="Vihari Réka" w:date="2018-11-29T12:30:00Z">
            <w:rPr>
              <w:rFonts w:ascii="Calibri" w:hAnsi="Calibri" w:cs="Times New Roman"/>
              <w:color w:val="000000"/>
              <w:lang w:eastAsia="hu-HU"/>
            </w:rPr>
          </w:rPrChange>
        </w:rPr>
        <w:t xml:space="preserve">Az okostelefonok </w:t>
      </w:r>
      <w:bookmarkEnd w:id="554"/>
      <w:bookmarkEnd w:id="555"/>
      <w:r w:rsidRPr="00936CC5">
        <w:rPr>
          <w:rFonts w:cs="Times New Roman"/>
          <w:rPrChange w:id="558" w:author="Vihari Réka" w:date="2018-11-29T12:30:00Z">
            <w:rPr>
              <w:rFonts w:ascii="Calibri" w:hAnsi="Calibri" w:cs="Times New Roman"/>
              <w:color w:val="000000"/>
              <w:lang w:eastAsia="hu-HU"/>
            </w:rPr>
          </w:rPrChange>
        </w:rPr>
        <w:t>elterjedésével egyre nagyobb szerepet töltenek be életünkben a mobilapplikációk.</w:t>
      </w:r>
    </w:p>
    <w:p w14:paraId="14CD3FC4" w14:textId="77777777" w:rsidR="00A471C6" w:rsidRPr="00936CC5" w:rsidDel="002A4383" w:rsidRDefault="00A471C6" w:rsidP="00936CC5">
      <w:pPr>
        <w:spacing w:after="120" w:line="360" w:lineRule="auto"/>
        <w:ind w:firstLine="720"/>
        <w:jc w:val="both"/>
        <w:rPr>
          <w:del w:id="559" w:author="Vihari Réka" w:date="2018-11-29T19:37:00Z"/>
          <w:rFonts w:cs="Times New Roman"/>
          <w:rPrChange w:id="560" w:author="Vihari Réka" w:date="2018-11-29T12:30:00Z">
            <w:rPr>
              <w:del w:id="561" w:author="Vihari Réka" w:date="2018-11-29T19:37:00Z"/>
              <w:rFonts w:ascii="Calibri" w:hAnsi="Calibri" w:cs="Times New Roman"/>
              <w:color w:val="000000"/>
              <w:lang w:eastAsia="hu-HU"/>
            </w:rPr>
          </w:rPrChange>
        </w:rPr>
        <w:pPrChange w:id="562" w:author="Vihari Réka" w:date="2018-11-29T12:30:00Z">
          <w:pPr/>
        </w:pPrChange>
      </w:pPr>
      <w:r w:rsidRPr="00936CC5">
        <w:rPr>
          <w:rFonts w:cs="Times New Roman"/>
          <w:rPrChange w:id="563" w:author="Vihari Réka" w:date="2018-11-29T12:30:00Z">
            <w:rPr>
              <w:rFonts w:ascii="Calibri" w:hAnsi="Calibri" w:cs="Times New Roman"/>
              <w:color w:val="000000"/>
              <w:lang w:eastAsia="hu-HU"/>
            </w:rPr>
          </w:rPrChange>
        </w:rPr>
        <w:t>Ezeken az alkalmazásokon keresztül érjük el barátainkat, készítünk edzéstervet, de akár egy olyan mindennapi feladatot is, mint a főzés, ezek segítségével oldunk meg. Az élet számos területén megkönnyíti és lerövidíti az emberi munkát. Beépültek magán- és szakmai életünkbe egyaránt.</w:t>
      </w:r>
    </w:p>
    <w:p w14:paraId="2113F216" w14:textId="77777777" w:rsidR="00A471C6" w:rsidRPr="00936CC5" w:rsidRDefault="00A471C6" w:rsidP="002A4383">
      <w:pPr>
        <w:spacing w:after="120" w:line="360" w:lineRule="auto"/>
        <w:ind w:firstLine="720"/>
        <w:jc w:val="both"/>
        <w:rPr>
          <w:rFonts w:cs="Times New Roman"/>
          <w:rPrChange w:id="564" w:author="Vihari Réka" w:date="2018-11-29T12:30:00Z">
            <w:rPr>
              <w:rFonts w:ascii="Calibri" w:hAnsi="Calibri" w:cs="Times New Roman"/>
              <w:color w:val="000000"/>
              <w:lang w:eastAsia="hu-HU"/>
            </w:rPr>
          </w:rPrChange>
        </w:rPr>
        <w:pPrChange w:id="565" w:author="Vihari Réka" w:date="2018-11-29T19:37:00Z">
          <w:pPr/>
        </w:pPrChange>
      </w:pPr>
    </w:p>
    <w:p w14:paraId="153AEC18" w14:textId="77777777" w:rsidR="00A471C6" w:rsidRPr="00936CC5" w:rsidRDefault="00A471C6" w:rsidP="00936CC5">
      <w:pPr>
        <w:spacing w:after="120" w:line="360" w:lineRule="auto"/>
        <w:ind w:firstLine="720"/>
        <w:jc w:val="both"/>
        <w:rPr>
          <w:rFonts w:cs="Times New Roman"/>
          <w:rPrChange w:id="566" w:author="Vihari Réka" w:date="2018-11-29T12:30:00Z">
            <w:rPr>
              <w:rFonts w:ascii="Calibri" w:hAnsi="Calibri" w:cs="Times New Roman"/>
              <w:color w:val="000000"/>
              <w:lang w:eastAsia="hu-HU"/>
            </w:rPr>
          </w:rPrChange>
        </w:rPr>
        <w:pPrChange w:id="567" w:author="Vihari Réka" w:date="2018-11-29T12:30:00Z">
          <w:pPr/>
        </w:pPrChange>
      </w:pPr>
      <w:r w:rsidRPr="00936CC5">
        <w:rPr>
          <w:rFonts w:cs="Times New Roman"/>
          <w:rPrChange w:id="568" w:author="Vihari Réka" w:date="2018-11-29T12:30:00Z">
            <w:rPr>
              <w:rFonts w:ascii="Calibri" w:hAnsi="Calibri" w:cs="Times New Roman"/>
              <w:color w:val="000000"/>
              <w:lang w:eastAsia="hu-HU"/>
            </w:rPr>
          </w:rPrChange>
        </w:rPr>
        <w:t>Az Apple Inc. 2007-ben jelent meg a piacon első iPhone készülékével, amely forradalmi újítás volt a kor telefonjaihoz képest. Az érintőképernyőben lévő lehetőségeket látva tervezték meg az első okostelefonjukat, ami azonnal hatalmas népszerűségre tett szert. Ennek oka a könnyű kezelhetőség és a felhasználói élmény volt, amelyet az új funkciók nyújtottak.  Ma a legújabb piacon lévő iPhone az Xs (2018), amely már arcfelismerő funkcióval és vezeték nélküli töltéssel rendelkezik.</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936CC5" w:rsidDel="00C00901" w:rsidRDefault="00A471C6" w:rsidP="00936CC5">
      <w:pPr>
        <w:spacing w:after="120" w:line="360" w:lineRule="auto"/>
        <w:ind w:firstLine="720"/>
        <w:jc w:val="both"/>
        <w:rPr>
          <w:del w:id="569" w:author="Vihari Réka" w:date="2018-11-29T19:37:00Z"/>
          <w:rFonts w:cs="Times New Roman"/>
          <w:rPrChange w:id="570" w:author="Vihari Réka" w:date="2018-11-29T12:30:00Z">
            <w:rPr>
              <w:del w:id="571" w:author="Vihari Réka" w:date="2018-11-29T19:37:00Z"/>
              <w:rFonts w:ascii="Calibri" w:hAnsi="Calibri" w:cs="Times New Roman"/>
              <w:color w:val="000000"/>
              <w:lang w:eastAsia="hu-HU"/>
            </w:rPr>
          </w:rPrChange>
        </w:rPr>
        <w:pPrChange w:id="572" w:author="Vihari Réka" w:date="2018-11-29T12:30:00Z">
          <w:pPr/>
        </w:pPrChange>
      </w:pPr>
      <w:r w:rsidRPr="00936CC5">
        <w:rPr>
          <w:rFonts w:cs="Times New Roman"/>
          <w:rPrChange w:id="573" w:author="Vihari Réka" w:date="2018-11-29T12:30:00Z">
            <w:rPr>
              <w:rFonts w:ascii="Calibri" w:hAnsi="Calibri" w:cs="Times New Roman"/>
              <w:color w:val="000000"/>
              <w:lang w:eastAsia="hu-HU"/>
            </w:rPr>
          </w:rPrChange>
        </w:rPr>
        <w:t>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egyre többen kapnak kedvet a Startup-ok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936CC5" w:rsidRDefault="00A471C6" w:rsidP="00C00901">
      <w:pPr>
        <w:spacing w:after="120" w:line="360" w:lineRule="auto"/>
        <w:ind w:firstLine="720"/>
        <w:jc w:val="both"/>
        <w:rPr>
          <w:rFonts w:cs="Times New Roman"/>
          <w:rPrChange w:id="574" w:author="Vihari Réka" w:date="2018-11-29T12:30:00Z">
            <w:rPr>
              <w:rFonts w:ascii="Calibri" w:hAnsi="Calibri" w:cs="Times New Roman"/>
              <w:color w:val="000000"/>
              <w:lang w:eastAsia="hu-HU"/>
            </w:rPr>
          </w:rPrChange>
        </w:rPr>
        <w:pPrChange w:id="575" w:author="Vihari Réka" w:date="2018-11-29T19:37:00Z">
          <w:pPr/>
        </w:pPrChange>
      </w:pPr>
    </w:p>
    <w:p w14:paraId="3C59A395" w14:textId="77777777" w:rsidR="00A471C6" w:rsidRPr="00936CC5" w:rsidRDefault="00A471C6" w:rsidP="00936CC5">
      <w:pPr>
        <w:spacing w:after="120" w:line="360" w:lineRule="auto"/>
        <w:ind w:firstLine="720"/>
        <w:jc w:val="both"/>
        <w:rPr>
          <w:rFonts w:cs="Times New Roman"/>
          <w:rPrChange w:id="576" w:author="Vihari Réka" w:date="2018-11-29T12:30:00Z">
            <w:rPr>
              <w:rFonts w:ascii="Calibri" w:hAnsi="Calibri" w:cs="Times New Roman"/>
              <w:color w:val="000000"/>
              <w:lang w:eastAsia="hu-HU"/>
            </w:rPr>
          </w:rPrChange>
        </w:rPr>
        <w:pPrChange w:id="577" w:author="Vihari Réka" w:date="2018-11-29T12:30:00Z">
          <w:pPr/>
        </w:pPrChange>
      </w:pPr>
      <w:r w:rsidRPr="00936CC5">
        <w:rPr>
          <w:rFonts w:cs="Times New Roman"/>
          <w:rPrChange w:id="578" w:author="Vihari Réka" w:date="2018-11-29T12:30:00Z">
            <w:rPr>
              <w:rFonts w:ascii="Calibri" w:hAnsi="Calibri" w:cs="Times New Roman"/>
              <w:color w:val="000000"/>
              <w:lang w:eastAsia="hu-HU"/>
            </w:rPr>
          </w:rPrChange>
        </w:rPr>
        <w:t>Szakdolgozatom célja egy olyan alkalmazás elkészítése iOS platformra, amely tetszőleges rendezvények szervezését és lebonyolítását könnyíti meg szolgáltatásaival, legyen szó akár egy szakmai konferenciáról,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936CC5" w:rsidDel="00C00901" w:rsidRDefault="00A471C6" w:rsidP="00936CC5">
      <w:pPr>
        <w:spacing w:after="120" w:line="360" w:lineRule="auto"/>
        <w:ind w:firstLine="720"/>
        <w:jc w:val="both"/>
        <w:rPr>
          <w:del w:id="579" w:author="Vihari Réka" w:date="2018-11-29T19:37:00Z"/>
          <w:rFonts w:cs="Times New Roman"/>
          <w:rPrChange w:id="580" w:author="Vihari Réka" w:date="2018-11-29T12:30:00Z">
            <w:rPr>
              <w:del w:id="581" w:author="Vihari Réka" w:date="2018-11-29T19:37:00Z"/>
              <w:rFonts w:ascii="Calibri" w:hAnsi="Calibri" w:cs="Times New Roman"/>
              <w:color w:val="000000"/>
              <w:lang w:eastAsia="hu-HU"/>
            </w:rPr>
          </w:rPrChange>
        </w:rPr>
        <w:pPrChange w:id="582" w:author="Vihari Réka" w:date="2018-11-29T12:30:00Z">
          <w:pPr/>
        </w:pPrChange>
      </w:pPr>
    </w:p>
    <w:p w14:paraId="5B739A5E" w14:textId="42EF407C" w:rsidR="00A471C6" w:rsidRPr="00936CC5" w:rsidRDefault="00A471C6" w:rsidP="00C00901">
      <w:pPr>
        <w:spacing w:after="120" w:line="360" w:lineRule="auto"/>
        <w:ind w:firstLine="720"/>
        <w:jc w:val="both"/>
        <w:rPr>
          <w:rFonts w:cs="Times New Roman"/>
          <w:rPrChange w:id="583" w:author="Vihari Réka" w:date="2018-11-29T12:30:00Z">
            <w:rPr>
              <w:rFonts w:ascii="Calibri" w:hAnsi="Calibri" w:cs="Times New Roman"/>
              <w:color w:val="000000"/>
              <w:lang w:eastAsia="hu-HU"/>
            </w:rPr>
          </w:rPrChange>
        </w:rPr>
        <w:pPrChange w:id="584" w:author="Vihari Réka" w:date="2018-11-29T19:37:00Z">
          <w:pPr/>
        </w:pPrChange>
      </w:pPr>
      <w:r w:rsidRPr="00936CC5">
        <w:rPr>
          <w:rFonts w:cs="Times New Roman"/>
          <w:rPrChange w:id="585" w:author="Vihari Réka" w:date="2018-11-29T12:30:00Z">
            <w:rPr>
              <w:rFonts w:ascii="Calibri" w:hAnsi="Calibri" w:cs="Times New Roman"/>
              <w:color w:val="000000"/>
              <w:lang w:eastAsia="hu-HU"/>
            </w:rPr>
          </w:rPrChange>
        </w:rPr>
        <w:t>Dolgozatomban ismertetem az iOS platformra való fejlesztés sajátosságait. Bemutatom az alkalmazás tervezését és implementációját, kitérve a felhasználói felület felépítésére és az alkalmazás architektúrájára is.</w:t>
      </w:r>
      <w:bookmarkEnd w:id="15"/>
      <w:commentRangeEnd w:id="556"/>
      <w:r w:rsidR="001143BE" w:rsidRPr="00936CC5">
        <w:rPr>
          <w:rFonts w:cs="Times New Roman"/>
          <w:rPrChange w:id="586" w:author="Vihari Réka" w:date="2018-11-29T12:30:00Z">
            <w:rPr>
              <w:rStyle w:val="Jegyzethivatkozs"/>
            </w:rPr>
          </w:rPrChange>
        </w:rPr>
        <w:commentReference w:id="556"/>
      </w:r>
    </w:p>
    <w:p w14:paraId="7CF6008E" w14:textId="77777777" w:rsidR="00A471C6" w:rsidRPr="006C737D" w:rsidRDefault="00A471C6" w:rsidP="00A471C6">
      <w:pPr>
        <w:pStyle w:val="Fejezetcimszmozsnlkl"/>
      </w:pPr>
      <w:bookmarkStart w:id="587" w:name="_Toc531375678"/>
      <w:r w:rsidRPr="006C737D">
        <w:lastRenderedPageBreak/>
        <w:t>Abstract</w:t>
      </w:r>
      <w:bookmarkEnd w:id="587"/>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r>
        <w:t>same in english</w:t>
      </w:r>
    </w:p>
    <w:p w14:paraId="5F7D3A76" w14:textId="77777777" w:rsidR="00A471C6" w:rsidRDefault="00A471C6" w:rsidP="00A471C6">
      <w:r>
        <w:br w:type="page"/>
      </w:r>
    </w:p>
    <w:p w14:paraId="623897B5" w14:textId="77777777" w:rsidR="00A471C6" w:rsidRPr="006C737D" w:rsidRDefault="00A471C6" w:rsidP="00A471C6">
      <w:pPr>
        <w:pStyle w:val="Cmsor1"/>
        <w:keepLines w:val="0"/>
        <w:pageBreakBefore/>
        <w:numPr>
          <w:ilvl w:val="0"/>
          <w:numId w:val="16"/>
        </w:numPr>
        <w:spacing w:before="360" w:after="480" w:line="360" w:lineRule="auto"/>
        <w:jc w:val="both"/>
        <w:rPr>
          <w:rFonts w:ascii="Times New Roman" w:eastAsia="Times New Roman" w:hAnsi="Times New Roman" w:cs="Arial"/>
          <w:color w:val="auto"/>
          <w:kern w:val="32"/>
          <w:sz w:val="36"/>
          <w:szCs w:val="32"/>
        </w:rPr>
      </w:pPr>
      <w:bookmarkStart w:id="588" w:name="OLE_LINK7"/>
      <w:bookmarkStart w:id="589" w:name="OLE_LINK8"/>
      <w:bookmarkStart w:id="590" w:name="_Toc531375679"/>
      <w:r w:rsidRPr="006C737D">
        <w:rPr>
          <w:rFonts w:ascii="Times New Roman" w:eastAsia="Times New Roman" w:hAnsi="Times New Roman" w:cs="Arial"/>
          <w:color w:val="auto"/>
          <w:kern w:val="32"/>
          <w:sz w:val="36"/>
          <w:szCs w:val="32"/>
        </w:rPr>
        <w:lastRenderedPageBreak/>
        <w:t>Bevezetés</w:t>
      </w:r>
      <w:bookmarkEnd w:id="590"/>
    </w:p>
    <w:p w14:paraId="3020E89A" w14:textId="77777777" w:rsidR="00A471C6" w:rsidRPr="00D0072D" w:rsidDel="00D75090" w:rsidRDefault="00A471C6" w:rsidP="00A471C6">
      <w:pPr>
        <w:spacing w:after="120" w:line="360" w:lineRule="auto"/>
        <w:ind w:firstLine="720"/>
        <w:jc w:val="both"/>
        <w:rPr>
          <w:del w:id="591" w:author="Illanicz Barnabás" w:date="2018-11-26T11:18:00Z"/>
          <w:rFonts w:cs="Times New Roman"/>
        </w:rPr>
      </w:pPr>
      <w:bookmarkStart w:id="592" w:name="OLE_LINK9"/>
      <w:bookmarkStart w:id="593" w:name="OLE_LINK10"/>
      <w:bookmarkEnd w:id="588"/>
      <w:bookmarkEnd w:id="589"/>
      <w:r w:rsidRPr="00D0072D">
        <w:rPr>
          <w:rFonts w:cs="Times New Roman"/>
        </w:rPr>
        <w:t>Egyre n</w:t>
      </w:r>
      <w:bookmarkEnd w:id="592"/>
      <w:bookmarkEnd w:id="593"/>
      <w:r w:rsidRPr="00D0072D">
        <w:rPr>
          <w:rFonts w:cs="Times New Roman"/>
        </w:rPr>
        <w:t xml:space="preserve">agyobb szerepet töltenek be életünkben a mobilalkalmazások. Gyakorlatilag már mindenhova visszük magunkkal telefonunkat. Ez az új szokás adta a gyökerét mobilapplikációs széleskörű elterjedséhez.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pPr>
        <w:spacing w:after="120" w:line="360" w:lineRule="auto"/>
        <w:ind w:firstLine="720"/>
        <w:jc w:val="both"/>
        <w:rPr>
          <w:rFonts w:ascii="Calibri" w:hAnsi="Calibri" w:cs="Times New Roman"/>
          <w:color w:val="000000"/>
          <w:lang w:eastAsia="hu-HU"/>
        </w:rPr>
        <w:pPrChange w:id="594" w:author="Illanicz Barnabás" w:date="2018-11-26T11:18:00Z">
          <w:pPr>
            <w:ind w:right="-11"/>
          </w:pPr>
        </w:pPrChange>
      </w:pPr>
    </w:p>
    <w:p w14:paraId="75682106" w14:textId="77777777" w:rsidR="00A471C6" w:rsidRPr="00D0072D" w:rsidDel="00D75090" w:rsidRDefault="00A471C6" w:rsidP="00A471C6">
      <w:pPr>
        <w:spacing w:after="120" w:line="360" w:lineRule="auto"/>
        <w:ind w:firstLine="720"/>
        <w:jc w:val="both"/>
        <w:rPr>
          <w:del w:id="595" w:author="Illanicz Barnabás" w:date="2018-11-26T11:18:00Z"/>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pPr>
        <w:spacing w:after="120" w:line="360" w:lineRule="auto"/>
        <w:ind w:firstLine="720"/>
        <w:jc w:val="both"/>
        <w:rPr>
          <w:rFonts w:ascii="Calibri" w:hAnsi="Calibri" w:cs="Times New Roman"/>
          <w:color w:val="000000"/>
          <w:lang w:eastAsia="hu-HU"/>
        </w:rPr>
        <w:pPrChange w:id="596" w:author="Illanicz Barnabás" w:date="2018-11-26T11:18:00Z">
          <w:pPr>
            <w:ind w:right="-11"/>
          </w:pPr>
        </w:pPrChange>
      </w:pPr>
    </w:p>
    <w:p w14:paraId="296BA664" w14:textId="77777777" w:rsidR="00A471C6" w:rsidRPr="00D0072D" w:rsidDel="00D75090" w:rsidRDefault="00A471C6" w:rsidP="00A471C6">
      <w:pPr>
        <w:spacing w:after="120" w:line="360" w:lineRule="auto"/>
        <w:ind w:firstLine="720"/>
        <w:jc w:val="both"/>
        <w:rPr>
          <w:del w:id="597" w:author="Illanicz Barnabás" w:date="2018-11-26T11:18:00Z"/>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anszéken részt venni egy olyan i</w:t>
      </w:r>
      <w:r w:rsidRPr="00D0072D">
        <w:rPr>
          <w:rFonts w:cs="Times New Roman"/>
        </w:rPr>
        <w:t xml:space="preserve">OS alkalmazás fejlesztésében, amely egy testreszabható, többfajta igényt kielégítő applikáció Itt fogalmazódott meg bennem az ötlet, hogy megtervezzek egy hasonló alkalmazást esemény specifikusan. </w:t>
      </w:r>
    </w:p>
    <w:p w14:paraId="21DB0D9E" w14:textId="77777777" w:rsidR="00A471C6" w:rsidRPr="00D0072D" w:rsidRDefault="00A471C6" w:rsidP="001B4D73">
      <w:pPr>
        <w:spacing w:after="120" w:line="360" w:lineRule="auto"/>
        <w:ind w:firstLine="720"/>
        <w:jc w:val="both"/>
        <w:rPr>
          <w:rFonts w:cs="Times New Roman"/>
        </w:rPr>
      </w:pPr>
    </w:p>
    <w:p w14:paraId="6BA61E38" w14:textId="77777777" w:rsidR="00A471C6" w:rsidRPr="00D0072D" w:rsidDel="00D75090" w:rsidRDefault="00A471C6" w:rsidP="00A471C6">
      <w:pPr>
        <w:spacing w:after="120" w:line="360" w:lineRule="auto"/>
        <w:ind w:firstLine="720"/>
        <w:jc w:val="both"/>
        <w:rPr>
          <w:del w:id="598" w:author="Illanicz Barnabás" w:date="2018-11-26T11:18:00Z"/>
          <w:rFonts w:cs="Times New Roman"/>
        </w:rPr>
      </w:pPr>
      <w:r>
        <w:rPr>
          <w:rFonts w:cs="Times New Roman"/>
        </w:rPr>
        <w:t>Dolgozatomban ismertetem az i</w:t>
      </w:r>
      <w:r w:rsidRPr="00D0072D">
        <w:rPr>
          <w:rFonts w:cs="Times New Roman"/>
        </w:rPr>
        <w:t xml:space="preserve">OS platformot és a fejlesztői környezetet. Illetve, kitérek az alkalmazások felépítésének fejlődésére is. Továbbá, bemutatom a vállalatoknál gyakran használt verziókezelést is, amely egy több tagú fejlesztői csapatban segíti a hatékony alkalmazás készítést. </w:t>
      </w:r>
    </w:p>
    <w:p w14:paraId="5EE2308B" w14:textId="77777777" w:rsidR="00A471C6" w:rsidRPr="006F708A" w:rsidRDefault="00A471C6">
      <w:pPr>
        <w:spacing w:after="120" w:line="360" w:lineRule="auto"/>
        <w:ind w:firstLine="720"/>
        <w:jc w:val="both"/>
        <w:rPr>
          <w:rFonts w:ascii="Calibri" w:hAnsi="Calibri" w:cs="Times New Roman"/>
          <w:color w:val="000000"/>
          <w:lang w:eastAsia="hu-HU"/>
        </w:rPr>
        <w:pPrChange w:id="599" w:author="Illanicz Barnabás" w:date="2018-11-26T11:18:00Z">
          <w:pPr>
            <w:ind w:right="-11"/>
          </w:pPr>
        </w:pPrChange>
      </w:pPr>
    </w:p>
    <w:p w14:paraId="266D3B69" w14:textId="589A25E7" w:rsidR="00A471C6" w:rsidRPr="00D0072D" w:rsidDel="00D75090" w:rsidRDefault="00A471C6" w:rsidP="00A471C6">
      <w:pPr>
        <w:spacing w:after="120" w:line="360" w:lineRule="auto"/>
        <w:ind w:firstLine="720"/>
        <w:jc w:val="both"/>
        <w:rPr>
          <w:del w:id="600" w:author="Illanicz Barnabás" w:date="2018-11-26T11:18:00Z"/>
          <w:rFonts w:cs="Times New Roman"/>
        </w:rPr>
      </w:pPr>
      <w:r w:rsidRPr="00D0072D">
        <w:rPr>
          <w:rFonts w:cs="Times New Roman"/>
        </w:rPr>
        <w:lastRenderedPageBreak/>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pPr>
        <w:spacing w:after="120" w:line="360" w:lineRule="auto"/>
        <w:ind w:firstLine="720"/>
        <w:jc w:val="both"/>
        <w:rPr>
          <w:rFonts w:ascii="Calibri" w:hAnsi="Calibri" w:cs="Times New Roman"/>
          <w:color w:val="000000"/>
          <w:lang w:eastAsia="hu-HU"/>
        </w:rPr>
        <w:pPrChange w:id="601" w:author="Illanicz Barnabás" w:date="2018-11-26T11:18:00Z">
          <w:pPr>
            <w:ind w:right="-11"/>
          </w:pPr>
        </w:pPrChange>
      </w:pPr>
    </w:p>
    <w:p w14:paraId="03C959FB" w14:textId="77777777" w:rsidR="00A471C6" w:rsidRPr="00D0072D" w:rsidRDefault="00A471C6" w:rsidP="00A471C6">
      <w:pPr>
        <w:pStyle w:val="Cmsor2"/>
        <w:numPr>
          <w:ilvl w:val="1"/>
          <w:numId w:val="17"/>
        </w:numPr>
      </w:pPr>
      <w:bookmarkStart w:id="602" w:name="_Toc531375680"/>
      <w:r w:rsidRPr="00D0072D">
        <w:t>Mobilpiaci kutatás</w:t>
      </w:r>
      <w:bookmarkEnd w:id="602"/>
    </w:p>
    <w:p w14:paraId="5E8D91F4" w14:textId="2CACF3A0" w:rsidR="00A471C6" w:rsidDel="00D75090" w:rsidRDefault="00A471C6" w:rsidP="00A471C6">
      <w:pPr>
        <w:rPr>
          <w:del w:id="603" w:author="Illanicz Barnabás" w:date="2018-11-26T11:18:00Z"/>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604" w:author="Illanicz Barnabás" w:date="2018-11-19T10:09:00Z">
        <w:r w:rsidR="000347E8">
          <w:rPr>
            <w:rFonts w:cs="Times New Roman"/>
          </w:rPr>
          <w:t>o</w:t>
        </w:r>
      </w:ins>
      <w:del w:id="605"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606" w:author="Illanicz Barnabás" w:date="2018-11-19T10:11:00Z">
        <w:r w:rsidR="000347E8">
          <w:rPr>
            <w:rFonts w:cs="Times New Roman"/>
          </w:rPr>
          <w:t>hez</w:t>
        </w:r>
      </w:ins>
      <w:del w:id="607"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608"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13">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77777777" w:rsidR="00A471C6" w:rsidRPr="00106CCB" w:rsidRDefault="000B295A" w:rsidP="00106CCB">
      <w:pPr>
        <w:pStyle w:val="Kpalrs"/>
        <w:spacing w:before="120" w:after="240" w:line="360" w:lineRule="auto"/>
        <w:jc w:val="center"/>
        <w:rPr>
          <w:rFonts w:cs="Times New Roman"/>
          <w:b/>
          <w:bCs/>
          <w:i w:val="0"/>
          <w:iCs w:val="0"/>
          <w:color w:val="auto"/>
          <w:sz w:val="20"/>
          <w:szCs w:val="20"/>
          <w:rPrChange w:id="609" w:author="Vihari Réka" w:date="2018-11-30T21:04:00Z">
            <w:rPr>
              <w:rFonts w:ascii="Calibri" w:hAnsi="Calibri" w:cs="Times New Roman"/>
              <w:color w:val="000000"/>
            </w:rPr>
          </w:rPrChange>
        </w:rPr>
        <w:pPrChange w:id="610" w:author="Vihari Réka" w:date="2018-11-30T21:04:00Z">
          <w:pPr>
            <w:pStyle w:val="Kpalrs"/>
            <w:jc w:val="center"/>
          </w:pPr>
        </w:pPrChange>
      </w:pPr>
      <w:r w:rsidRPr="00106CCB">
        <w:rPr>
          <w:rFonts w:cs="Times New Roman"/>
          <w:b/>
          <w:bCs/>
          <w:i w:val="0"/>
          <w:iCs w:val="0"/>
          <w:color w:val="auto"/>
          <w:sz w:val="20"/>
          <w:szCs w:val="20"/>
          <w:rPrChange w:id="611" w:author="Vihari Réka" w:date="2018-11-30T21:04:00Z">
            <w:rPr>
              <w:rFonts w:ascii="Calibri" w:hAnsi="Calibri" w:cs="Times New Roman"/>
              <w:color w:val="000000"/>
            </w:rPr>
          </w:rPrChange>
        </w:rPr>
        <w:fldChar w:fldCharType="begin"/>
      </w:r>
      <w:r w:rsidRPr="00106CCB">
        <w:rPr>
          <w:rFonts w:cs="Times New Roman"/>
          <w:b/>
          <w:bCs/>
          <w:i w:val="0"/>
          <w:iCs w:val="0"/>
          <w:color w:val="auto"/>
          <w:sz w:val="20"/>
          <w:szCs w:val="20"/>
          <w:rPrChange w:id="612" w:author="Vihari Réka" w:date="2018-11-30T21:04:00Z">
            <w:rPr>
              <w:rFonts w:ascii="Calibri" w:hAnsi="Calibri" w:cs="Times New Roman"/>
              <w:color w:val="000000"/>
            </w:rPr>
          </w:rPrChange>
        </w:rPr>
        <w:instrText xml:space="preserve"> STYLEREF 1 \s </w:instrText>
      </w:r>
      <w:r w:rsidRPr="00106CCB">
        <w:rPr>
          <w:rFonts w:cs="Times New Roman"/>
          <w:b/>
          <w:bCs/>
          <w:i w:val="0"/>
          <w:iCs w:val="0"/>
          <w:color w:val="auto"/>
          <w:sz w:val="20"/>
          <w:szCs w:val="20"/>
          <w:rPrChange w:id="613" w:author="Vihari Réka" w:date="2018-11-30T21:04:00Z">
            <w:rPr>
              <w:rFonts w:ascii="Calibri" w:hAnsi="Calibri" w:cs="Times New Roman"/>
              <w:color w:val="000000"/>
            </w:rPr>
          </w:rPrChange>
        </w:rPr>
        <w:fldChar w:fldCharType="separate"/>
      </w:r>
      <w:r w:rsidRPr="00106CCB">
        <w:rPr>
          <w:rFonts w:cs="Times New Roman"/>
          <w:b/>
          <w:bCs/>
          <w:i w:val="0"/>
          <w:iCs w:val="0"/>
          <w:color w:val="auto"/>
          <w:sz w:val="20"/>
          <w:szCs w:val="20"/>
          <w:rPrChange w:id="614" w:author="Vihari Réka" w:date="2018-11-30T21:04:00Z">
            <w:rPr>
              <w:rFonts w:ascii="Calibri" w:hAnsi="Calibri" w:cs="Times New Roman"/>
              <w:noProof/>
              <w:color w:val="000000"/>
            </w:rPr>
          </w:rPrChange>
        </w:rPr>
        <w:t>1</w:t>
      </w:r>
      <w:r w:rsidRPr="00106CCB">
        <w:rPr>
          <w:rFonts w:cs="Times New Roman"/>
          <w:b/>
          <w:bCs/>
          <w:i w:val="0"/>
          <w:iCs w:val="0"/>
          <w:color w:val="auto"/>
          <w:sz w:val="20"/>
          <w:szCs w:val="20"/>
          <w:rPrChange w:id="615" w:author="Vihari Réka" w:date="2018-11-30T21:04:00Z">
            <w:rPr>
              <w:rFonts w:ascii="Calibri" w:hAnsi="Calibri" w:cs="Times New Roman"/>
              <w:color w:val="000000"/>
            </w:rPr>
          </w:rPrChange>
        </w:rPr>
        <w:fldChar w:fldCharType="end"/>
      </w:r>
      <w:r w:rsidRPr="00106CCB">
        <w:rPr>
          <w:rFonts w:cs="Times New Roman"/>
          <w:b/>
          <w:bCs/>
          <w:i w:val="0"/>
          <w:iCs w:val="0"/>
          <w:color w:val="auto"/>
          <w:sz w:val="20"/>
          <w:szCs w:val="20"/>
          <w:rPrChange w:id="616" w:author="Vihari Réka" w:date="2018-11-30T21:04:00Z">
            <w:rPr>
              <w:rFonts w:ascii="Calibri" w:hAnsi="Calibri" w:cs="Times New Roman"/>
              <w:color w:val="000000"/>
            </w:rPr>
          </w:rPrChange>
        </w:rPr>
        <w:t>.</w:t>
      </w:r>
      <w:r w:rsidRPr="00106CCB">
        <w:rPr>
          <w:rFonts w:cs="Times New Roman"/>
          <w:b/>
          <w:bCs/>
          <w:i w:val="0"/>
          <w:iCs w:val="0"/>
          <w:color w:val="auto"/>
          <w:sz w:val="20"/>
          <w:szCs w:val="20"/>
          <w:rPrChange w:id="617" w:author="Vihari Réka" w:date="2018-11-30T21:04:00Z">
            <w:rPr>
              <w:rFonts w:ascii="Calibri" w:hAnsi="Calibri" w:cs="Times New Roman"/>
              <w:color w:val="000000"/>
            </w:rPr>
          </w:rPrChange>
        </w:rPr>
        <w:fldChar w:fldCharType="begin"/>
      </w:r>
      <w:r w:rsidRPr="00106CCB">
        <w:rPr>
          <w:rFonts w:cs="Times New Roman"/>
          <w:b/>
          <w:bCs/>
          <w:i w:val="0"/>
          <w:iCs w:val="0"/>
          <w:color w:val="auto"/>
          <w:sz w:val="20"/>
          <w:szCs w:val="20"/>
          <w:rPrChange w:id="618" w:author="Vihari Réka" w:date="2018-11-30T21:04:00Z">
            <w:rPr>
              <w:rFonts w:ascii="Calibri" w:hAnsi="Calibri" w:cs="Times New Roman"/>
              <w:color w:val="000000"/>
            </w:rPr>
          </w:rPrChange>
        </w:rPr>
        <w:instrText xml:space="preserve"> SEQ ábra \* ARABIC \s 1 </w:instrText>
      </w:r>
      <w:r w:rsidRPr="00106CCB">
        <w:rPr>
          <w:rFonts w:cs="Times New Roman"/>
          <w:b/>
          <w:bCs/>
          <w:i w:val="0"/>
          <w:iCs w:val="0"/>
          <w:color w:val="auto"/>
          <w:sz w:val="20"/>
          <w:szCs w:val="20"/>
          <w:rPrChange w:id="619" w:author="Vihari Réka" w:date="2018-11-30T21:04:00Z">
            <w:rPr>
              <w:rFonts w:ascii="Calibri" w:hAnsi="Calibri" w:cs="Times New Roman"/>
              <w:color w:val="000000"/>
            </w:rPr>
          </w:rPrChange>
        </w:rPr>
        <w:fldChar w:fldCharType="separate"/>
      </w:r>
      <w:r w:rsidRPr="00106CCB">
        <w:rPr>
          <w:rFonts w:cs="Times New Roman"/>
          <w:b/>
          <w:bCs/>
          <w:i w:val="0"/>
          <w:iCs w:val="0"/>
          <w:color w:val="auto"/>
          <w:sz w:val="20"/>
          <w:szCs w:val="20"/>
          <w:rPrChange w:id="620" w:author="Vihari Réka" w:date="2018-11-30T21:04:00Z">
            <w:rPr>
              <w:rFonts w:ascii="Calibri" w:hAnsi="Calibri" w:cs="Times New Roman"/>
              <w:noProof/>
              <w:color w:val="000000"/>
            </w:rPr>
          </w:rPrChange>
        </w:rPr>
        <w:t>1</w:t>
      </w:r>
      <w:r w:rsidRPr="00106CCB">
        <w:rPr>
          <w:rFonts w:cs="Times New Roman"/>
          <w:b/>
          <w:bCs/>
          <w:i w:val="0"/>
          <w:iCs w:val="0"/>
          <w:color w:val="auto"/>
          <w:sz w:val="20"/>
          <w:szCs w:val="20"/>
          <w:rPrChange w:id="621" w:author="Vihari Réka" w:date="2018-11-30T21:04:00Z">
            <w:rPr>
              <w:rFonts w:ascii="Calibri" w:hAnsi="Calibri" w:cs="Times New Roman"/>
              <w:color w:val="000000"/>
            </w:rPr>
          </w:rPrChange>
        </w:rPr>
        <w:fldChar w:fldCharType="end"/>
      </w:r>
      <w:r w:rsidR="00A471C6" w:rsidRPr="00106CCB">
        <w:rPr>
          <w:rFonts w:cs="Times New Roman"/>
          <w:b/>
          <w:bCs/>
          <w:i w:val="0"/>
          <w:iCs w:val="0"/>
          <w:color w:val="auto"/>
          <w:sz w:val="20"/>
          <w:szCs w:val="20"/>
          <w:rPrChange w:id="622" w:author="Vihari Réka" w:date="2018-11-30T21:04:00Z">
            <w:rPr/>
          </w:rPrChange>
        </w:rPr>
        <w:t xml:space="preserve">. ábra </w:t>
      </w:r>
      <w:commentRangeStart w:id="623"/>
      <w:r w:rsidR="00A471C6" w:rsidRPr="00106CCB">
        <w:rPr>
          <w:rFonts w:cs="Times New Roman"/>
          <w:b/>
          <w:bCs/>
          <w:i w:val="0"/>
          <w:iCs w:val="0"/>
          <w:color w:val="auto"/>
          <w:sz w:val="20"/>
          <w:szCs w:val="20"/>
          <w:rPrChange w:id="624" w:author="Vihari Réka" w:date="2018-11-30T21:04:00Z">
            <w:rPr/>
          </w:rPrChange>
        </w:rPr>
        <w:t>Mobil operációs rendszer eloszlása</w:t>
      </w:r>
      <w:commentRangeEnd w:id="623"/>
      <w:r w:rsidR="00592B1D" w:rsidRPr="00106CCB">
        <w:rPr>
          <w:rFonts w:cs="Times New Roman"/>
          <w:b/>
          <w:bCs/>
          <w:sz w:val="20"/>
          <w:szCs w:val="20"/>
          <w:rPrChange w:id="625" w:author="Vihari Réka" w:date="2018-11-30T21:04:00Z">
            <w:rPr>
              <w:rStyle w:val="Jegyzethivatkozs"/>
              <w:i w:val="0"/>
              <w:iCs w:val="0"/>
              <w:color w:val="auto"/>
            </w:rPr>
          </w:rPrChange>
        </w:rPr>
        <w:commentReference w:id="623"/>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Android és az iOS mobil operációs rendszer. Napjainkban a további piaci szereplők </w:t>
      </w:r>
      <w:del w:id="626" w:author="Vihari Réka" w:date="2018-11-22T10:10:00Z">
        <w:r w:rsidRPr="00D0072D" w:rsidDel="00465BCB">
          <w:rPr>
            <w:rFonts w:cs="Times New Roman"/>
          </w:rPr>
          <w:delText xml:space="preserve">a </w:delText>
        </w:r>
        <w:commentRangeStart w:id="627"/>
        <w:r w:rsidRPr="00D0072D" w:rsidDel="00465BCB">
          <w:rPr>
            <w:rFonts w:cs="Times New Roman"/>
          </w:rPr>
          <w:delText>Windows Phone</w:delText>
        </w:r>
        <w:commentRangeEnd w:id="627"/>
        <w:r w:rsidR="005512CB" w:rsidDel="00465BCB">
          <w:rPr>
            <w:rStyle w:val="Jegyzethivatkozs"/>
          </w:rPr>
          <w:commentReference w:id="627"/>
        </w:r>
        <w:r w:rsidRPr="00D0072D" w:rsidDel="00465BCB">
          <w:rPr>
            <w:rFonts w:cs="Times New Roman"/>
          </w:rPr>
          <w:delText xml:space="preserve">, </w:delText>
        </w:r>
      </w:del>
      <w:r w:rsidRPr="00D0072D">
        <w:rPr>
          <w:rFonts w:cs="Times New Roman"/>
        </w:rPr>
        <w:t xml:space="preserve">a BlackBerry és egyéb kisebb cégek. </w:t>
      </w:r>
      <w:ins w:id="628" w:author="Vihari Réka" w:date="2018-11-22T10:10:00Z">
        <w:r w:rsidR="0086570D">
          <w:rPr>
            <w:rFonts w:cs="Times New Roman"/>
          </w:rPr>
          <w:t>A Windows Phone</w:t>
        </w:r>
      </w:ins>
      <w:ins w:id="629" w:author="Vihari Réka" w:date="2018-11-23T21:33:00Z">
        <w:r w:rsidR="0086570D">
          <w:rPr>
            <w:rFonts w:cs="Times New Roman"/>
          </w:rPr>
          <w:t xml:space="preserve"> fejlesztését</w:t>
        </w:r>
      </w:ins>
      <w:ins w:id="630" w:author="Vihari Réka" w:date="2018-11-22T10:10:00Z">
        <w:r w:rsidR="00465BCB">
          <w:rPr>
            <w:rFonts w:cs="Times New Roman"/>
          </w:rPr>
          <w:t xml:space="preserve"> a Microsoft </w:t>
        </w:r>
      </w:ins>
      <w:ins w:id="631" w:author="Vihari Réka" w:date="2018-11-23T21:33:00Z">
        <w:r w:rsidR="0086570D">
          <w:rPr>
            <w:rFonts w:cs="Times New Roman"/>
          </w:rPr>
          <w:t xml:space="preserve">mára </w:t>
        </w:r>
      </w:ins>
      <w:ins w:id="632" w:author="Vihari Réka" w:date="2018-11-22T10:10:00Z">
        <w:r w:rsidR="00465BCB">
          <w:rPr>
            <w:rFonts w:cs="Times New Roman"/>
          </w:rPr>
          <w:t xml:space="preserve">megszüntette. </w:t>
        </w:r>
      </w:ins>
      <w:r w:rsidRPr="00D0072D">
        <w:rPr>
          <w:rFonts w:cs="Times New Roman"/>
        </w:rPr>
        <w:t xml:space="preserve">A kimutatás 2011-től napjainkig mutatja a százalékos eloszlását a rendszerek használatának. Látható, hogy 2011-ben még hasonló elterjedésű volt a két cég, de az Android </w:t>
      </w:r>
      <w:del w:id="633" w:author="Vihari Réka" w:date="2018-11-22T10:11:00Z">
        <w:r w:rsidRPr="00D0072D" w:rsidDel="00465BCB">
          <w:rPr>
            <w:rFonts w:cs="Times New Roman"/>
          </w:rPr>
          <w:delText xml:space="preserve">a </w:delText>
        </w:r>
        <w:commentRangeStart w:id="634"/>
        <w:r w:rsidRPr="00D0072D" w:rsidDel="00465BCB">
          <w:rPr>
            <w:rFonts w:cs="Times New Roman"/>
          </w:rPr>
          <w:delText>platformok</w:delText>
        </w:r>
      </w:del>
      <w:ins w:id="635" w:author="Vihari Réka" w:date="2018-11-22T10:11:00Z">
        <w:r w:rsidR="00510AFC">
          <w:rPr>
            <w:rFonts w:cs="Times New Roman"/>
          </w:rPr>
          <w:t>platform</w:t>
        </w:r>
      </w:ins>
      <w:ins w:id="636" w:author="Vihari Réka" w:date="2018-11-24T14:16:00Z">
        <w:r w:rsidR="00510AFC">
          <w:rPr>
            <w:rFonts w:cs="Times New Roman"/>
          </w:rPr>
          <w:t xml:space="preserve"> </w:t>
        </w:r>
      </w:ins>
      <w:ins w:id="637" w:author="Vihari Réka" w:date="2018-11-22T10:11:00Z">
        <w:r w:rsidR="00465BCB">
          <w:rPr>
            <w:rFonts w:cs="Times New Roman"/>
          </w:rPr>
          <w:t>a többi készülékgyártó</w:t>
        </w:r>
      </w:ins>
      <w:r w:rsidRPr="00D0072D">
        <w:rPr>
          <w:rFonts w:cs="Times New Roman"/>
        </w:rPr>
        <w:t xml:space="preserve"> </w:t>
      </w:r>
      <w:commentRangeEnd w:id="634"/>
      <w:r w:rsidR="00EE4561">
        <w:rPr>
          <w:rStyle w:val="Jegyzethivatkozs"/>
        </w:rPr>
        <w:commentReference w:id="634"/>
      </w:r>
      <w:r w:rsidRPr="00D0072D">
        <w:rPr>
          <w:rFonts w:cs="Times New Roman"/>
        </w:rPr>
        <w:t xml:space="preserve">támogatásának növelésével (LG, HTC, Motorola, Samsung) terjeszkedni kezdett. Így a legolcsóbb okostelefonoktól a drágább készülékekig elérhető vált mindenki számára az Android operációs rendszere. Ehhez képest, az </w:t>
      </w:r>
      <w:r w:rsidRPr="00D0072D">
        <w:rPr>
          <w:rFonts w:cs="Times New Roman"/>
        </w:rPr>
        <w:lastRenderedPageBreak/>
        <w:t xml:space="preserve">iOS továbbra is csak Apple készülékekre volt elérhető, így az eszközök magas árának köszönhetően az iOS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Android fejlesztője a Google, mely nyílt forráskódúvá tette a szoftvert, ezáltal szabad utat adva a fejlesztőknek. Ehhez képest az Apple iOS rendszere továbbra is zárt forráskódú maradt. Mégis az iOS használók aránya nem csökkent, mivel sok előnyét tudja felmutatni a társával szemben. Ezek között van a </w:t>
      </w:r>
      <w:commentRangeStart w:id="638"/>
      <w:del w:id="639" w:author="Vihari Réka" w:date="2018-11-22T10:11:00Z">
        <w:r w:rsidRPr="00D0072D" w:rsidDel="00465BCB">
          <w:rPr>
            <w:rFonts w:cs="Times New Roman"/>
          </w:rPr>
          <w:delText>gyorsaság</w:delText>
        </w:r>
        <w:commentRangeEnd w:id="638"/>
        <w:r w:rsidR="00B352E2" w:rsidDel="00465BCB">
          <w:rPr>
            <w:rStyle w:val="Jegyzethivatkozs"/>
          </w:rPr>
          <w:commentReference w:id="638"/>
        </w:r>
      </w:del>
      <w:ins w:id="640"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77777777" w:rsidR="00A471C6" w:rsidRPr="00D0072D" w:rsidRDefault="005512CB" w:rsidP="00106CCB">
      <w:pPr>
        <w:pStyle w:val="Kpalrs"/>
        <w:spacing w:before="120" w:after="240" w:line="360" w:lineRule="auto"/>
        <w:jc w:val="center"/>
        <w:pPrChange w:id="641" w:author="Vihari Réka" w:date="2018-11-30T21:05:00Z">
          <w:pPr>
            <w:pStyle w:val="Kpalrs"/>
            <w:jc w:val="center"/>
          </w:pPr>
        </w:pPrChange>
      </w:pPr>
      <w:r w:rsidRPr="00106CCB">
        <w:rPr>
          <w:rFonts w:cs="Times New Roman"/>
          <w:b/>
          <w:bCs/>
          <w:i w:val="0"/>
          <w:iCs w:val="0"/>
          <w:color w:val="auto"/>
          <w:sz w:val="20"/>
          <w:szCs w:val="20"/>
          <w:rPrChange w:id="642" w:author="Vihari Réka" w:date="2018-11-30T21:05:00Z">
            <w:rPr>
              <w:noProof/>
            </w:rPr>
          </w:rPrChange>
        </w:rPr>
        <w:fldChar w:fldCharType="begin"/>
      </w:r>
      <w:r w:rsidRPr="00106CCB">
        <w:rPr>
          <w:rFonts w:cs="Times New Roman"/>
          <w:b/>
          <w:bCs/>
          <w:i w:val="0"/>
          <w:iCs w:val="0"/>
          <w:color w:val="auto"/>
          <w:sz w:val="20"/>
          <w:szCs w:val="20"/>
          <w:rPrChange w:id="643" w:author="Vihari Réka" w:date="2018-11-30T21:05:00Z">
            <w:rPr>
              <w:noProof/>
            </w:rPr>
          </w:rPrChange>
        </w:rPr>
        <w:instrText xml:space="preserve"> STYLEREF 1 \s </w:instrText>
      </w:r>
      <w:r w:rsidRPr="00106CCB">
        <w:rPr>
          <w:rFonts w:cs="Times New Roman"/>
          <w:b/>
          <w:bCs/>
          <w:i w:val="0"/>
          <w:iCs w:val="0"/>
          <w:color w:val="auto"/>
          <w:sz w:val="20"/>
          <w:szCs w:val="20"/>
          <w:rPrChange w:id="644" w:author="Vihari Réka" w:date="2018-11-30T21:05:00Z">
            <w:rPr>
              <w:noProof/>
            </w:rPr>
          </w:rPrChange>
        </w:rPr>
        <w:fldChar w:fldCharType="separate"/>
      </w:r>
      <w:r w:rsidR="000B295A" w:rsidRPr="00106CCB">
        <w:rPr>
          <w:rFonts w:cs="Times New Roman"/>
          <w:b/>
          <w:bCs/>
          <w:i w:val="0"/>
          <w:iCs w:val="0"/>
          <w:color w:val="auto"/>
          <w:sz w:val="20"/>
          <w:szCs w:val="20"/>
          <w:rPrChange w:id="645" w:author="Vihari Réka" w:date="2018-11-30T21:05:00Z">
            <w:rPr>
              <w:noProof/>
            </w:rPr>
          </w:rPrChange>
        </w:rPr>
        <w:t>1</w:t>
      </w:r>
      <w:r w:rsidRPr="00106CCB">
        <w:rPr>
          <w:rFonts w:cs="Times New Roman"/>
          <w:b/>
          <w:bCs/>
          <w:i w:val="0"/>
          <w:iCs w:val="0"/>
          <w:color w:val="auto"/>
          <w:sz w:val="20"/>
          <w:szCs w:val="20"/>
          <w:rPrChange w:id="646" w:author="Vihari Réka" w:date="2018-11-30T21:05:00Z">
            <w:rPr>
              <w:noProof/>
            </w:rPr>
          </w:rPrChange>
        </w:rPr>
        <w:fldChar w:fldCharType="end"/>
      </w:r>
      <w:r w:rsidR="000B295A" w:rsidRPr="00106CCB">
        <w:rPr>
          <w:rFonts w:cs="Times New Roman"/>
          <w:b/>
          <w:bCs/>
          <w:i w:val="0"/>
          <w:iCs w:val="0"/>
          <w:color w:val="auto"/>
          <w:sz w:val="20"/>
          <w:szCs w:val="20"/>
          <w:rPrChange w:id="647" w:author="Vihari Réka" w:date="2018-11-30T21:05:00Z">
            <w:rPr/>
          </w:rPrChange>
        </w:rPr>
        <w:t>.</w:t>
      </w:r>
      <w:r w:rsidRPr="00106CCB">
        <w:rPr>
          <w:rFonts w:cs="Times New Roman"/>
          <w:b/>
          <w:bCs/>
          <w:i w:val="0"/>
          <w:iCs w:val="0"/>
          <w:color w:val="auto"/>
          <w:sz w:val="20"/>
          <w:szCs w:val="20"/>
          <w:rPrChange w:id="648" w:author="Vihari Réka" w:date="2018-11-30T21:05:00Z">
            <w:rPr>
              <w:noProof/>
            </w:rPr>
          </w:rPrChange>
        </w:rPr>
        <w:fldChar w:fldCharType="begin"/>
      </w:r>
      <w:r w:rsidRPr="00106CCB">
        <w:rPr>
          <w:rFonts w:cs="Times New Roman"/>
          <w:b/>
          <w:bCs/>
          <w:i w:val="0"/>
          <w:iCs w:val="0"/>
          <w:color w:val="auto"/>
          <w:sz w:val="20"/>
          <w:szCs w:val="20"/>
          <w:rPrChange w:id="649" w:author="Vihari Réka" w:date="2018-11-30T21:05:00Z">
            <w:rPr>
              <w:noProof/>
            </w:rPr>
          </w:rPrChange>
        </w:rPr>
        <w:instrText xml:space="preserve"> SEQ ábra \* ARABIC \s 1 </w:instrText>
      </w:r>
      <w:r w:rsidRPr="00106CCB">
        <w:rPr>
          <w:rFonts w:cs="Times New Roman"/>
          <w:b/>
          <w:bCs/>
          <w:i w:val="0"/>
          <w:iCs w:val="0"/>
          <w:color w:val="auto"/>
          <w:sz w:val="20"/>
          <w:szCs w:val="20"/>
          <w:rPrChange w:id="650" w:author="Vihari Réka" w:date="2018-11-30T21:05:00Z">
            <w:rPr>
              <w:noProof/>
            </w:rPr>
          </w:rPrChange>
        </w:rPr>
        <w:fldChar w:fldCharType="separate"/>
      </w:r>
      <w:r w:rsidR="000B295A" w:rsidRPr="00106CCB">
        <w:rPr>
          <w:rFonts w:cs="Times New Roman"/>
          <w:b/>
          <w:bCs/>
          <w:i w:val="0"/>
          <w:iCs w:val="0"/>
          <w:color w:val="auto"/>
          <w:sz w:val="20"/>
          <w:szCs w:val="20"/>
          <w:rPrChange w:id="651" w:author="Vihari Réka" w:date="2018-11-30T21:05:00Z">
            <w:rPr>
              <w:noProof/>
            </w:rPr>
          </w:rPrChange>
        </w:rPr>
        <w:t>2</w:t>
      </w:r>
      <w:r w:rsidRPr="00106CCB">
        <w:rPr>
          <w:rFonts w:cs="Times New Roman"/>
          <w:b/>
          <w:bCs/>
          <w:i w:val="0"/>
          <w:iCs w:val="0"/>
          <w:color w:val="auto"/>
          <w:sz w:val="20"/>
          <w:szCs w:val="20"/>
          <w:rPrChange w:id="652" w:author="Vihari Réka" w:date="2018-11-30T21:05:00Z">
            <w:rPr>
              <w:noProof/>
            </w:rPr>
          </w:rPrChange>
        </w:rPr>
        <w:fldChar w:fldCharType="end"/>
      </w:r>
      <w:r w:rsidR="00A471C6" w:rsidRPr="00106CCB">
        <w:rPr>
          <w:rFonts w:cs="Times New Roman"/>
          <w:b/>
          <w:bCs/>
          <w:i w:val="0"/>
          <w:iCs w:val="0"/>
          <w:color w:val="auto"/>
          <w:sz w:val="20"/>
          <w:szCs w:val="20"/>
          <w:rPrChange w:id="653" w:author="Vihari Réka" w:date="2018-11-30T21:05:00Z">
            <w:rPr/>
          </w:rPrChange>
        </w:rPr>
        <w:t>. ábra iOS készülékek gyorsasága Android készülékekhez képest</w:t>
      </w:r>
      <w:r w:rsidR="00A471C6">
        <w:rPr>
          <w:rFonts w:ascii="Calibri" w:hAnsi="Calibri" w:cs="Times New Roman"/>
          <w:color w:val="000000"/>
        </w:rPr>
        <w:br/>
      </w:r>
    </w:p>
    <w:p w14:paraId="079C9D1A" w14:textId="0F348B51" w:rsidR="00A471C6" w:rsidRPr="00D0072D" w:rsidDel="00431D2A" w:rsidRDefault="00A471C6" w:rsidP="00A471C6">
      <w:pPr>
        <w:spacing w:after="120" w:line="360" w:lineRule="auto"/>
        <w:ind w:firstLine="720"/>
        <w:jc w:val="both"/>
        <w:rPr>
          <w:del w:id="654" w:author="Illanicz Barnabás" w:date="2018-11-26T11:19:00Z"/>
          <w:rFonts w:cs="Times New Roman"/>
        </w:rPr>
      </w:pPr>
      <w:r w:rsidRPr="00D0072D">
        <w:rPr>
          <w:rFonts w:cs="Times New Roman"/>
        </w:rPr>
        <w:t xml:space="preserve">Az ábra alapján látszik, hogy míg egy videó szerkesztése iPhone X készülékkel 0:42 másodpercet vesz igénybe, </w:t>
      </w:r>
      <w:commentRangeStart w:id="655"/>
      <w:r w:rsidRPr="00D0072D">
        <w:rPr>
          <w:rFonts w:cs="Times New Roman"/>
        </w:rPr>
        <w:t>addig Android operációs rendszerrel ellátott társainak ez akár több mint a kétszeresébe is telhet</w:t>
      </w:r>
      <w:commentRangeEnd w:id="655"/>
      <w:r w:rsidR="00C14E9E">
        <w:rPr>
          <w:rStyle w:val="Jegyzethivatkozs"/>
        </w:rPr>
        <w:commentReference w:id="655"/>
      </w:r>
      <w:r w:rsidRPr="00D0072D">
        <w:rPr>
          <w:rFonts w:cs="Times New Roman"/>
        </w:rPr>
        <w:t xml:space="preserve">. </w:t>
      </w:r>
      <w:ins w:id="656" w:author="Vihari Réka" w:date="2018-11-22T10:13:00Z">
        <w:r w:rsidR="00465BCB">
          <w:rPr>
            <w:rFonts w:cs="Times New Roman"/>
          </w:rPr>
          <w:t xml:space="preserve">A készülékek nem azonos CPU-val és memóriával rendelkeznek, de látható, hogy jelenleg nincs olyan Andoroid-os készülék, mely hasonló gyorsaságot tudna nyújtani. </w:t>
        </w:r>
      </w:ins>
      <w:ins w:id="657" w:author="Vihari Réka" w:date="2018-11-22T10:12:00Z">
        <w:r w:rsidR="00465BCB">
          <w:rPr>
            <w:rFonts w:cs="Times New Roman"/>
          </w:rPr>
          <w:t xml:space="preserve">Nem </w:t>
        </w:r>
      </w:ins>
      <w:del w:id="658"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59252DB" w:rsidR="00A471C6" w:rsidDel="00431D2A" w:rsidRDefault="00A471C6" w:rsidP="00A471C6">
      <w:pPr>
        <w:spacing w:after="120" w:line="360" w:lineRule="auto"/>
        <w:jc w:val="both"/>
        <w:rPr>
          <w:del w:id="659" w:author="Illanicz Barnabás" w:date="2018-11-26T11:19:00Z"/>
          <w:rFonts w:cs="Times New Roman"/>
        </w:rPr>
      </w:pPr>
    </w:p>
    <w:p w14:paraId="23DE425C" w14:textId="77777777" w:rsidR="00431D2A" w:rsidRDefault="00A471C6" w:rsidP="00A471C6">
      <w:pPr>
        <w:spacing w:after="120" w:line="360" w:lineRule="auto"/>
        <w:jc w:val="both"/>
        <w:rPr>
          <w:ins w:id="660" w:author="Illanicz Barnabás" w:date="2018-11-26T11:19:00Z"/>
          <w:rFonts w:cs="Times New Roman"/>
        </w:rPr>
      </w:pPr>
      <w:del w:id="661" w:author="Illanicz Barnabás" w:date="2018-11-26T11:19:00Z">
        <w:r w:rsidDel="00431D2A">
          <w:rPr>
            <w:rFonts w:cs="Times New Roman"/>
          </w:rPr>
          <w:br/>
        </w:r>
      </w:del>
    </w:p>
    <w:p w14:paraId="257F1733" w14:textId="60EA9EE3" w:rsidR="00A471C6" w:rsidRDefault="00A471C6" w:rsidP="00A471C6">
      <w:pPr>
        <w:spacing w:after="120" w:line="360" w:lineRule="auto"/>
        <w:jc w:val="both"/>
        <w:rPr>
          <w:rFonts w:cs="Times New Roman"/>
        </w:rPr>
      </w:pPr>
      <w:r w:rsidRPr="00D0072D">
        <w:rPr>
          <w:rFonts w:cs="Times New Roman"/>
        </w:rPr>
        <w:t>Továbbá, a csak cégen belüli platform támogatottságnak köszönhetően jobb a hardver és szoftver integrációja. A nemrég bevezetett 3D Touch funkciója említendő meg ez</w:t>
      </w:r>
      <w:ins w:id="662" w:author="Illanicz Barnabás" w:date="2018-11-19T10:20:00Z">
        <w:r w:rsidR="004C3A0E">
          <w:rPr>
            <w:rFonts w:cs="Times New Roman"/>
          </w:rPr>
          <w:t xml:space="preserve"> </w:t>
        </w:r>
      </w:ins>
      <w:r w:rsidRPr="00D0072D">
        <w:rPr>
          <w:rFonts w:cs="Times New Roman"/>
        </w:rPr>
        <w:t xml:space="preserve">esetben, mely </w:t>
      </w:r>
      <w:r w:rsidRPr="00D0072D">
        <w:rPr>
          <w:rFonts w:cs="Times New Roman"/>
        </w:rPr>
        <w:lastRenderedPageBreak/>
        <w:t xml:space="preserve">érzékeli a képernyő nyomásának erejét, ezzel is új funkciókat adva az operációs rendszernek. </w:t>
      </w:r>
      <w:r>
        <w:rPr>
          <w:rFonts w:cs="Times New Roman"/>
        </w:rPr>
        <w:t>Illetve, ezzel is növelne az egyszerűbb használhatóságot az And</w:t>
      </w:r>
      <w:ins w:id="663" w:author="Illanicz Barnabás" w:date="2018-11-19T10:20:00Z">
        <w:r w:rsidR="004C3A0E">
          <w:rPr>
            <w:rFonts w:cs="Times New Roman"/>
          </w:rPr>
          <w:t>r</w:t>
        </w:r>
      </w:ins>
      <w:r>
        <w:rPr>
          <w:rFonts w:cs="Times New Roman"/>
        </w:rPr>
        <w:t>o</w:t>
      </w:r>
      <w:del w:id="664" w:author="Illanicz Barnabás" w:date="2018-11-19T10:20:00Z">
        <w:r w:rsidDel="004C3A0E">
          <w:rPr>
            <w:rFonts w:cs="Times New Roman"/>
          </w:rPr>
          <w:delText>r</w:delText>
        </w:r>
      </w:del>
      <w:r>
        <w:rPr>
          <w:rFonts w:cs="Times New Roman"/>
        </w:rPr>
        <w:t xml:space="preserve">id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665"/>
      <w:r>
        <w:rPr>
          <w:rFonts w:cs="Times New Roman"/>
        </w:rPr>
        <w:t>Az App</w:t>
      </w:r>
      <w:ins w:id="666" w:author="Vihari Réka" w:date="2018-11-22T10:14:00Z">
        <w:r w:rsidR="00465BCB">
          <w:rPr>
            <w:rFonts w:cs="Times New Roman"/>
          </w:rPr>
          <w:t xml:space="preserve">le </w:t>
        </w:r>
      </w:ins>
      <w:del w:id="667" w:author="Illanicz Barnabás" w:date="2018-11-19T10:20:00Z">
        <w:r w:rsidDel="000F73BC">
          <w:rPr>
            <w:rFonts w:cs="Times New Roman"/>
          </w:rPr>
          <w:delText xml:space="preserve">le </w:delText>
        </w:r>
      </w:del>
      <w:r>
        <w:rPr>
          <w:rFonts w:cs="Times New Roman"/>
        </w:rPr>
        <w:t>Store-ban megtalálható alkalmazások kiemelkedőek a Google</w:t>
      </w:r>
      <w:ins w:id="668" w:author="Illanicz Barnabás" w:date="2018-11-19T10:20:00Z">
        <w:r w:rsidR="000F73BC">
          <w:rPr>
            <w:rFonts w:cs="Times New Roman"/>
          </w:rPr>
          <w:t xml:space="preserve"> Play</w:t>
        </w:r>
      </w:ins>
      <w:r>
        <w:rPr>
          <w:rFonts w:cs="Times New Roman"/>
        </w:rPr>
        <w:t xml:space="preserve"> Áruházban megtalálható Android készülékeken elérhető applikációktól. </w:t>
      </w:r>
      <w:commentRangeEnd w:id="665"/>
      <w:r w:rsidR="008C5897">
        <w:rPr>
          <w:rStyle w:val="Jegyzethivatkozs"/>
        </w:rPr>
        <w:commentReference w:id="665"/>
      </w:r>
      <w:r>
        <w:rPr>
          <w:rFonts w:cs="Times New Roman"/>
        </w:rPr>
        <w:t xml:space="preserve">Ez az Apple szigorú követelményeinek is köszönhető, az applikációk publikálásával szemben. Továbbá, </w:t>
      </w:r>
      <w:commentRangeStart w:id="669"/>
      <w:r>
        <w:rPr>
          <w:rFonts w:cs="Times New Roman"/>
        </w:rPr>
        <w:t xml:space="preserve">az Android nagy </w:t>
      </w:r>
      <w:del w:id="670" w:author="Vihari Réka" w:date="2018-11-22T10:16:00Z">
        <w:r w:rsidDel="00465BCB">
          <w:rPr>
            <w:rFonts w:cs="Times New Roman"/>
          </w:rPr>
          <w:delText xml:space="preserve">platform </w:delText>
        </w:r>
      </w:del>
      <w:ins w:id="671" w:author="Vihari Réka" w:date="2018-11-22T10:16:00Z">
        <w:r w:rsidR="00465BCB">
          <w:rPr>
            <w:rFonts w:cs="Times New Roman"/>
          </w:rPr>
          <w:t>eszköz</w:t>
        </w:r>
      </w:ins>
      <w:r>
        <w:rPr>
          <w:rFonts w:cs="Times New Roman"/>
        </w:rPr>
        <w:t xml:space="preserve">támogatottsága </w:t>
      </w:r>
      <w:ins w:id="672" w:author="Vihari Réka" w:date="2018-11-22T10:16:00Z">
        <w:r w:rsidR="00465BCB">
          <w:rPr>
            <w:rFonts w:cs="Times New Roman"/>
          </w:rPr>
          <w:t xml:space="preserve">és a különböző gyártók </w:t>
        </w:r>
      </w:ins>
      <w:r>
        <w:rPr>
          <w:rFonts w:cs="Times New Roman"/>
        </w:rPr>
        <w:t>révén</w:t>
      </w:r>
      <w:commentRangeEnd w:id="669"/>
      <w:r w:rsidR="004D2196">
        <w:rPr>
          <w:rStyle w:val="Jegyzethivatkozs"/>
        </w:rPr>
        <w:commentReference w:id="669"/>
      </w:r>
      <w:r>
        <w:rPr>
          <w:rFonts w:cs="Times New Roman"/>
        </w:rPr>
        <w:t xml:space="preserve">, nehéz olyan alkalmazásokat készíteni, melyek minden készüléken a megfelelő teljesítményt és felhasználói élményt nyújtják. Viszont iOS-re fejlesztés során lehetőségünk van minden </w:t>
      </w:r>
      <w:commentRangeStart w:id="673"/>
      <w:del w:id="674" w:author="Vihari Réka" w:date="2018-11-22T10:16:00Z">
        <w:r w:rsidDel="00465BCB">
          <w:rPr>
            <w:rFonts w:cs="Times New Roman"/>
          </w:rPr>
          <w:delText xml:space="preserve">platformra </w:delText>
        </w:r>
        <w:commentRangeEnd w:id="673"/>
        <w:r w:rsidR="003C458B" w:rsidDel="00465BCB">
          <w:rPr>
            <w:rStyle w:val="Jegyzethivatkozs"/>
          </w:rPr>
          <w:commentReference w:id="673"/>
        </w:r>
      </w:del>
      <w:ins w:id="675"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számítógépünkön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Az iCloud az Apple által fejlesztett felhő tároló, melyből a készülék vásárlásánál 5 GB tárhelyet kapunk ingyenes</w:t>
      </w:r>
      <w:ins w:id="676"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szinkronizációt,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Android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677" w:name="_Toc531375681"/>
      <w:r w:rsidRPr="00CD4015">
        <w:rPr>
          <w:rFonts w:ascii="Times New Roman" w:eastAsia="Times New Roman" w:hAnsi="Times New Roman" w:cs="Arial"/>
          <w:color w:val="auto"/>
          <w:kern w:val="32"/>
          <w:sz w:val="36"/>
          <w:szCs w:val="32"/>
        </w:rPr>
        <w:lastRenderedPageBreak/>
        <w:t>2. Az iOS platform bemutatása</w:t>
      </w:r>
      <w:bookmarkEnd w:id="677"/>
    </w:p>
    <w:p w14:paraId="0C7F1128" w14:textId="77777777" w:rsidR="00A471C6" w:rsidRPr="00CD4015" w:rsidRDefault="00A471C6" w:rsidP="00A471C6">
      <w:pPr>
        <w:pStyle w:val="Cmsor2"/>
      </w:pPr>
      <w:bookmarkStart w:id="678" w:name="_Toc531375682"/>
      <w:r w:rsidRPr="00CD4015">
        <w:t>Az operációs rendszer fejlődése</w:t>
      </w:r>
      <w:bookmarkEnd w:id="678"/>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iOS, mely iPhone, iPad és iPod eszközökön működik. Mint minden operációs rendszer, ez is tartalmaz beépített alkalmazásokat (például: Üzenetek, Telefon, Internetböngésző,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9D4E4B" w:rsidRDefault="00A471C6" w:rsidP="00A471C6">
      <w:pPr>
        <w:spacing w:after="120" w:line="360" w:lineRule="auto"/>
        <w:ind w:firstLine="720"/>
        <w:jc w:val="both"/>
        <w:rPr>
          <w:rFonts w:cs="Times New Roman"/>
        </w:rPr>
      </w:pPr>
      <w:r w:rsidRPr="009D4E4B">
        <w:rPr>
          <w:rFonts w:cs="Times New Roman"/>
          <w:color w:val="000000"/>
          <w:lang w:eastAsia="hu-HU"/>
          <w:rPrChange w:id="679" w:author="Illanicz Barnabás" w:date="2018-11-26T11:23:00Z">
            <w:rPr>
              <w:rFonts w:ascii="Calibri" w:hAnsi="Calibri" w:cs="Times New Roman"/>
              <w:color w:val="000000"/>
              <w:lang w:eastAsia="hu-HU"/>
            </w:rPr>
          </w:rPrChange>
        </w:rPr>
        <w:t>Az Apple korábbi elnöke Steve Jobs,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enélkül a fejlődésre lassú ütemben van csak lehetőség, így engedélyezte a fejlesztést, de a mai napig szigorú követelményeknek kell megfelelnie egy alkalmazásnak, hogy bekerülhessen az Apple Store-ba.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A legelső iOS verzió 2007 január 9-én jelent meg. Ma már a 12. verziónál tartunk és az évek során sok újdonsággal bővültek a funkciók. Az új alkalmazások fejlesztési lehetőségei korlátozva vannak legalább iOS 9 platformra, ennél alacsonyabb verzióra nem tudunk fejleszteni. Az Apple Inc. ezzel is ösztönözi a felhasználókat a nagyobb verzióra váltásra.</w:t>
      </w:r>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iOS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34FA043A"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del w:id="680" w:author="Vihari Réka" w:date="2018-11-30T21:05: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verzók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diagramon látható az iPhone felhasználók egy 2017.októberében kiadott applikáció (iOS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0D1B83E6"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del w:id="681" w:author="Vihari Réka" w:date="2018-11-30T21:06: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verziók megoszlása, egy iOS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r w:rsidRPr="00EF6033">
              <w:rPr>
                <w:rFonts w:cs="Times New Roman"/>
                <w:color w:val="000000"/>
              </w:rPr>
              <w:t>App Store megjelenése, Térkép aplikáció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r w:rsidRPr="00EF6033">
              <w:rPr>
                <w:rFonts w:cs="Times New Roman"/>
                <w:color w:val="000000"/>
              </w:rPr>
              <w:t>Copy-Paste, Videófelvétel, Push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r w:rsidRPr="00EF6033">
              <w:rPr>
                <w:rFonts w:cs="Times New Roman"/>
                <w:color w:val="000000"/>
              </w:rPr>
              <w:t>FaceTime, Airplay, Airprint, Személyes hotspot</w:t>
            </w:r>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r w:rsidRPr="00EF6033">
              <w:rPr>
                <w:rFonts w:cs="Times New Roman"/>
                <w:color w:val="000000"/>
              </w:rPr>
              <w:t>iCloud, iMessage, iTunes Wi-Fi Sync</w:t>
            </w:r>
            <w:r>
              <w:rPr>
                <w:rFonts w:cs="Times New Roman"/>
                <w:color w:val="000000"/>
              </w:rPr>
              <w:t>, Notification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Apple Térképek, Passbook (most Wallet),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r w:rsidRPr="00EF6033">
              <w:rPr>
                <w:rFonts w:cs="Times New Roman"/>
                <w:color w:val="000000"/>
              </w:rPr>
              <w:t>AirDrop, iTunes Radio, Control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Apple Music, Apple Play, Family Sharing</w:t>
            </w:r>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A471C6">
      <w:pPr>
        <w:pStyle w:val="Cmsor3"/>
        <w:numPr>
          <w:ilvl w:val="2"/>
          <w:numId w:val="12"/>
        </w:numPr>
      </w:pPr>
      <w:bookmarkStart w:id="682" w:name="_Toc531375683"/>
      <w:r w:rsidRPr="00CD4015">
        <w:t>iOS 9</w:t>
      </w:r>
      <w:bookmarkEnd w:id="682"/>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683" w:author="Vihari Réka" w:date="2018-11-24T12:32:00Z"/>
          <w:rFonts w:cs="Times New Roman"/>
        </w:rPr>
      </w:pPr>
      <w:r w:rsidRPr="00EF6033">
        <w:rPr>
          <w:rFonts w:cs="Times New Roman"/>
        </w:rPr>
        <w:t xml:space="preserve">Az Apple Inc. által fejlesztett iOS 9 mobil operációs rendszert 2015 szeptemberben adták ki. Új applikációk jelentek meg a verzióval és a meglévőket is fejlesztették. A Safari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684" w:author="Vihari Réka" w:date="2018-11-24T12:32:00Z">
        <w:r>
          <w:rPr>
            <w:rFonts w:cs="Times New Roman"/>
          </w:rPr>
          <w:t xml:space="preserve">A fejlesztőknek nagy segítséget nyújtott a UIStackView bevezetése, mely megkönnyítette a képernyőn lévő elemek megfelelő elhelyezését. Az alkalmazás fejlesztése közben kijelölhetünk elemeket (szövegek, gombok, stb,), amiket beágyazunk egy UIStackView-ba, melyből választhatunk vízszintes és függőleges rendezést. </w:t>
        </w:r>
      </w:ins>
      <w:ins w:id="685"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touch-ot,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20%-ra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A471C6">
      <w:pPr>
        <w:pStyle w:val="Cmsor3"/>
        <w:numPr>
          <w:ilvl w:val="2"/>
          <w:numId w:val="11"/>
        </w:numPr>
      </w:pPr>
      <w:bookmarkStart w:id="686" w:name="_Toc531375684"/>
      <w:r w:rsidRPr="00CD4015">
        <w:lastRenderedPageBreak/>
        <w:t>iOS 10</w:t>
      </w:r>
      <w:bookmarkEnd w:id="686"/>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(Lock Screen)</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Control Centert, melyet a képernyő alulról felhúzásával érhetünk el. Itt fontosabb beállításokat végezhetünk el. Ezek közé tartozik a WiFi vagy Bluetooth keresés engedélyezése, a zseblámpa bekapcsolása, a képernyő elforgatási lehetőségének zárolása vagy akár a zenelejátszás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687"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03C883DC" w:rsidR="001D1FA7" w:rsidRPr="00EF6033" w:rsidDel="00C966A8" w:rsidRDefault="001D1FA7" w:rsidP="00A471C6">
      <w:pPr>
        <w:spacing w:after="120" w:line="360" w:lineRule="auto"/>
        <w:ind w:firstLine="720"/>
        <w:jc w:val="both"/>
        <w:rPr>
          <w:del w:id="688" w:author="Illanicz Barnabás" w:date="2018-11-26T11:24:00Z"/>
          <w:rFonts w:cs="Times New Roman"/>
        </w:rPr>
      </w:pPr>
      <w:ins w:id="689" w:author="Vihari Réka" w:date="2018-11-24T12:25:00Z">
        <w:r>
          <w:rPr>
            <w:rFonts w:cs="Times New Roman"/>
          </w:rPr>
          <w:t>Fejlesztők számára az al</w:t>
        </w:r>
        <w:del w:id="690" w:author="Illanicz Barnabás" w:date="2018-11-26T11:04:00Z">
          <w:r w:rsidDel="000D7012">
            <w:rPr>
              <w:rFonts w:cs="Times New Roman"/>
            </w:rPr>
            <w:delText>a</w:delText>
          </w:r>
        </w:del>
        <w:r>
          <w:rPr>
            <w:rFonts w:cs="Times New Roman"/>
          </w:rPr>
          <w:t>k</w:t>
        </w:r>
      </w:ins>
      <w:ins w:id="691" w:author="Illanicz Barnabás" w:date="2018-11-26T11:04:00Z">
        <w:r w:rsidR="000D7012">
          <w:rPr>
            <w:rFonts w:cs="Times New Roman"/>
          </w:rPr>
          <w:t>a</w:t>
        </w:r>
      </w:ins>
      <w:ins w:id="692" w:author="Vihari Réka" w:date="2018-11-24T12:25:00Z">
        <w:r>
          <w:rPr>
            <w:rFonts w:cs="Times New Roman"/>
          </w:rPr>
          <w:t>l</w:t>
        </w:r>
        <w:del w:id="693" w:author="Illanicz Barnabás" w:date="2018-11-26T11:05:00Z">
          <w:r w:rsidDel="000D7012">
            <w:rPr>
              <w:rFonts w:cs="Times New Roman"/>
            </w:rPr>
            <w:delText>a</w:delText>
          </w:r>
        </w:del>
        <w:r>
          <w:rPr>
            <w:rFonts w:cs="Times New Roman"/>
          </w:rPr>
          <w:t>m</w:t>
        </w:r>
      </w:ins>
      <w:ins w:id="694" w:author="Illanicz Barnabás" w:date="2018-11-26T11:05:00Z">
        <w:r w:rsidR="000D7012">
          <w:rPr>
            <w:rFonts w:cs="Times New Roman"/>
          </w:rPr>
          <w:t>a</w:t>
        </w:r>
      </w:ins>
      <w:ins w:id="695" w:author="Vihari Réka" w:date="2018-11-24T12:25:00Z">
        <w:r>
          <w:rPr>
            <w:rFonts w:cs="Times New Roman"/>
          </w:rPr>
          <w:t>zásokon belüli üzenet küld</w:t>
        </w:r>
      </w:ins>
      <w:ins w:id="696" w:author="Illanicz Barnabás" w:date="2018-11-26T11:05:00Z">
        <w:r w:rsidR="000D7012">
          <w:rPr>
            <w:rFonts w:cs="Times New Roman"/>
          </w:rPr>
          <w:t>és</w:t>
        </w:r>
      </w:ins>
      <w:ins w:id="697" w:author="Vihari Réka" w:date="2018-11-24T12:25:00Z">
        <w:del w:id="698" w:author="Illanicz Barnabás" w:date="2018-11-26T11:05:00Z">
          <w:r w:rsidDel="000D7012">
            <w:rPr>
              <w:rFonts w:cs="Times New Roman"/>
            </w:rPr>
            <w:delText>sé</w:delText>
          </w:r>
        </w:del>
        <w:r>
          <w:rPr>
            <w:rFonts w:cs="Times New Roman"/>
          </w:rPr>
          <w:t>hez az Apple létrehozta az MSMessageAppViewController</w:t>
        </w:r>
      </w:ins>
      <w:ins w:id="699" w:author="Vihari Réka" w:date="2018-11-24T12:26:00Z">
        <w:r>
          <w:rPr>
            <w:rFonts w:cs="Times New Roman"/>
          </w:rPr>
          <w:t xml:space="preserve"> osztály</w:t>
        </w:r>
      </w:ins>
      <w:ins w:id="700" w:author="Illanicz Barnabás" w:date="2018-11-26T11:04:00Z">
        <w:r w:rsidR="000D7012">
          <w:rPr>
            <w:rFonts w:cs="Times New Roman"/>
          </w:rPr>
          <w:t>t</w:t>
        </w:r>
      </w:ins>
      <w:ins w:id="701" w:author="Vihari Réka" w:date="2018-11-24T12:26:00Z">
        <w:r>
          <w:rPr>
            <w:rFonts w:cs="Times New Roman"/>
          </w:rPr>
          <w:t>, mely szabadon felhasználható. Interaktív üzenetek készíthetőek vele</w:t>
        </w:r>
      </w:ins>
      <w:ins w:id="702" w:author="Vihari Réka" w:date="2018-11-24T12:27:00Z">
        <w:r>
          <w:rPr>
            <w:rFonts w:cs="Times New Roman"/>
          </w:rPr>
          <w:t xml:space="preserve">, illetve a shouldExpire </w:t>
        </w:r>
        <w:r w:rsidR="007B5552">
          <w:rPr>
            <w:rFonts w:cs="Times New Roman"/>
          </w:rPr>
          <w:t xml:space="preserve">metódus használatával beállítható, hogy egy üzenet automatikusan törlődjön egy meghatározott idő után. </w:t>
        </w:r>
      </w:ins>
    </w:p>
    <w:p w14:paraId="18AB8863" w14:textId="77777777" w:rsidR="00A471C6" w:rsidRDefault="00A471C6">
      <w:pPr>
        <w:spacing w:after="120" w:line="360" w:lineRule="auto"/>
        <w:ind w:firstLine="720"/>
        <w:jc w:val="both"/>
        <w:rPr>
          <w:rFonts w:ascii="Calibri" w:hAnsi="Calibri" w:cs="Times New Roman"/>
          <w:color w:val="000000"/>
          <w:lang w:eastAsia="hu-HU"/>
        </w:rPr>
        <w:pPrChange w:id="703" w:author="Illanicz Barnabás" w:date="2018-11-26T11:24:00Z">
          <w:pPr>
            <w:ind w:right="-11"/>
          </w:pPr>
        </w:pPrChange>
      </w:pPr>
    </w:p>
    <w:p w14:paraId="079BECE0" w14:textId="3EDF0247" w:rsidR="00A471C6" w:rsidDel="00857344" w:rsidRDefault="00A471C6" w:rsidP="00A471C6">
      <w:pPr>
        <w:ind w:right="-11"/>
        <w:rPr>
          <w:del w:id="704" w:author="Illanicz Barnabás" w:date="2018-11-26T11:24:00Z"/>
          <w:rFonts w:ascii="Calibri" w:hAnsi="Calibri" w:cs="Times New Roman"/>
          <w:color w:val="000000"/>
          <w:lang w:eastAsia="hu-HU"/>
        </w:rPr>
      </w:pPr>
      <w:bookmarkStart w:id="705" w:name="_Toc531375393"/>
      <w:bookmarkStart w:id="706" w:name="_Toc531375546"/>
      <w:bookmarkStart w:id="707" w:name="_Toc531375685"/>
      <w:bookmarkEnd w:id="705"/>
      <w:bookmarkEnd w:id="706"/>
      <w:bookmarkEnd w:id="707"/>
    </w:p>
    <w:p w14:paraId="03DAF59E" w14:textId="77777777" w:rsidR="00A471C6" w:rsidRPr="00CD4015" w:rsidRDefault="00A471C6" w:rsidP="00A471C6">
      <w:pPr>
        <w:pStyle w:val="Cmsor3"/>
        <w:numPr>
          <w:ilvl w:val="2"/>
          <w:numId w:val="10"/>
        </w:numPr>
      </w:pPr>
      <w:bookmarkStart w:id="708" w:name="_Toc531375686"/>
      <w:r w:rsidRPr="00CD4015">
        <w:t>iOS 11</w:t>
      </w:r>
      <w:bookmarkEnd w:id="708"/>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575547D5" w:rsidR="00A471C6" w:rsidRDefault="00A471C6" w:rsidP="00A471C6">
      <w:pPr>
        <w:spacing w:after="120" w:line="360" w:lineRule="auto"/>
        <w:ind w:firstLine="720"/>
        <w:jc w:val="both"/>
        <w:rPr>
          <w:ins w:id="709" w:author="Vihari Réka" w:date="2018-11-23T21:44:00Z"/>
          <w:rFonts w:cs="Times New Roman"/>
        </w:rPr>
      </w:pPr>
      <w:r w:rsidRPr="00EF6033">
        <w:rPr>
          <w:rFonts w:cs="Times New Roman"/>
        </w:rPr>
        <w:t xml:space="preserve">Az iOS 11-es verzióját 2017 szeptemberben vált letölthetővé. Ebben a verzióban már az alap felhasználó felületek is új dizájnt kaptak. A Számológép, a Telefon alkalmazás, a 10-es verzióban megjelent Lock Screen és a Control Center teljesen újra lett tervezve. A már meglévő Notification Center beleolvadt a Lock Screen-be így </w:t>
      </w:r>
      <w:r>
        <w:rPr>
          <w:rFonts w:cs="Times New Roman"/>
        </w:rPr>
        <w:t xml:space="preserve">már nem csak az egyes alkalmazások eseméyeit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7780BC4B" w:rsidR="00AD1D26" w:rsidRPr="00EF6033" w:rsidRDefault="00AD1D26" w:rsidP="00A471C6">
      <w:pPr>
        <w:spacing w:after="120" w:line="360" w:lineRule="auto"/>
        <w:ind w:firstLine="720"/>
        <w:jc w:val="both"/>
        <w:rPr>
          <w:rFonts w:cs="Times New Roman"/>
        </w:rPr>
      </w:pPr>
      <w:ins w:id="710" w:author="Vihari Réka" w:date="2018-11-23T21:44:00Z">
        <w:r>
          <w:rPr>
            <w:rFonts w:cs="Times New Roman"/>
          </w:rPr>
          <w:lastRenderedPageBreak/>
          <w:t xml:space="preserve">A fejlesztők számára </w:t>
        </w:r>
        <w:r w:rsidR="00616923">
          <w:rPr>
            <w:rFonts w:cs="Times New Roman"/>
          </w:rPr>
          <w:t>az ARKit megjelenése volt a legfőbb funkció</w:t>
        </w:r>
      </w:ins>
      <w:ins w:id="711" w:author="Vihari Réka" w:date="2018-11-23T21:56:00Z">
        <w:r w:rsidR="008531E2">
          <w:rPr>
            <w:rFonts w:cs="Times New Roman"/>
          </w:rPr>
          <w:t>, mely segítségével a készülék feltérképezheti a környezetet</w:t>
        </w:r>
      </w:ins>
      <w:ins w:id="712" w:author="Vihari Réka" w:date="2018-11-23T21:57:00Z">
        <w:r w:rsidR="008531E2">
          <w:rPr>
            <w:rFonts w:cs="Times New Roman"/>
          </w:rPr>
          <w:t xml:space="preserve">, melyet a fejlesztők manipulálhatnak és </w:t>
        </w:r>
      </w:ins>
      <w:ins w:id="713" w:author="Vihari Réka" w:date="2018-11-23T21:59:00Z">
        <w:r w:rsidR="008531E2">
          <w:rPr>
            <w:rFonts w:cs="Times New Roman"/>
          </w:rPr>
          <w:t xml:space="preserve">virtuális objektumokat helyezhetnek rá. Az ARKit integrálható 2D és 3D </w:t>
        </w:r>
      </w:ins>
      <w:ins w:id="714" w:author="Vihari Réka" w:date="2018-11-23T22:00:00Z">
        <w:r w:rsidR="008531E2">
          <w:rPr>
            <w:rFonts w:cs="Times New Roman"/>
          </w:rPr>
          <w:t>játékokhoz, melye</w:t>
        </w:r>
      </w:ins>
      <w:ins w:id="715" w:author="Illanicz Barnabás" w:date="2018-11-26T11:08:00Z">
        <w:r w:rsidR="000F54A7">
          <w:rPr>
            <w:rFonts w:cs="Times New Roman"/>
          </w:rPr>
          <w:t>ket</w:t>
        </w:r>
      </w:ins>
      <w:ins w:id="716" w:author="Vihari Réka" w:date="2018-11-23T22:00:00Z">
        <w:del w:id="717" w:author="Illanicz Barnabás" w:date="2018-11-26T11:08:00Z">
          <w:r w:rsidR="008531E2" w:rsidDel="000F54A7">
            <w:rPr>
              <w:rFonts w:cs="Times New Roman"/>
            </w:rPr>
            <w:delText>t</w:delText>
          </w:r>
        </w:del>
        <w:r w:rsidR="008531E2">
          <w:rPr>
            <w:rFonts w:cs="Times New Roman"/>
          </w:rPr>
          <w:t xml:space="preserve">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718" w:author="Vihari Réka" w:date="2018-11-23T22:01:00Z">
        <w:r w:rsidRPr="00EF6033" w:rsidDel="008531E2">
          <w:rPr>
            <w:rFonts w:cs="Times New Roman"/>
          </w:rPr>
          <w:delText xml:space="preserve">Új </w:delText>
        </w:r>
      </w:del>
      <w:ins w:id="719"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Drag and Drop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720" w:name="_Toc531375687"/>
      <w:r w:rsidRPr="00CD4015">
        <w:t>iOS 12</w:t>
      </w:r>
      <w:bookmarkEnd w:id="720"/>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iOS legújabb verziója, melyet 2018 szeptemberében adtak ki. Az új fejlesztések közé tartozik a csoportos FaceTime lehetősége, 70 új beépített emoji a billentyűzetbe és eSIM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721" w:author="Illanicz Barnabás" w:date="2018-11-19T10:36:00Z">
        <w:r w:rsidR="00841EED">
          <w:rPr>
            <w:rFonts w:cs="Times New Roman"/>
          </w:rPr>
          <w:t xml:space="preserve"> </w:t>
        </w:r>
      </w:ins>
      <w:r>
        <w:rPr>
          <w:rFonts w:cs="Times New Roman"/>
        </w:rPr>
        <w:t xml:space="preserve">lehet határozni számára, hogy melyek azok a tevékenységek, amiket a felhasználó használni fog az alkalmazásban. Az alkalmazás ezeket tudja specifikálni hivatkozásokként a Siri-nek. Továbbá, újdonságnak számít még, hogy az alkalmazásoknál engedélyezni lehet az Apple Pencil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(Lock Screen)</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Del="00B90E3C" w:rsidRDefault="00A471C6" w:rsidP="00A471C6">
      <w:pPr>
        <w:spacing w:after="120" w:line="360" w:lineRule="auto"/>
        <w:ind w:firstLine="720"/>
        <w:jc w:val="both"/>
        <w:rPr>
          <w:del w:id="722" w:author="Illanicz Barnabás" w:date="2018-11-26T11:08:00Z"/>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animojikra. </w:t>
      </w:r>
    </w:p>
    <w:p w14:paraId="1C01332D" w14:textId="77777777" w:rsidR="00A471C6" w:rsidRDefault="00A471C6">
      <w:pPr>
        <w:spacing w:after="120" w:line="360" w:lineRule="auto"/>
        <w:ind w:firstLine="720"/>
        <w:jc w:val="both"/>
        <w:rPr>
          <w:rFonts w:ascii="Calibri" w:hAnsi="Calibri" w:cs="Times New Roman"/>
          <w:color w:val="000000"/>
        </w:rPr>
        <w:pPrChange w:id="723" w:author="Illanicz Barnabás" w:date="2018-11-26T11:08:00Z">
          <w:pPr>
            <w:ind w:right="-11"/>
          </w:pPr>
        </w:pPrChange>
      </w:pPr>
    </w:p>
    <w:p w14:paraId="7514F36E" w14:textId="23EB21E7" w:rsidR="00A471C6" w:rsidRPr="00CD4015" w:rsidDel="00FD7292" w:rsidRDefault="00A471C6">
      <w:pPr>
        <w:numPr>
          <w:ilvl w:val="1"/>
          <w:numId w:val="10"/>
        </w:numPr>
        <w:ind w:left="0"/>
        <w:rPr>
          <w:del w:id="724" w:author="Vihari Réka" w:date="2018-11-24T13:59:00Z"/>
        </w:rPr>
        <w:pPrChange w:id="725" w:author="Illanicz Barnabás" w:date="2018-11-26T11:09:00Z">
          <w:pPr>
            <w:pStyle w:val="Cmsor2"/>
            <w:numPr>
              <w:numId w:val="10"/>
            </w:numPr>
            <w:ind w:left="580" w:hanging="580"/>
          </w:pPr>
        </w:pPrChange>
      </w:pPr>
      <w:del w:id="726" w:author="Vihari Réka" w:date="2018-11-24T13:59:00Z">
        <w:r w:rsidRPr="00CD4015" w:rsidDel="00FD7292">
          <w:delText>Programozási nyelvek</w:delText>
        </w:r>
      </w:del>
    </w:p>
    <w:p w14:paraId="3FCBA8A4" w14:textId="77777777" w:rsidR="00A471C6" w:rsidRDefault="00A471C6">
      <w:pPr>
        <w:rPr>
          <w:rFonts w:ascii="Calibri" w:hAnsi="Calibri" w:cs="Times New Roman"/>
          <w:color w:val="000000"/>
        </w:rPr>
        <w:pPrChange w:id="727" w:author="Illanicz Barnabás" w:date="2018-11-26T11:09:00Z">
          <w:pPr>
            <w:pStyle w:val="Listaszerbekezds"/>
            <w:ind w:right="-11"/>
          </w:pPr>
        </w:pPrChange>
      </w:pPr>
    </w:p>
    <w:p w14:paraId="031161CA" w14:textId="0B20B398" w:rsidR="00A471C6" w:rsidRPr="00CD4015" w:rsidDel="00FD7292" w:rsidRDefault="00A471C6" w:rsidP="00A471C6">
      <w:pPr>
        <w:pStyle w:val="Cmsor3"/>
        <w:numPr>
          <w:ilvl w:val="2"/>
          <w:numId w:val="10"/>
        </w:numPr>
        <w:ind w:left="0" w:firstLine="0"/>
        <w:rPr>
          <w:del w:id="728" w:author="Vihari Réka" w:date="2018-11-24T13:59:00Z"/>
        </w:rPr>
      </w:pPr>
      <w:del w:id="729"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730"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731" w:author="Vihari Réka" w:date="2018-11-24T13:59:00Z"/>
          <w:rFonts w:cs="Times New Roman"/>
        </w:rPr>
      </w:pPr>
      <w:commentRangeStart w:id="732"/>
      <w:del w:id="733"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734" w:author="Vihari Réka" w:date="2018-11-24T13:59:00Z"/>
          <w:rFonts w:cs="Times New Roman"/>
        </w:rPr>
      </w:pPr>
      <w:del w:id="735"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732"/>
        <w:r w:rsidR="00A87FDE" w:rsidDel="00FD7292">
          <w:rPr>
            <w:rStyle w:val="Jegyzethivatkozs"/>
          </w:rPr>
          <w:commentReference w:id="732"/>
        </w:r>
      </w:del>
    </w:p>
    <w:p w14:paraId="4D8945BF" w14:textId="56F5C05C" w:rsidR="00A471C6" w:rsidRPr="00EF6033" w:rsidDel="00FD7292" w:rsidRDefault="00A471C6" w:rsidP="00A471C6">
      <w:pPr>
        <w:spacing w:after="120" w:line="360" w:lineRule="auto"/>
        <w:ind w:firstLine="720"/>
        <w:jc w:val="both"/>
        <w:rPr>
          <w:del w:id="736" w:author="Vihari Réka" w:date="2018-11-24T13:59:00Z"/>
          <w:rFonts w:cs="Times New Roman"/>
        </w:rPr>
      </w:pPr>
      <w:del w:id="737"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130784FA" w:rsidR="00A471C6" w:rsidRPr="00CD4015" w:rsidRDefault="00A471C6">
      <w:pPr>
        <w:pStyle w:val="Cmsor3"/>
        <w:numPr>
          <w:ilvl w:val="1"/>
          <w:numId w:val="26"/>
        </w:numPr>
        <w:pPrChange w:id="738" w:author="Vihari Réka" w:date="2018-11-24T13:59:00Z">
          <w:pPr>
            <w:pStyle w:val="Cmsor3"/>
            <w:numPr>
              <w:ilvl w:val="2"/>
              <w:numId w:val="10"/>
            </w:numPr>
            <w:ind w:left="720" w:hanging="720"/>
          </w:pPr>
        </w:pPrChange>
      </w:pPr>
      <w:bookmarkStart w:id="739" w:name="_Toc531375688"/>
      <w:r w:rsidRPr="00CD4015">
        <w:t>Swift</w:t>
      </w:r>
      <w:bookmarkEnd w:id="739"/>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iOS 8 operációs rendszerrel együtt. </w:t>
      </w:r>
      <w:ins w:id="740" w:author="Vihari Réka" w:date="2018-11-24T14:17:00Z">
        <w:r w:rsidR="008701A8">
          <w:rPr>
            <w:rFonts w:cs="Times New Roman"/>
          </w:rPr>
          <w:t xml:space="preserve">Az Apple eddigi fejlesztői nyelvét, az Objective-C-t váltotta fel. </w:t>
        </w:r>
      </w:ins>
      <w:r w:rsidRPr="00EF6033">
        <w:rPr>
          <w:rFonts w:cs="Times New Roman"/>
        </w:rPr>
        <w:t>A teljesen új programozási nyelv ötvözte a C és az Objective-C legjobb funkcióit a C megkötései nélkül: "Objective-C,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iOS, OS X, watchOS és tvOS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A nyelv az objektum-orientáltság mellett támogatja a strukturált, a procedurális-imperatív és a funkcionális stílusú programozást is. Legjelentősebb előnyei a biztonságos és kényelmes fejlesztés, illetve a jó futásidejű teljesítményre törekvés.</w:t>
      </w:r>
      <w:del w:id="741" w:author="Illanicz Barnabás" w:date="2018-11-26T12:37:00Z">
        <w:r w:rsidRPr="00EF6033" w:rsidDel="009B2779">
          <w:rPr>
            <w:rFonts w:cs="Times New Roman"/>
          </w:rPr>
          <w:delText xml:space="preserve"> </w:delText>
        </w:r>
      </w:del>
    </w:p>
    <w:p w14:paraId="620E4DDD" w14:textId="08934B4C" w:rsidR="00A471C6" w:rsidRDefault="00A471C6">
      <w:pPr>
        <w:spacing w:line="360" w:lineRule="auto"/>
        <w:ind w:right="-11"/>
        <w:rPr>
          <w:rFonts w:ascii="Calibri" w:hAnsi="Calibri" w:cs="Times New Roman"/>
          <w:color w:val="000000"/>
        </w:rPr>
        <w:pPrChange w:id="742" w:author="Illanicz Barnabás" w:date="2018-11-26T11:25:00Z">
          <w:pPr>
            <w:ind w:right="-11"/>
          </w:pPr>
        </w:pPrChange>
      </w:pPr>
      <w:r w:rsidRPr="00EF6033">
        <w:rPr>
          <w:rFonts w:cs="Times New Roman"/>
        </w:rPr>
        <w:t xml:space="preserve">A dolgozatomban a Swift nyelvet használom, </w:t>
      </w:r>
      <w:del w:id="743"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744" w:author="Vihari Réka" w:date="2018-11-24T14:19:00Z">
        <w:r w:rsidR="008701A8">
          <w:rPr>
            <w:rFonts w:cs="Times New Roman"/>
          </w:rPr>
          <w:t xml:space="preserve">melynek egyszerűsítetett szintaxisa és nyelvtana van az Objective-C-hez képest. </w:t>
        </w:r>
      </w:ins>
      <w:ins w:id="745" w:author="Vihari Réka" w:date="2018-11-24T14:20:00Z">
        <w:r w:rsidR="008701A8">
          <w:rPr>
            <w:rFonts w:cs="Times New Roman"/>
          </w:rPr>
          <w:t>A Swift nyelv könnyen olvashat és írható. Továbbá, ugyanahhoz a funkcióhoz Swift nyelven kevesebb kódot kell írnunk, mint Objective-C-ben.</w:t>
        </w:r>
      </w:ins>
      <w:del w:id="746" w:author="Vihari Réka" w:date="2018-11-29T12:33:00Z">
        <w:r w:rsidR="0061712F" w:rsidDel="00936CC5">
          <w:rPr>
            <w:rStyle w:val="Jegyzethivatkozs"/>
          </w:rPr>
          <w:commentReference w:id="747"/>
        </w:r>
      </w:del>
      <w:ins w:id="748" w:author="Vihari Réka" w:date="2018-11-24T14:21:00Z">
        <w:del w:id="749" w:author="Illanicz Barnabás" w:date="2018-11-26T11:25:00Z">
          <w:r w:rsidR="008701A8" w:rsidDel="0061712F">
            <w:rPr>
              <w:rFonts w:cs="Times New Roman"/>
            </w:rPr>
            <w:delText xml:space="preserve"> </w:delText>
          </w:r>
        </w:del>
      </w:ins>
      <w:ins w:id="750" w:author="Vihari Réka" w:date="2018-11-24T14:19:00Z">
        <w:del w:id="751" w:author="Illanicz Barnabás" w:date="2018-11-26T11:25:00Z">
          <w:r w:rsidR="008701A8" w:rsidDel="0061712F">
            <w:rPr>
              <w:rFonts w:cs="Times New Roman"/>
            </w:rPr>
            <w:delText xml:space="preserve"> </w:delText>
          </w:r>
        </w:del>
      </w:ins>
    </w:p>
    <w:p w14:paraId="59CDF445" w14:textId="1DC66A63" w:rsidR="00A471C6" w:rsidRPr="00CD4015" w:rsidRDefault="00A471C6">
      <w:pPr>
        <w:pStyle w:val="Cmsor2"/>
        <w:numPr>
          <w:ilvl w:val="1"/>
          <w:numId w:val="26"/>
        </w:numPr>
        <w:pPrChange w:id="752" w:author="Vihari Réka" w:date="2018-11-24T13:59:00Z">
          <w:pPr>
            <w:pStyle w:val="Cmsor2"/>
            <w:numPr>
              <w:numId w:val="10"/>
            </w:numPr>
            <w:ind w:left="580" w:hanging="580"/>
          </w:pPr>
        </w:pPrChange>
      </w:pPr>
      <w:bookmarkStart w:id="753" w:name="_Toc531375689"/>
      <w:r w:rsidRPr="00CD4015">
        <w:t>Xcode</w:t>
      </w:r>
      <w:bookmarkEnd w:id="753"/>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Xcode az</w:t>
      </w:r>
      <w:r w:rsidRPr="00EF6033">
        <w:rPr>
          <w:rFonts w:cs="Times New Roman"/>
        </w:rPr>
        <w:t xml:space="preserve"> Apple által fejlesztett integrált fejlesztői környezet (IDE – Integrated Development Environment), melynek segítségével alkalmazásokat készíthetünk az Apple összes platformjára. Ingyenes letölthető az A</w:t>
      </w:r>
      <w:r>
        <w:rPr>
          <w:rFonts w:cs="Times New Roman"/>
        </w:rPr>
        <w:t xml:space="preserve">pple </w:t>
      </w:r>
      <w:r w:rsidRPr="00EF6033">
        <w:rPr>
          <w:rFonts w:cs="Times New Roman"/>
        </w:rPr>
        <w:t xml:space="preserve">Store-ból, </w:t>
      </w:r>
      <w:r>
        <w:rPr>
          <w:rFonts w:cs="Times New Roman"/>
        </w:rPr>
        <w:t>ezzel</w:t>
      </w:r>
      <w:r w:rsidRPr="00EF6033">
        <w:rPr>
          <w:rFonts w:cs="Times New Roman"/>
        </w:rPr>
        <w:t xml:space="preserve"> viszont következik az a tulajdonsága is, hogy csak OS X-et futtató gépekre tölthető le.</w:t>
      </w:r>
    </w:p>
    <w:p w14:paraId="437919BE"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r w:rsidRPr="00EF6033">
        <w:rPr>
          <w:rFonts w:cs="Times New Roman"/>
        </w:rPr>
        <w:t xml:space="preserve">Store-ba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iPhone-on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használja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ezáltal gyorsabban vizsgálhatjuk meg. Illetve, nem csak a kijelző méretét választhatjuk ki, hanem az iOS verziókat is, ez fontos lehet olyan alkalmazásoknál, melyek több iOS verziót is támogatnak (mint például az általam készített</w:t>
      </w:r>
      <w:r>
        <w:rPr>
          <w:rFonts w:cs="Times New Roman"/>
        </w:rPr>
        <w:t>, amely</w:t>
      </w:r>
      <w:r w:rsidRPr="00EF6033">
        <w:rPr>
          <w:rFonts w:cs="Times New Roman"/>
        </w:rPr>
        <w:t xml:space="preserve"> iOS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debuggolás-ra törés pontok berakásával, így tesztelhetjük, hogy egyes gombnyomásokra meghívódik-e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A legfontosabb eszköz, ahol a kódírás kezdődik a forráskód-szerkesztő. Támogatott nyelvei közé tartozik az Objective-C, a Swift, C, C++, Java, Python, Ruby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A hozzá tartozó Assistant Editorral ketté oszthatjuk képernyőnket. Ennek használatával az Xcode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Debug módban is használhatjuk, a program képernyőjének három részre </w:t>
      </w:r>
      <w:r w:rsidRPr="00EF6033">
        <w:rPr>
          <w:rFonts w:cs="Times New Roman"/>
        </w:rPr>
        <w:lastRenderedPageBreak/>
        <w:t xml:space="preserve">osztásával. Itt helyezkedik el a debug navigátor, ahol láthatjuk a futó alkalmazás aktuális állapotát (CPU használat, memória, stb.). A másik két rész a forráskódból és a debug területből áll. A legutóbbinál vizsgálhatjuk meg egyes változókra és objektumokra lebontva az alkalmazásunkat. Itt található a snapshot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Másik jelentős eszköze az X</w:t>
      </w:r>
      <w:r>
        <w:rPr>
          <w:rFonts w:cs="Times New Roman"/>
        </w:rPr>
        <w:t>c</w:t>
      </w:r>
      <w:r w:rsidRPr="00EF6033">
        <w:rPr>
          <w:rFonts w:cs="Times New Roman"/>
        </w:rPr>
        <w:t>ode-nak az Interface Builder,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ele, az egyik a XIB fájl (saját sémájú XML fájl) a másik a Storyboard (egy alkalmazás kezelői felületének vizuális reprezentációja). A Storyboard-ban lehetőségünk van egyes képernyőket megtervezni. Beépített elemeket adhatunk hozzájuk, mint például táblázat nézet, kép nézet, szöveg vagy akár gombokat. Eze</w:t>
      </w:r>
      <w:r>
        <w:rPr>
          <w:rFonts w:cs="Times New Roman"/>
        </w:rPr>
        <w:t xml:space="preserve">k a UIView leszármazottai és </w:t>
      </w:r>
      <w:r w:rsidRPr="00EF6033">
        <w:rPr>
          <w:rFonts w:cs="Times New Roman"/>
        </w:rPr>
        <w:t xml:space="preserve">a forráskódban </w:t>
      </w:r>
      <w:r>
        <w:rPr>
          <w:rFonts w:cs="Times New Roman"/>
        </w:rPr>
        <w:t xml:space="preserve">Outlet-ekként </w:t>
      </w:r>
      <w:r w:rsidRPr="00EF6033">
        <w:rPr>
          <w:rFonts w:cs="Times New Roman"/>
        </w:rPr>
        <w:t xml:space="preserve">hivatkozhatunk rájuk, de akár az Interface Builderben is lehetőségünk van kinézetük módosítására. Megadhatjuk a </w:t>
      </w:r>
      <w:r>
        <w:rPr>
          <w:rFonts w:cs="Times New Roman"/>
        </w:rPr>
        <w:t>szövegek típusát, betűméretét,</w:t>
      </w:r>
      <w:r w:rsidRPr="00EF6033">
        <w:rPr>
          <w:rFonts w:cs="Times New Roman"/>
        </w:rPr>
        <w:t xml:space="preserve"> a TableView nézetnek megadhatjuk akár a háttér színét vagy a gombok által megjelenített ikonok képét. Az egyes képernyők közötti váltásra Segue-ekkel van lehetőség. Ezeknek az átmeneteknek id-kat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Képernyő tervezéshez használatos eszköz még a beépített Auto Layout, melynek használatával Constrain</w:t>
      </w:r>
      <w:r>
        <w:rPr>
          <w:rFonts w:cs="Times New Roman"/>
        </w:rPr>
        <w:t>t</w:t>
      </w:r>
      <w:r w:rsidRPr="00EF6033">
        <w:rPr>
          <w:rFonts w:cs="Times New Roman"/>
        </w:rPr>
        <w:t xml:space="preserve">eket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Ezen felüli szolgáltatás még a Unit tesztelő eszköz. A unit szó, arra hivatkozik, hogy a legkisebb egység, amit tudunk vagy akarunk tesztelni. Az Xcode legenerálja a tesztosztályokat setUp és tearDown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az XCTAssertEqual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XCode-ot kiemelkedően könnyen kezelhető és sok hasznos, fejlesztést gyorsító eszközzel ellátott fejlesztői környezetnek. Sokan emiatt is </w:t>
      </w:r>
      <w:r>
        <w:rPr>
          <w:rFonts w:cs="Times New Roman"/>
        </w:rPr>
        <w:lastRenderedPageBreak/>
        <w:t>érdeklődnek az iOS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pPr>
        <w:pStyle w:val="Cmsor2"/>
        <w:numPr>
          <w:ilvl w:val="1"/>
          <w:numId w:val="26"/>
        </w:numPr>
        <w:pPrChange w:id="754" w:author="Vihari Réka" w:date="2018-11-24T13:59:00Z">
          <w:pPr>
            <w:pStyle w:val="Cmsor2"/>
            <w:numPr>
              <w:numId w:val="10"/>
            </w:numPr>
            <w:ind w:left="580" w:hanging="580"/>
          </w:pPr>
        </w:pPrChange>
      </w:pPr>
      <w:bookmarkStart w:id="755" w:name="_Toc531375690"/>
      <w:r>
        <w:t>Architektúrális</w:t>
      </w:r>
      <w:r w:rsidRPr="00CD4015">
        <w:t xml:space="preserve"> minták</w:t>
      </w:r>
      <w:bookmarkEnd w:id="755"/>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Ezeket három csoportba sorolhatjuk, melyek a menedzsmenti, architektúrális és tervezési minták. A menedzsmenti minták az emberek és folyamatok szintjéhez tartoznak. A tervezési minták</w:t>
      </w:r>
      <w:r w:rsidRPr="00EF6033">
        <w:rPr>
          <w:rFonts w:cs="Times New Roman"/>
        </w:rPr>
        <w:t xml:space="preserve"> használatával minimalizálhatjuk munkánkban a kód duplikációt és általános megoldásokat készíthetünk többször előforduló </w:t>
      </w:r>
      <w:r>
        <w:rPr>
          <w:rFonts w:cs="Times New Roman"/>
        </w:rPr>
        <w:t>problémák megoldására az osztályok, objektumok szintjén. Az arc</w:t>
      </w:r>
      <w:ins w:id="756" w:author="Illanicz Barnabás" w:date="2018-11-19T10:59:00Z">
        <w:r w:rsidR="00BC7A83">
          <w:rPr>
            <w:rFonts w:cs="Times New Roman"/>
          </w:rPr>
          <w:t>h</w:t>
        </w:r>
      </w:ins>
      <w:r>
        <w:rPr>
          <w:rFonts w:cs="Times New Roman"/>
        </w:rPr>
        <w:t>itektúrális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r>
        <w:rPr>
          <w:rFonts w:cs="Times New Roman"/>
        </w:rPr>
        <w:t>architektúrális</w:t>
      </w:r>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77777777" w:rsidR="00A471C6" w:rsidRPr="00CD4015" w:rsidRDefault="00A471C6">
      <w:pPr>
        <w:pStyle w:val="Cmsor3"/>
        <w:numPr>
          <w:ilvl w:val="2"/>
          <w:numId w:val="26"/>
        </w:numPr>
        <w:ind w:left="0" w:firstLine="0"/>
        <w:pPrChange w:id="757" w:author="Vihari Réka" w:date="2018-11-24T13:59:00Z">
          <w:pPr>
            <w:pStyle w:val="Cmsor3"/>
            <w:numPr>
              <w:ilvl w:val="2"/>
              <w:numId w:val="10"/>
            </w:numPr>
            <w:ind w:left="720" w:hanging="720"/>
          </w:pPr>
        </w:pPrChange>
      </w:pPr>
      <w:bookmarkStart w:id="758" w:name="_Toc531375691"/>
      <w:r w:rsidRPr="00CD4015">
        <w:t>MVC</w:t>
      </w:r>
      <w:bookmarkEnd w:id="758"/>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(M</w:t>
      </w:r>
      <w:r w:rsidRPr="00EF6033">
        <w:rPr>
          <w:rFonts w:cs="Times New Roman"/>
        </w:rPr>
        <w:t>odel-</w:t>
      </w:r>
      <w:r>
        <w:rPr>
          <w:rFonts w:cs="Times New Roman"/>
        </w:rPr>
        <w:t>View-C</w:t>
      </w:r>
      <w:r w:rsidRPr="00EF6033">
        <w:rPr>
          <w:rFonts w:cs="Times New Roman"/>
        </w:rPr>
        <w:t>ontroller) programozási mintát használjuk alapvetően iOS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Model tárolja és kezeli az alkalmazás által használt adatokat és az azokon elvégezhető műveleteket. Nincs külön adatelérési réteg, hanem az is a </w:t>
      </w:r>
      <w:r>
        <w:rPr>
          <w:rFonts w:cs="Times New Roman"/>
        </w:rPr>
        <w:t>Model</w:t>
      </w:r>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Nézetnek (View-nak) olyan objektumokat nevezünk, melyek a Model-ben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r>
        <w:rPr>
          <w:rFonts w:cs="Times New Roman"/>
        </w:rPr>
        <w:t>Model-</w:t>
      </w:r>
      <w:r w:rsidRPr="00EF6033">
        <w:rPr>
          <w:rFonts w:cs="Times New Roman"/>
        </w:rPr>
        <w:t xml:space="preserve">hez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(C</w:t>
      </w:r>
      <w:r w:rsidRPr="00EF6033">
        <w:rPr>
          <w:rFonts w:cs="Times New Roman"/>
        </w:rPr>
        <w:t>ont</w:t>
      </w:r>
      <w:r>
        <w:rPr>
          <w:rFonts w:cs="Times New Roman"/>
        </w:rPr>
        <w:t>r</w:t>
      </w:r>
      <w:r w:rsidRPr="00EF6033">
        <w:rPr>
          <w:rFonts w:cs="Times New Roman"/>
        </w:rPr>
        <w:t xml:space="preserve">oller) a </w:t>
      </w:r>
      <w:r>
        <w:rPr>
          <w:rFonts w:cs="Times New Roman"/>
        </w:rPr>
        <w:t>View</w:t>
      </w:r>
      <w:r w:rsidRPr="00EF6033">
        <w:rPr>
          <w:rFonts w:cs="Times New Roman"/>
        </w:rPr>
        <w:t xml:space="preserve"> és a Model közötti összekötő. A Model</w:t>
      </w:r>
      <w:r>
        <w:rPr>
          <w:rFonts w:cs="Times New Roman"/>
        </w:rPr>
        <w:t>-</w:t>
      </w:r>
      <w:r w:rsidRPr="00EF6033">
        <w:rPr>
          <w:rFonts w:cs="Times New Roman"/>
        </w:rPr>
        <w:t xml:space="preserve">ben lévő adatokat </w:t>
      </w:r>
      <w:r>
        <w:rPr>
          <w:rFonts w:cs="Times New Roman"/>
        </w:rPr>
        <w:t>továbbítja a</w:t>
      </w:r>
      <w:r w:rsidRPr="00EF6033">
        <w:rPr>
          <w:rFonts w:cs="Times New Roman"/>
        </w:rPr>
        <w:t xml:space="preserve"> </w:t>
      </w:r>
      <w:r>
        <w:rPr>
          <w:rFonts w:cs="Times New Roman"/>
        </w:rPr>
        <w:t>View-nak</w:t>
      </w:r>
      <w:r w:rsidRPr="00EF6033">
        <w:rPr>
          <w:rFonts w:cs="Times New Roman"/>
        </w:rPr>
        <w:t xml:space="preserve"> </w:t>
      </w:r>
      <w:r>
        <w:rPr>
          <w:rFonts w:cs="Times New Roman"/>
        </w:rPr>
        <w:t>megjelenítésre</w:t>
      </w:r>
      <w:r w:rsidRPr="00EF6033">
        <w:rPr>
          <w:rFonts w:cs="Times New Roman"/>
        </w:rPr>
        <w:t>. Továbbá, kezeli a felhasználói eseményeket és ezekhez megfelelő működést rendel és módosíthatja a Model</w:t>
      </w:r>
      <w:r>
        <w:rPr>
          <w:rFonts w:cs="Times New Roman"/>
        </w:rPr>
        <w:t>-</w:t>
      </w:r>
      <w:r w:rsidRPr="00EF6033">
        <w:rPr>
          <w:rFonts w:cs="Times New Roman"/>
        </w:rPr>
        <w:t xml:space="preserve">ben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3</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(View) a Vezérlőhöz (Controller), például egy gombnyomás. Majd ő átveszi ezt az esemény</w:t>
      </w:r>
      <w:r>
        <w:rPr>
          <w:rFonts w:cs="Times New Roman"/>
        </w:rPr>
        <w:t>t</w:t>
      </w:r>
      <w:r w:rsidRPr="00EF6033">
        <w:rPr>
          <w:rFonts w:cs="Times New Roman"/>
        </w:rPr>
        <w:t xml:space="preserve"> a </w:t>
      </w:r>
      <w:r>
        <w:rPr>
          <w:rFonts w:cs="Times New Roman"/>
        </w:rPr>
        <w:t>View-tól</w:t>
      </w:r>
      <w:r w:rsidRPr="00EF6033">
        <w:rPr>
          <w:rFonts w:cs="Times New Roman"/>
        </w:rPr>
        <w:t xml:space="preserve"> és feldolgozza. A </w:t>
      </w:r>
      <w:r>
        <w:rPr>
          <w:rFonts w:cs="Times New Roman"/>
        </w:rPr>
        <w:t>Controller</w:t>
      </w:r>
      <w:r w:rsidRPr="00EF6033">
        <w:rPr>
          <w:rFonts w:cs="Times New Roman"/>
        </w:rPr>
        <w:t xml:space="preserve"> ezek alapján kapcsolatot létesít a Model</w:t>
      </w:r>
      <w:r>
        <w:rPr>
          <w:rFonts w:cs="Times New Roman"/>
        </w:rPr>
        <w:t>-</w:t>
      </w:r>
      <w:r w:rsidRPr="00EF6033">
        <w:rPr>
          <w:rFonts w:cs="Times New Roman"/>
        </w:rPr>
        <w:t xml:space="preserve">el és frissíti egyes elemeit. A </w:t>
      </w:r>
      <w:r>
        <w:rPr>
          <w:rFonts w:cs="Times New Roman"/>
        </w:rPr>
        <w:t>View</w:t>
      </w:r>
      <w:r w:rsidRPr="00EF6033">
        <w:rPr>
          <w:rFonts w:cs="Times New Roman"/>
        </w:rPr>
        <w:t xml:space="preserve"> a M</w:t>
      </w:r>
      <w:r>
        <w:rPr>
          <w:rFonts w:cs="Times New Roman"/>
        </w:rPr>
        <w:t>odel alapján változtatja</w:t>
      </w:r>
      <w:r w:rsidRPr="00EF6033">
        <w:rPr>
          <w:rFonts w:cs="Times New Roman"/>
        </w:rPr>
        <w:t xml:space="preserve"> felhasználói felületét, a Model</w:t>
      </w:r>
      <w:r>
        <w:rPr>
          <w:rFonts w:cs="Times New Roman"/>
        </w:rPr>
        <w:t>-</w:t>
      </w:r>
      <w:r w:rsidRPr="00EF6033">
        <w:rPr>
          <w:rFonts w:cs="Times New Roman"/>
        </w:rPr>
        <w:t>ből nyert adatokkal. Viszont a Model</w:t>
      </w:r>
      <w:r>
        <w:rPr>
          <w:rFonts w:cs="Times New Roman"/>
        </w:rPr>
        <w:t>-</w:t>
      </w:r>
      <w:r w:rsidRPr="00EF6033">
        <w:rPr>
          <w:rFonts w:cs="Times New Roman"/>
        </w:rPr>
        <w:t xml:space="preserve">nek nincs tudomása a </w:t>
      </w:r>
      <w:r>
        <w:rPr>
          <w:rFonts w:cs="Times New Roman"/>
        </w:rPr>
        <w:t>View-ról</w:t>
      </w:r>
      <w:r w:rsidRPr="00EF6033">
        <w:rPr>
          <w:rFonts w:cs="Times New Roman"/>
        </w:rPr>
        <w:t xml:space="preserve">, ő csak a </w:t>
      </w:r>
      <w:r>
        <w:rPr>
          <w:rFonts w:cs="Times New Roman"/>
        </w:rPr>
        <w:t>C</w:t>
      </w:r>
      <w:r w:rsidRPr="00EF6033">
        <w:rPr>
          <w:rFonts w:cs="Times New Roman"/>
        </w:rPr>
        <w:t>ontroller</w:t>
      </w:r>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Model értesíti a </w:t>
      </w:r>
      <w:r>
        <w:rPr>
          <w:rFonts w:cs="Times New Roman"/>
        </w:rPr>
        <w:t>Controller-t</w:t>
      </w:r>
      <w:r w:rsidRPr="00EF6033">
        <w:rPr>
          <w:rFonts w:cs="Times New Roman"/>
        </w:rPr>
        <w:t xml:space="preserve"> az adatok változásáról és ő ez alapján frissíti az elemek megjelenítését a hozzá tartozó </w:t>
      </w:r>
      <w:r>
        <w:rPr>
          <w:rFonts w:cs="Times New Roman"/>
        </w:rPr>
        <w:t>View-ban</w:t>
      </w:r>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r>
        <w:rPr>
          <w:rFonts w:cs="Times New Roman"/>
        </w:rPr>
        <w:t>View</w:t>
      </w:r>
      <w:r w:rsidRPr="00EF6033">
        <w:rPr>
          <w:rFonts w:cs="Times New Roman"/>
        </w:rPr>
        <w:t xml:space="preserve"> és a Model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Del="00A778CD" w:rsidRDefault="00A471C6">
      <w:pPr>
        <w:pStyle w:val="Cmsor3"/>
        <w:numPr>
          <w:ilvl w:val="2"/>
          <w:numId w:val="26"/>
        </w:numPr>
        <w:ind w:left="0" w:firstLine="0"/>
        <w:rPr>
          <w:del w:id="759" w:author="Illanicz Barnabás" w:date="2018-11-26T12:35:00Z"/>
        </w:rPr>
        <w:pPrChange w:id="760" w:author="Vihari Réka" w:date="2018-11-24T13:59:00Z">
          <w:pPr>
            <w:pStyle w:val="Cmsor3"/>
            <w:numPr>
              <w:ilvl w:val="2"/>
              <w:numId w:val="10"/>
            </w:numPr>
            <w:ind w:left="720" w:hanging="720"/>
          </w:pPr>
        </w:pPrChange>
      </w:pPr>
      <w:bookmarkStart w:id="761" w:name="_Toc531375692"/>
      <w:r w:rsidRPr="00CD4015">
        <w:lastRenderedPageBreak/>
        <w:t>VIPER</w:t>
      </w:r>
      <w:bookmarkEnd w:id="761"/>
    </w:p>
    <w:p w14:paraId="535A8981" w14:textId="77777777" w:rsidR="00A471C6" w:rsidRPr="00A778CD" w:rsidRDefault="00A471C6">
      <w:pPr>
        <w:pStyle w:val="Cmsor3"/>
        <w:numPr>
          <w:ilvl w:val="2"/>
          <w:numId w:val="26"/>
        </w:numPr>
        <w:ind w:left="0" w:firstLine="0"/>
        <w:rPr>
          <w:rFonts w:cs="Times New Roman"/>
        </w:rPr>
        <w:pPrChange w:id="762" w:author="Illanicz Barnabás" w:date="2018-11-26T12:35:00Z">
          <w:pPr>
            <w:spacing w:after="120" w:line="360" w:lineRule="auto"/>
            <w:jc w:val="both"/>
          </w:pPr>
        </w:pPrChange>
      </w:pPr>
      <w:bookmarkStart w:id="763" w:name="_Toc531375693"/>
      <w:bookmarkEnd w:id="763"/>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VIPER (View, Interactor, </w:t>
      </w:r>
      <w:r>
        <w:rPr>
          <w:rFonts w:cs="Times New Roman"/>
        </w:rPr>
        <w:t xml:space="preserve">Presenter, Entity és Router)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A View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Presenter-t.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A Presenter a View-tól kapott információknak megfelelően cselekszik. Egy olyan osztály, melyen keresztül kommunikálunk a többi komponenssel. Ő frissíti a View elemeinek megjelenítését, lekéri az adatokat az Interactor</w:t>
      </w:r>
      <w:r>
        <w:rPr>
          <w:rFonts w:cs="Times New Roman"/>
        </w:rPr>
        <w:t>-</w:t>
      </w:r>
      <w:r w:rsidRPr="00EF6033">
        <w:rPr>
          <w:rFonts w:cs="Times New Roman"/>
        </w:rPr>
        <w:t>tól vagy kommunikál a Router</w:t>
      </w:r>
      <w:r>
        <w:rPr>
          <w:rFonts w:cs="Times New Roman"/>
        </w:rPr>
        <w:t>-</w:t>
      </w:r>
      <w:r w:rsidRPr="00EF6033">
        <w:rPr>
          <w:rFonts w:cs="Times New Roman"/>
        </w:rPr>
        <w:t>rel (például: hálózati hívások</w:t>
      </w:r>
      <w:r>
        <w:rPr>
          <w:rFonts w:cs="Times New Roman"/>
        </w:rPr>
        <w:t xml:space="preserve"> - Interactor</w:t>
      </w:r>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Interactor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A Router feladata az útvonalak elkészítése. A Presentertől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Entity (entitás) egyszerű modell osztályokat tartalmaz, melyeket az Interactor használ. </w:t>
      </w:r>
      <w:r>
        <w:rPr>
          <w:rFonts w:cs="Times New Roman"/>
        </w:rPr>
        <w:t xml:space="preserve">Itt tároljuk az alkalmazás adatait. A Presenter-ek Entity osztályokat kapnak az Interactor-tól, amelyeket átalakítanak vagy módosítás nélkül továbbítanak a View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77777777"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2.4.4.1. ábra VIPER architektúra modellje</w:t>
      </w:r>
    </w:p>
    <w:p w14:paraId="18C016F9" w14:textId="77777777" w:rsidR="00A471C6" w:rsidRPr="00CD4015" w:rsidRDefault="00A471C6">
      <w:pPr>
        <w:pStyle w:val="Cmsor3"/>
        <w:numPr>
          <w:ilvl w:val="2"/>
          <w:numId w:val="26"/>
        </w:numPr>
        <w:ind w:left="0" w:firstLine="0"/>
        <w:pPrChange w:id="764" w:author="Vihari Réka" w:date="2018-11-24T13:59:00Z">
          <w:pPr>
            <w:pStyle w:val="Cmsor3"/>
            <w:numPr>
              <w:ilvl w:val="2"/>
              <w:numId w:val="10"/>
            </w:numPr>
            <w:ind w:left="720" w:hanging="720"/>
          </w:pPr>
        </w:pPrChange>
      </w:pPr>
      <w:bookmarkStart w:id="765" w:name="_Toc531375694"/>
      <w:r w:rsidRPr="00CD4015">
        <w:t>Viper vs MVC</w:t>
      </w:r>
      <w:bookmarkEnd w:id="765"/>
    </w:p>
    <w:p w14:paraId="1C3E1138" w14:textId="77777777" w:rsidR="00A471C6" w:rsidRDefault="00A471C6" w:rsidP="00A471C6">
      <w:pPr>
        <w:ind w:right="-11"/>
        <w:rPr>
          <w:rFonts w:ascii="Calibri" w:hAnsi="Calibri" w:cs="Times New Roman"/>
          <w:color w:val="000000"/>
        </w:rPr>
      </w:pPr>
    </w:p>
    <w:p w14:paraId="1427651E" w14:textId="79D2E9F0" w:rsidR="00A471C6" w:rsidDel="00A778CD" w:rsidRDefault="00A471C6" w:rsidP="00A471C6">
      <w:pPr>
        <w:spacing w:after="120" w:line="360" w:lineRule="auto"/>
        <w:ind w:firstLine="720"/>
        <w:jc w:val="both"/>
        <w:rPr>
          <w:del w:id="766" w:author="Illanicz Barnabás" w:date="2018-11-26T12:35:00Z"/>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A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View és a Controller szoros kapcsolata miatt egyáltalán nem tesztelhetőek. </w:t>
      </w:r>
    </w:p>
    <w:p w14:paraId="465EE639" w14:textId="77777777" w:rsidR="00A471C6" w:rsidRDefault="00A471C6">
      <w:pPr>
        <w:spacing w:after="120" w:line="360" w:lineRule="auto"/>
        <w:ind w:firstLine="720"/>
        <w:jc w:val="both"/>
        <w:rPr>
          <w:rFonts w:ascii="Calibri" w:hAnsi="Calibri" w:cs="Times New Roman"/>
          <w:color w:val="000000"/>
        </w:rPr>
        <w:pPrChange w:id="767" w:author="Illanicz Barnabás" w:date="2018-11-26T12:35:00Z">
          <w:pPr>
            <w:ind w:right="-11"/>
          </w:pPr>
        </w:pPrChange>
      </w:pPr>
    </w:p>
    <w:p w14:paraId="41B2E6A2" w14:textId="77777777" w:rsidR="00A471C6" w:rsidRPr="00CD4015" w:rsidRDefault="00A471C6">
      <w:pPr>
        <w:pStyle w:val="Cmsor3"/>
        <w:numPr>
          <w:ilvl w:val="2"/>
          <w:numId w:val="26"/>
        </w:numPr>
        <w:ind w:left="0" w:firstLine="0"/>
        <w:pPrChange w:id="768" w:author="Vihari Réka" w:date="2018-11-24T13:59:00Z">
          <w:pPr>
            <w:pStyle w:val="Cmsor3"/>
            <w:numPr>
              <w:ilvl w:val="2"/>
              <w:numId w:val="10"/>
            </w:numPr>
            <w:ind w:left="720" w:hanging="720"/>
          </w:pPr>
        </w:pPrChange>
      </w:pPr>
      <w:bookmarkStart w:id="769" w:name="_Toc531375695"/>
      <w:r w:rsidRPr="00CD4015">
        <w:t>Konklúzió</w:t>
      </w:r>
      <w:bookmarkEnd w:id="769"/>
    </w:p>
    <w:p w14:paraId="0746AB19" w14:textId="77777777" w:rsidR="00A471C6" w:rsidRPr="00A778CD" w:rsidRDefault="00A471C6">
      <w:pPr>
        <w:ind w:right="-11"/>
        <w:rPr>
          <w:rFonts w:ascii="Calibri" w:hAnsi="Calibri" w:cs="Times New Roman"/>
          <w:color w:val="000000"/>
          <w:rPrChange w:id="770" w:author="Illanicz Barnabás" w:date="2018-11-26T12:35:00Z">
            <w:rPr/>
          </w:rPrChange>
        </w:rPr>
        <w:pPrChange w:id="771" w:author="Illanicz Barnabás" w:date="2018-11-26T12:35:00Z">
          <w:pPr>
            <w:pStyle w:val="Listaszerbekezds"/>
            <w:ind w:left="1080" w:right="-11"/>
          </w:pPr>
        </w:pPrChange>
      </w:pPr>
    </w:p>
    <w:p w14:paraId="3D1E942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Alepvetően a VIPER is MVC alapokon nyugszik, csak a Controllert két részre osztjuk fel: Presenter és Interactor. A View ugyanaz maradt, de a Modell neve Entity-re változott. Az új rész a Router.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 xml:space="preserve">sztelés szempontjából a VIPER nagyobb előnyökkel rendelkezik, de valójában a piacon kevesen szánnak sok időt alkalmazásuk tesztelésére és akik szánnak is, azok sem biztos, hogy megfelelően csinálják. A VIPER-nél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Presenter metódusainak </w:t>
      </w:r>
      <w:r w:rsidRPr="00EF6033">
        <w:rPr>
          <w:rFonts w:cs="Times New Roman"/>
        </w:rPr>
        <w:lastRenderedPageBreak/>
        <w:t xml:space="preserve">tesztelése, ami lényegében csak egy közvetítő a View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Összefoglalva, a VIPER programozási minta nagyon sok plusz munkát jelenthet egy alkalmazásnál. Fontos átgondolni, hogy megéri-e. Ha hosszú élettartalmat jósolunk az alkalmazásunknak, akkor érdemes mérlegelni. Továbbá, fontos szempont, hogy</w:t>
      </w:r>
      <w:r>
        <w:rPr>
          <w:rFonts w:cs="Times New Roman"/>
        </w:rPr>
        <w:t xml:space="preserve"> a</w:t>
      </w:r>
      <w:r w:rsidRPr="00EF6033">
        <w:rPr>
          <w:rFonts w:cs="Times New Roman"/>
        </w:rPr>
        <w:t xml:space="preserve"> specifikációnk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egy kisebb változtatás is nagyon sok átírást jelenthet a kódban. Illetve, a tesztelési előnyre visszatérve, pedig érdemes átgondolni, hogy valóban akarunk-e ennyi mindent tesztelni az applikációnkban</w:t>
      </w:r>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772" w:author="Vihari Réka" w:date="2018-11-22T10:17:00Z"/>
          <w:rFonts w:cs="Times New Roman"/>
        </w:rPr>
      </w:pPr>
      <w:commentRangeStart w:id="773"/>
      <w:r>
        <w:rPr>
          <w:rFonts w:cs="Times New Roman"/>
        </w:rPr>
        <w:t xml:space="preserve">A választásom végül az MVC mintára esetett, mert az alkalmazásom </w:t>
      </w:r>
      <w:ins w:id="774" w:author="Vihari Réka" w:date="2018-11-22T10:18:00Z">
        <w:r w:rsidR="00465BCB">
          <w:rPr>
            <w:rFonts w:cs="Times New Roman"/>
          </w:rPr>
          <w:t xml:space="preserve">mérete nem feltétlen indokolja a VIPER használatát. </w:t>
        </w:r>
      </w:ins>
      <w:del w:id="775"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773"/>
        <w:r w:rsidR="004B1FE8" w:rsidDel="00465BCB">
          <w:rPr>
            <w:rStyle w:val="Jegyzethivatkozs"/>
          </w:rPr>
          <w:commentReference w:id="773"/>
        </w:r>
      </w:del>
    </w:p>
    <w:p w14:paraId="5399050F" w14:textId="4D97735A" w:rsidR="00465BCB" w:rsidRPr="001B07CF" w:rsidDel="001B07CF" w:rsidRDefault="001B07CF">
      <w:pPr>
        <w:pStyle w:val="Cmsor2"/>
        <w:numPr>
          <w:ilvl w:val="0"/>
          <w:numId w:val="0"/>
        </w:numPr>
        <w:ind w:left="720" w:hanging="720"/>
        <w:rPr>
          <w:del w:id="776" w:author="Vihari Réka" w:date="2018-11-22T10:19:00Z"/>
        </w:rPr>
        <w:pPrChange w:id="777" w:author="Vihari Réka" w:date="2018-11-24T13:47:00Z">
          <w:pPr>
            <w:pStyle w:val="Listaszerbekezds"/>
            <w:ind w:left="0" w:right="-11"/>
          </w:pPr>
        </w:pPrChange>
      </w:pPr>
      <w:ins w:id="778" w:author="Vihari Réka" w:date="2018-11-24T13:47:00Z">
        <w:r>
          <w:tab/>
        </w:r>
      </w:ins>
    </w:p>
    <w:p w14:paraId="13A15CF7" w14:textId="433B00B9" w:rsidR="001B07CF" w:rsidRPr="001B07CF" w:rsidRDefault="001B07CF">
      <w:pPr>
        <w:pStyle w:val="Cmsor2"/>
        <w:numPr>
          <w:ilvl w:val="0"/>
          <w:numId w:val="0"/>
        </w:numPr>
        <w:ind w:left="720" w:hanging="720"/>
        <w:rPr>
          <w:ins w:id="779" w:author="Vihari Réka" w:date="2018-11-24T13:46:00Z"/>
        </w:rPr>
        <w:pPrChange w:id="780" w:author="Vihari Réka" w:date="2018-11-24T13:47:00Z">
          <w:pPr>
            <w:spacing w:after="120" w:line="360" w:lineRule="auto"/>
            <w:ind w:firstLine="720"/>
            <w:jc w:val="both"/>
          </w:pPr>
        </w:pPrChange>
      </w:pPr>
      <w:bookmarkStart w:id="781" w:name="_Toc531375696"/>
      <w:ins w:id="782" w:author="Vihari Réka" w:date="2018-11-24T13:46:00Z">
        <w:r w:rsidRPr="001B07CF">
          <w:rPr>
            <w:rPrChange w:id="783" w:author="Vihari Réka" w:date="2018-11-24T13:47:00Z">
              <w:rPr>
                <w:rFonts w:asciiTheme="minorHAnsi" w:eastAsiaTheme="minorEastAsia" w:hAnsiTheme="minorHAnsi" w:cs="Times New Roman"/>
                <w:sz w:val="22"/>
                <w:szCs w:val="22"/>
                <w:lang w:eastAsia="hu-HU"/>
              </w:rPr>
            </w:rPrChange>
          </w:rPr>
          <w:t>2.5. Verziókezelés</w:t>
        </w:r>
        <w:bookmarkEnd w:id="781"/>
      </w:ins>
    </w:p>
    <w:p w14:paraId="09BAE01F" w14:textId="02BD62C4" w:rsidR="00A471C6" w:rsidRPr="00510AFC" w:rsidDel="00FD7292" w:rsidRDefault="00FD7292">
      <w:pPr>
        <w:spacing w:after="120" w:line="360" w:lineRule="auto"/>
        <w:ind w:firstLine="720"/>
        <w:jc w:val="both"/>
        <w:rPr>
          <w:del w:id="784" w:author="Vihari Réka" w:date="2018-11-24T14:00:00Z"/>
          <w:rFonts w:cs="Times New Roman"/>
          <w:rPrChange w:id="785" w:author="Vihari Réka" w:date="2018-11-24T14:12:00Z">
            <w:rPr>
              <w:del w:id="786" w:author="Vihari Réka" w:date="2018-11-24T14:00:00Z"/>
              <w:rFonts w:ascii="Calibri" w:hAnsi="Calibri" w:cs="Times New Roman"/>
              <w:color w:val="000000"/>
            </w:rPr>
          </w:rPrChange>
        </w:rPr>
        <w:pPrChange w:id="787" w:author="Vihari Réka" w:date="2018-11-24T14:12:00Z">
          <w:pPr>
            <w:pStyle w:val="Listaszerbekezds"/>
            <w:ind w:left="0" w:right="-11"/>
          </w:pPr>
        </w:pPrChange>
      </w:pPr>
      <w:commentRangeStart w:id="788"/>
      <w:ins w:id="789" w:author="Vihari Réka" w:date="2018-11-24T14:00:00Z">
        <w:r w:rsidRPr="00510AFC">
          <w:rPr>
            <w:rFonts w:cs="Times New Roman"/>
            <w:rPrChange w:id="790" w:author="Vihari Réka" w:date="2018-11-24T14:12:00Z">
              <w:rPr>
                <w:rFonts w:ascii="Calibri" w:hAnsi="Calibri" w:cs="Times New Roman"/>
                <w:color w:val="000000"/>
              </w:rPr>
            </w:rPrChange>
          </w:rPr>
          <w:t>Fejlesztés közben nagy segítséget nyújt a verziókezelés használata. Ehhez segítségül a GitHub</w:t>
        </w:r>
      </w:ins>
      <w:ins w:id="791" w:author="Vihari Réka" w:date="2018-11-24T14:01:00Z">
        <w:r w:rsidRPr="00510AFC">
          <w:rPr>
            <w:rFonts w:cs="Times New Roman"/>
            <w:rPrChange w:id="792" w:author="Vihari Réka" w:date="2018-11-24T14:12:00Z">
              <w:rPr>
                <w:rFonts w:ascii="Calibri" w:hAnsi="Calibri" w:cs="Times New Roman"/>
                <w:color w:val="000000"/>
              </w:rPr>
            </w:rPrChange>
          </w:rPr>
          <w:t xml:space="preserve">-ot hívtam, mely kódok tárolására alkalmas </w:t>
        </w:r>
      </w:ins>
      <w:ins w:id="793" w:author="Vihari Réka" w:date="2018-11-24T14:02:00Z">
        <w:r w:rsidRPr="00510AFC">
          <w:rPr>
            <w:rFonts w:cs="Times New Roman"/>
            <w:rPrChange w:id="794" w:author="Vihari Réka" w:date="2018-11-24T14:12:00Z">
              <w:rPr>
                <w:rFonts w:ascii="Calibri" w:hAnsi="Calibri" w:cs="Times New Roman"/>
                <w:color w:val="000000"/>
              </w:rPr>
            </w:rPrChange>
          </w:rPr>
          <w:t xml:space="preserve">platform. A </w:t>
        </w:r>
        <w:r w:rsidRPr="00510AFC">
          <w:rPr>
            <w:rFonts w:cs="Times New Roman"/>
            <w:rPrChange w:id="795" w:author="Vihari Réka" w:date="2018-11-24T14:12:00Z">
              <w:rPr>
                <w:rFonts w:ascii="Calibri" w:hAnsi="Calibri" w:cs="Times New Roman"/>
                <w:color w:val="000000"/>
              </w:rPr>
            </w:rPrChange>
          </w:rPr>
          <w:fldChar w:fldCharType="begin"/>
        </w:r>
        <w:r w:rsidRPr="00510AFC">
          <w:rPr>
            <w:rFonts w:cs="Times New Roman"/>
            <w:rPrChange w:id="796" w:author="Vihari Réka" w:date="2018-11-24T14:12:00Z">
              <w:rPr>
                <w:rFonts w:ascii="Calibri" w:hAnsi="Calibri" w:cs="Times New Roman"/>
                <w:color w:val="000000"/>
              </w:rPr>
            </w:rPrChange>
          </w:rPr>
          <w:instrText xml:space="preserve"> HYPERLINK "http://www.github.com-on" </w:instrText>
        </w:r>
        <w:r w:rsidRPr="00510AFC">
          <w:rPr>
            <w:rFonts w:cs="Times New Roman"/>
            <w:rPrChange w:id="797" w:author="Vihari Réka" w:date="2018-11-24T14:12:00Z">
              <w:rPr>
                <w:rFonts w:ascii="Calibri" w:hAnsi="Calibri" w:cs="Times New Roman"/>
                <w:color w:val="000000"/>
              </w:rPr>
            </w:rPrChange>
          </w:rPr>
          <w:fldChar w:fldCharType="separate"/>
        </w:r>
        <w:r w:rsidRPr="00510AFC">
          <w:rPr>
            <w:rPrChange w:id="798" w:author="Vihari Réka" w:date="2018-11-24T14:12:00Z">
              <w:rPr>
                <w:rStyle w:val="Hiperhivatkozs"/>
                <w:rFonts w:ascii="Calibri" w:hAnsi="Calibri" w:cs="Times New Roman"/>
              </w:rPr>
            </w:rPrChange>
          </w:rPr>
          <w:t>www.github.com-on</w:t>
        </w:r>
        <w:r w:rsidRPr="00510AFC">
          <w:rPr>
            <w:rFonts w:cs="Times New Roman"/>
            <w:rPrChange w:id="799" w:author="Vihari Réka" w:date="2018-11-24T14:12:00Z">
              <w:rPr>
                <w:rFonts w:ascii="Calibri" w:hAnsi="Calibri" w:cs="Times New Roman"/>
                <w:color w:val="000000"/>
              </w:rPr>
            </w:rPrChange>
          </w:rPr>
          <w:fldChar w:fldCharType="end"/>
        </w:r>
        <w:r w:rsidRPr="00510AFC">
          <w:rPr>
            <w:rFonts w:cs="Times New Roman"/>
            <w:rPrChange w:id="800" w:author="Vihari Réka" w:date="2018-11-24T14:12:00Z">
              <w:rPr>
                <w:rFonts w:ascii="Calibri" w:hAnsi="Calibri" w:cs="Times New Roman"/>
                <w:color w:val="000000"/>
              </w:rPr>
            </w:rPrChange>
          </w:rPr>
          <w:t xml:space="preserve"> bejelentkezés után lehetőségünk van feltölteni alkalmazásunk forráskódját, majd ennek segítségével verziókezelést alkalmazni rá, illetve megosztani másokkal. </w:t>
        </w:r>
      </w:ins>
      <w:commentRangeEnd w:id="788"/>
      <w:r w:rsidR="00262D0E">
        <w:rPr>
          <w:rStyle w:val="Jegyzethivatkozs"/>
        </w:rPr>
        <w:commentReference w:id="788"/>
      </w:r>
    </w:p>
    <w:p w14:paraId="36829E5E" w14:textId="4C025996" w:rsidR="00FD7292" w:rsidRPr="00510AFC" w:rsidRDefault="00FD7292">
      <w:pPr>
        <w:spacing w:after="120" w:line="360" w:lineRule="auto"/>
        <w:ind w:firstLine="720"/>
        <w:jc w:val="both"/>
        <w:rPr>
          <w:ins w:id="801" w:author="Vihari Réka" w:date="2018-11-24T14:03:00Z"/>
          <w:rFonts w:cs="Times New Roman"/>
          <w:rPrChange w:id="802" w:author="Vihari Réka" w:date="2018-11-24T14:12:00Z">
            <w:rPr>
              <w:ins w:id="803" w:author="Vihari Réka" w:date="2018-11-24T14:03:00Z"/>
              <w:rFonts w:ascii="Calibri" w:hAnsi="Calibri" w:cs="Times New Roman"/>
              <w:color w:val="000000"/>
            </w:rPr>
          </w:rPrChange>
        </w:rPr>
        <w:pPrChange w:id="804" w:author="Vihari Réka" w:date="2018-11-24T14:12:00Z">
          <w:pPr>
            <w:pStyle w:val="Listaszerbekezds"/>
            <w:ind w:left="0" w:right="-11"/>
          </w:pPr>
        </w:pPrChange>
      </w:pPr>
    </w:p>
    <w:p w14:paraId="1133AD61" w14:textId="485B7C33" w:rsidR="00FD7292" w:rsidRPr="00510AFC" w:rsidRDefault="00FD7292">
      <w:pPr>
        <w:spacing w:after="120" w:line="360" w:lineRule="auto"/>
        <w:ind w:firstLine="720"/>
        <w:jc w:val="both"/>
        <w:rPr>
          <w:ins w:id="805" w:author="Vihari Réka" w:date="2018-11-24T14:10:00Z"/>
          <w:rFonts w:cs="Times New Roman"/>
          <w:rPrChange w:id="806" w:author="Vihari Réka" w:date="2018-11-24T14:12:00Z">
            <w:rPr>
              <w:ins w:id="807" w:author="Vihari Réka" w:date="2018-11-24T14:10:00Z"/>
              <w:rFonts w:ascii="Calibri" w:hAnsi="Calibri" w:cs="Times New Roman"/>
              <w:color w:val="000000"/>
            </w:rPr>
          </w:rPrChange>
        </w:rPr>
        <w:pPrChange w:id="808" w:author="Vihari Réka" w:date="2018-11-24T14:12:00Z">
          <w:pPr>
            <w:pStyle w:val="Listaszerbekezds"/>
            <w:ind w:left="0" w:right="-11"/>
          </w:pPr>
        </w:pPrChange>
      </w:pPr>
      <w:ins w:id="809" w:author="Vihari Réka" w:date="2018-11-24T14:03:00Z">
        <w:r w:rsidRPr="00510AFC">
          <w:rPr>
            <w:rFonts w:cs="Times New Roman"/>
            <w:rPrChange w:id="810" w:author="Vihari Réka" w:date="2018-11-24T14:12:00Z">
              <w:rPr>
                <w:rFonts w:ascii="Calibri" w:hAnsi="Calibri" w:cs="Times New Roman"/>
                <w:color w:val="000000"/>
              </w:rPr>
            </w:rPrChange>
          </w:rPr>
          <w:t xml:space="preserve">Verziókezelés szempontjából van egy fő ág (master) amelyre először feltöltjük alkalmazásunkat, majd a későbbi változtatásokat külön ágakra (branch) bonthatjuk. Minden egyes külön funkcióhoz érdemes külön ágat csinálni, ezzel is könnyebben </w:t>
        </w:r>
      </w:ins>
      <w:ins w:id="811" w:author="Vihari Réka" w:date="2018-11-24T14:04:00Z">
        <w:r w:rsidRPr="00510AFC">
          <w:rPr>
            <w:rFonts w:cs="Times New Roman"/>
            <w:rPrChange w:id="812" w:author="Vihari Réka" w:date="2018-11-24T14:12:00Z">
              <w:rPr>
                <w:rFonts w:ascii="Calibri" w:hAnsi="Calibri" w:cs="Times New Roman"/>
                <w:color w:val="000000"/>
              </w:rPr>
            </w:rPrChange>
          </w:rPr>
          <w:t xml:space="preserve">átláthatóvá téve az </w:t>
        </w:r>
      </w:ins>
      <w:ins w:id="813" w:author="Vihari Réka" w:date="2018-11-24T14:05:00Z">
        <w:r w:rsidRPr="00510AFC">
          <w:rPr>
            <w:rFonts w:cs="Times New Roman"/>
            <w:rPrChange w:id="814" w:author="Vihari Réka" w:date="2018-11-24T14:12:00Z">
              <w:rPr>
                <w:rFonts w:ascii="Calibri" w:hAnsi="Calibri" w:cs="Times New Roman"/>
                <w:color w:val="000000"/>
              </w:rPr>
            </w:rPrChange>
          </w:rPr>
          <w:t>alkalmazást. Az ágaknál egy rész elkészülése u</w:t>
        </w:r>
        <w:r w:rsidR="00510AFC" w:rsidRPr="00510AFC">
          <w:rPr>
            <w:rFonts w:cs="Times New Roman"/>
            <w:rPrChange w:id="815" w:author="Vihari Réka" w:date="2018-11-24T14:12:00Z">
              <w:rPr>
                <w:rFonts w:ascii="Calibri" w:hAnsi="Calibri" w:cs="Times New Roman"/>
                <w:color w:val="000000"/>
              </w:rPr>
            </w:rPrChange>
          </w:rPr>
          <w:t xml:space="preserve">tán érdemes commit-olnunk, melyben megjegyzést </w:t>
        </w:r>
      </w:ins>
      <w:ins w:id="816" w:author="Vihari Réka" w:date="2018-11-24T14:06:00Z">
        <w:r w:rsidR="00510AFC" w:rsidRPr="00510AFC">
          <w:rPr>
            <w:rFonts w:cs="Times New Roman"/>
            <w:rPrChange w:id="817" w:author="Vihari Réka" w:date="2018-11-24T14:12:00Z">
              <w:rPr>
                <w:rFonts w:ascii="Calibri" w:hAnsi="Calibri" w:cs="Times New Roman"/>
                <w:color w:val="000000"/>
              </w:rPr>
            </w:rPrChange>
          </w:rPr>
          <w:t xml:space="preserve">írhatunk a feltöltendő kódhoz. Ezt érdemes minél lényegre törőbben megfogalmazni, hogy csapat esetén a munkatársaink számára is átlátható legyen. A commit elkészülte után a </w:t>
        </w:r>
        <w:commentRangeStart w:id="818"/>
        <w:r w:rsidR="00510AFC" w:rsidRPr="00510AFC">
          <w:rPr>
            <w:rFonts w:cs="Times New Roman"/>
            <w:rPrChange w:id="819" w:author="Vihari Réka" w:date="2018-11-24T14:12:00Z">
              <w:rPr>
                <w:rFonts w:ascii="Calibri" w:hAnsi="Calibri" w:cs="Times New Roman"/>
                <w:color w:val="000000"/>
              </w:rPr>
            </w:rPrChange>
          </w:rPr>
          <w:t>push paranccsal tölthetjük fel az águnkra a forráskódot</w:t>
        </w:r>
      </w:ins>
      <w:commentRangeEnd w:id="818"/>
      <w:r w:rsidR="00726012">
        <w:rPr>
          <w:rStyle w:val="Jegyzethivatkozs"/>
        </w:rPr>
        <w:commentReference w:id="818"/>
      </w:r>
      <w:ins w:id="820" w:author="Vihari Réka" w:date="2018-11-24T14:06:00Z">
        <w:r w:rsidR="00510AFC" w:rsidRPr="00510AFC">
          <w:rPr>
            <w:rFonts w:cs="Times New Roman"/>
            <w:rPrChange w:id="821" w:author="Vihari Réka" w:date="2018-11-24T14:12:00Z">
              <w:rPr>
                <w:rFonts w:ascii="Calibri" w:hAnsi="Calibri" w:cs="Times New Roman"/>
                <w:color w:val="000000"/>
              </w:rPr>
            </w:rPrChange>
          </w:rPr>
          <w:t xml:space="preserve">. Majd egyes ágak </w:t>
        </w:r>
        <w:r w:rsidR="00510AFC" w:rsidRPr="00510AFC">
          <w:rPr>
            <w:rFonts w:cs="Times New Roman"/>
            <w:rPrChange w:id="822" w:author="Vihari Réka" w:date="2018-11-24T14:12:00Z">
              <w:rPr>
                <w:rFonts w:ascii="Calibri" w:hAnsi="Calibri" w:cs="Times New Roman"/>
                <w:color w:val="000000"/>
              </w:rPr>
            </w:rPrChange>
          </w:rPr>
          <w:lastRenderedPageBreak/>
          <w:t>elkészülése után mergel-hetjük a fő ággal őket, ez lényegében egy összefésülést jelent. Fontos, hogy csak működő</w:t>
        </w:r>
      </w:ins>
      <w:ins w:id="823" w:author="Vihari Réka" w:date="2018-11-24T14:10:00Z">
        <w:r w:rsidR="00510AFC" w:rsidRPr="00510AFC">
          <w:rPr>
            <w:rFonts w:cs="Times New Roman"/>
            <w:rPrChange w:id="824" w:author="Vihari Réka" w:date="2018-11-24T14:12:00Z">
              <w:rPr>
                <w:rFonts w:ascii="Calibri" w:hAnsi="Calibri" w:cs="Times New Roman"/>
                <w:color w:val="000000"/>
              </w:rPr>
            </w:rPrChange>
          </w:rPr>
          <w:t xml:space="preserve"> (hiba nélküli)</w:t>
        </w:r>
      </w:ins>
      <w:ins w:id="825" w:author="Vihari Réka" w:date="2018-11-24T14:06:00Z">
        <w:r w:rsidR="00510AFC" w:rsidRPr="00510AFC">
          <w:rPr>
            <w:rFonts w:cs="Times New Roman"/>
            <w:rPrChange w:id="826" w:author="Vihari Réka" w:date="2018-11-24T14:12:00Z">
              <w:rPr>
                <w:rFonts w:ascii="Calibri" w:hAnsi="Calibri" w:cs="Times New Roman"/>
                <w:color w:val="000000"/>
              </w:rPr>
            </w:rPrChange>
          </w:rPr>
          <w:t xml:space="preserve"> részeket töltsünk fel az águnkra és a fő ágra is. </w:t>
        </w:r>
      </w:ins>
    </w:p>
    <w:p w14:paraId="78B89E25" w14:textId="7116410A" w:rsidR="00510AFC" w:rsidRDefault="00510AFC">
      <w:pPr>
        <w:spacing w:after="120" w:line="360" w:lineRule="auto"/>
        <w:ind w:firstLine="720"/>
        <w:jc w:val="both"/>
        <w:rPr>
          <w:ins w:id="827" w:author="Vihari Réka" w:date="2018-11-24T14:12:00Z"/>
          <w:rFonts w:cs="Times New Roman"/>
        </w:rPr>
        <w:pPrChange w:id="828" w:author="Vihari Réka" w:date="2018-11-24T14:12:00Z">
          <w:pPr>
            <w:pStyle w:val="Listaszerbekezds"/>
            <w:ind w:left="0" w:right="-11"/>
          </w:pPr>
        </w:pPrChange>
      </w:pPr>
      <w:ins w:id="829" w:author="Vihari Réka" w:date="2018-11-24T14:10:00Z">
        <w:r w:rsidRPr="00510AFC">
          <w:rPr>
            <w:rFonts w:cs="Times New Roman"/>
            <w:rPrChange w:id="830" w:author="Vihari Réka" w:date="2018-11-24T14:12:00Z">
              <w:rPr>
                <w:rFonts w:ascii="Calibri" w:hAnsi="Calibri" w:cs="Times New Roman"/>
                <w:color w:val="000000"/>
              </w:rPr>
            </w:rPrChange>
          </w:rPr>
          <w:t xml:space="preserve">A verziókezelés használatával bármikor visszavonhatunk hibával járó tevékenységeket. Így érdemes nagyobb változtatások előtt mindig feltölteni az águnkra az eddig működő munkánkat, hogy </w:t>
        </w:r>
      </w:ins>
      <w:ins w:id="831" w:author="Vihari Réka" w:date="2018-11-24T14:11:00Z">
        <w:r w:rsidRPr="00510AFC">
          <w:rPr>
            <w:rFonts w:cs="Times New Roman"/>
            <w:rPrChange w:id="832" w:author="Vihari Réka" w:date="2018-11-24T14:12:00Z">
              <w:rPr>
                <w:rFonts w:ascii="Calibri" w:hAnsi="Calibri" w:cs="Times New Roman"/>
                <w:color w:val="000000"/>
              </w:rPr>
            </w:rPrChange>
          </w:rPr>
          <w:t xml:space="preserve">error esetén visszatudjunk térni a jó </w:t>
        </w:r>
      </w:ins>
      <w:ins w:id="833" w:author="Vihari Réka" w:date="2018-11-24T14:12:00Z">
        <w:r w:rsidRPr="00510AFC">
          <w:rPr>
            <w:rFonts w:cs="Times New Roman"/>
            <w:rPrChange w:id="834" w:author="Vihari Réka" w:date="2018-11-24T14:12:00Z">
              <w:rPr>
                <w:rFonts w:ascii="Calibri" w:hAnsi="Calibri" w:cs="Times New Roman"/>
                <w:color w:val="000000"/>
              </w:rPr>
            </w:rPrChange>
          </w:rPr>
          <w:t xml:space="preserve">verzióra. </w:t>
        </w:r>
      </w:ins>
    </w:p>
    <w:p w14:paraId="7DCA1B42" w14:textId="6F6F3035" w:rsidR="00510AFC" w:rsidRPr="00510AFC" w:rsidRDefault="00510AFC">
      <w:pPr>
        <w:spacing w:after="120" w:line="360" w:lineRule="auto"/>
        <w:ind w:firstLine="720"/>
        <w:jc w:val="both"/>
        <w:rPr>
          <w:ins w:id="835" w:author="Vihari Réka" w:date="2018-11-24T14:03:00Z"/>
          <w:rFonts w:cs="Times New Roman"/>
          <w:rPrChange w:id="836" w:author="Vihari Réka" w:date="2018-11-24T14:12:00Z">
            <w:rPr>
              <w:ins w:id="837" w:author="Vihari Réka" w:date="2018-11-24T14:03:00Z"/>
              <w:rFonts w:ascii="Calibri" w:hAnsi="Calibri" w:cs="Times New Roman"/>
              <w:color w:val="000000"/>
            </w:rPr>
          </w:rPrChange>
        </w:rPr>
        <w:pPrChange w:id="838" w:author="Vihari Réka" w:date="2018-11-24T14:12:00Z">
          <w:pPr>
            <w:pStyle w:val="Listaszerbekezds"/>
            <w:ind w:left="0" w:right="-11"/>
          </w:pPr>
        </w:pPrChange>
      </w:pPr>
      <w:ins w:id="839" w:author="Vihari Réka" w:date="2018-11-24T14:12: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6134B49D" w14:textId="09683E13" w:rsidR="00A471C6" w:rsidRDefault="00A471C6" w:rsidP="00A471C6">
      <w:pPr>
        <w:pStyle w:val="Listaszerbekezds"/>
        <w:ind w:left="0" w:right="-11"/>
        <w:rPr>
          <w:rFonts w:ascii="Calibri" w:hAnsi="Calibri" w:cs="Times New Roman"/>
          <w:color w:val="000000"/>
        </w:rPr>
      </w:pPr>
    </w:p>
    <w:p w14:paraId="3E01E372"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840" w:name="_Toc531375697"/>
      <w:r w:rsidRPr="005F6762">
        <w:rPr>
          <w:rFonts w:ascii="Times New Roman" w:eastAsia="Times New Roman" w:hAnsi="Times New Roman" w:cs="Arial"/>
          <w:color w:val="auto"/>
          <w:kern w:val="32"/>
          <w:sz w:val="36"/>
          <w:szCs w:val="32"/>
        </w:rPr>
        <w:lastRenderedPageBreak/>
        <w:t>Feladat ismertetése</w:t>
      </w:r>
      <w:bookmarkEnd w:id="840"/>
    </w:p>
    <w:p w14:paraId="697F6248" w14:textId="4D125734" w:rsidR="00A471C6" w:rsidRDefault="00A471C6" w:rsidP="00A471C6">
      <w:pPr>
        <w:pStyle w:val="Cmsor2"/>
        <w:numPr>
          <w:ilvl w:val="1"/>
          <w:numId w:val="15"/>
        </w:numPr>
      </w:pPr>
      <w:bookmarkStart w:id="841" w:name="_Toc531375698"/>
      <w:commentRangeStart w:id="842"/>
      <w:r>
        <w:t>Specifikáció</w:t>
      </w:r>
      <w:commentRangeEnd w:id="842"/>
      <w:r w:rsidR="002604BA">
        <w:rPr>
          <w:rStyle w:val="Jegyzethivatkozs"/>
          <w:rFonts w:cs="Sendnya"/>
          <w:b w:val="0"/>
          <w:bCs w:val="0"/>
          <w:iCs w:val="0"/>
        </w:rPr>
        <w:commentReference w:id="842"/>
      </w:r>
      <w:bookmarkEnd w:id="841"/>
      <w:ins w:id="843" w:author="Vihari Réka" w:date="2018-11-22T10:20:00Z">
        <w:r w:rsidR="00A613DE">
          <w:t xml:space="preserve"> </w:t>
        </w:r>
      </w:ins>
    </w:p>
    <w:p w14:paraId="1EAD2856" w14:textId="73F12E13" w:rsidR="007D61CF" w:rsidRDefault="00BC353E" w:rsidP="007D61CF">
      <w:pPr>
        <w:pStyle w:val="Jegyzetszveg"/>
        <w:rPr>
          <w:ins w:id="844" w:author="Vihari Réka" w:date="2018-11-24T14:25:00Z"/>
        </w:rPr>
      </w:pPr>
      <w:ins w:id="845" w:author="Vihari Réka" w:date="2018-11-24T14:25:00Z">
        <w:r>
          <w:rPr>
            <w:rFonts w:cs="Times New Roman"/>
          </w:rPr>
          <w:t>TODO</w:t>
        </w:r>
        <w:r w:rsidR="007D61CF">
          <w:rPr>
            <w:rFonts w:cs="Times New Roman"/>
          </w:rPr>
          <w:t>:</w:t>
        </w:r>
        <w:r w:rsidR="007D61CF" w:rsidRPr="007D61CF">
          <w:t xml:space="preserve"> </w:t>
        </w:r>
        <w:r w:rsidR="007D61CF">
          <w:t>alkalmazással szemben támasztott követelményeket</w:t>
        </w:r>
        <w:r w:rsidR="007D61CF" w:rsidRPr="00863322" w:rsidDel="001B07CF">
          <w:rPr>
            <w:rFonts w:cs="Times New Roman"/>
          </w:rPr>
          <w:t xml:space="preserve"> </w:t>
        </w:r>
        <w:r w:rsidR="007D61CF">
          <w:rPr>
            <w:rFonts w:cs="Times New Roman"/>
          </w:rPr>
          <w:t>,</w:t>
        </w:r>
        <w:r w:rsidR="007D61CF" w:rsidRPr="007D61CF">
          <w:t xml:space="preserve"> </w:t>
        </w:r>
        <w:r w:rsidR="007D61CF">
          <w:t>milyen funkciókat tud „majd” az alkalmazás, esetleg van-e hasonló app a piacon, ha van akkor azokhoz képest mivel tud többet stb.</w:t>
        </w:r>
      </w:ins>
    </w:p>
    <w:p w14:paraId="56EA4423" w14:textId="545D69B5" w:rsidR="004709EC" w:rsidRPr="00863322" w:rsidDel="001B07CF" w:rsidRDefault="004709EC">
      <w:pPr>
        <w:spacing w:after="120" w:line="360" w:lineRule="auto"/>
        <w:ind w:firstLine="720"/>
        <w:rPr>
          <w:moveFrom w:id="846" w:author="Vihari Réka" w:date="2018-11-24T13:50:00Z"/>
          <w:rFonts w:cs="Times New Roman"/>
        </w:rPr>
        <w:pPrChange w:id="847" w:author="Vihari Réka" w:date="2018-11-24T13:58:00Z">
          <w:pPr>
            <w:spacing w:after="120" w:line="360" w:lineRule="auto"/>
            <w:ind w:firstLine="720"/>
            <w:jc w:val="both"/>
          </w:pPr>
        </w:pPrChange>
      </w:pPr>
      <w:moveFromRangeStart w:id="848" w:author="Vihari Réka" w:date="2018-11-24T13:50:00Z" w:name="move530830731"/>
      <w:moveFrom w:id="849" w:author="Vihari Réka" w:date="2018-11-24T13:50:00Z">
        <w:r w:rsidRPr="00863322" w:rsidDel="001B07CF">
          <w:rPr>
            <w:rFonts w:cs="Times New Roman"/>
          </w:rPr>
          <w:t>A dolgozatomban egy olyan alkalmazást mutatok be, mely különféle rendezvények lebonyolításához használható</w:t>
        </w:r>
        <w:r w:rsidR="00F60A79" w:rsidRPr="00863322" w:rsidDel="001B07CF">
          <w:rPr>
            <w:rFonts w:cs="Times New Roman"/>
          </w:rPr>
          <w:t xml:space="preserve"> iOS platformon</w:t>
        </w:r>
        <w:r w:rsidRPr="00863322" w:rsidDel="001B07CF">
          <w:rPr>
            <w:rFonts w:cs="Times New Roman"/>
          </w:rPr>
          <w:t xml:space="preserve">. </w:t>
        </w:r>
        <w:r w:rsidR="00F60A79" w:rsidRPr="00863322" w:rsidDel="001B07CF">
          <w:rPr>
            <w:rFonts w:cs="Times New Roman"/>
          </w:rPr>
          <w:t xml:space="preserve">A backend által nyújtott testreszabhatóságnak köszönhetően, laikus szemmel is változtathatóvá válnak az alkalmazás fő adatai. </w:t>
        </w:r>
        <w:r w:rsidR="00F60A79" w:rsidRPr="00863322" w:rsidDel="001B07CF">
          <w:rPr>
            <w:rFonts w:cs="Times New Roman"/>
          </w:rPr>
          <w:br/>
          <w:t>Az applikáció öt fő menüből áll, mely authentikáció után válik láthatóvá a felhasználó számára.</w:t>
        </w:r>
        <w:r w:rsidR="00A4098C" w:rsidDel="001B07CF">
          <w:rPr>
            <w:rFonts w:cs="Times New Roman"/>
          </w:rPr>
          <w:t xml:space="preserve"> </w:t>
        </w:r>
        <w:r w:rsidR="0039020A" w:rsidDel="001B07CF">
          <w:rPr>
            <w:rFonts w:cs="Times New Roman"/>
          </w:rPr>
          <w:t xml:space="preserve">Az alkalmazásom a kliens funkciót tölti be, de készítettem hozzá szervert is, melyet a későbbiekben mutatok be. </w:t>
        </w:r>
        <w:r w:rsidR="00F60A79" w:rsidRPr="00863322" w:rsidDel="001B07CF">
          <w:rPr>
            <w:rFonts w:cs="Times New Roman"/>
          </w:rPr>
          <w:t xml:space="preserve"> </w:t>
        </w:r>
      </w:moveFrom>
    </w:p>
    <w:p w14:paraId="7444E6B3" w14:textId="2BDB619E" w:rsidR="00F60A79" w:rsidDel="001B07CF" w:rsidRDefault="00F60A79">
      <w:pPr>
        <w:rPr>
          <w:moveFrom w:id="850" w:author="Vihari Réka" w:date="2018-11-24T13:50:00Z"/>
        </w:rPr>
      </w:pPr>
    </w:p>
    <w:p w14:paraId="12536820" w14:textId="1A3CB69A" w:rsidR="00F60A79" w:rsidRPr="00863322" w:rsidDel="001B07CF" w:rsidRDefault="00F60A79">
      <w:pPr>
        <w:rPr>
          <w:moveFrom w:id="851" w:author="Vihari Réka" w:date="2018-11-24T13:50:00Z"/>
          <w:rFonts w:cs="Arial"/>
          <w:b/>
          <w:bCs/>
          <w:sz w:val="28"/>
          <w:szCs w:val="26"/>
        </w:rPr>
      </w:pPr>
      <w:moveFrom w:id="852" w:author="Vihari Réka" w:date="2018-11-24T13:50:00Z">
        <w:r w:rsidRPr="00863322" w:rsidDel="001B07CF">
          <w:rPr>
            <w:rFonts w:cs="Arial"/>
            <w:b/>
            <w:bCs/>
            <w:sz w:val="28"/>
            <w:szCs w:val="26"/>
          </w:rPr>
          <w:t xml:space="preserve">3.1.1 Alkalmazás indítása </w:t>
        </w:r>
      </w:moveFrom>
    </w:p>
    <w:p w14:paraId="24CE5A49" w14:textId="2636015F" w:rsidR="00F60A79" w:rsidDel="001B07CF" w:rsidRDefault="00F60A79">
      <w:pPr>
        <w:rPr>
          <w:moveFrom w:id="853" w:author="Vihari Réka" w:date="2018-11-24T13:50:00Z"/>
        </w:rPr>
      </w:pPr>
    </w:p>
    <w:p w14:paraId="1B6A6103" w14:textId="2D7CE802" w:rsidR="00F60A79" w:rsidRPr="00863322" w:rsidDel="001B07CF" w:rsidRDefault="00F60A79">
      <w:pPr>
        <w:spacing w:after="120" w:line="360" w:lineRule="auto"/>
        <w:ind w:firstLine="720"/>
        <w:rPr>
          <w:moveFrom w:id="854" w:author="Vihari Réka" w:date="2018-11-24T13:50:00Z"/>
          <w:rFonts w:cs="Times New Roman"/>
        </w:rPr>
        <w:pPrChange w:id="855" w:author="Vihari Réka" w:date="2018-11-24T13:58:00Z">
          <w:pPr>
            <w:spacing w:after="120" w:line="360" w:lineRule="auto"/>
            <w:ind w:firstLine="720"/>
            <w:jc w:val="both"/>
          </w:pPr>
        </w:pPrChange>
      </w:pPr>
      <w:moveFrom w:id="856" w:author="Vihari Réka" w:date="2018-11-24T13:50:00Z">
        <w:r w:rsidRPr="00863322" w:rsidDel="001B07CF">
          <w:rPr>
            <w:rFonts w:cs="Times New Roman"/>
          </w:rPr>
          <w:t xml:space="preserve">Az alkalmazás kezdő oldalán </w:t>
        </w:r>
        <w:r w:rsidR="00DF2B16" w:rsidRPr="00863322" w:rsidDel="001B07CF">
          <w:rPr>
            <w:rFonts w:cs="Times New Roman"/>
          </w:rPr>
          <w:t xml:space="preserve">az esemény adatit láthatjuk, a szervertől kapott adatok alapján. Illetve, </w:t>
        </w:r>
        <w:r w:rsidRPr="00863322" w:rsidDel="001B07CF">
          <w:rPr>
            <w:rFonts w:cs="Times New Roman"/>
          </w:rPr>
          <w:t xml:space="preserve">két lehetőséggel találkozhatunk, mely a bejelentkezés és a regisztráció lehetőségéből áll. Ez az eseményhez tartozó adatok védelmére szolgál, hogy jogosulatlan személyek ne férhessenek hozzá az adatbázishoz. </w:t>
        </w:r>
      </w:moveFrom>
    </w:p>
    <w:p w14:paraId="5B18764C" w14:textId="3F890414" w:rsidR="00DF2B16" w:rsidRPr="00863322" w:rsidDel="001B07CF" w:rsidRDefault="00DF2B16">
      <w:pPr>
        <w:spacing w:after="120" w:line="360" w:lineRule="auto"/>
        <w:ind w:firstLine="720"/>
        <w:rPr>
          <w:moveFrom w:id="857" w:author="Vihari Réka" w:date="2018-11-24T13:50:00Z"/>
          <w:rFonts w:cs="Times New Roman"/>
        </w:rPr>
        <w:pPrChange w:id="858" w:author="Vihari Réka" w:date="2018-11-24T13:58:00Z">
          <w:pPr>
            <w:spacing w:after="120" w:line="360" w:lineRule="auto"/>
            <w:ind w:firstLine="720"/>
            <w:jc w:val="center"/>
          </w:pPr>
        </w:pPrChange>
      </w:pPr>
      <w:moveFrom w:id="859" w:author="Vihari Réka" w:date="2018-11-24T13:50:00Z">
        <w:r w:rsidRPr="00863322" w:rsidDel="001B07CF">
          <w:rPr>
            <w:rFonts w:cs="Times New Roman"/>
            <w:noProof/>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From>
    </w:p>
    <w:p w14:paraId="547F2304" w14:textId="5176CC22" w:rsidR="00DF2B16" w:rsidRPr="00863322" w:rsidDel="001B07CF" w:rsidRDefault="00DF2B16">
      <w:pPr>
        <w:spacing w:after="120" w:line="360" w:lineRule="auto"/>
        <w:ind w:firstLine="720"/>
        <w:rPr>
          <w:moveFrom w:id="860" w:author="Vihari Réka" w:date="2018-11-24T13:50:00Z"/>
          <w:rFonts w:cs="Times New Roman"/>
        </w:rPr>
        <w:pPrChange w:id="861" w:author="Vihari Réka" w:date="2018-11-24T13:58:00Z">
          <w:pPr>
            <w:spacing w:after="120" w:line="360" w:lineRule="auto"/>
            <w:ind w:firstLine="720"/>
            <w:jc w:val="both"/>
          </w:pPr>
        </w:pPrChange>
      </w:pPr>
      <w:moveFrom w:id="862" w:author="Vihari Réka" w:date="2018-11-24T13:50:00Z">
        <w:r w:rsidRPr="00863322" w:rsidDel="001B07CF">
          <w:rPr>
            <w:rFonts w:cs="Times New Roman"/>
          </w:rPr>
          <w:t xml:space="preserve">A bejelentkezéshez email és jelszó megadása szükséges. Sikeres bejelentkezés esetén már regisztrált felhasználóval rendelkezünk a szerveren, ekkor az alkalmazás automatikusan tovább irányít a főoldalra. </w:t>
        </w:r>
      </w:moveFrom>
    </w:p>
    <w:p w14:paraId="2C6F2F64" w14:textId="55821D53" w:rsidR="00DF2B16" w:rsidDel="001B07CF" w:rsidRDefault="00DF2B16">
      <w:pPr>
        <w:rPr>
          <w:moveFrom w:id="863" w:author="Vihari Réka" w:date="2018-11-24T13:50:00Z"/>
        </w:rPr>
      </w:pPr>
    </w:p>
    <w:p w14:paraId="4079C820" w14:textId="7BABE558" w:rsidR="00DF2B16" w:rsidDel="001B07CF" w:rsidRDefault="00DF2B16">
      <w:pPr>
        <w:rPr>
          <w:moveFrom w:id="864" w:author="Vihari Réka" w:date="2018-11-24T13:50:00Z"/>
        </w:rPr>
        <w:pPrChange w:id="865" w:author="Vihari Réka" w:date="2018-11-24T13:58:00Z">
          <w:pPr>
            <w:jc w:val="center"/>
          </w:pPr>
        </w:pPrChange>
      </w:pPr>
    </w:p>
    <w:p w14:paraId="1AFF4154" w14:textId="35681398" w:rsidR="00DF2B16" w:rsidRPr="00863322" w:rsidDel="001B07CF" w:rsidRDefault="00DF2B16">
      <w:pPr>
        <w:spacing w:after="120" w:line="360" w:lineRule="auto"/>
        <w:ind w:firstLine="720"/>
        <w:rPr>
          <w:moveFrom w:id="866" w:author="Vihari Réka" w:date="2018-11-24T13:50:00Z"/>
          <w:rFonts w:cs="Times New Roman"/>
        </w:rPr>
        <w:pPrChange w:id="867" w:author="Vihari Réka" w:date="2018-11-24T13:58:00Z">
          <w:pPr>
            <w:spacing w:after="120" w:line="360" w:lineRule="auto"/>
            <w:ind w:firstLine="720"/>
            <w:jc w:val="both"/>
          </w:pPr>
        </w:pPrChange>
      </w:pPr>
      <w:moveFrom w:id="868" w:author="Vihari Réka" w:date="2018-11-24T13:50:00Z">
        <w:r w:rsidRPr="00863322" w:rsidDel="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From>
    </w:p>
    <w:p w14:paraId="4D79F4DA" w14:textId="74C46C1B" w:rsidR="00DF2B16" w:rsidDel="001B07CF" w:rsidRDefault="00DF2B16">
      <w:pPr>
        <w:rPr>
          <w:moveFrom w:id="869" w:author="Vihari Réka" w:date="2018-11-24T13:50:00Z"/>
        </w:rPr>
        <w:pPrChange w:id="870" w:author="Vihari Réka" w:date="2018-11-24T13:58:00Z">
          <w:pPr>
            <w:jc w:val="center"/>
          </w:pPr>
        </w:pPrChange>
      </w:pPr>
    </w:p>
    <w:p w14:paraId="5AB33805" w14:textId="2E74495C" w:rsidR="00DF2B16" w:rsidDel="001B07CF" w:rsidRDefault="00DF2B16">
      <w:pPr>
        <w:rPr>
          <w:moveFrom w:id="871" w:author="Vihari Réka" w:date="2018-11-24T13:50:00Z"/>
        </w:rPr>
      </w:pPr>
    </w:p>
    <w:p w14:paraId="2878F614" w14:textId="3E2F2A82" w:rsidR="00DF2B16" w:rsidDel="001B07CF" w:rsidRDefault="00DF2B16">
      <w:pPr>
        <w:rPr>
          <w:moveFrom w:id="872" w:author="Vihari Réka" w:date="2018-11-24T13:50:00Z"/>
        </w:rPr>
      </w:pPr>
    </w:p>
    <w:p w14:paraId="43852413" w14:textId="4A61EB6C" w:rsidR="00DF2B16" w:rsidRPr="00863322" w:rsidDel="001B07CF" w:rsidRDefault="00DF2B16">
      <w:pPr>
        <w:rPr>
          <w:moveFrom w:id="873" w:author="Vihari Réka" w:date="2018-11-24T13:50:00Z"/>
          <w:rFonts w:cs="Arial"/>
          <w:b/>
          <w:bCs/>
          <w:sz w:val="28"/>
          <w:szCs w:val="26"/>
        </w:rPr>
      </w:pPr>
      <w:moveFrom w:id="874" w:author="Vihari Réka" w:date="2018-11-24T13:50:00Z">
        <w:r w:rsidRPr="00863322" w:rsidDel="001B07CF">
          <w:rPr>
            <w:rFonts w:cs="Arial"/>
            <w:b/>
            <w:bCs/>
            <w:sz w:val="28"/>
            <w:szCs w:val="26"/>
          </w:rPr>
          <w:t>3.1.2</w:t>
        </w:r>
        <w:r w:rsidR="00F01E26" w:rsidRPr="00863322" w:rsidDel="001B07CF">
          <w:rPr>
            <w:rFonts w:cs="Arial"/>
            <w:b/>
            <w:bCs/>
            <w:sz w:val="28"/>
            <w:szCs w:val="26"/>
          </w:rPr>
          <w:t xml:space="preserve">. </w:t>
        </w:r>
        <w:r w:rsidRPr="00863322" w:rsidDel="001B07CF">
          <w:rPr>
            <w:rFonts w:cs="Arial"/>
            <w:b/>
            <w:bCs/>
            <w:sz w:val="28"/>
            <w:szCs w:val="26"/>
          </w:rPr>
          <w:t xml:space="preserve"> </w:t>
        </w:r>
        <w:r w:rsidR="00F01E26" w:rsidRPr="00863322" w:rsidDel="001B07CF">
          <w:rPr>
            <w:rFonts w:cs="Arial"/>
            <w:b/>
            <w:bCs/>
            <w:sz w:val="28"/>
            <w:szCs w:val="26"/>
          </w:rPr>
          <w:t>Főoldal - Menü</w:t>
        </w:r>
      </w:moveFrom>
    </w:p>
    <w:p w14:paraId="65C5B954" w14:textId="29916BAC" w:rsidR="00DF2B16" w:rsidDel="001B07CF" w:rsidRDefault="00DF2B16">
      <w:pPr>
        <w:rPr>
          <w:moveFrom w:id="875" w:author="Vihari Réka" w:date="2018-11-24T13:50:00Z"/>
        </w:rPr>
      </w:pPr>
    </w:p>
    <w:p w14:paraId="6D63AFD8" w14:textId="447DCE1B" w:rsidR="00F01E26" w:rsidRPr="00863322" w:rsidDel="001B07CF" w:rsidRDefault="00DF2B16">
      <w:pPr>
        <w:spacing w:after="120" w:line="360" w:lineRule="auto"/>
        <w:ind w:firstLine="720"/>
        <w:rPr>
          <w:moveFrom w:id="876" w:author="Vihari Réka" w:date="2018-11-24T13:50:00Z"/>
          <w:rFonts w:cs="Times New Roman"/>
        </w:rPr>
        <w:pPrChange w:id="877" w:author="Vihari Réka" w:date="2018-11-24T13:58:00Z">
          <w:pPr>
            <w:spacing w:after="120" w:line="360" w:lineRule="auto"/>
            <w:ind w:firstLine="720"/>
            <w:jc w:val="both"/>
          </w:pPr>
        </w:pPrChange>
      </w:pPr>
      <w:moveFrom w:id="878" w:author="Vihari Réka" w:date="2018-11-24T13:50:00Z">
        <w:r w:rsidRPr="00863322" w:rsidDel="001B07CF">
          <w:rPr>
            <w:rFonts w:cs="Times New Roman"/>
          </w:rPr>
          <w:t>A bejelentkezés követően a főoldalra érkezünk, mely magában foglalja a menüt is. Itt a szervertől kapott adatok alapján látható az esemény neve és kezdő-, illetve befejező dátuma. Továbbá, innen érjük el a kapcsolat oldalt</w:t>
        </w:r>
        <w:r w:rsidR="00F01E26" w:rsidRPr="00863322" w:rsidDel="001B07CF">
          <w:rPr>
            <w:rFonts w:cs="Times New Roman"/>
          </w:rPr>
          <w:t xml:space="preserve"> a jobb felső sarokban lévő ikon megnyomásával</w:t>
        </w:r>
        <w:r w:rsidRPr="00863322" w:rsidDel="001B07CF">
          <w:rPr>
            <w:rFonts w:cs="Times New Roman"/>
          </w:rPr>
          <w:t xml:space="preserve">, melyen a szervezők elérhetősége található. </w:t>
        </w:r>
        <w:r w:rsidR="00F01E26" w:rsidRPr="00863322" w:rsidDel="001B07CF">
          <w:rPr>
            <w:rFonts w:cs="Times New Roman"/>
          </w:rPr>
          <w:t xml:space="preserve">A bal felső sarokban pedig a Kijelentkezés gomb található, melynek megnyomásával kijelentkezhetünk az alkalmazásból és visszakerülünk a kezdő oldalra.  </w:t>
        </w:r>
      </w:moveFrom>
    </w:p>
    <w:p w14:paraId="245DD3A0" w14:textId="4B30C4C6" w:rsidR="00DF2B16" w:rsidRPr="00863322" w:rsidDel="001B07CF" w:rsidRDefault="00DF2B16">
      <w:pPr>
        <w:spacing w:after="120" w:line="360" w:lineRule="auto"/>
        <w:ind w:firstLine="720"/>
        <w:rPr>
          <w:moveFrom w:id="879" w:author="Vihari Réka" w:date="2018-11-24T13:50:00Z"/>
          <w:rFonts w:cs="Times New Roman"/>
        </w:rPr>
        <w:pPrChange w:id="880" w:author="Vihari Réka" w:date="2018-11-24T13:58:00Z">
          <w:pPr>
            <w:spacing w:after="120" w:line="360" w:lineRule="auto"/>
            <w:ind w:firstLine="720"/>
            <w:jc w:val="both"/>
          </w:pPr>
        </w:pPrChange>
      </w:pPr>
      <w:moveFrom w:id="881" w:author="Vihari Réka" w:date="2018-11-24T13:50:00Z">
        <w:r w:rsidRPr="00863322" w:rsidDel="001B07CF">
          <w:rPr>
            <w:rFonts w:cs="Times New Roman"/>
          </w:rPr>
          <w:t xml:space="preserve">Ezen felül lehetőségünk van a menü pontjai között navigálni. A menüben öt lehetőség közül választhatunk: Kezdőlap, Programok, Helyzet, Üzenetek, Leírás. </w:t>
        </w:r>
        <w:r w:rsidR="00F01E26" w:rsidRPr="00863322" w:rsidDel="001B07CF">
          <w:rPr>
            <w:rFonts w:cs="Times New Roman"/>
          </w:rPr>
          <w:t xml:space="preserve">A főoldalra a Kezdőlap menüpont navigál. </w:t>
        </w:r>
      </w:moveFrom>
    </w:p>
    <w:p w14:paraId="3E8C792B" w14:textId="6AB739AE" w:rsidR="00F01E26" w:rsidDel="001B07CF" w:rsidRDefault="00F01E26">
      <w:pPr>
        <w:rPr>
          <w:moveFrom w:id="882" w:author="Vihari Réka" w:date="2018-11-24T13:50:00Z"/>
        </w:rPr>
        <w:pPrChange w:id="883" w:author="Vihari Réka" w:date="2018-11-24T13:58:00Z">
          <w:pPr>
            <w:jc w:val="center"/>
          </w:pPr>
        </w:pPrChange>
      </w:pPr>
      <w:moveFrom w:id="884" w:author="Vihari Réka" w:date="2018-11-24T13:50:00Z">
        <w:r w:rsidDel="001B07CF">
          <w:rPr>
            <w:noProof/>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moveFrom>
    </w:p>
    <w:p w14:paraId="2E112A82" w14:textId="122CB070" w:rsidR="001C5774" w:rsidDel="001B07CF" w:rsidRDefault="001C5774">
      <w:pPr>
        <w:rPr>
          <w:moveFrom w:id="885" w:author="Vihari Réka" w:date="2018-11-24T13:50:00Z"/>
        </w:rPr>
        <w:pPrChange w:id="886" w:author="Vihari Réka" w:date="2018-11-24T13:58:00Z">
          <w:pPr>
            <w:jc w:val="center"/>
          </w:pPr>
        </w:pPrChange>
      </w:pPr>
    </w:p>
    <w:p w14:paraId="6398866E" w14:textId="57798590" w:rsidR="001C5774" w:rsidDel="001B07CF" w:rsidRDefault="001C5774">
      <w:pPr>
        <w:rPr>
          <w:moveFrom w:id="887" w:author="Vihari Réka" w:date="2018-11-24T13:50:00Z"/>
          <w:rFonts w:cs="Arial"/>
          <w:b/>
          <w:bCs/>
          <w:sz w:val="28"/>
          <w:szCs w:val="26"/>
        </w:rPr>
      </w:pPr>
      <w:moveFrom w:id="888" w:author="Vihari Réka" w:date="2018-11-24T13:50:00Z">
        <w:r w:rsidDel="001B07CF">
          <w:rPr>
            <w:rFonts w:cs="Arial"/>
            <w:b/>
            <w:bCs/>
            <w:sz w:val="28"/>
            <w:szCs w:val="26"/>
          </w:rPr>
          <w:t>3.1.2.1 Kapcsolat</w:t>
        </w:r>
      </w:moveFrom>
    </w:p>
    <w:p w14:paraId="6D6A158E" w14:textId="6C05CD16" w:rsidR="001C5774" w:rsidDel="001B07CF" w:rsidRDefault="001C5774">
      <w:pPr>
        <w:rPr>
          <w:moveFrom w:id="889" w:author="Vihari Réka" w:date="2018-11-24T13:50:00Z"/>
          <w:rFonts w:cs="Arial"/>
          <w:b/>
          <w:bCs/>
          <w:sz w:val="28"/>
          <w:szCs w:val="26"/>
        </w:rPr>
      </w:pPr>
    </w:p>
    <w:p w14:paraId="19C9E27F" w14:textId="64B95D28" w:rsidR="001C5774" w:rsidRPr="001C5774" w:rsidDel="001B07CF" w:rsidRDefault="001C5774">
      <w:pPr>
        <w:spacing w:after="120" w:line="360" w:lineRule="auto"/>
        <w:ind w:firstLine="720"/>
        <w:rPr>
          <w:moveFrom w:id="890" w:author="Vihari Réka" w:date="2018-11-24T13:50:00Z"/>
          <w:rFonts w:cs="Times New Roman"/>
        </w:rPr>
        <w:pPrChange w:id="891" w:author="Vihari Réka" w:date="2018-11-24T13:58:00Z">
          <w:pPr>
            <w:spacing w:after="120" w:line="360" w:lineRule="auto"/>
            <w:ind w:firstLine="720"/>
            <w:jc w:val="both"/>
          </w:pPr>
        </w:pPrChange>
      </w:pPr>
      <w:moveFrom w:id="892" w:author="Vihari Réka" w:date="2018-11-24T13:50:00Z">
        <w:r w:rsidRPr="001C5774" w:rsidDel="001B07CF">
          <w:rPr>
            <w:rFonts w:cs="Times New Roman"/>
          </w:rPr>
          <w:t xml:space="preserve">A Kezdőlap oldalon a jobb felső sarokban található információ gombra kattintva a Kapcsolat oldalra érkezünk. Itt találhatjuk meg a szervezők elérhetőségeit. </w:t>
        </w:r>
      </w:moveFrom>
    </w:p>
    <w:p w14:paraId="7102E9FE" w14:textId="122A892D" w:rsidR="001C5774" w:rsidRPr="001C5774" w:rsidDel="001B07CF" w:rsidRDefault="001C5774">
      <w:pPr>
        <w:spacing w:after="120" w:line="360" w:lineRule="auto"/>
        <w:ind w:firstLine="720"/>
        <w:rPr>
          <w:moveFrom w:id="893" w:author="Vihari Réka" w:date="2018-11-24T13:50:00Z"/>
          <w:rFonts w:cs="Times New Roman"/>
        </w:rPr>
        <w:pPrChange w:id="894" w:author="Vihari Réka" w:date="2018-11-24T13:58:00Z">
          <w:pPr>
            <w:spacing w:after="120" w:line="360" w:lineRule="auto"/>
            <w:ind w:firstLine="720"/>
            <w:jc w:val="both"/>
          </w:pPr>
        </w:pPrChange>
      </w:pPr>
      <w:moveFrom w:id="895" w:author="Vihari Réka" w:date="2018-11-24T13:50:00Z">
        <w:r w:rsidRPr="001C5774" w:rsidDel="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From>
    </w:p>
    <w:p w14:paraId="17D79688" w14:textId="04DD2CB6" w:rsidR="001C5774" w:rsidDel="001B07CF" w:rsidRDefault="001C5774">
      <w:pPr>
        <w:rPr>
          <w:moveFrom w:id="896" w:author="Vihari Réka" w:date="2018-11-24T13:50:00Z"/>
          <w:rFonts w:cs="Arial"/>
          <w:b/>
          <w:bCs/>
          <w:sz w:val="28"/>
          <w:szCs w:val="26"/>
        </w:rPr>
      </w:pPr>
    </w:p>
    <w:p w14:paraId="44B6B08E" w14:textId="3408FFC9" w:rsidR="00F01E26" w:rsidRPr="00863322" w:rsidDel="001B07CF" w:rsidRDefault="00F01E26">
      <w:pPr>
        <w:rPr>
          <w:moveFrom w:id="897" w:author="Vihari Réka" w:date="2018-11-24T13:50:00Z"/>
          <w:rFonts w:cs="Arial"/>
          <w:b/>
          <w:bCs/>
          <w:sz w:val="28"/>
          <w:szCs w:val="26"/>
        </w:rPr>
      </w:pPr>
      <w:moveFrom w:id="898" w:author="Vihari Réka" w:date="2018-11-24T13:50:00Z">
        <w:r w:rsidRPr="00863322" w:rsidDel="001B07CF">
          <w:rPr>
            <w:rFonts w:cs="Arial"/>
            <w:b/>
            <w:bCs/>
            <w:sz w:val="28"/>
            <w:szCs w:val="26"/>
          </w:rPr>
          <w:t>3.1.3 Programok</w:t>
        </w:r>
      </w:moveFrom>
    </w:p>
    <w:p w14:paraId="2FA00690" w14:textId="5849884D" w:rsidR="00F01E26" w:rsidDel="001B07CF" w:rsidRDefault="00F01E26">
      <w:pPr>
        <w:rPr>
          <w:moveFrom w:id="899" w:author="Vihari Réka" w:date="2018-11-24T13:50:00Z"/>
        </w:rPr>
      </w:pPr>
    </w:p>
    <w:p w14:paraId="29288706" w14:textId="270B6326" w:rsidR="00F01E26" w:rsidRPr="00863322" w:rsidDel="001B07CF" w:rsidRDefault="00F01E26">
      <w:pPr>
        <w:spacing w:after="120" w:line="360" w:lineRule="auto"/>
        <w:ind w:firstLine="720"/>
        <w:rPr>
          <w:moveFrom w:id="900" w:author="Vihari Réka" w:date="2018-11-24T13:50:00Z"/>
          <w:rFonts w:cs="Times New Roman"/>
        </w:rPr>
        <w:pPrChange w:id="901" w:author="Vihari Réka" w:date="2018-11-24T13:58:00Z">
          <w:pPr>
            <w:spacing w:after="120" w:line="360" w:lineRule="auto"/>
            <w:ind w:firstLine="720"/>
            <w:jc w:val="both"/>
          </w:pPr>
        </w:pPrChange>
      </w:pPr>
      <w:moveFrom w:id="902" w:author="Vihari Réka" w:date="2018-11-24T13:50:00Z">
        <w:r w:rsidRPr="00863322" w:rsidDel="001B07CF">
          <w:rPr>
            <w:rFonts w:cs="Times New Roman"/>
          </w:rPr>
          <w:t xml:space="preserve">A Programok menüpont kiválasztásával bármelyik képernyőről átnavigálhatunk a Programokra. Mint látható, a menü itt is jelen van az alkalmazásban, mely segíti a gyorsabb képernyő váltást. </w:t>
        </w:r>
      </w:moveFrom>
    </w:p>
    <w:p w14:paraId="12D0BA50" w14:textId="233C993F" w:rsidR="00F01E26" w:rsidRPr="00863322" w:rsidDel="001B07CF" w:rsidRDefault="00863322">
      <w:pPr>
        <w:spacing w:after="120" w:line="360" w:lineRule="auto"/>
        <w:ind w:firstLine="720"/>
        <w:rPr>
          <w:moveFrom w:id="903" w:author="Vihari Réka" w:date="2018-11-24T13:50:00Z"/>
          <w:rFonts w:cs="Times New Roman"/>
        </w:rPr>
        <w:pPrChange w:id="904" w:author="Vihari Réka" w:date="2018-11-24T13:58:00Z">
          <w:pPr>
            <w:spacing w:after="120" w:line="360" w:lineRule="auto"/>
            <w:ind w:firstLine="720"/>
            <w:jc w:val="both"/>
          </w:pPr>
        </w:pPrChange>
      </w:pPr>
      <w:moveFrom w:id="905" w:author="Vihari Réka" w:date="2018-11-24T13:50:00Z">
        <w:r w:rsidRPr="00863322" w:rsidDel="001B07CF">
          <w:rPr>
            <w:rFonts w:cs="Times New Roman"/>
          </w:rPr>
          <w:t xml:space="preserve">Itt az esemény programjairól kaphatunk információkat. Alapvetően a mai dátumhoz tartozó eseményeket látjuk időpont szerint, de lehetőségünk van bármely nap eseményeinek kiválasztására. </w:t>
        </w:r>
      </w:moveFrom>
    </w:p>
    <w:p w14:paraId="6C884D53" w14:textId="59D8D348" w:rsidR="000C2809" w:rsidDel="001B07CF" w:rsidRDefault="00863322">
      <w:pPr>
        <w:spacing w:after="120" w:line="360" w:lineRule="auto"/>
        <w:ind w:firstLine="720"/>
        <w:rPr>
          <w:moveFrom w:id="906" w:author="Vihari Réka" w:date="2018-11-24T13:50:00Z"/>
          <w:rFonts w:cs="Times New Roman"/>
        </w:rPr>
        <w:pPrChange w:id="907" w:author="Vihari Réka" w:date="2018-11-24T13:58:00Z">
          <w:pPr>
            <w:spacing w:after="120" w:line="360" w:lineRule="auto"/>
            <w:ind w:firstLine="720"/>
            <w:jc w:val="both"/>
          </w:pPr>
        </w:pPrChange>
      </w:pPr>
      <w:moveFrom w:id="908" w:author="Vihari Réka" w:date="2018-11-24T13:50:00Z">
        <w:r w:rsidRPr="00863322" w:rsidDel="001B07CF">
          <w:rPr>
            <w:rFonts w:cs="Times New Roman"/>
          </w:rPr>
          <w:t xml:space="preserve">Az eseményekhez képek, időpont, név és leírás tartozik, melyeket az alkalmazás a szerver oldalról tölt be, így ott bármikor változtathatjuk </w:t>
        </w:r>
        <w:r w:rsidR="002275D6" w:rsidDel="001B07CF">
          <w:rPr>
            <w:rFonts w:cs="Times New Roman"/>
          </w:rPr>
          <w:t xml:space="preserve">onnan </w:t>
        </w:r>
        <w:r w:rsidRPr="00863322" w:rsidDel="001B07CF">
          <w:rPr>
            <w:rFonts w:cs="Times New Roman"/>
          </w:rPr>
          <w:t xml:space="preserve">őket.  </w:t>
        </w:r>
        <w:r w:rsidR="000C2809" w:rsidDel="001B07CF">
          <w:rPr>
            <w:rFonts w:cs="Times New Roman"/>
          </w:rPr>
          <w:t>A lokáció ikon megnyomásával az alkalmazás megnyitja az Apple beépített térkép alkalmazását, mely megmutatja az esemény pontos címét és így lehetőségünk van útvonalat tervezni az adott programhoz.</w:t>
        </w:r>
      </w:moveFrom>
    </w:p>
    <w:p w14:paraId="440B672F" w14:textId="005931D0" w:rsidR="00863322" w:rsidRPr="00863322" w:rsidDel="001B07CF" w:rsidRDefault="000C2809">
      <w:pPr>
        <w:spacing w:after="120" w:line="360" w:lineRule="auto"/>
        <w:ind w:firstLine="720"/>
        <w:rPr>
          <w:moveFrom w:id="909" w:author="Vihari Réka" w:date="2018-11-24T13:50:00Z"/>
          <w:rFonts w:cs="Times New Roman"/>
        </w:rPr>
        <w:pPrChange w:id="910" w:author="Vihari Réka" w:date="2018-11-24T13:58:00Z">
          <w:pPr>
            <w:spacing w:after="120" w:line="360" w:lineRule="auto"/>
            <w:ind w:firstLine="720"/>
            <w:jc w:val="both"/>
          </w:pPr>
        </w:pPrChange>
      </w:pPr>
      <w:moveFrom w:id="911" w:author="Vihari Réka" w:date="2018-11-24T13:50:00Z">
        <w:r w:rsidDel="001B07CF">
          <w:rPr>
            <w:rFonts w:cs="Times New Roman"/>
          </w:rPr>
          <w:t>A jobb felső sarokban található Ma gombbal pedig bármikor visszaugorhatunk a mai nap programtervére.</w:t>
        </w:r>
      </w:moveFrom>
    </w:p>
    <w:p w14:paraId="04823DA2" w14:textId="7B0FFEB6" w:rsidR="00F01E26" w:rsidDel="001B07CF" w:rsidRDefault="00F01E26">
      <w:pPr>
        <w:rPr>
          <w:moveFrom w:id="912" w:author="Vihari Réka" w:date="2018-11-24T13:50:00Z"/>
        </w:rPr>
        <w:pPrChange w:id="913" w:author="Vihari Réka" w:date="2018-11-24T13:58:00Z">
          <w:pPr>
            <w:jc w:val="center"/>
          </w:pPr>
        </w:pPrChange>
      </w:pPr>
      <w:moveFrom w:id="914" w:author="Vihari Réka" w:date="2018-11-24T13:50:00Z">
        <w:r w:rsidDel="001B07CF">
          <w:rPr>
            <w:noProof/>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From>
    </w:p>
    <w:p w14:paraId="1383353D" w14:textId="2FAB8D5F" w:rsidR="00F01E26" w:rsidDel="001B07CF" w:rsidRDefault="00F01E26">
      <w:pPr>
        <w:rPr>
          <w:moveFrom w:id="915" w:author="Vihari Réka" w:date="2018-11-24T13:50:00Z"/>
        </w:rPr>
      </w:pPr>
      <w:moveFrom w:id="916" w:author="Vihari Réka" w:date="2018-11-24T13:50:00Z">
        <w:r w:rsidDel="001B07CF">
          <w:t xml:space="preserve"> </w:t>
        </w:r>
      </w:moveFrom>
    </w:p>
    <w:p w14:paraId="2B9E2048" w14:textId="635B35B9" w:rsidR="000C2809" w:rsidRPr="001C5774" w:rsidDel="001B07CF" w:rsidRDefault="000C2809">
      <w:pPr>
        <w:rPr>
          <w:moveFrom w:id="917" w:author="Vihari Réka" w:date="2018-11-24T13:50:00Z"/>
          <w:rFonts w:cs="Arial"/>
          <w:b/>
          <w:bCs/>
          <w:sz w:val="28"/>
          <w:szCs w:val="26"/>
        </w:rPr>
      </w:pPr>
      <w:moveFrom w:id="918" w:author="Vihari Réka" w:date="2018-11-24T13:50:00Z">
        <w:r w:rsidRPr="001C5774" w:rsidDel="001B07CF">
          <w:rPr>
            <w:rFonts w:cs="Arial"/>
            <w:b/>
            <w:bCs/>
            <w:sz w:val="28"/>
            <w:szCs w:val="26"/>
          </w:rPr>
          <w:t>3.1.4. Helyzet</w:t>
        </w:r>
      </w:moveFrom>
    </w:p>
    <w:p w14:paraId="6C4929B1" w14:textId="3D28ED99" w:rsidR="000C2809" w:rsidDel="001B07CF" w:rsidRDefault="000C2809">
      <w:pPr>
        <w:rPr>
          <w:moveFrom w:id="919" w:author="Vihari Réka" w:date="2018-11-24T13:50:00Z"/>
        </w:rPr>
      </w:pPr>
    </w:p>
    <w:p w14:paraId="4DD16CB4" w14:textId="659D7D0A" w:rsidR="002F2749" w:rsidRPr="001C5774" w:rsidDel="001B07CF" w:rsidRDefault="000C2809">
      <w:pPr>
        <w:spacing w:after="120" w:line="360" w:lineRule="auto"/>
        <w:ind w:firstLine="720"/>
        <w:rPr>
          <w:moveFrom w:id="920" w:author="Vihari Réka" w:date="2018-11-24T13:50:00Z"/>
          <w:rFonts w:cs="Times New Roman"/>
        </w:rPr>
        <w:pPrChange w:id="921" w:author="Vihari Réka" w:date="2018-11-24T13:58:00Z">
          <w:pPr>
            <w:spacing w:after="120" w:line="360" w:lineRule="auto"/>
            <w:ind w:firstLine="720"/>
            <w:jc w:val="both"/>
          </w:pPr>
        </w:pPrChange>
      </w:pPr>
      <w:moveFrom w:id="922" w:author="Vihari Réka" w:date="2018-11-24T13:50:00Z">
        <w:r w:rsidRPr="001C5774" w:rsidDel="001B07CF">
          <w:rPr>
            <w:rFonts w:cs="Times New Roman"/>
          </w:rPr>
          <w:t xml:space="preserve">A </w:t>
        </w:r>
        <w:r w:rsidR="001C5774" w:rsidRPr="001C5774" w:rsidDel="001B07CF">
          <w:rPr>
            <w:rFonts w:cs="Times New Roman"/>
          </w:rPr>
          <w:t>H</w:t>
        </w:r>
        <w:r w:rsidRPr="001C5774" w:rsidDel="001B07CF">
          <w:rPr>
            <w:rFonts w:cs="Times New Roman"/>
          </w:rPr>
          <w:t xml:space="preserve">elyzet menüpontban láthatjuk a többi felhasználó, illetve saját helyzetünket. Itt csak azokat a felhasználókat láthatjuk, akik elfogadták lokációjuk megosztását az applikáció számára. </w:t>
        </w:r>
        <w:r w:rsidR="002F2749" w:rsidRPr="001C5774" w:rsidDel="001B07CF">
          <w:rPr>
            <w:rFonts w:cs="Times New Roman"/>
          </w:rPr>
          <w: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From>
    </w:p>
    <w:p w14:paraId="7644038A" w14:textId="495CE201" w:rsidR="002F2749" w:rsidRPr="001C5774" w:rsidDel="001B07CF" w:rsidRDefault="002F2749">
      <w:pPr>
        <w:spacing w:after="120" w:line="360" w:lineRule="auto"/>
        <w:ind w:firstLine="720"/>
        <w:rPr>
          <w:moveFrom w:id="923" w:author="Vihari Réka" w:date="2018-11-24T13:50:00Z"/>
          <w:rFonts w:cs="Times New Roman"/>
        </w:rPr>
        <w:pPrChange w:id="924" w:author="Vihari Réka" w:date="2018-11-24T13:58:00Z">
          <w:pPr>
            <w:spacing w:after="120" w:line="360" w:lineRule="auto"/>
            <w:ind w:firstLine="720"/>
            <w:jc w:val="both"/>
          </w:pPr>
        </w:pPrChange>
      </w:pPr>
      <w:moveFrom w:id="925" w:author="Vihari Réka" w:date="2018-11-24T13:50:00Z">
        <w:r w:rsidRPr="001C5774" w:rsidDel="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From>
    </w:p>
    <w:p w14:paraId="2A48B048" w14:textId="0B571197" w:rsidR="002F2749" w:rsidRPr="001C5774" w:rsidDel="001B07CF" w:rsidRDefault="002F2749">
      <w:pPr>
        <w:spacing w:after="120" w:line="360" w:lineRule="auto"/>
        <w:ind w:firstLine="720"/>
        <w:rPr>
          <w:moveFrom w:id="926" w:author="Vihari Réka" w:date="2018-11-24T13:50:00Z"/>
          <w:rFonts w:cs="Times New Roman"/>
        </w:rPr>
        <w:pPrChange w:id="927" w:author="Vihari Réka" w:date="2018-11-24T13:58:00Z">
          <w:pPr>
            <w:spacing w:after="120" w:line="360" w:lineRule="auto"/>
            <w:ind w:firstLine="720"/>
            <w:jc w:val="both"/>
          </w:pPr>
        </w:pPrChange>
      </w:pPr>
      <w:moveFrom w:id="928" w:author="Vihari Réka" w:date="2018-11-24T13:50:00Z">
        <w:r w:rsidRPr="001C5774" w:rsidDel="001B07CF">
          <w:rPr>
            <w:rFonts w:cs="Times New Roman"/>
          </w:rPr>
          <w:t>A jobb felső sarokban található Új gomb megnyomásával pedig törölhetjük az eddig kirajzolt útvonalakat.</w:t>
        </w:r>
      </w:moveFrom>
    </w:p>
    <w:p w14:paraId="419F8A68" w14:textId="60FFF161" w:rsidR="000C2809" w:rsidDel="001B07CF" w:rsidRDefault="000C2809">
      <w:pPr>
        <w:rPr>
          <w:moveFrom w:id="929" w:author="Vihari Réka" w:date="2018-11-24T13:50:00Z"/>
        </w:rPr>
      </w:pPr>
      <w:moveFrom w:id="930" w:author="Vihari Réka" w:date="2018-11-24T13:50:00Z">
        <w:r w:rsidDel="001B07CF">
          <w:rPr>
            <w:noProof/>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Del="001B07CF">
          <w:rPr>
            <w:noProof/>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moveFrom>
    </w:p>
    <w:p w14:paraId="208D7FDD" w14:textId="55DBFF23" w:rsidR="001C5774" w:rsidDel="001B07CF" w:rsidRDefault="001C5774">
      <w:pPr>
        <w:rPr>
          <w:moveFrom w:id="931" w:author="Vihari Réka" w:date="2018-11-24T13:50:00Z"/>
        </w:rPr>
      </w:pPr>
    </w:p>
    <w:p w14:paraId="6F6F1115" w14:textId="574A33EF" w:rsidR="001C5774" w:rsidRPr="001C5774" w:rsidDel="001B07CF" w:rsidRDefault="001C5774">
      <w:pPr>
        <w:rPr>
          <w:moveFrom w:id="932" w:author="Vihari Réka" w:date="2018-11-24T13:50:00Z"/>
          <w:rFonts w:cs="Arial"/>
          <w:b/>
          <w:bCs/>
          <w:sz w:val="28"/>
          <w:szCs w:val="26"/>
        </w:rPr>
      </w:pPr>
      <w:moveFrom w:id="933" w:author="Vihari Réka" w:date="2018-11-24T13:50:00Z">
        <w:r w:rsidRPr="001C5774" w:rsidDel="001B07CF">
          <w:rPr>
            <w:rFonts w:cs="Arial"/>
            <w:b/>
            <w:bCs/>
            <w:sz w:val="28"/>
            <w:szCs w:val="26"/>
          </w:rPr>
          <w:t xml:space="preserve">3.1.5 </w:t>
        </w:r>
        <w:commentRangeStart w:id="934"/>
        <w:r w:rsidRPr="001C5774" w:rsidDel="001B07CF">
          <w:rPr>
            <w:rFonts w:cs="Arial"/>
            <w:b/>
            <w:bCs/>
            <w:sz w:val="28"/>
            <w:szCs w:val="26"/>
          </w:rPr>
          <w:t>Üzenetek</w:t>
        </w:r>
        <w:commentRangeEnd w:id="934"/>
        <w:r w:rsidR="006945D2" w:rsidDel="001B07CF">
          <w:rPr>
            <w:rStyle w:val="Jegyzethivatkozs"/>
          </w:rPr>
          <w:commentReference w:id="934"/>
        </w:r>
      </w:moveFrom>
    </w:p>
    <w:p w14:paraId="12EF3DA1" w14:textId="54B7437F" w:rsidR="001C5774" w:rsidDel="001B07CF" w:rsidRDefault="001C5774">
      <w:pPr>
        <w:rPr>
          <w:moveFrom w:id="935" w:author="Vihari Réka" w:date="2018-11-24T13:50:00Z"/>
        </w:rPr>
      </w:pPr>
    </w:p>
    <w:p w14:paraId="7F1C0BA5" w14:textId="15A539A7" w:rsidR="001C5774" w:rsidRPr="001C5774" w:rsidDel="001B07CF" w:rsidRDefault="001C5774">
      <w:pPr>
        <w:spacing w:after="120" w:line="360" w:lineRule="auto"/>
        <w:ind w:firstLine="720"/>
        <w:rPr>
          <w:moveFrom w:id="936" w:author="Vihari Réka" w:date="2018-11-24T13:50:00Z"/>
          <w:rFonts w:cs="Times New Roman"/>
        </w:rPr>
        <w:pPrChange w:id="937" w:author="Vihari Réka" w:date="2018-11-24T13:58:00Z">
          <w:pPr>
            <w:spacing w:after="120" w:line="360" w:lineRule="auto"/>
            <w:ind w:firstLine="720"/>
            <w:jc w:val="both"/>
          </w:pPr>
        </w:pPrChange>
      </w:pPr>
      <w:moveFrom w:id="938" w:author="Vihari Réka" w:date="2018-11-24T13:50:00Z">
        <w:r w:rsidRPr="001C5774" w:rsidDel="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From>
    </w:p>
    <w:p w14:paraId="71F7C80D" w14:textId="149E942F" w:rsidR="001C5774" w:rsidRPr="001C5774" w:rsidDel="001B07CF" w:rsidRDefault="001C5774">
      <w:pPr>
        <w:spacing w:after="120" w:line="360" w:lineRule="auto"/>
        <w:ind w:firstLine="720"/>
        <w:rPr>
          <w:moveFrom w:id="939" w:author="Vihari Réka" w:date="2018-11-24T13:50:00Z"/>
          <w:rFonts w:cs="Times New Roman"/>
        </w:rPr>
        <w:pPrChange w:id="940" w:author="Vihari Réka" w:date="2018-11-24T13:58:00Z">
          <w:pPr>
            <w:spacing w:after="120" w:line="360" w:lineRule="auto"/>
            <w:ind w:firstLine="720"/>
            <w:jc w:val="both"/>
          </w:pPr>
        </w:pPrChange>
      </w:pPr>
      <w:moveFrom w:id="941" w:author="Vihari Réka" w:date="2018-11-24T13:50:00Z">
        <w:r w:rsidRPr="001C5774" w:rsidDel="001B07CF">
          <w:rPr>
            <w:rFonts w:cs="Times New Roman"/>
          </w:rPr>
          <w:t xml:space="preserve">Az elküldött üzenet tartalmazza a feladó nevét, illetve a küldés idejét. A képernyő lefele húzásával van lehetőségünk ráfrissíteni az érkezett üzenetekre. </w:t>
        </w:r>
      </w:moveFrom>
    </w:p>
    <w:p w14:paraId="49C29887" w14:textId="6AC14755" w:rsidR="001C5774" w:rsidDel="001B07CF" w:rsidRDefault="001C5774">
      <w:pPr>
        <w:rPr>
          <w:moveFrom w:id="942" w:author="Vihari Réka" w:date="2018-11-24T13:50:00Z"/>
        </w:rPr>
        <w:pPrChange w:id="943" w:author="Vihari Réka" w:date="2018-11-24T13:58:00Z">
          <w:pPr>
            <w:jc w:val="center"/>
          </w:pPr>
        </w:pPrChange>
      </w:pPr>
      <w:moveFrom w:id="944" w:author="Vihari Réka" w:date="2018-11-24T13:50:00Z">
        <w:r w:rsidDel="001B07CF">
          <w:rPr>
            <w:noProof/>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moveFrom>
    </w:p>
    <w:p w14:paraId="49624BFC" w14:textId="13DA725B" w:rsidR="001C5774" w:rsidDel="001B07CF" w:rsidRDefault="001C5774">
      <w:pPr>
        <w:rPr>
          <w:moveFrom w:id="945" w:author="Vihari Réka" w:date="2018-11-24T13:50:00Z"/>
        </w:rPr>
      </w:pPr>
    </w:p>
    <w:p w14:paraId="5B09CD53" w14:textId="3E61C4CE" w:rsidR="001C5774" w:rsidRPr="001C5774" w:rsidDel="001B07CF" w:rsidRDefault="001C5774">
      <w:pPr>
        <w:rPr>
          <w:moveFrom w:id="946" w:author="Vihari Réka" w:date="2018-11-24T13:50:00Z"/>
          <w:rFonts w:cs="Arial"/>
          <w:b/>
          <w:bCs/>
          <w:sz w:val="28"/>
          <w:szCs w:val="26"/>
        </w:rPr>
      </w:pPr>
      <w:moveFrom w:id="947" w:author="Vihari Réka" w:date="2018-11-24T13:50:00Z">
        <w:r w:rsidRPr="001C5774" w:rsidDel="001B07CF">
          <w:rPr>
            <w:rFonts w:cs="Arial"/>
            <w:b/>
            <w:bCs/>
            <w:sz w:val="28"/>
            <w:szCs w:val="26"/>
          </w:rPr>
          <w:t>3.1.6 Leírás</w:t>
        </w:r>
      </w:moveFrom>
    </w:p>
    <w:p w14:paraId="2216CDA2" w14:textId="47C7F212" w:rsidR="001C5774" w:rsidDel="001B07CF" w:rsidRDefault="001C5774">
      <w:pPr>
        <w:rPr>
          <w:moveFrom w:id="948" w:author="Vihari Réka" w:date="2018-11-24T13:50:00Z"/>
        </w:rPr>
      </w:pPr>
    </w:p>
    <w:p w14:paraId="5FDB8994" w14:textId="4569E1D5" w:rsidR="001C5774" w:rsidRPr="001C5774" w:rsidDel="001B07CF" w:rsidRDefault="001C5774">
      <w:pPr>
        <w:spacing w:after="120" w:line="360" w:lineRule="auto"/>
        <w:ind w:firstLine="720"/>
        <w:rPr>
          <w:moveFrom w:id="949" w:author="Vihari Réka" w:date="2018-11-24T13:50:00Z"/>
          <w:rFonts w:cs="Times New Roman"/>
        </w:rPr>
        <w:pPrChange w:id="950" w:author="Vihari Réka" w:date="2018-11-24T13:58:00Z">
          <w:pPr>
            <w:spacing w:after="120" w:line="360" w:lineRule="auto"/>
            <w:ind w:firstLine="720"/>
            <w:jc w:val="both"/>
          </w:pPr>
        </w:pPrChange>
      </w:pPr>
      <w:moveFrom w:id="951" w:author="Vihari Réka" w:date="2018-11-24T13:50:00Z">
        <w:r w:rsidRPr="001C5774" w:rsidDel="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From>
    </w:p>
    <w:p w14:paraId="0439E8C8" w14:textId="0A099195" w:rsidR="001C5774" w:rsidRPr="001C5774" w:rsidDel="001B07CF" w:rsidRDefault="001C5774">
      <w:pPr>
        <w:spacing w:after="120" w:line="360" w:lineRule="auto"/>
        <w:ind w:firstLine="720"/>
        <w:rPr>
          <w:moveFrom w:id="952" w:author="Vihari Réka" w:date="2018-11-24T13:50:00Z"/>
          <w:rFonts w:cs="Times New Roman"/>
        </w:rPr>
        <w:pPrChange w:id="953" w:author="Vihari Réka" w:date="2018-11-24T13:58:00Z">
          <w:pPr>
            <w:spacing w:after="120" w:line="360" w:lineRule="auto"/>
            <w:ind w:firstLine="720"/>
            <w:jc w:val="both"/>
          </w:pPr>
        </w:pPrChange>
      </w:pPr>
      <w:moveFrom w:id="954" w:author="Vihari Réka" w:date="2018-11-24T13:50:00Z">
        <w:r w:rsidRPr="001C5774" w:rsidDel="001B07CF">
          <w:rPr>
            <w:rFonts w:cs="Times New Roman"/>
          </w:rPr>
          <w:t xml:space="preserve">Itt felhasználói interakcióra nincs lehetőségünk, csak részletesebb információkat kaphatunk a programról. </w:t>
        </w:r>
      </w:moveFrom>
    </w:p>
    <w:moveFromRangeEnd w:id="848"/>
    <w:p w14:paraId="3CA3F75B" w14:textId="5AFFD17A" w:rsidR="001C5774" w:rsidRDefault="001C5774">
      <w:pPr>
        <w:pPrChange w:id="955" w:author="Vihari Réka" w:date="2018-11-24T13:58:00Z">
          <w:pPr>
            <w:jc w:val="center"/>
          </w:pPr>
        </w:pPrChange>
      </w:pPr>
      <w:del w:id="956" w:author="Vihari Réka" w:date="2018-11-24T13:54:00Z">
        <w:r w:rsidDel="001B07CF">
          <w:rPr>
            <w:noProof/>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957" w:name="_Toc531375699"/>
      <w:r w:rsidRPr="005F6762">
        <w:rPr>
          <w:rFonts w:ascii="Times New Roman" w:eastAsia="Times New Roman" w:hAnsi="Times New Roman" w:cs="Arial"/>
          <w:color w:val="auto"/>
          <w:kern w:val="32"/>
          <w:sz w:val="36"/>
          <w:szCs w:val="32"/>
        </w:rPr>
        <w:lastRenderedPageBreak/>
        <w:t>Technológiák ismertetése</w:t>
      </w:r>
      <w:bookmarkEnd w:id="957"/>
    </w:p>
    <w:p w14:paraId="52FE1EDE" w14:textId="77777777" w:rsidR="00A471C6" w:rsidRDefault="00A471C6" w:rsidP="00A471C6">
      <w:pPr>
        <w:pStyle w:val="Cmsor2"/>
        <w:numPr>
          <w:ilvl w:val="1"/>
          <w:numId w:val="15"/>
        </w:numPr>
      </w:pPr>
      <w:r>
        <w:t xml:space="preserve"> </w:t>
      </w:r>
      <w:bookmarkStart w:id="958" w:name="_Toc531375700"/>
      <w:r>
        <w:t>CocoaPods</w:t>
      </w:r>
      <w:bookmarkEnd w:id="958"/>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A CocoaPods egy alkalmazás szintű függőségi menedzser, mely Swift</w:t>
      </w:r>
      <w:ins w:id="959" w:author="Vihari Réka" w:date="2018-11-22T10:38:00Z">
        <w:r w:rsidR="002052A4">
          <w:rPr>
            <w:rFonts w:cs="Times New Roman"/>
          </w:rPr>
          <w:t xml:space="preserve"> és</w:t>
        </w:r>
      </w:ins>
      <w:ins w:id="960" w:author="Illanicz Barnabás" w:date="2018-11-19T12:01:00Z">
        <w:del w:id="961" w:author="Vihari Réka" w:date="2018-11-22T10:38:00Z">
          <w:r w:rsidR="007913B3" w:rsidDel="002052A4">
            <w:rPr>
              <w:rFonts w:cs="Times New Roman"/>
            </w:rPr>
            <w:delText>,</w:delText>
          </w:r>
        </w:del>
        <w:r w:rsidR="007913B3">
          <w:rPr>
            <w:rFonts w:cs="Times New Roman"/>
          </w:rPr>
          <w:t xml:space="preserve"> </w:t>
        </w:r>
      </w:ins>
      <w:del w:id="962" w:author="Illanicz Barnabás" w:date="2018-11-19T12:01:00Z">
        <w:r w:rsidRPr="00CF7797" w:rsidDel="007913B3">
          <w:rPr>
            <w:rFonts w:cs="Times New Roman"/>
          </w:rPr>
          <w:delText xml:space="preserve"> és </w:delText>
        </w:r>
      </w:del>
      <w:r w:rsidRPr="00CF7797">
        <w:rPr>
          <w:rFonts w:cs="Times New Roman"/>
        </w:rPr>
        <w:t xml:space="preserve">Objective-C </w:t>
      </w:r>
      <w:ins w:id="963" w:author="Vihari Réka" w:date="2018-11-22T10:38:00Z">
        <w:r w:rsidR="002052A4">
          <w:rPr>
            <w:rFonts w:cs="Times New Roman"/>
          </w:rPr>
          <w:t xml:space="preserve">nyelveken </w:t>
        </w:r>
      </w:ins>
      <w:del w:id="964" w:author="Vihari Réka" w:date="2018-11-22T10:38:00Z">
        <w:r w:rsidRPr="00CF7797" w:rsidDel="002052A4">
          <w:rPr>
            <w:rFonts w:cs="Times New Roman"/>
          </w:rPr>
          <w:delText xml:space="preserve">és </w:delText>
        </w:r>
        <w:commentRangeStart w:id="965"/>
        <w:r w:rsidRPr="00CF7797" w:rsidDel="002052A4">
          <w:rPr>
            <w:rFonts w:cs="Times New Roman"/>
          </w:rPr>
          <w:delText xml:space="preserve">egyéb Obejctive-C futásidejű nyelvekben </w:delText>
        </w:r>
        <w:commentRangeEnd w:id="965"/>
        <w:r w:rsidR="004119D9" w:rsidDel="002052A4">
          <w:rPr>
            <w:rStyle w:val="Jegyzethivatkozs"/>
          </w:rPr>
          <w:commentReference w:id="965"/>
        </w:r>
      </w:del>
      <w:r w:rsidRPr="00CF7797">
        <w:rPr>
          <w:rFonts w:cs="Times New Roman"/>
        </w:rPr>
        <w:t>írt alkalm</w:t>
      </w:r>
      <w:ins w:id="966" w:author="Illanicz Barnabás" w:date="2018-11-19T12:00:00Z">
        <w:r w:rsidR="00B35528">
          <w:rPr>
            <w:rFonts w:cs="Times New Roman"/>
          </w:rPr>
          <w:t>az</w:t>
        </w:r>
      </w:ins>
      <w:r w:rsidRPr="00CF7797">
        <w:rPr>
          <w:rFonts w:cs="Times New Roman"/>
        </w:rPr>
        <w:t>á</w:t>
      </w:r>
      <w:del w:id="967" w:author="Illanicz Barnabás" w:date="2018-11-19T12:00:00Z">
        <w:r w:rsidRPr="00CF7797" w:rsidDel="00B35528">
          <w:rPr>
            <w:rFonts w:cs="Times New Roman"/>
          </w:rPr>
          <w:delText>zo</w:delText>
        </w:r>
      </w:del>
      <w:r w:rsidRPr="00CF7797">
        <w:rPr>
          <w:rFonts w:cs="Times New Roman"/>
        </w:rPr>
        <w:t>s</w:t>
      </w:r>
      <w:ins w:id="968"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969"/>
      <w:del w:id="970" w:author="Vihari Réka" w:date="2018-11-22T10:37:00Z">
        <w:r w:rsidRPr="00CF7797" w:rsidDel="002052A4">
          <w:rPr>
            <w:rFonts w:cs="Times New Roman"/>
          </w:rPr>
          <w:delText xml:space="preserve">részeket </w:delText>
        </w:r>
      </w:del>
      <w:commentRangeEnd w:id="969"/>
      <w:ins w:id="971"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969"/>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6"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972"/>
      <w:r w:rsidR="00CF7797" w:rsidRPr="00CF7797">
        <w:rPr>
          <w:rFonts w:cs="Times New Roman"/>
        </w:rPr>
        <w:t>Pod</w:t>
      </w:r>
      <w:del w:id="973"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972"/>
      <w:r w:rsidR="0032207A">
        <w:rPr>
          <w:rStyle w:val="Jegyzethivatkozs"/>
        </w:rPr>
        <w:commentReference w:id="972"/>
      </w:r>
      <w:ins w:id="974" w:author="Vihari Réka" w:date="2018-11-22T10:37:00Z">
        <w:r w:rsidR="002052A4">
          <w:rPr>
            <w:rFonts w:cs="Times New Roman"/>
          </w:rPr>
          <w:t>-</w:t>
        </w:r>
      </w:ins>
      <w:del w:id="975"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Pod-okat (könyvtárakat). </w:t>
      </w:r>
    </w:p>
    <w:p w14:paraId="685D8606" w14:textId="4A5215A7" w:rsidR="00CF7797" w:rsidRDefault="00CF7797" w:rsidP="00CF7797">
      <w:pPr>
        <w:spacing w:after="120" w:line="360" w:lineRule="auto"/>
        <w:ind w:firstLine="720"/>
        <w:jc w:val="both"/>
        <w:rPr>
          <w:rFonts w:cs="Times New Roman"/>
        </w:rPr>
      </w:pPr>
      <w:r w:rsidRPr="00CF7797">
        <w:rPr>
          <w:rFonts w:cs="Times New Roman"/>
        </w:rPr>
        <w:t>Pod</w:t>
      </w:r>
      <w:del w:id="976" w:author="Vihari Réka" w:date="2018-11-22T10:20:00Z">
        <w:r w:rsidRPr="00CF7797" w:rsidDel="00A613DE">
          <w:rPr>
            <w:rFonts w:cs="Times New Roman"/>
          </w:rPr>
          <w:delText>-</w:delText>
        </w:r>
      </w:del>
      <w:r w:rsidRPr="00CF7797">
        <w:rPr>
          <w:rFonts w:cs="Times New Roman"/>
        </w:rPr>
        <w:t>file</w:t>
      </w:r>
      <w:ins w:id="977" w:author="Vihari Réka" w:date="2018-11-22T10:37:00Z">
        <w:r w:rsidR="002052A4">
          <w:rPr>
            <w:rFonts w:cs="Times New Roman"/>
          </w:rPr>
          <w:t>-</w:t>
        </w:r>
      </w:ins>
      <w:ins w:id="978" w:author="Illanicz Barnabás" w:date="2018-11-19T13:53:00Z">
        <w:del w:id="979"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,,pod init” parancs kiadásával. Ezután a mappánkba létrejött a Pod</w:t>
      </w:r>
      <w:del w:id="980" w:author="Vihari Réka" w:date="2018-11-22T10:37:00Z">
        <w:r w:rsidRPr="00CF7797" w:rsidDel="002052A4">
          <w:rPr>
            <w:rFonts w:cs="Times New Roman"/>
          </w:rPr>
          <w:delText xml:space="preserve"> </w:delText>
        </w:r>
      </w:del>
      <w:r w:rsidRPr="00CF7797">
        <w:rPr>
          <w:rFonts w:cs="Times New Roman"/>
        </w:rPr>
        <w:t xml:space="preserve">file, melyet egy szövegszerkesztővel tudunk módosítani. Ide a pod kulcsszó után írhatjuk egyes idézőjelek közé a kívánt könyvtárakat. Illetve, meghatározhatjuk a platform szó után a legalacsonyabb szintű iOS verziót, melyen az alkalmazásunk még megfelelően működik. </w:t>
      </w:r>
      <w:r w:rsidR="00D4029F">
        <w:rPr>
          <w:rFonts w:cs="Times New Roman"/>
        </w:rPr>
        <w:t xml:space="preserve">Ezután a </w:t>
      </w:r>
      <w:r w:rsidR="00411B12">
        <w:rPr>
          <w:rFonts w:cs="Times New Roman"/>
        </w:rPr>
        <w:t>,,</w:t>
      </w:r>
      <w:r w:rsidR="00D4029F">
        <w:rPr>
          <w:rFonts w:cs="Times New Roman"/>
        </w:rPr>
        <w:t>pod install</w:t>
      </w:r>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981"/>
      <w:r>
        <w:rPr>
          <w:rFonts w:cs="Times New Roman"/>
        </w:rPr>
        <w:t>Az alábbi képen látható az alkalmazásom Pod</w:t>
      </w:r>
      <w:del w:id="982" w:author="Vihari Réka" w:date="2018-11-22T10:37:00Z">
        <w:r w:rsidDel="002052A4">
          <w:rPr>
            <w:rFonts w:cs="Times New Roman"/>
          </w:rPr>
          <w:delText xml:space="preserve"> </w:delText>
        </w:r>
      </w:del>
      <w:r>
        <w:rPr>
          <w:rFonts w:cs="Times New Roman"/>
        </w:rPr>
        <w:t>file</w:t>
      </w:r>
      <w:ins w:id="983" w:author="Vihari Réka" w:date="2018-11-22T10:37:00Z">
        <w:r w:rsidR="002052A4">
          <w:rPr>
            <w:rFonts w:cs="Times New Roman"/>
          </w:rPr>
          <w:t>-</w:t>
        </w:r>
      </w:ins>
      <w:del w:id="984" w:author="Vihari Réka" w:date="2018-11-22T10:20:00Z">
        <w:r w:rsidDel="00A613DE">
          <w:rPr>
            <w:rFonts w:cs="Times New Roman"/>
          </w:rPr>
          <w:delText>-</w:delText>
        </w:r>
      </w:del>
      <w:r>
        <w:rPr>
          <w:rFonts w:cs="Times New Roman"/>
        </w:rPr>
        <w:t>ja</w:t>
      </w:r>
      <w:commentRangeEnd w:id="981"/>
      <w:r w:rsidR="006C504C">
        <w:rPr>
          <w:rStyle w:val="Jegyzethivatkozs"/>
        </w:rPr>
        <w:commentReference w:id="981"/>
      </w:r>
      <w:r>
        <w:rPr>
          <w:rFonts w:cs="Times New Roman"/>
        </w:rPr>
        <w:t>. Több külső könyvtárat is felhasználtam, melyek megkönnyítették a fejlesztői munk</w:t>
      </w:r>
      <w:r w:rsidR="00411B12">
        <w:rPr>
          <w:rFonts w:cs="Times New Roman"/>
        </w:rPr>
        <w:t>át. Ilyen</w:t>
      </w:r>
      <w:del w:id="985" w:author="Illanicz Barnabás" w:date="2018-11-19T13:55:00Z">
        <w:r w:rsidR="00411B12" w:rsidDel="007879BA">
          <w:rPr>
            <w:rFonts w:cs="Times New Roman"/>
          </w:rPr>
          <w:delText>,</w:delText>
        </w:r>
      </w:del>
      <w:r w:rsidR="00411B12">
        <w:rPr>
          <w:rFonts w:cs="Times New Roman"/>
        </w:rPr>
        <w:t xml:space="preserve"> például </w:t>
      </w:r>
      <w:del w:id="986"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 xml:space="preserve">naptár rész (FSCalendar), melynél a napokat tudjuk kiválasztani. Illetve, fontosabb még az Alamofire, mely a szerverrel történő kommunikációban volt segítségemre. </w:t>
      </w:r>
    </w:p>
    <w:p w14:paraId="4103A65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987" w:author="Vihari Réka" w:date="2018-11-23T20:43:00Z"/>
          <w:rFonts w:ascii="Menlo" w:hAnsi="Menlo" w:cs="Menlo"/>
          <w:color w:val="333333"/>
          <w:sz w:val="20"/>
          <w:szCs w:val="20"/>
          <w:lang w:eastAsia="hu-HU"/>
          <w:rPrChange w:id="988" w:author="Illanicz Barnabás" w:date="2018-11-26T13:21:00Z">
            <w:rPr>
              <w:ins w:id="989" w:author="Vihari Réka" w:date="2018-11-23T20:43:00Z"/>
              <w:rFonts w:ascii="Menlo" w:hAnsi="Menlo" w:cs="Menlo"/>
              <w:color w:val="333333"/>
              <w:sz w:val="18"/>
              <w:szCs w:val="18"/>
              <w:lang w:eastAsia="hu-HU"/>
            </w:rPr>
          </w:rPrChange>
        </w:rPr>
        <w:pPrChange w:id="990" w:author="Illanicz Barnabás" w:date="2018-11-26T13:21:00Z">
          <w:pPr>
            <w:shd w:val="clear" w:color="auto" w:fill="F5F5F5"/>
            <w:spacing w:line="270" w:lineRule="atLeast"/>
          </w:pPr>
        </w:pPrChange>
      </w:pPr>
      <w:ins w:id="991" w:author="Vihari Réka" w:date="2018-11-23T20:43:00Z">
        <w:r w:rsidRPr="008B2652">
          <w:rPr>
            <w:rFonts w:ascii="Menlo" w:hAnsi="Menlo" w:cs="Menlo"/>
            <w:i/>
            <w:iCs/>
            <w:color w:val="AAAAAA"/>
            <w:sz w:val="20"/>
            <w:szCs w:val="20"/>
            <w:lang w:eastAsia="hu-HU"/>
            <w:rPrChange w:id="992" w:author="Illanicz Barnabás" w:date="2018-11-26T13:21:00Z">
              <w:rPr>
                <w:rFonts w:ascii="Menlo" w:hAnsi="Menlo" w:cs="Menlo"/>
                <w:i/>
                <w:iCs/>
                <w:color w:val="AAAAAA"/>
                <w:sz w:val="18"/>
                <w:szCs w:val="18"/>
                <w:lang w:eastAsia="hu-HU"/>
              </w:rPr>
            </w:rPrChange>
          </w:rPr>
          <w:t># Uncomment the next line to define a global platform for your project</w:t>
        </w:r>
      </w:ins>
    </w:p>
    <w:p w14:paraId="441102E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993" w:author="Vihari Réka" w:date="2018-11-23T20:43:00Z"/>
          <w:rFonts w:ascii="Menlo" w:hAnsi="Menlo" w:cs="Menlo"/>
          <w:color w:val="333333"/>
          <w:sz w:val="20"/>
          <w:szCs w:val="20"/>
          <w:lang w:eastAsia="hu-HU"/>
          <w:rPrChange w:id="994" w:author="Illanicz Barnabás" w:date="2018-11-26T13:21:00Z">
            <w:rPr>
              <w:ins w:id="995" w:author="Vihari Réka" w:date="2018-11-23T20:43:00Z"/>
              <w:rFonts w:ascii="Menlo" w:hAnsi="Menlo" w:cs="Menlo"/>
              <w:color w:val="333333"/>
              <w:sz w:val="18"/>
              <w:szCs w:val="18"/>
              <w:lang w:eastAsia="hu-HU"/>
            </w:rPr>
          </w:rPrChange>
        </w:rPr>
        <w:pPrChange w:id="996" w:author="Illanicz Barnabás" w:date="2018-11-26T13:21:00Z">
          <w:pPr>
            <w:shd w:val="clear" w:color="auto" w:fill="F5F5F5"/>
            <w:spacing w:line="270" w:lineRule="atLeast"/>
          </w:pPr>
        </w:pPrChange>
      </w:pPr>
      <w:ins w:id="997" w:author="Vihari Réka" w:date="2018-11-23T20:43:00Z">
        <w:r w:rsidRPr="008B2652">
          <w:rPr>
            <w:rFonts w:ascii="Menlo" w:hAnsi="Menlo" w:cs="Menlo"/>
            <w:color w:val="333333"/>
            <w:sz w:val="20"/>
            <w:szCs w:val="20"/>
            <w:lang w:eastAsia="hu-HU"/>
            <w:rPrChange w:id="998" w:author="Illanicz Barnabás" w:date="2018-11-26T13:21:00Z">
              <w:rPr>
                <w:rFonts w:ascii="Menlo" w:hAnsi="Menlo" w:cs="Menlo"/>
                <w:color w:val="333333"/>
                <w:sz w:val="18"/>
                <w:szCs w:val="18"/>
                <w:lang w:eastAsia="hu-HU"/>
              </w:rPr>
            </w:rPrChange>
          </w:rPr>
          <w:t xml:space="preserve">platform </w:t>
        </w:r>
        <w:r w:rsidRPr="008B2652">
          <w:rPr>
            <w:rFonts w:ascii="Menlo" w:hAnsi="Menlo" w:cs="Menlo"/>
            <w:color w:val="777777"/>
            <w:sz w:val="20"/>
            <w:szCs w:val="20"/>
            <w:lang w:eastAsia="hu-HU"/>
            <w:rPrChange w:id="999"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000" w:author="Illanicz Barnabás" w:date="2018-11-26T13:21:00Z">
              <w:rPr>
                <w:rFonts w:ascii="Menlo" w:hAnsi="Menlo" w:cs="Menlo"/>
                <w:color w:val="9C5D27"/>
                <w:sz w:val="18"/>
                <w:szCs w:val="18"/>
                <w:lang w:eastAsia="hu-HU"/>
              </w:rPr>
            </w:rPrChange>
          </w:rPr>
          <w:t>ios</w:t>
        </w:r>
        <w:r w:rsidRPr="008B2652">
          <w:rPr>
            <w:rFonts w:ascii="Menlo" w:hAnsi="Menlo" w:cs="Menlo"/>
            <w:color w:val="777777"/>
            <w:sz w:val="20"/>
            <w:szCs w:val="20"/>
            <w:lang w:eastAsia="hu-HU"/>
            <w:rPrChange w:id="100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00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0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04" w:author="Illanicz Barnabás" w:date="2018-11-26T13:21:00Z">
              <w:rPr>
                <w:rFonts w:ascii="Menlo" w:hAnsi="Menlo" w:cs="Menlo"/>
                <w:color w:val="448C27"/>
                <w:sz w:val="18"/>
                <w:szCs w:val="18"/>
                <w:lang w:eastAsia="hu-HU"/>
              </w:rPr>
            </w:rPrChange>
          </w:rPr>
          <w:t>9.0</w:t>
        </w:r>
        <w:r w:rsidRPr="008B2652">
          <w:rPr>
            <w:rFonts w:ascii="Menlo" w:hAnsi="Menlo" w:cs="Menlo"/>
            <w:color w:val="777777"/>
            <w:sz w:val="20"/>
            <w:szCs w:val="20"/>
            <w:lang w:eastAsia="hu-HU"/>
            <w:rPrChange w:id="1005" w:author="Illanicz Barnabás" w:date="2018-11-26T13:21:00Z">
              <w:rPr>
                <w:rFonts w:ascii="Menlo" w:hAnsi="Menlo" w:cs="Menlo"/>
                <w:color w:val="777777"/>
                <w:sz w:val="18"/>
                <w:szCs w:val="18"/>
                <w:lang w:eastAsia="hu-HU"/>
              </w:rPr>
            </w:rPrChange>
          </w:rPr>
          <w:t>'</w:t>
        </w:r>
      </w:ins>
    </w:p>
    <w:p w14:paraId="5BA9A465"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06" w:author="Vihari Réka" w:date="2018-11-23T20:43:00Z"/>
          <w:rFonts w:ascii="Menlo" w:hAnsi="Menlo" w:cs="Menlo"/>
          <w:color w:val="333333"/>
          <w:sz w:val="20"/>
          <w:szCs w:val="20"/>
          <w:lang w:eastAsia="hu-HU"/>
          <w:rPrChange w:id="1007" w:author="Illanicz Barnabás" w:date="2018-11-26T13:21:00Z">
            <w:rPr>
              <w:ins w:id="1008" w:author="Vihari Réka" w:date="2018-11-23T20:43:00Z"/>
              <w:rFonts w:ascii="Menlo" w:hAnsi="Menlo" w:cs="Menlo"/>
              <w:color w:val="333333"/>
              <w:sz w:val="18"/>
              <w:szCs w:val="18"/>
              <w:lang w:eastAsia="hu-HU"/>
            </w:rPr>
          </w:rPrChange>
        </w:rPr>
        <w:pPrChange w:id="1009" w:author="Illanicz Barnabás" w:date="2018-11-26T13:21:00Z">
          <w:pPr>
            <w:shd w:val="clear" w:color="auto" w:fill="F5F5F5"/>
            <w:spacing w:line="270" w:lineRule="atLeast"/>
          </w:pPr>
        </w:pPrChange>
      </w:pPr>
    </w:p>
    <w:p w14:paraId="1614AB48"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10" w:author="Vihari Réka" w:date="2018-11-23T20:43:00Z"/>
          <w:rFonts w:ascii="Menlo" w:hAnsi="Menlo" w:cs="Menlo"/>
          <w:color w:val="333333"/>
          <w:sz w:val="20"/>
          <w:szCs w:val="20"/>
          <w:lang w:eastAsia="hu-HU"/>
          <w:rPrChange w:id="1011" w:author="Illanicz Barnabás" w:date="2018-11-26T13:21:00Z">
            <w:rPr>
              <w:ins w:id="1012" w:author="Vihari Réka" w:date="2018-11-23T20:43:00Z"/>
              <w:rFonts w:ascii="Menlo" w:hAnsi="Menlo" w:cs="Menlo"/>
              <w:color w:val="333333"/>
              <w:sz w:val="18"/>
              <w:szCs w:val="18"/>
              <w:lang w:eastAsia="hu-HU"/>
            </w:rPr>
          </w:rPrChange>
        </w:rPr>
        <w:pPrChange w:id="1013" w:author="Illanicz Barnabás" w:date="2018-11-26T13:21:00Z">
          <w:pPr>
            <w:shd w:val="clear" w:color="auto" w:fill="F5F5F5"/>
            <w:spacing w:line="270" w:lineRule="atLeast"/>
          </w:pPr>
        </w:pPrChange>
      </w:pPr>
      <w:ins w:id="1014" w:author="Vihari Réka" w:date="2018-11-23T20:43:00Z">
        <w:r w:rsidRPr="008B2652">
          <w:rPr>
            <w:rFonts w:ascii="Menlo" w:hAnsi="Menlo" w:cs="Menlo"/>
            <w:color w:val="333333"/>
            <w:sz w:val="20"/>
            <w:szCs w:val="20"/>
            <w:lang w:eastAsia="hu-HU"/>
            <w:rPrChange w:id="1015" w:author="Illanicz Barnabás" w:date="2018-11-26T13:21:00Z">
              <w:rPr>
                <w:rFonts w:ascii="Menlo" w:hAnsi="Menlo" w:cs="Menlo"/>
                <w:color w:val="333333"/>
                <w:sz w:val="18"/>
                <w:szCs w:val="18"/>
                <w:lang w:eastAsia="hu-HU"/>
              </w:rPr>
            </w:rPrChange>
          </w:rPr>
          <w:t xml:space="preserve">target </w:t>
        </w:r>
        <w:r w:rsidRPr="008B2652">
          <w:rPr>
            <w:rFonts w:ascii="Menlo" w:hAnsi="Menlo" w:cs="Menlo"/>
            <w:color w:val="777777"/>
            <w:sz w:val="20"/>
            <w:szCs w:val="20"/>
            <w:lang w:eastAsia="hu-HU"/>
            <w:rPrChange w:id="1016"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17" w:author="Illanicz Barnabás" w:date="2018-11-26T13:21:00Z">
              <w:rPr>
                <w:rFonts w:ascii="Menlo" w:hAnsi="Menlo" w:cs="Menlo"/>
                <w:color w:val="448C27"/>
                <w:sz w:val="18"/>
                <w:szCs w:val="18"/>
                <w:lang w:eastAsia="hu-HU"/>
              </w:rPr>
            </w:rPrChange>
          </w:rPr>
          <w:t>EventApp</w:t>
        </w:r>
        <w:r w:rsidRPr="008B2652">
          <w:rPr>
            <w:rFonts w:ascii="Menlo" w:hAnsi="Menlo" w:cs="Menlo"/>
            <w:color w:val="777777"/>
            <w:sz w:val="20"/>
            <w:szCs w:val="20"/>
            <w:lang w:eastAsia="hu-HU"/>
            <w:rPrChange w:id="1018"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019"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4B69C6"/>
            <w:sz w:val="20"/>
            <w:szCs w:val="20"/>
            <w:lang w:eastAsia="hu-HU"/>
            <w:rPrChange w:id="1020" w:author="Illanicz Barnabás" w:date="2018-11-26T13:21:00Z">
              <w:rPr>
                <w:rFonts w:ascii="Menlo" w:hAnsi="Menlo" w:cs="Menlo"/>
                <w:color w:val="4B69C6"/>
                <w:sz w:val="18"/>
                <w:szCs w:val="18"/>
                <w:lang w:eastAsia="hu-HU"/>
              </w:rPr>
            </w:rPrChange>
          </w:rPr>
          <w:t>do</w:t>
        </w:r>
      </w:ins>
    </w:p>
    <w:p w14:paraId="31FBB4E9"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21" w:author="Vihari Réka" w:date="2018-11-23T20:43:00Z"/>
          <w:rFonts w:ascii="Menlo" w:hAnsi="Menlo" w:cs="Menlo"/>
          <w:color w:val="333333"/>
          <w:sz w:val="20"/>
          <w:szCs w:val="20"/>
          <w:lang w:eastAsia="hu-HU"/>
          <w:rPrChange w:id="1022" w:author="Illanicz Barnabás" w:date="2018-11-26T13:21:00Z">
            <w:rPr>
              <w:ins w:id="1023" w:author="Vihari Réka" w:date="2018-11-23T20:43:00Z"/>
              <w:rFonts w:ascii="Menlo" w:hAnsi="Menlo" w:cs="Menlo"/>
              <w:color w:val="333333"/>
              <w:sz w:val="18"/>
              <w:szCs w:val="18"/>
              <w:lang w:eastAsia="hu-HU"/>
            </w:rPr>
          </w:rPrChange>
        </w:rPr>
        <w:pPrChange w:id="1024" w:author="Illanicz Barnabás" w:date="2018-11-26T13:21:00Z">
          <w:pPr>
            <w:shd w:val="clear" w:color="auto" w:fill="F5F5F5"/>
            <w:spacing w:line="270" w:lineRule="atLeast"/>
          </w:pPr>
        </w:pPrChange>
      </w:pPr>
      <w:ins w:id="1025" w:author="Vihari Réka" w:date="2018-11-23T20:43:00Z">
        <w:r w:rsidRPr="008B2652">
          <w:rPr>
            <w:rFonts w:ascii="Menlo" w:hAnsi="Menlo" w:cs="Menlo"/>
            <w:color w:val="777777"/>
            <w:sz w:val="20"/>
            <w:szCs w:val="20"/>
            <w:lang w:eastAsia="hu-HU"/>
            <w:rPrChange w:id="1026"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027" w:author="Illanicz Barnabás" w:date="2018-11-26T13:21:00Z">
              <w:rPr>
                <w:rFonts w:ascii="Menlo" w:hAnsi="Menlo" w:cs="Menlo"/>
                <w:i/>
                <w:iCs/>
                <w:color w:val="AAAAAA"/>
                <w:sz w:val="18"/>
                <w:szCs w:val="18"/>
                <w:lang w:eastAsia="hu-HU"/>
              </w:rPr>
            </w:rPrChange>
          </w:rPr>
          <w:t># Comment the next line if you're not using Swift and don't want to use dynamic frameworks</w:t>
        </w:r>
      </w:ins>
    </w:p>
    <w:p w14:paraId="20581AA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28" w:author="Vihari Réka" w:date="2018-11-23T20:43:00Z"/>
          <w:rFonts w:ascii="Menlo" w:hAnsi="Menlo" w:cs="Menlo"/>
          <w:color w:val="333333"/>
          <w:sz w:val="20"/>
          <w:szCs w:val="20"/>
          <w:lang w:eastAsia="hu-HU"/>
          <w:rPrChange w:id="1029" w:author="Illanicz Barnabás" w:date="2018-11-26T13:21:00Z">
            <w:rPr>
              <w:ins w:id="1030" w:author="Vihari Réka" w:date="2018-11-23T20:43:00Z"/>
              <w:rFonts w:ascii="Menlo" w:hAnsi="Menlo" w:cs="Menlo"/>
              <w:color w:val="333333"/>
              <w:sz w:val="18"/>
              <w:szCs w:val="18"/>
              <w:lang w:eastAsia="hu-HU"/>
            </w:rPr>
          </w:rPrChange>
        </w:rPr>
        <w:pPrChange w:id="1031" w:author="Illanicz Barnabás" w:date="2018-11-26T13:21:00Z">
          <w:pPr>
            <w:shd w:val="clear" w:color="auto" w:fill="F5F5F5"/>
            <w:spacing w:line="270" w:lineRule="atLeast"/>
          </w:pPr>
        </w:pPrChange>
      </w:pPr>
      <w:ins w:id="1032" w:author="Vihari Réka" w:date="2018-11-23T20:43:00Z">
        <w:r w:rsidRPr="008B2652">
          <w:rPr>
            <w:rFonts w:ascii="Menlo" w:hAnsi="Menlo" w:cs="Menlo"/>
            <w:color w:val="333333"/>
            <w:sz w:val="20"/>
            <w:szCs w:val="20"/>
            <w:lang w:eastAsia="hu-HU"/>
            <w:rPrChange w:id="1033" w:author="Illanicz Barnabás" w:date="2018-11-26T13:21:00Z">
              <w:rPr>
                <w:rFonts w:ascii="Menlo" w:hAnsi="Menlo" w:cs="Menlo"/>
                <w:color w:val="333333"/>
                <w:sz w:val="18"/>
                <w:szCs w:val="18"/>
                <w:lang w:eastAsia="hu-HU"/>
              </w:rPr>
            </w:rPrChange>
          </w:rPr>
          <w:t xml:space="preserve">  use_frameworks!</w:t>
        </w:r>
      </w:ins>
    </w:p>
    <w:p w14:paraId="6F0226A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34" w:author="Vihari Réka" w:date="2018-11-23T20:43:00Z"/>
          <w:rFonts w:ascii="Menlo" w:hAnsi="Menlo" w:cs="Menlo"/>
          <w:color w:val="333333"/>
          <w:sz w:val="20"/>
          <w:szCs w:val="20"/>
          <w:lang w:eastAsia="hu-HU"/>
          <w:rPrChange w:id="1035" w:author="Illanicz Barnabás" w:date="2018-11-26T13:21:00Z">
            <w:rPr>
              <w:ins w:id="1036" w:author="Vihari Réka" w:date="2018-11-23T20:43:00Z"/>
              <w:rFonts w:ascii="Menlo" w:hAnsi="Menlo" w:cs="Menlo"/>
              <w:color w:val="333333"/>
              <w:sz w:val="18"/>
              <w:szCs w:val="18"/>
              <w:lang w:eastAsia="hu-HU"/>
            </w:rPr>
          </w:rPrChange>
        </w:rPr>
        <w:pPrChange w:id="1037" w:author="Illanicz Barnabás" w:date="2018-11-26T13:21:00Z">
          <w:pPr>
            <w:shd w:val="clear" w:color="auto" w:fill="F5F5F5"/>
            <w:spacing w:line="270" w:lineRule="atLeast"/>
          </w:pPr>
        </w:pPrChange>
      </w:pPr>
    </w:p>
    <w:p w14:paraId="40915C7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38" w:author="Vihari Réka" w:date="2018-11-23T20:43:00Z"/>
          <w:rFonts w:ascii="Menlo" w:hAnsi="Menlo" w:cs="Menlo"/>
          <w:color w:val="333333"/>
          <w:sz w:val="20"/>
          <w:szCs w:val="20"/>
          <w:lang w:eastAsia="hu-HU"/>
          <w:rPrChange w:id="1039" w:author="Illanicz Barnabás" w:date="2018-11-26T13:21:00Z">
            <w:rPr>
              <w:ins w:id="1040" w:author="Vihari Réka" w:date="2018-11-23T20:43:00Z"/>
              <w:rFonts w:ascii="Menlo" w:hAnsi="Menlo" w:cs="Menlo"/>
              <w:color w:val="333333"/>
              <w:sz w:val="18"/>
              <w:szCs w:val="18"/>
              <w:lang w:eastAsia="hu-HU"/>
            </w:rPr>
          </w:rPrChange>
        </w:rPr>
        <w:pPrChange w:id="1041" w:author="Illanicz Barnabás" w:date="2018-11-26T13:21:00Z">
          <w:pPr>
            <w:shd w:val="clear" w:color="auto" w:fill="F5F5F5"/>
            <w:spacing w:line="270" w:lineRule="atLeast"/>
          </w:pPr>
        </w:pPrChange>
      </w:pPr>
      <w:ins w:id="1042" w:author="Vihari Réka" w:date="2018-11-23T20:43:00Z">
        <w:r w:rsidRPr="008B2652">
          <w:rPr>
            <w:rFonts w:ascii="Menlo" w:hAnsi="Menlo" w:cs="Menlo"/>
            <w:color w:val="777777"/>
            <w:sz w:val="20"/>
            <w:szCs w:val="20"/>
            <w:lang w:eastAsia="hu-HU"/>
            <w:rPrChange w:id="1043"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044" w:author="Illanicz Barnabás" w:date="2018-11-26T13:21:00Z">
              <w:rPr>
                <w:rFonts w:ascii="Menlo" w:hAnsi="Menlo" w:cs="Menlo"/>
                <w:i/>
                <w:iCs/>
                <w:color w:val="AAAAAA"/>
                <w:sz w:val="18"/>
                <w:szCs w:val="18"/>
                <w:lang w:eastAsia="hu-HU"/>
              </w:rPr>
            </w:rPrChange>
          </w:rPr>
          <w:t># Pods for EventApp</w:t>
        </w:r>
      </w:ins>
    </w:p>
    <w:p w14:paraId="2394F083"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45" w:author="Vihari Réka" w:date="2018-11-23T20:43:00Z"/>
          <w:rFonts w:ascii="Menlo" w:hAnsi="Menlo" w:cs="Menlo"/>
          <w:color w:val="333333"/>
          <w:sz w:val="20"/>
          <w:szCs w:val="20"/>
          <w:lang w:eastAsia="hu-HU"/>
          <w:rPrChange w:id="1046" w:author="Illanicz Barnabás" w:date="2018-11-26T13:21:00Z">
            <w:rPr>
              <w:ins w:id="1047" w:author="Vihari Réka" w:date="2018-11-23T20:43:00Z"/>
              <w:rFonts w:ascii="Menlo" w:hAnsi="Menlo" w:cs="Menlo"/>
              <w:color w:val="333333"/>
              <w:sz w:val="18"/>
              <w:szCs w:val="18"/>
              <w:lang w:eastAsia="hu-HU"/>
            </w:rPr>
          </w:rPrChange>
        </w:rPr>
        <w:pPrChange w:id="1048" w:author="Illanicz Barnabás" w:date="2018-11-26T13:21:00Z">
          <w:pPr>
            <w:shd w:val="clear" w:color="auto" w:fill="F5F5F5"/>
            <w:spacing w:line="270" w:lineRule="atLeast"/>
          </w:pPr>
        </w:pPrChange>
      </w:pPr>
      <w:ins w:id="1049" w:author="Vihari Réka" w:date="2018-11-23T20:43:00Z">
        <w:r w:rsidRPr="008B2652">
          <w:rPr>
            <w:rFonts w:ascii="Menlo" w:hAnsi="Menlo" w:cs="Menlo"/>
            <w:color w:val="777777"/>
            <w:sz w:val="20"/>
            <w:szCs w:val="20"/>
            <w:lang w:eastAsia="hu-HU"/>
            <w:rPrChange w:id="1050"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051" w:author="Illanicz Barnabás" w:date="2018-11-26T13:21:00Z">
              <w:rPr>
                <w:rFonts w:ascii="Menlo" w:hAnsi="Menlo" w:cs="Menlo"/>
                <w:i/>
                <w:iCs/>
                <w:color w:val="AAAAAA"/>
                <w:sz w:val="18"/>
                <w:szCs w:val="18"/>
                <w:lang w:eastAsia="hu-HU"/>
              </w:rPr>
            </w:rPrChange>
          </w:rPr>
          <w:t>#pod 'SwiftLint'</w:t>
        </w:r>
      </w:ins>
    </w:p>
    <w:p w14:paraId="23DB9CA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52" w:author="Vihari Réka" w:date="2018-11-23T20:43:00Z"/>
          <w:rFonts w:ascii="Menlo" w:hAnsi="Menlo" w:cs="Menlo"/>
          <w:color w:val="333333"/>
          <w:sz w:val="20"/>
          <w:szCs w:val="20"/>
          <w:lang w:eastAsia="hu-HU"/>
          <w:rPrChange w:id="1053" w:author="Illanicz Barnabás" w:date="2018-11-26T13:21:00Z">
            <w:rPr>
              <w:ins w:id="1054" w:author="Vihari Réka" w:date="2018-11-23T20:43:00Z"/>
              <w:rFonts w:ascii="Menlo" w:hAnsi="Menlo" w:cs="Menlo"/>
              <w:color w:val="333333"/>
              <w:sz w:val="18"/>
              <w:szCs w:val="18"/>
              <w:lang w:eastAsia="hu-HU"/>
            </w:rPr>
          </w:rPrChange>
        </w:rPr>
        <w:pPrChange w:id="1055" w:author="Illanicz Barnabás" w:date="2018-11-26T13:21:00Z">
          <w:pPr>
            <w:shd w:val="clear" w:color="auto" w:fill="F5F5F5"/>
            <w:spacing w:line="270" w:lineRule="atLeast"/>
          </w:pPr>
        </w:pPrChange>
      </w:pPr>
    </w:p>
    <w:p w14:paraId="3B16261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56" w:author="Vihari Réka" w:date="2018-11-23T20:43:00Z"/>
          <w:rFonts w:ascii="Menlo" w:hAnsi="Menlo" w:cs="Menlo"/>
          <w:color w:val="333333"/>
          <w:sz w:val="20"/>
          <w:szCs w:val="20"/>
          <w:lang w:eastAsia="hu-HU"/>
          <w:rPrChange w:id="1057" w:author="Illanicz Barnabás" w:date="2018-11-26T13:21:00Z">
            <w:rPr>
              <w:ins w:id="1058" w:author="Vihari Réka" w:date="2018-11-23T20:43:00Z"/>
              <w:rFonts w:ascii="Menlo" w:hAnsi="Menlo" w:cs="Menlo"/>
              <w:color w:val="333333"/>
              <w:sz w:val="18"/>
              <w:szCs w:val="18"/>
              <w:lang w:eastAsia="hu-HU"/>
            </w:rPr>
          </w:rPrChange>
        </w:rPr>
        <w:pPrChange w:id="1059" w:author="Illanicz Barnabás" w:date="2018-11-26T13:21:00Z">
          <w:pPr>
            <w:shd w:val="clear" w:color="auto" w:fill="F5F5F5"/>
            <w:spacing w:line="270" w:lineRule="atLeast"/>
          </w:pPr>
        </w:pPrChange>
      </w:pPr>
      <w:ins w:id="1060" w:author="Vihari Réka" w:date="2018-11-23T20:43:00Z">
        <w:r w:rsidRPr="008B2652">
          <w:rPr>
            <w:rFonts w:ascii="Menlo" w:hAnsi="Menlo" w:cs="Menlo"/>
            <w:color w:val="333333"/>
            <w:sz w:val="20"/>
            <w:szCs w:val="20"/>
            <w:lang w:eastAsia="hu-HU"/>
            <w:rPrChange w:id="1061" w:author="Illanicz Barnabás" w:date="2018-11-26T13:21:00Z">
              <w:rPr>
                <w:rFonts w:ascii="Menlo" w:hAnsi="Menlo" w:cs="Menlo"/>
                <w:color w:val="333333"/>
                <w:sz w:val="18"/>
                <w:szCs w:val="18"/>
                <w:lang w:eastAsia="hu-HU"/>
              </w:rPr>
            </w:rPrChange>
          </w:rPr>
          <w:lastRenderedPageBreak/>
          <w:t xml:space="preserve">  pod </w:t>
        </w:r>
        <w:r w:rsidRPr="008B2652">
          <w:rPr>
            <w:rFonts w:ascii="Menlo" w:hAnsi="Menlo" w:cs="Menlo"/>
            <w:color w:val="777777"/>
            <w:sz w:val="20"/>
            <w:szCs w:val="20"/>
            <w:lang w:eastAsia="hu-HU"/>
            <w:rPrChange w:id="1062"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63"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064"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06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66"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067" w:author="Illanicz Barnabás" w:date="2018-11-26T13:21:00Z">
              <w:rPr>
                <w:rFonts w:ascii="Menlo" w:hAnsi="Menlo" w:cs="Menlo"/>
                <w:color w:val="9C5D27"/>
                <w:sz w:val="18"/>
                <w:szCs w:val="18"/>
                <w:lang w:eastAsia="hu-HU"/>
              </w:rPr>
            </w:rPrChange>
          </w:rPr>
          <w:t>path</w:t>
        </w:r>
        <w:r w:rsidRPr="008B2652">
          <w:rPr>
            <w:rFonts w:ascii="Menlo" w:hAnsi="Menlo" w:cs="Menlo"/>
            <w:color w:val="333333"/>
            <w:sz w:val="20"/>
            <w:szCs w:val="20"/>
            <w:lang w:eastAsia="hu-HU"/>
            <w:rPrChange w:id="106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69"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07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71"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72"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073" w:author="Illanicz Barnabás" w:date="2018-11-26T13:21:00Z">
              <w:rPr>
                <w:rFonts w:ascii="Menlo" w:hAnsi="Menlo" w:cs="Menlo"/>
                <w:color w:val="777777"/>
                <w:sz w:val="18"/>
                <w:szCs w:val="18"/>
                <w:lang w:eastAsia="hu-HU"/>
              </w:rPr>
            </w:rPrChange>
          </w:rPr>
          <w:t>'</w:t>
        </w:r>
      </w:ins>
    </w:p>
    <w:p w14:paraId="5BC0DFC7"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074" w:author="Vihari Réka" w:date="2018-11-23T20:43:00Z"/>
          <w:rFonts w:ascii="Menlo" w:hAnsi="Menlo" w:cs="Menlo"/>
          <w:color w:val="333333"/>
          <w:sz w:val="20"/>
          <w:szCs w:val="20"/>
          <w:lang w:eastAsia="hu-HU"/>
          <w:rPrChange w:id="1075" w:author="Illanicz Barnabás" w:date="2018-11-26T13:21:00Z">
            <w:rPr>
              <w:ins w:id="1076" w:author="Vihari Réka" w:date="2018-11-23T20:43:00Z"/>
              <w:rFonts w:ascii="Menlo" w:hAnsi="Menlo" w:cs="Menlo"/>
              <w:color w:val="333333"/>
              <w:sz w:val="18"/>
              <w:szCs w:val="18"/>
              <w:lang w:eastAsia="hu-HU"/>
            </w:rPr>
          </w:rPrChange>
        </w:rPr>
        <w:pPrChange w:id="1077" w:author="Illanicz Barnabás" w:date="2018-11-26T13:21:00Z">
          <w:pPr>
            <w:shd w:val="clear" w:color="auto" w:fill="F5F5F5"/>
            <w:spacing w:line="270" w:lineRule="atLeast"/>
          </w:pPr>
        </w:pPrChange>
      </w:pPr>
      <w:ins w:id="1078" w:author="Vihari Réka" w:date="2018-11-23T20:43:00Z">
        <w:r w:rsidRPr="008B2652">
          <w:rPr>
            <w:rFonts w:ascii="Menlo" w:hAnsi="Menlo" w:cs="Menlo"/>
            <w:color w:val="333333"/>
            <w:sz w:val="20"/>
            <w:szCs w:val="20"/>
            <w:lang w:eastAsia="hu-HU"/>
            <w:rPrChange w:id="1079"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080"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81" w:author="Illanicz Barnabás" w:date="2018-11-26T13:21:00Z">
              <w:rPr>
                <w:rFonts w:ascii="Menlo" w:hAnsi="Menlo" w:cs="Menlo"/>
                <w:color w:val="448C27"/>
                <w:sz w:val="18"/>
                <w:szCs w:val="18"/>
                <w:lang w:eastAsia="hu-HU"/>
              </w:rPr>
            </w:rPrChange>
          </w:rPr>
          <w:t>MessageInputBar</w:t>
        </w:r>
        <w:r w:rsidRPr="008B2652">
          <w:rPr>
            <w:rFonts w:ascii="Menlo" w:hAnsi="Menlo" w:cs="Menlo"/>
            <w:color w:val="777777"/>
            <w:sz w:val="20"/>
            <w:szCs w:val="20"/>
            <w:lang w:eastAsia="hu-HU"/>
            <w:rPrChange w:id="1082"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08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84"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085" w:author="Illanicz Barnabás" w:date="2018-11-26T13:21:00Z">
              <w:rPr>
                <w:rFonts w:ascii="Menlo" w:hAnsi="Menlo" w:cs="Menlo"/>
                <w:color w:val="9C5D27"/>
                <w:sz w:val="18"/>
                <w:szCs w:val="18"/>
                <w:lang w:eastAsia="hu-HU"/>
              </w:rPr>
            </w:rPrChange>
          </w:rPr>
          <w:t>git</w:t>
        </w:r>
        <w:r w:rsidRPr="008B2652">
          <w:rPr>
            <w:rFonts w:ascii="Menlo" w:hAnsi="Menlo" w:cs="Menlo"/>
            <w:color w:val="333333"/>
            <w:sz w:val="20"/>
            <w:szCs w:val="20"/>
            <w:lang w:eastAsia="hu-HU"/>
            <w:rPrChange w:id="108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87"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08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89"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90" w:author="Illanicz Barnabás" w:date="2018-11-26T13:21:00Z">
              <w:rPr>
                <w:rFonts w:ascii="Menlo" w:hAnsi="Menlo" w:cs="Menlo"/>
                <w:color w:val="448C27"/>
                <w:sz w:val="18"/>
                <w:szCs w:val="18"/>
                <w:lang w:eastAsia="hu-HU"/>
              </w:rPr>
            </w:rPrChange>
          </w:rPr>
          <w:t>https://github.com/MessageKit/MessageInputBar.git</w:t>
        </w:r>
        <w:r w:rsidRPr="008B2652">
          <w:rPr>
            <w:rFonts w:ascii="Menlo" w:hAnsi="Menlo" w:cs="Menlo"/>
            <w:color w:val="777777"/>
            <w:sz w:val="20"/>
            <w:szCs w:val="20"/>
            <w:lang w:eastAsia="hu-HU"/>
            <w:rPrChange w:id="109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09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93"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094" w:author="Illanicz Barnabás" w:date="2018-11-26T13:21:00Z">
              <w:rPr>
                <w:rFonts w:ascii="Menlo" w:hAnsi="Menlo" w:cs="Menlo"/>
                <w:color w:val="9C5D27"/>
                <w:sz w:val="18"/>
                <w:szCs w:val="18"/>
                <w:lang w:eastAsia="hu-HU"/>
              </w:rPr>
            </w:rPrChange>
          </w:rPr>
          <w:t>branch</w:t>
        </w:r>
        <w:r w:rsidRPr="008B2652">
          <w:rPr>
            <w:rFonts w:ascii="Menlo" w:hAnsi="Menlo" w:cs="Menlo"/>
            <w:color w:val="333333"/>
            <w:sz w:val="20"/>
            <w:szCs w:val="20"/>
            <w:lang w:eastAsia="hu-HU"/>
            <w:rPrChange w:id="109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96"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09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098"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099" w:author="Illanicz Barnabás" w:date="2018-11-26T13:21:00Z">
              <w:rPr>
                <w:rFonts w:ascii="Menlo" w:hAnsi="Menlo" w:cs="Menlo"/>
                <w:color w:val="448C27"/>
                <w:sz w:val="18"/>
                <w:szCs w:val="18"/>
                <w:lang w:eastAsia="hu-HU"/>
              </w:rPr>
            </w:rPrChange>
          </w:rPr>
          <w:t>master</w:t>
        </w:r>
        <w:r w:rsidRPr="008B2652">
          <w:rPr>
            <w:rFonts w:ascii="Menlo" w:hAnsi="Menlo" w:cs="Menlo"/>
            <w:color w:val="777777"/>
            <w:sz w:val="20"/>
            <w:szCs w:val="20"/>
            <w:lang w:eastAsia="hu-HU"/>
            <w:rPrChange w:id="1100" w:author="Illanicz Barnabás" w:date="2018-11-26T13:21:00Z">
              <w:rPr>
                <w:rFonts w:ascii="Menlo" w:hAnsi="Menlo" w:cs="Menlo"/>
                <w:color w:val="777777"/>
                <w:sz w:val="18"/>
                <w:szCs w:val="18"/>
                <w:lang w:eastAsia="hu-HU"/>
              </w:rPr>
            </w:rPrChange>
          </w:rPr>
          <w:t>'</w:t>
        </w:r>
      </w:ins>
    </w:p>
    <w:p w14:paraId="1155CCCF"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01" w:author="Vihari Réka" w:date="2018-11-23T20:43:00Z"/>
          <w:rFonts w:ascii="Menlo" w:hAnsi="Menlo" w:cs="Menlo"/>
          <w:color w:val="333333"/>
          <w:sz w:val="20"/>
          <w:szCs w:val="20"/>
          <w:lang w:eastAsia="hu-HU"/>
          <w:rPrChange w:id="1102" w:author="Illanicz Barnabás" w:date="2018-11-26T13:21:00Z">
            <w:rPr>
              <w:ins w:id="1103" w:author="Vihari Réka" w:date="2018-11-23T20:43:00Z"/>
              <w:rFonts w:ascii="Menlo" w:hAnsi="Menlo" w:cs="Menlo"/>
              <w:color w:val="333333"/>
              <w:sz w:val="18"/>
              <w:szCs w:val="18"/>
              <w:lang w:eastAsia="hu-HU"/>
            </w:rPr>
          </w:rPrChange>
        </w:rPr>
        <w:pPrChange w:id="1104" w:author="Illanicz Barnabás" w:date="2018-11-26T13:21:00Z">
          <w:pPr>
            <w:shd w:val="clear" w:color="auto" w:fill="F5F5F5"/>
            <w:spacing w:line="270" w:lineRule="atLeast"/>
          </w:pPr>
        </w:pPrChange>
      </w:pPr>
      <w:ins w:id="1105" w:author="Vihari Réka" w:date="2018-11-23T20:43:00Z">
        <w:r w:rsidRPr="008B2652">
          <w:rPr>
            <w:rFonts w:ascii="Menlo" w:hAnsi="Menlo" w:cs="Menlo"/>
            <w:color w:val="333333"/>
            <w:sz w:val="20"/>
            <w:szCs w:val="20"/>
            <w:lang w:eastAsia="hu-HU"/>
            <w:rPrChange w:id="1106"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107"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108" w:author="Illanicz Barnabás" w:date="2018-11-26T13:21:00Z">
              <w:rPr>
                <w:rFonts w:ascii="Menlo" w:hAnsi="Menlo" w:cs="Menlo"/>
                <w:color w:val="448C27"/>
                <w:sz w:val="18"/>
                <w:szCs w:val="18"/>
                <w:lang w:eastAsia="hu-HU"/>
              </w:rPr>
            </w:rPrChange>
          </w:rPr>
          <w:t>FSCalendar</w:t>
        </w:r>
        <w:r w:rsidRPr="008B2652">
          <w:rPr>
            <w:rFonts w:ascii="Menlo" w:hAnsi="Menlo" w:cs="Menlo"/>
            <w:color w:val="777777"/>
            <w:sz w:val="20"/>
            <w:szCs w:val="20"/>
            <w:lang w:eastAsia="hu-HU"/>
            <w:rPrChange w:id="1109" w:author="Illanicz Barnabás" w:date="2018-11-26T13:21:00Z">
              <w:rPr>
                <w:rFonts w:ascii="Menlo" w:hAnsi="Menlo" w:cs="Menlo"/>
                <w:color w:val="777777"/>
                <w:sz w:val="18"/>
                <w:szCs w:val="18"/>
                <w:lang w:eastAsia="hu-HU"/>
              </w:rPr>
            </w:rPrChange>
          </w:rPr>
          <w:t>'</w:t>
        </w:r>
      </w:ins>
    </w:p>
    <w:p w14:paraId="239EC9D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10" w:author="Vihari Réka" w:date="2018-11-23T20:43:00Z"/>
          <w:rFonts w:ascii="Menlo" w:hAnsi="Menlo" w:cs="Menlo"/>
          <w:color w:val="333333"/>
          <w:sz w:val="20"/>
          <w:szCs w:val="20"/>
          <w:lang w:eastAsia="hu-HU"/>
          <w:rPrChange w:id="1111" w:author="Illanicz Barnabás" w:date="2018-11-26T13:21:00Z">
            <w:rPr>
              <w:ins w:id="1112" w:author="Vihari Réka" w:date="2018-11-23T20:43:00Z"/>
              <w:rFonts w:ascii="Menlo" w:hAnsi="Menlo" w:cs="Menlo"/>
              <w:color w:val="333333"/>
              <w:sz w:val="18"/>
              <w:szCs w:val="18"/>
              <w:lang w:eastAsia="hu-HU"/>
            </w:rPr>
          </w:rPrChange>
        </w:rPr>
        <w:pPrChange w:id="1113" w:author="Illanicz Barnabás" w:date="2018-11-26T13:21:00Z">
          <w:pPr>
            <w:shd w:val="clear" w:color="auto" w:fill="F5F5F5"/>
            <w:spacing w:line="270" w:lineRule="atLeast"/>
          </w:pPr>
        </w:pPrChange>
      </w:pPr>
      <w:ins w:id="1114" w:author="Vihari Réka" w:date="2018-11-23T20:43:00Z">
        <w:r w:rsidRPr="008B2652">
          <w:rPr>
            <w:rFonts w:ascii="Menlo" w:hAnsi="Menlo" w:cs="Menlo"/>
            <w:color w:val="333333"/>
            <w:sz w:val="20"/>
            <w:szCs w:val="20"/>
            <w:lang w:eastAsia="hu-HU"/>
            <w:rPrChange w:id="1115"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116"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117" w:author="Illanicz Barnabás" w:date="2018-11-26T13:21:00Z">
              <w:rPr>
                <w:rFonts w:ascii="Menlo" w:hAnsi="Menlo" w:cs="Menlo"/>
                <w:color w:val="448C27"/>
                <w:sz w:val="18"/>
                <w:szCs w:val="18"/>
                <w:lang w:eastAsia="hu-HU"/>
              </w:rPr>
            </w:rPrChange>
          </w:rPr>
          <w:t>Alamofire</w:t>
        </w:r>
        <w:r w:rsidRPr="008B2652">
          <w:rPr>
            <w:rFonts w:ascii="Menlo" w:hAnsi="Menlo" w:cs="Menlo"/>
            <w:color w:val="777777"/>
            <w:sz w:val="20"/>
            <w:szCs w:val="20"/>
            <w:lang w:eastAsia="hu-HU"/>
            <w:rPrChange w:id="1118" w:author="Illanicz Barnabás" w:date="2018-11-26T13:21:00Z">
              <w:rPr>
                <w:rFonts w:ascii="Menlo" w:hAnsi="Menlo" w:cs="Menlo"/>
                <w:color w:val="777777"/>
                <w:sz w:val="18"/>
                <w:szCs w:val="18"/>
                <w:lang w:eastAsia="hu-HU"/>
              </w:rPr>
            </w:rPrChange>
          </w:rPr>
          <w:t>'</w:t>
        </w:r>
      </w:ins>
    </w:p>
    <w:p w14:paraId="1DB0F54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19" w:author="Vihari Réka" w:date="2018-11-23T20:43:00Z"/>
          <w:rFonts w:ascii="Menlo" w:hAnsi="Menlo" w:cs="Menlo"/>
          <w:color w:val="333333"/>
          <w:sz w:val="20"/>
          <w:szCs w:val="20"/>
          <w:lang w:eastAsia="hu-HU"/>
          <w:rPrChange w:id="1120" w:author="Illanicz Barnabás" w:date="2018-11-26T13:21:00Z">
            <w:rPr>
              <w:ins w:id="1121" w:author="Vihari Réka" w:date="2018-11-23T20:43:00Z"/>
              <w:rFonts w:ascii="Menlo" w:hAnsi="Menlo" w:cs="Menlo"/>
              <w:color w:val="333333"/>
              <w:sz w:val="18"/>
              <w:szCs w:val="18"/>
              <w:lang w:eastAsia="hu-HU"/>
            </w:rPr>
          </w:rPrChange>
        </w:rPr>
        <w:pPrChange w:id="1122" w:author="Illanicz Barnabás" w:date="2018-11-26T13:21:00Z">
          <w:pPr>
            <w:shd w:val="clear" w:color="auto" w:fill="F5F5F5"/>
            <w:spacing w:line="270" w:lineRule="atLeast"/>
          </w:pPr>
        </w:pPrChange>
      </w:pPr>
      <w:ins w:id="1123" w:author="Vihari Réka" w:date="2018-11-23T20:43:00Z">
        <w:r w:rsidRPr="008B2652">
          <w:rPr>
            <w:rFonts w:ascii="Menlo" w:hAnsi="Menlo" w:cs="Menlo"/>
            <w:color w:val="333333"/>
            <w:sz w:val="20"/>
            <w:szCs w:val="20"/>
            <w:lang w:eastAsia="hu-HU"/>
            <w:rPrChange w:id="1124"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125"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126" w:author="Illanicz Barnabás" w:date="2018-11-26T13:21:00Z">
              <w:rPr>
                <w:rFonts w:ascii="Menlo" w:hAnsi="Menlo" w:cs="Menlo"/>
                <w:color w:val="448C27"/>
                <w:sz w:val="18"/>
                <w:szCs w:val="18"/>
                <w:lang w:eastAsia="hu-HU"/>
              </w:rPr>
            </w:rPrChange>
          </w:rPr>
          <w:t>SwiftyJSON</w:t>
        </w:r>
        <w:r w:rsidRPr="008B2652">
          <w:rPr>
            <w:rFonts w:ascii="Menlo" w:hAnsi="Menlo" w:cs="Menlo"/>
            <w:color w:val="777777"/>
            <w:sz w:val="20"/>
            <w:szCs w:val="20"/>
            <w:lang w:eastAsia="hu-HU"/>
            <w:rPrChange w:id="1127" w:author="Illanicz Barnabás" w:date="2018-11-26T13:21:00Z">
              <w:rPr>
                <w:rFonts w:ascii="Menlo" w:hAnsi="Menlo" w:cs="Menlo"/>
                <w:color w:val="777777"/>
                <w:sz w:val="18"/>
                <w:szCs w:val="18"/>
                <w:lang w:eastAsia="hu-HU"/>
              </w:rPr>
            </w:rPrChange>
          </w:rPr>
          <w:t>'</w:t>
        </w:r>
      </w:ins>
    </w:p>
    <w:p w14:paraId="28BE479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28" w:author="Vihari Réka" w:date="2018-11-23T20:43:00Z"/>
          <w:rFonts w:ascii="Menlo" w:hAnsi="Menlo" w:cs="Menlo"/>
          <w:color w:val="333333"/>
          <w:sz w:val="20"/>
          <w:szCs w:val="20"/>
          <w:lang w:eastAsia="hu-HU"/>
          <w:rPrChange w:id="1129" w:author="Illanicz Barnabás" w:date="2018-11-26T13:21:00Z">
            <w:rPr>
              <w:ins w:id="1130" w:author="Vihari Réka" w:date="2018-11-23T20:43:00Z"/>
              <w:rFonts w:ascii="Menlo" w:hAnsi="Menlo" w:cs="Menlo"/>
              <w:color w:val="333333"/>
              <w:sz w:val="18"/>
              <w:szCs w:val="18"/>
              <w:lang w:eastAsia="hu-HU"/>
            </w:rPr>
          </w:rPrChange>
        </w:rPr>
        <w:pPrChange w:id="1131" w:author="Illanicz Barnabás" w:date="2018-11-26T13:21:00Z">
          <w:pPr>
            <w:shd w:val="clear" w:color="auto" w:fill="F5F5F5"/>
            <w:spacing w:line="270" w:lineRule="atLeast"/>
          </w:pPr>
        </w:pPrChange>
      </w:pPr>
      <w:ins w:id="1132" w:author="Vihari Réka" w:date="2018-11-23T20:43:00Z">
        <w:r w:rsidRPr="008B2652">
          <w:rPr>
            <w:rFonts w:ascii="Menlo" w:hAnsi="Menlo" w:cs="Menlo"/>
            <w:color w:val="333333"/>
            <w:sz w:val="20"/>
            <w:szCs w:val="20"/>
            <w:lang w:eastAsia="hu-HU"/>
            <w:rPrChange w:id="1133"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134"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135" w:author="Illanicz Barnabás" w:date="2018-11-26T13:21:00Z">
              <w:rPr>
                <w:rFonts w:ascii="Menlo" w:hAnsi="Menlo" w:cs="Menlo"/>
                <w:color w:val="448C27"/>
                <w:sz w:val="18"/>
                <w:szCs w:val="18"/>
                <w:lang w:eastAsia="hu-HU"/>
              </w:rPr>
            </w:rPrChange>
          </w:rPr>
          <w:t>Kingfisher</w:t>
        </w:r>
        <w:r w:rsidRPr="008B2652">
          <w:rPr>
            <w:rFonts w:ascii="Menlo" w:hAnsi="Menlo" w:cs="Menlo"/>
            <w:color w:val="777777"/>
            <w:sz w:val="20"/>
            <w:szCs w:val="20"/>
            <w:lang w:eastAsia="hu-HU"/>
            <w:rPrChange w:id="1136" w:author="Illanicz Barnabás" w:date="2018-11-26T13:21:00Z">
              <w:rPr>
                <w:rFonts w:ascii="Menlo" w:hAnsi="Menlo" w:cs="Menlo"/>
                <w:color w:val="777777"/>
                <w:sz w:val="18"/>
                <w:szCs w:val="18"/>
                <w:lang w:eastAsia="hu-HU"/>
              </w:rPr>
            </w:rPrChange>
          </w:rPr>
          <w:t>'</w:t>
        </w:r>
      </w:ins>
    </w:p>
    <w:p w14:paraId="26CC1D9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37" w:author="Vihari Réka" w:date="2018-11-23T20:43:00Z"/>
          <w:rFonts w:ascii="Menlo" w:hAnsi="Menlo" w:cs="Menlo"/>
          <w:color w:val="333333"/>
          <w:sz w:val="20"/>
          <w:szCs w:val="20"/>
          <w:lang w:eastAsia="hu-HU"/>
          <w:rPrChange w:id="1138" w:author="Illanicz Barnabás" w:date="2018-11-26T13:21:00Z">
            <w:rPr>
              <w:ins w:id="1139" w:author="Vihari Réka" w:date="2018-11-23T20:43:00Z"/>
              <w:rFonts w:ascii="Menlo" w:hAnsi="Menlo" w:cs="Menlo"/>
              <w:color w:val="333333"/>
              <w:sz w:val="18"/>
              <w:szCs w:val="18"/>
              <w:lang w:eastAsia="hu-HU"/>
            </w:rPr>
          </w:rPrChange>
        </w:rPr>
        <w:pPrChange w:id="1140" w:author="Illanicz Barnabás" w:date="2018-11-26T13:21:00Z">
          <w:pPr>
            <w:shd w:val="clear" w:color="auto" w:fill="F5F5F5"/>
            <w:spacing w:line="270" w:lineRule="atLeast"/>
          </w:pPr>
        </w:pPrChange>
      </w:pPr>
      <w:ins w:id="1141" w:author="Vihari Réka" w:date="2018-11-23T20:43:00Z">
        <w:r w:rsidRPr="008B2652">
          <w:rPr>
            <w:rFonts w:ascii="Menlo" w:hAnsi="Menlo" w:cs="Menlo"/>
            <w:color w:val="333333"/>
            <w:sz w:val="20"/>
            <w:szCs w:val="20"/>
            <w:lang w:eastAsia="hu-HU"/>
            <w:rPrChange w:id="1142"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14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144" w:author="Illanicz Barnabás" w:date="2018-11-26T13:21:00Z">
              <w:rPr>
                <w:rFonts w:ascii="Menlo" w:hAnsi="Menlo" w:cs="Menlo"/>
                <w:color w:val="448C27"/>
                <w:sz w:val="18"/>
                <w:szCs w:val="18"/>
                <w:lang w:eastAsia="hu-HU"/>
              </w:rPr>
            </w:rPrChange>
          </w:rPr>
          <w:t>SwiftKeychainWrapper</w:t>
        </w:r>
        <w:r w:rsidRPr="008B2652">
          <w:rPr>
            <w:rFonts w:ascii="Menlo" w:hAnsi="Menlo" w:cs="Menlo"/>
            <w:color w:val="777777"/>
            <w:sz w:val="20"/>
            <w:szCs w:val="20"/>
            <w:lang w:eastAsia="hu-HU"/>
            <w:rPrChange w:id="1145" w:author="Illanicz Barnabás" w:date="2018-11-26T13:21:00Z">
              <w:rPr>
                <w:rFonts w:ascii="Menlo" w:hAnsi="Menlo" w:cs="Menlo"/>
                <w:color w:val="777777"/>
                <w:sz w:val="18"/>
                <w:szCs w:val="18"/>
                <w:lang w:eastAsia="hu-HU"/>
              </w:rPr>
            </w:rPrChange>
          </w:rPr>
          <w:t>'</w:t>
        </w:r>
      </w:ins>
    </w:p>
    <w:p w14:paraId="7F978E6E"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46" w:author="Vihari Réka" w:date="2018-11-23T20:43:00Z"/>
          <w:rFonts w:ascii="Menlo" w:hAnsi="Menlo" w:cs="Menlo"/>
          <w:color w:val="333333"/>
          <w:sz w:val="20"/>
          <w:szCs w:val="20"/>
          <w:lang w:eastAsia="hu-HU"/>
          <w:rPrChange w:id="1147" w:author="Illanicz Barnabás" w:date="2018-11-26T13:21:00Z">
            <w:rPr>
              <w:ins w:id="1148" w:author="Vihari Réka" w:date="2018-11-23T20:43:00Z"/>
              <w:rFonts w:ascii="Menlo" w:hAnsi="Menlo" w:cs="Menlo"/>
              <w:color w:val="333333"/>
              <w:sz w:val="18"/>
              <w:szCs w:val="18"/>
              <w:lang w:eastAsia="hu-HU"/>
            </w:rPr>
          </w:rPrChange>
        </w:rPr>
        <w:pPrChange w:id="1149" w:author="Illanicz Barnabás" w:date="2018-11-26T13:21:00Z">
          <w:pPr>
            <w:shd w:val="clear" w:color="auto" w:fill="F5F5F5"/>
            <w:spacing w:line="270" w:lineRule="atLeast"/>
          </w:pPr>
        </w:pPrChange>
      </w:pPr>
    </w:p>
    <w:p w14:paraId="743FFFB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150" w:author="Vihari Réka" w:date="2018-11-23T20:43:00Z"/>
          <w:rFonts w:ascii="Menlo" w:hAnsi="Menlo" w:cs="Menlo"/>
          <w:color w:val="333333"/>
          <w:sz w:val="20"/>
          <w:szCs w:val="20"/>
          <w:lang w:eastAsia="hu-HU"/>
          <w:rPrChange w:id="1151" w:author="Illanicz Barnabás" w:date="2018-11-26T13:21:00Z">
            <w:rPr>
              <w:ins w:id="1152" w:author="Vihari Réka" w:date="2018-11-23T20:43:00Z"/>
              <w:rFonts w:ascii="Menlo" w:hAnsi="Menlo" w:cs="Menlo"/>
              <w:color w:val="333333"/>
              <w:sz w:val="18"/>
              <w:szCs w:val="18"/>
              <w:lang w:eastAsia="hu-HU"/>
            </w:rPr>
          </w:rPrChange>
        </w:rPr>
        <w:pPrChange w:id="1153" w:author="Illanicz Barnabás" w:date="2018-11-26T13:21:00Z">
          <w:pPr>
            <w:shd w:val="clear" w:color="auto" w:fill="F5F5F5"/>
            <w:spacing w:line="270" w:lineRule="atLeast"/>
          </w:pPr>
        </w:pPrChange>
      </w:pPr>
      <w:ins w:id="1154" w:author="Vihari Réka" w:date="2018-11-23T20:43:00Z">
        <w:r w:rsidRPr="008B2652">
          <w:rPr>
            <w:rFonts w:ascii="Menlo" w:hAnsi="Menlo" w:cs="Menlo"/>
            <w:color w:val="4B69C6"/>
            <w:sz w:val="20"/>
            <w:szCs w:val="20"/>
            <w:lang w:eastAsia="hu-HU"/>
            <w:rPrChange w:id="1155" w:author="Illanicz Barnabás" w:date="2018-11-26T13:21:00Z">
              <w:rPr>
                <w:rFonts w:ascii="Menlo" w:hAnsi="Menlo" w:cs="Menlo"/>
                <w:color w:val="4B69C6"/>
                <w:sz w:val="18"/>
                <w:szCs w:val="18"/>
                <w:lang w:eastAsia="hu-HU"/>
              </w:rPr>
            </w:rPrChange>
          </w:rPr>
          <w:t>end</w:t>
        </w:r>
      </w:ins>
    </w:p>
    <w:p w14:paraId="716FA168" w14:textId="564286D1" w:rsidR="00CF7797" w:rsidRDefault="00CF7797" w:rsidP="007F3E02">
      <w:del w:id="1156"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77777777" w:rsidR="00125D28" w:rsidRDefault="00125D28" w:rsidP="007F3E02">
      <w:pPr>
        <w:rPr>
          <w:rFonts w:cs="Arial"/>
          <w:b/>
          <w:bCs/>
          <w:sz w:val="28"/>
          <w:szCs w:val="26"/>
        </w:rPr>
      </w:pPr>
      <w:r w:rsidRPr="00125D28">
        <w:rPr>
          <w:rFonts w:cs="Arial"/>
          <w:b/>
          <w:bCs/>
          <w:sz w:val="28"/>
          <w:szCs w:val="26"/>
        </w:rPr>
        <w:t>4.1.1 FSCalendar</w:t>
      </w:r>
    </w:p>
    <w:p w14:paraId="5274AE1F" w14:textId="77777777" w:rsidR="00125D28" w:rsidRPr="00125D28" w:rsidRDefault="00125D28" w:rsidP="007F3E02">
      <w:pPr>
        <w:rPr>
          <w:rFonts w:cs="Arial"/>
          <w:b/>
          <w:bCs/>
          <w:sz w:val="28"/>
          <w:szCs w:val="26"/>
        </w:rPr>
      </w:pPr>
    </w:p>
    <w:p w14:paraId="6148C43C" w14:textId="77777777" w:rsidR="00D00120" w:rsidRPr="00A4098C" w:rsidRDefault="00D00120" w:rsidP="00A4098C">
      <w:pPr>
        <w:spacing w:after="120" w:line="360" w:lineRule="auto"/>
        <w:ind w:firstLine="720"/>
        <w:jc w:val="both"/>
        <w:rPr>
          <w:rFonts w:cs="Times New Roman"/>
        </w:rPr>
      </w:pPr>
      <w:r w:rsidRPr="00A4098C">
        <w:rPr>
          <w:rFonts w:cs="Times New Roman"/>
        </w:rPr>
        <w:t xml:space="preserve">Az FSCalendar </w:t>
      </w:r>
      <w:r w:rsidR="00185622" w:rsidRPr="00A4098C">
        <w:rPr>
          <w:rFonts w:cs="Times New Roman"/>
        </w:rPr>
        <w:t xml:space="preserve">egy nyilvános könyvtár, melyet </w:t>
      </w:r>
      <w:r w:rsidR="00125D28" w:rsidRPr="00A4098C">
        <w:rPr>
          <w:rFonts w:cs="Times New Roman"/>
        </w:rPr>
        <w:t>a készítő a cocoapods oldalán szabad felhasználásra bocsátott. Az oldalon megtalálhatjuk a hozzá tartozó github repository-t is, melyen elérhető a teljes forrás</w:t>
      </w:r>
      <w:del w:id="1157" w:author="Illanicz Barnabás" w:date="2018-11-19T13:55:00Z">
        <w:r w:rsidR="00125D28" w:rsidRPr="00A4098C" w:rsidDel="00F522A7">
          <w:rPr>
            <w:rFonts w:cs="Times New Roman"/>
          </w:rPr>
          <w:delText xml:space="preserve"> </w:delText>
        </w:r>
      </w:del>
      <w:r w:rsidR="00125D28" w:rsidRPr="00A4098C">
        <w:rPr>
          <w:rFonts w:cs="Times New Roman"/>
        </w:rPr>
        <w:t>kódja. Továbbá, találhatunk még itt példa projekteket is a megfelelő használathoz. A naptár Objective-C-vel és Swift-tel egyaránt kompatibilis. Mindössze</w:t>
      </w:r>
      <w:del w:id="1158"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View-t (üres nézetet) a Stroyboard-on és a hozzá tartozó View Controller forráskódjába felvesszük ezt a View-t és a típusának beállítjuk az FSCalendar-t. </w:t>
      </w:r>
      <w:commentRangeStart w:id="1159"/>
      <w:r w:rsidR="00125D28" w:rsidRPr="00A4098C">
        <w:rPr>
          <w:rFonts w:cs="Times New Roman"/>
        </w:rPr>
        <w:t>Ezzel a Storyboard-ban nem válik láthatóvá, mert ő nem tudja automatikusan megjeleníteni a külső könyvtárakat</w:t>
      </w:r>
      <w:commentRangeEnd w:id="1159"/>
      <w:r w:rsidR="00380B4A">
        <w:rPr>
          <w:rStyle w:val="Jegyzethivatkozs"/>
        </w:rPr>
        <w:commentReference w:id="1159"/>
      </w:r>
      <w:r w:rsidR="00125D28" w:rsidRPr="00A4098C">
        <w:rPr>
          <w:rFonts w:cs="Times New Roman"/>
        </w:rPr>
        <w:t xml:space="preserve">, de szimuláláskor már láthatjuk a naptárat és lehetőségünk van a napok között ugrálni. </w:t>
      </w:r>
    </w:p>
    <w:p w14:paraId="3F9D1DFE" w14:textId="77777777" w:rsidR="00125D28" w:rsidRDefault="00125D28" w:rsidP="007F3E02"/>
    <w:p w14:paraId="09947E35" w14:textId="77777777" w:rsidR="00125D28" w:rsidRDefault="00125D28" w:rsidP="007F3E02">
      <w:pPr>
        <w:rPr>
          <w:rFonts w:cs="Arial"/>
          <w:b/>
          <w:bCs/>
          <w:sz w:val="28"/>
          <w:szCs w:val="26"/>
        </w:rPr>
      </w:pPr>
      <w:r w:rsidRPr="00125D28">
        <w:rPr>
          <w:rFonts w:cs="Arial"/>
          <w:b/>
          <w:bCs/>
          <w:sz w:val="28"/>
          <w:szCs w:val="26"/>
        </w:rPr>
        <w:t>4.1.2 Alamofire</w:t>
      </w:r>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160" w:author="Vihari Réka" w:date="2018-11-23T20:45:00Z"/>
          <w:rFonts w:cs="Times New Roman"/>
        </w:rPr>
      </w:pPr>
      <w:r w:rsidRPr="00A4098C">
        <w:rPr>
          <w:rFonts w:cs="Times New Roman"/>
        </w:rPr>
        <w:t xml:space="preserve">Az Alamofire egy HTTP hálózati könyvtár Swift nyelven. </w:t>
      </w:r>
      <w:r w:rsidR="00AB67F2" w:rsidRPr="00A4098C">
        <w:rPr>
          <w:rFonts w:cs="Times New Roman"/>
        </w:rPr>
        <w:t>Az Al</w:t>
      </w:r>
      <w:ins w:id="1161" w:author="Illanicz Barnabás" w:date="2018-11-19T14:12:00Z">
        <w:r w:rsidR="00557579">
          <w:rPr>
            <w:rFonts w:cs="Times New Roman"/>
          </w:rPr>
          <w:t>a</w:t>
        </w:r>
      </w:ins>
      <w:del w:id="1162" w:author="Illanicz Barnabás" w:date="2018-11-19T14:12:00Z">
        <w:r w:rsidR="00AB67F2" w:rsidRPr="00A4098C" w:rsidDel="00557579">
          <w:rPr>
            <w:rFonts w:cs="Times New Roman"/>
          </w:rPr>
          <w:delText>o</w:delText>
        </w:r>
      </w:del>
      <w:r w:rsidR="00AB67F2" w:rsidRPr="00A4098C">
        <w:rPr>
          <w:rFonts w:cs="Times New Roman"/>
        </w:rPr>
        <w:t xml:space="preserve">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Főbb funkciói közé tartoznak a láncolható kérés/válasz metódusok, a JSON paraméter és válasz szerializáció és az authentikáció.</w:t>
      </w:r>
      <w:r w:rsidR="00411B12">
        <w:rPr>
          <w:rFonts w:cs="Times New Roman"/>
        </w:rPr>
        <w:t xml:space="preserve"> Később a szerverrel történő kommunikáció fejezetében részletezem használatát. </w:t>
      </w:r>
    </w:p>
    <w:p w14:paraId="7E231873" w14:textId="36B178DB" w:rsidR="00BA753E" w:rsidRDefault="00BA753E" w:rsidP="00BA753E">
      <w:pPr>
        <w:rPr>
          <w:ins w:id="1163" w:author="Vihari Réka" w:date="2018-11-23T20:45:00Z"/>
          <w:rFonts w:cs="Arial"/>
          <w:b/>
          <w:bCs/>
          <w:sz w:val="28"/>
          <w:szCs w:val="26"/>
        </w:rPr>
      </w:pPr>
      <w:ins w:id="1164" w:author="Vihari Réka" w:date="2018-11-23T20:45:00Z">
        <w:r>
          <w:rPr>
            <w:rFonts w:cs="Arial"/>
            <w:b/>
            <w:bCs/>
            <w:sz w:val="28"/>
            <w:szCs w:val="26"/>
          </w:rPr>
          <w:t>4.1.</w:t>
        </w:r>
      </w:ins>
      <w:ins w:id="1165" w:author="Vihari Réka" w:date="2018-11-23T20:46:00Z">
        <w:r>
          <w:rPr>
            <w:rFonts w:cs="Arial"/>
            <w:b/>
            <w:bCs/>
            <w:sz w:val="28"/>
            <w:szCs w:val="26"/>
          </w:rPr>
          <w:t>3</w:t>
        </w:r>
      </w:ins>
      <w:ins w:id="1166" w:author="Vihari Réka" w:date="2018-11-23T20:45:00Z">
        <w:r w:rsidRPr="00125D28">
          <w:rPr>
            <w:rFonts w:cs="Arial"/>
            <w:b/>
            <w:bCs/>
            <w:sz w:val="28"/>
            <w:szCs w:val="26"/>
          </w:rPr>
          <w:t xml:space="preserve"> </w:t>
        </w:r>
        <w:r>
          <w:rPr>
            <w:rFonts w:cs="Arial"/>
            <w:b/>
            <w:bCs/>
            <w:sz w:val="28"/>
            <w:szCs w:val="26"/>
          </w:rPr>
          <w:t>Kingfisher</w:t>
        </w:r>
      </w:ins>
    </w:p>
    <w:p w14:paraId="5574E3AD" w14:textId="5176293F" w:rsidR="00BA753E" w:rsidRDefault="00BA753E">
      <w:pPr>
        <w:spacing w:after="120" w:line="360" w:lineRule="auto"/>
        <w:jc w:val="both"/>
        <w:rPr>
          <w:ins w:id="1167" w:author="Vihari Réka" w:date="2018-11-23T20:46:00Z"/>
          <w:rFonts w:cs="Times New Roman"/>
        </w:rPr>
        <w:pPrChange w:id="1168" w:author="Vihari Réka" w:date="2018-11-23T20:45:00Z">
          <w:pPr>
            <w:spacing w:after="120" w:line="360" w:lineRule="auto"/>
            <w:ind w:firstLine="720"/>
            <w:jc w:val="both"/>
          </w:pPr>
        </w:pPrChange>
      </w:pPr>
    </w:p>
    <w:p w14:paraId="3D193EDD" w14:textId="69F85985" w:rsidR="00BA753E" w:rsidRDefault="00BA753E">
      <w:pPr>
        <w:spacing w:after="120" w:line="360" w:lineRule="auto"/>
        <w:jc w:val="both"/>
        <w:rPr>
          <w:ins w:id="1169" w:author="Vihari Réka" w:date="2018-11-23T20:47:00Z"/>
          <w:rFonts w:cs="Times New Roman"/>
        </w:rPr>
        <w:pPrChange w:id="1170" w:author="Vihari Réka" w:date="2018-11-23T20:45:00Z">
          <w:pPr>
            <w:spacing w:after="120" w:line="360" w:lineRule="auto"/>
            <w:ind w:firstLine="720"/>
            <w:jc w:val="both"/>
          </w:pPr>
        </w:pPrChange>
      </w:pPr>
      <w:ins w:id="1171" w:author="Vihari Réka" w:date="2018-11-23T20:46:00Z">
        <w:r>
          <w:rPr>
            <w:rFonts w:cs="Times New Roman"/>
          </w:rPr>
          <w:t>A Kingfisher</w:t>
        </w:r>
      </w:ins>
      <w:ins w:id="1172" w:author="Illanicz Barnabás" w:date="2018-11-26T12:53:00Z">
        <w:r w:rsidR="00937EC9">
          <w:rPr>
            <w:rFonts w:cs="Times New Roman"/>
          </w:rPr>
          <w:t xml:space="preserve"> könyvtárat</w:t>
        </w:r>
      </w:ins>
      <w:ins w:id="1173" w:author="Vihari Réka" w:date="2018-11-23T20:46:00Z">
        <w:r>
          <w:rPr>
            <w:rFonts w:cs="Times New Roman"/>
          </w:rPr>
          <w:t xml:space="preserve"> hívtam segítségül a szervertől kapott képekhez tartozó URL-ek feloldására</w:t>
        </w:r>
      </w:ins>
      <w:ins w:id="1174" w:author="Illanicz Barnabás" w:date="2018-11-26T12:54:00Z">
        <w:r w:rsidR="00FF4E87">
          <w:rPr>
            <w:rFonts w:cs="Times New Roman"/>
          </w:rPr>
          <w:t xml:space="preserve">, vagyis az adott URL-en található </w:t>
        </w:r>
        <w:r w:rsidR="00217844">
          <w:rPr>
            <w:rFonts w:cs="Times New Roman"/>
          </w:rPr>
          <w:t>képek letöltésére</w:t>
        </w:r>
      </w:ins>
      <w:ins w:id="1175" w:author="Vihari Réka" w:date="2018-11-23T20:46:00Z">
        <w:r>
          <w:rPr>
            <w:rFonts w:cs="Times New Roman"/>
          </w:rPr>
          <w:t>.</w:t>
        </w:r>
      </w:ins>
      <w:ins w:id="1176" w:author="Illanicz Barnabás" w:date="2018-11-26T12:55:00Z">
        <w:r w:rsidR="008B70B5">
          <w:rPr>
            <w:rFonts w:cs="Times New Roman"/>
          </w:rPr>
          <w:t xml:space="preserve"> </w:t>
        </w:r>
      </w:ins>
      <w:ins w:id="1177" w:author="Vihari Réka" w:date="2018-11-23T20:46:00Z">
        <w:del w:id="1178" w:author="Illanicz Barnabás" w:date="2018-11-26T12:55:00Z">
          <w:r w:rsidDel="008B70B5">
            <w:rPr>
              <w:rFonts w:cs="Times New Roman"/>
            </w:rPr>
            <w:delText xml:space="preserve"> </w:delText>
          </w:r>
        </w:del>
      </w:ins>
      <w:ins w:id="1179" w:author="Vihari Réka" w:date="2018-11-23T20:47:00Z">
        <w:del w:id="1180" w:author="Illanicz Barnabás" w:date="2018-11-26T12:55:00Z">
          <w:r w:rsidDel="008B70B5">
            <w:rPr>
              <w:rFonts w:cs="Times New Roman"/>
            </w:rPr>
            <w:delText xml:space="preserve">Itt a tárolom </w:delText>
          </w:r>
        </w:del>
      </w:ins>
      <w:ins w:id="1181" w:author="Illanicz Barnabás" w:date="2018-11-26T12:55:00Z">
        <w:r w:rsidR="00AB6A8C">
          <w:rPr>
            <w:rFonts w:cs="Times New Roman"/>
          </w:rPr>
          <w:t>Először a</w:t>
        </w:r>
      </w:ins>
      <w:ins w:id="1182" w:author="Vihari Réka" w:date="2018-11-23T20:47:00Z">
        <w:del w:id="1183" w:author="Illanicz Barnabás" w:date="2018-11-26T12:55:00Z">
          <w:r w:rsidDel="008B70B5">
            <w:rPr>
              <w:rFonts w:cs="Times New Roman"/>
            </w:rPr>
            <w:delText>a</w:delText>
          </w:r>
        </w:del>
        <w:r>
          <w:rPr>
            <w:rFonts w:cs="Times New Roman"/>
          </w:rPr>
          <w:t xml:space="preserve"> szervertől </w:t>
        </w:r>
        <w:r w:rsidR="00925971">
          <w:rPr>
            <w:rFonts w:cs="Times New Roman"/>
          </w:rPr>
          <w:t>visszakapott String</w:t>
        </w:r>
      </w:ins>
      <w:ins w:id="1184" w:author="Illanicz Barnabás" w:date="2018-11-26T12:55:00Z">
        <w:r w:rsidR="008B70B5">
          <w:rPr>
            <w:rFonts w:cs="Times New Roman"/>
          </w:rPr>
          <w:t xml:space="preserve"> értéket</w:t>
        </w:r>
      </w:ins>
      <w:ins w:id="1185" w:author="Vihari Réka" w:date="2018-11-23T20:47:00Z">
        <w:r w:rsidR="00925971">
          <w:rPr>
            <w:rFonts w:cs="Times New Roman"/>
          </w:rPr>
          <w:t xml:space="preserve"> </w:t>
        </w:r>
        <w:del w:id="1186" w:author="Illanicz Barnabás" w:date="2018-11-26T12:55:00Z">
          <w:r w:rsidR="00925971" w:rsidDel="008B70B5">
            <w:rPr>
              <w:rFonts w:cs="Times New Roman"/>
            </w:rPr>
            <w:delText xml:space="preserve">értéket, majd </w:delText>
          </w:r>
        </w:del>
        <w:r w:rsidR="00925971">
          <w:rPr>
            <w:rFonts w:cs="Times New Roman"/>
          </w:rPr>
          <w:t>átalakítom URL típusúvá.</w:t>
        </w:r>
      </w:ins>
      <w:ins w:id="1187" w:author="Vihari Réka" w:date="2018-11-29T12:36:00Z">
        <w:r w:rsidR="00936CC5">
          <w:rPr>
            <w:rFonts w:cs="Times New Roman"/>
          </w:rPr>
          <w:t xml:space="preserve"> </w:t>
        </w:r>
        <w:r w:rsidR="00936CC5" w:rsidRPr="00936CC5">
          <w:rPr>
            <w:rFonts w:cs="Times New Roman"/>
          </w:rPr>
          <w:t>a Kingfisher kiegészíti a UIImageView-t olyan metódusokkal</w:t>
        </w:r>
      </w:ins>
      <w:ins w:id="1188" w:author="Vihari Réka" w:date="2018-11-29T12:37:00Z">
        <w:r w:rsidR="00936CC5">
          <w:rPr>
            <w:rFonts w:cs="Times New Roman"/>
          </w:rPr>
          <w:t>,</w:t>
        </w:r>
      </w:ins>
      <w:ins w:id="1189" w:author="Vihari Réka" w:date="2018-11-29T12:36:00Z">
        <w:r w:rsidR="00936CC5" w:rsidRPr="00936CC5">
          <w:rPr>
            <w:rFonts w:cs="Times New Roman"/>
          </w:rPr>
          <w:t xml:space="preserve"> aminek a segítségével közvetlenül URL-el lehet megadni a megjelenítendő képet, és ezt használt</w:t>
        </w:r>
      </w:ins>
      <w:ins w:id="1190" w:author="Vihari Réka" w:date="2018-11-29T12:37:00Z">
        <w:r w:rsidR="00936CC5">
          <w:rPr>
            <w:rFonts w:cs="Times New Roman"/>
          </w:rPr>
          <w:t>am</w:t>
        </w:r>
      </w:ins>
      <w:ins w:id="1191" w:author="Vihari Réka" w:date="2018-11-29T12:36:00Z">
        <w:r w:rsidR="00936CC5" w:rsidRPr="00936CC5">
          <w:rPr>
            <w:rFonts w:cs="Times New Roman"/>
          </w:rPr>
          <w:t xml:space="preserve"> a kép megjelenítésre.</w:t>
        </w:r>
      </w:ins>
      <w:ins w:id="1192" w:author="Vihari Réka" w:date="2018-11-29T12:37:00Z">
        <w:r w:rsidR="00936CC5">
          <w:rPr>
            <w:rFonts w:cs="Times New Roman"/>
          </w:rPr>
          <w:t xml:space="preserve"> A</w:t>
        </w:r>
      </w:ins>
      <w:commentRangeStart w:id="1193"/>
      <w:ins w:id="1194" w:author="Vihari Réka" w:date="2018-11-23T20:47:00Z">
        <w:r w:rsidR="00925971">
          <w:rPr>
            <w:rFonts w:cs="Times New Roman"/>
          </w:rPr>
          <w:t xml:space="preserve"> változtatni kívánt image </w:t>
        </w:r>
      </w:ins>
      <w:ins w:id="1195" w:author="Vihari Réka" w:date="2018-11-29T12:37:00Z">
        <w:r w:rsidR="00936CC5">
          <w:rPr>
            <w:rFonts w:cs="Times New Roman"/>
          </w:rPr>
          <w:t xml:space="preserve">neve </w:t>
        </w:r>
      </w:ins>
      <w:ins w:id="1196" w:author="Vihari Réka" w:date="2018-11-23T20:47:00Z">
        <w:r w:rsidR="00925971">
          <w:rPr>
            <w:rFonts w:cs="Times New Roman"/>
          </w:rPr>
          <w:t>után írok egy .kf-et, ami a Kingfisher-t jelöli és ezután hívom meg a setImage</w:t>
        </w:r>
      </w:ins>
      <w:ins w:id="1197" w:author="Vihari Réka" w:date="2018-11-23T20:48:00Z">
        <w:r w:rsidR="00925971">
          <w:rPr>
            <w:rFonts w:cs="Times New Roman"/>
          </w:rPr>
          <w:t>(with: url)</w:t>
        </w:r>
      </w:ins>
      <w:ins w:id="1198" w:author="Vihari Réka" w:date="2018-11-23T20:47:00Z">
        <w:r w:rsidR="00925971">
          <w:rPr>
            <w:rFonts w:cs="Times New Roman"/>
          </w:rPr>
          <w:t xml:space="preserve"> </w:t>
        </w:r>
        <w:r w:rsidR="00925971">
          <w:rPr>
            <w:rFonts w:cs="Times New Roman"/>
          </w:rPr>
          <w:lastRenderedPageBreak/>
          <w:t>metódust</w:t>
        </w:r>
      </w:ins>
      <w:commentRangeEnd w:id="1193"/>
      <w:r w:rsidR="00B54076">
        <w:rPr>
          <w:rStyle w:val="Jegyzethivatkozs"/>
        </w:rPr>
        <w:commentReference w:id="1193"/>
      </w:r>
      <w:ins w:id="1199" w:author="Vihari Réka" w:date="2018-11-23T20:47:00Z">
        <w:r w:rsidR="00925971">
          <w:rPr>
            <w:rFonts w:cs="Times New Roman"/>
          </w:rPr>
          <w:t xml:space="preserve">. </w:t>
        </w:r>
      </w:ins>
      <w:ins w:id="1200" w:author="Vihari Réka" w:date="2018-11-24T14:22:00Z">
        <w:r w:rsidR="00BC353E">
          <w:rPr>
            <w:rFonts w:cs="Times New Roman"/>
          </w:rPr>
          <w:t xml:space="preserve">Ennek használatával könnyen alkalmazhatunk URL-eket kép megadásához alkalmazásunkban. </w:t>
        </w:r>
      </w:ins>
    </w:p>
    <w:p w14:paraId="78D0DA6C"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201" w:author="Vihari Réka" w:date="2018-11-23T20:47:00Z"/>
          <w:rPrChange w:id="1202" w:author="Vihari Réka" w:date="2018-11-30T20:57:00Z">
            <w:rPr>
              <w:ins w:id="1203" w:author="Vihari Réka" w:date="2018-11-23T20:47:00Z"/>
              <w:rFonts w:ascii="Helvetica" w:eastAsiaTheme="minorHAnsi" w:hAnsi="Helvetica" w:cs="Helvetica"/>
            </w:rPr>
          </w:rPrChange>
        </w:rPr>
        <w:pPrChange w:id="1204" w:author="Vihari Réka" w:date="2018-11-30T20:57:00Z">
          <w:pPr>
            <w:tabs>
              <w:tab w:val="left" w:pos="593"/>
            </w:tabs>
            <w:autoSpaceDE w:val="0"/>
            <w:autoSpaceDN w:val="0"/>
            <w:adjustRightInd w:val="0"/>
          </w:pPr>
        </w:pPrChange>
      </w:pPr>
      <w:commentRangeStart w:id="1205"/>
      <w:ins w:id="1206" w:author="Vihari Réka" w:date="2018-11-23T20:47:00Z">
        <w:r w:rsidRPr="00CC342C">
          <w:rPr>
            <w:rPrChange w:id="1207" w:author="Vihari Réka" w:date="2018-11-30T20:57:00Z">
              <w:rPr>
                <w:rFonts w:ascii="Menlo" w:eastAsiaTheme="minorHAnsi" w:hAnsi="Menlo" w:cs="Menlo"/>
                <w:b/>
                <w:bCs/>
                <w:color w:val="9B2393"/>
              </w:rPr>
            </w:rPrChange>
          </w:rPr>
          <w:t>guard</w:t>
        </w:r>
        <w:r w:rsidRPr="00CC342C">
          <w:rPr>
            <w:rPrChange w:id="1208" w:author="Vihari Réka" w:date="2018-11-30T20:57:00Z">
              <w:rPr>
                <w:rFonts w:ascii="Menlo" w:eastAsiaTheme="minorHAnsi" w:hAnsi="Menlo" w:cs="Menlo"/>
                <w:color w:val="000000"/>
              </w:rPr>
            </w:rPrChange>
          </w:rPr>
          <w:t xml:space="preserve"> </w:t>
        </w:r>
        <w:r w:rsidRPr="00CC342C">
          <w:rPr>
            <w:rPrChange w:id="1209" w:author="Vihari Réka" w:date="2018-11-30T20:57:00Z">
              <w:rPr>
                <w:rFonts w:ascii="Menlo" w:eastAsiaTheme="minorHAnsi" w:hAnsi="Menlo" w:cs="Menlo"/>
                <w:b/>
                <w:bCs/>
                <w:color w:val="9B2393"/>
              </w:rPr>
            </w:rPrChange>
          </w:rPr>
          <w:t>let</w:t>
        </w:r>
        <w:r w:rsidRPr="00CC342C">
          <w:rPr>
            <w:rPrChange w:id="1210" w:author="Vihari Réka" w:date="2018-11-30T20:57:00Z">
              <w:rPr>
                <w:rFonts w:ascii="Menlo" w:eastAsiaTheme="minorHAnsi" w:hAnsi="Menlo" w:cs="Menlo"/>
                <w:color w:val="000000"/>
              </w:rPr>
            </w:rPrChange>
          </w:rPr>
          <w:t xml:space="preserve"> iconString = </w:t>
        </w:r>
        <w:r w:rsidRPr="00CC342C">
          <w:rPr>
            <w:rPrChange w:id="1211" w:author="Vihari Réka" w:date="2018-11-30T20:57:00Z">
              <w:rPr>
                <w:rFonts w:ascii="Menlo" w:eastAsiaTheme="minorHAnsi" w:hAnsi="Menlo" w:cs="Menlo"/>
                <w:color w:val="326D74"/>
              </w:rPr>
            </w:rPrChange>
          </w:rPr>
          <w:t>event</w:t>
        </w:r>
        <w:r w:rsidRPr="00CC342C">
          <w:rPr>
            <w:rPrChange w:id="1212" w:author="Vihari Réka" w:date="2018-11-30T20:57:00Z">
              <w:rPr>
                <w:rFonts w:ascii="Menlo" w:eastAsiaTheme="minorHAnsi" w:hAnsi="Menlo" w:cs="Menlo"/>
                <w:color w:val="000000"/>
              </w:rPr>
            </w:rPrChange>
          </w:rPr>
          <w:t>[</w:t>
        </w:r>
        <w:r w:rsidRPr="00CC342C">
          <w:rPr>
            <w:rPrChange w:id="1213" w:author="Vihari Réka" w:date="2018-11-30T20:57:00Z">
              <w:rPr>
                <w:rFonts w:ascii="Menlo" w:eastAsiaTheme="minorHAnsi" w:hAnsi="Menlo" w:cs="Menlo"/>
                <w:color w:val="1C00CF"/>
              </w:rPr>
            </w:rPrChange>
          </w:rPr>
          <w:t>0</w:t>
        </w:r>
        <w:r w:rsidRPr="00CC342C">
          <w:rPr>
            <w:rPrChange w:id="1214" w:author="Vihari Réka" w:date="2018-11-30T20:57:00Z">
              <w:rPr>
                <w:rFonts w:ascii="Menlo" w:eastAsiaTheme="minorHAnsi" w:hAnsi="Menlo" w:cs="Menlo"/>
                <w:color w:val="000000"/>
              </w:rPr>
            </w:rPrChange>
          </w:rPr>
          <w:t>].</w:t>
        </w:r>
        <w:r w:rsidRPr="00CC342C">
          <w:rPr>
            <w:rPrChange w:id="1215" w:author="Vihari Réka" w:date="2018-11-30T20:57:00Z">
              <w:rPr>
                <w:rFonts w:ascii="Menlo" w:eastAsiaTheme="minorHAnsi" w:hAnsi="Menlo" w:cs="Menlo"/>
                <w:color w:val="326D74"/>
              </w:rPr>
            </w:rPrChange>
          </w:rPr>
          <w:t>iconURL</w:t>
        </w:r>
        <w:r w:rsidRPr="00CC342C">
          <w:rPr>
            <w:rPrChange w:id="1216" w:author="Vihari Réka" w:date="2018-11-30T20:57:00Z">
              <w:rPr>
                <w:rFonts w:ascii="Menlo" w:eastAsiaTheme="minorHAnsi" w:hAnsi="Menlo" w:cs="Menlo"/>
                <w:color w:val="000000"/>
              </w:rPr>
            </w:rPrChange>
          </w:rPr>
          <w:t xml:space="preserve"> </w:t>
        </w:r>
        <w:r w:rsidRPr="00CC342C">
          <w:rPr>
            <w:rPrChange w:id="1217" w:author="Vihari Réka" w:date="2018-11-30T20:57:00Z">
              <w:rPr>
                <w:rFonts w:ascii="Menlo" w:eastAsiaTheme="minorHAnsi" w:hAnsi="Menlo" w:cs="Menlo"/>
                <w:b/>
                <w:bCs/>
                <w:color w:val="9B2393"/>
              </w:rPr>
            </w:rPrChange>
          </w:rPr>
          <w:t>else</w:t>
        </w:r>
        <w:r w:rsidRPr="00CC342C">
          <w:rPr>
            <w:rPrChange w:id="1218" w:author="Vihari Réka" w:date="2018-11-30T20:57:00Z">
              <w:rPr>
                <w:rFonts w:ascii="Menlo" w:eastAsiaTheme="minorHAnsi" w:hAnsi="Menlo" w:cs="Menlo"/>
                <w:color w:val="000000"/>
              </w:rPr>
            </w:rPrChange>
          </w:rPr>
          <w:t xml:space="preserve"> { </w:t>
        </w:r>
        <w:r w:rsidRPr="00CC342C">
          <w:rPr>
            <w:rPrChange w:id="1219" w:author="Vihari Réka" w:date="2018-11-30T20:57:00Z">
              <w:rPr>
                <w:rFonts w:ascii="Menlo" w:eastAsiaTheme="minorHAnsi" w:hAnsi="Menlo" w:cs="Menlo"/>
                <w:b/>
                <w:bCs/>
                <w:color w:val="9B2393"/>
              </w:rPr>
            </w:rPrChange>
          </w:rPr>
          <w:t>return</w:t>
        </w:r>
        <w:r w:rsidRPr="00CC342C">
          <w:rPr>
            <w:rPrChange w:id="1220" w:author="Vihari Réka" w:date="2018-11-30T20:57:00Z">
              <w:rPr>
                <w:rFonts w:ascii="Menlo" w:eastAsiaTheme="minorHAnsi" w:hAnsi="Menlo" w:cs="Menlo"/>
                <w:color w:val="000000"/>
              </w:rPr>
            </w:rPrChange>
          </w:rPr>
          <w:t xml:space="preserve"> }</w:t>
        </w:r>
      </w:ins>
    </w:p>
    <w:p w14:paraId="7F5858F7" w14:textId="625DC1FB"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221" w:author="Vihari Réka" w:date="2018-11-23T20:47:00Z"/>
          <w:rPrChange w:id="1222" w:author="Vihari Réka" w:date="2018-11-30T20:57:00Z">
            <w:rPr>
              <w:ins w:id="1223" w:author="Vihari Réka" w:date="2018-11-23T20:47:00Z"/>
              <w:rFonts w:ascii="Helvetica" w:eastAsiaTheme="minorHAnsi" w:hAnsi="Helvetica" w:cs="Helvetica"/>
            </w:rPr>
          </w:rPrChange>
        </w:rPr>
        <w:pPrChange w:id="1224" w:author="Vihari Réka" w:date="2018-11-30T20:57:00Z">
          <w:pPr>
            <w:tabs>
              <w:tab w:val="left" w:pos="593"/>
            </w:tabs>
            <w:autoSpaceDE w:val="0"/>
            <w:autoSpaceDN w:val="0"/>
            <w:adjustRightInd w:val="0"/>
          </w:pPr>
        </w:pPrChange>
      </w:pPr>
      <w:ins w:id="1225" w:author="Vihari Réka" w:date="2018-11-23T20:47:00Z">
        <w:del w:id="1226" w:author="Illanicz Barnabás" w:date="2018-11-26T13:21:00Z">
          <w:r w:rsidRPr="00CC342C" w:rsidDel="008B2652">
            <w:rPr>
              <w:rPrChange w:id="1227" w:author="Vihari Réka" w:date="2018-11-30T20:57:00Z">
                <w:rPr>
                  <w:rFonts w:ascii="Menlo" w:eastAsiaTheme="minorHAnsi" w:hAnsi="Menlo" w:cs="Menlo"/>
                  <w:color w:val="000000"/>
                </w:rPr>
              </w:rPrChange>
            </w:rPr>
            <w:delText xml:space="preserve">        </w:delText>
          </w:r>
        </w:del>
        <w:r w:rsidRPr="00CC342C">
          <w:rPr>
            <w:rPrChange w:id="1228" w:author="Vihari Réka" w:date="2018-11-30T20:57:00Z">
              <w:rPr>
                <w:rFonts w:ascii="Menlo" w:eastAsiaTheme="minorHAnsi" w:hAnsi="Menlo" w:cs="Menlo"/>
                <w:b/>
                <w:bCs/>
                <w:color w:val="9B2393"/>
              </w:rPr>
            </w:rPrChange>
          </w:rPr>
          <w:t>guard</w:t>
        </w:r>
        <w:r w:rsidRPr="00CC342C">
          <w:rPr>
            <w:rPrChange w:id="1229" w:author="Vihari Réka" w:date="2018-11-30T20:57:00Z">
              <w:rPr>
                <w:rFonts w:ascii="Menlo" w:eastAsiaTheme="minorHAnsi" w:hAnsi="Menlo" w:cs="Menlo"/>
                <w:color w:val="000000"/>
              </w:rPr>
            </w:rPrChange>
          </w:rPr>
          <w:t xml:space="preserve"> </w:t>
        </w:r>
        <w:r w:rsidRPr="00CC342C">
          <w:rPr>
            <w:rPrChange w:id="1230" w:author="Vihari Réka" w:date="2018-11-30T20:57:00Z">
              <w:rPr>
                <w:rFonts w:ascii="Menlo" w:eastAsiaTheme="minorHAnsi" w:hAnsi="Menlo" w:cs="Menlo"/>
                <w:b/>
                <w:bCs/>
                <w:color w:val="9B2393"/>
              </w:rPr>
            </w:rPrChange>
          </w:rPr>
          <w:t>let</w:t>
        </w:r>
        <w:r w:rsidRPr="00CC342C">
          <w:rPr>
            <w:rPrChange w:id="1231" w:author="Vihari Réka" w:date="2018-11-30T20:57:00Z">
              <w:rPr>
                <w:rFonts w:ascii="Menlo" w:eastAsiaTheme="minorHAnsi" w:hAnsi="Menlo" w:cs="Menlo"/>
                <w:color w:val="000000"/>
              </w:rPr>
            </w:rPrChange>
          </w:rPr>
          <w:t xml:space="preserve"> url = </w:t>
        </w:r>
        <w:r w:rsidRPr="00CC342C">
          <w:rPr>
            <w:rPrChange w:id="1232" w:author="Vihari Réka" w:date="2018-11-30T20:57:00Z">
              <w:rPr>
                <w:rFonts w:ascii="Menlo" w:eastAsiaTheme="minorHAnsi" w:hAnsi="Menlo" w:cs="Menlo"/>
                <w:color w:val="5C2699"/>
              </w:rPr>
            </w:rPrChange>
          </w:rPr>
          <w:t>URL</w:t>
        </w:r>
        <w:r w:rsidRPr="00CC342C">
          <w:rPr>
            <w:rPrChange w:id="1233" w:author="Vihari Réka" w:date="2018-11-30T20:57:00Z">
              <w:rPr>
                <w:rFonts w:ascii="Menlo" w:eastAsiaTheme="minorHAnsi" w:hAnsi="Menlo" w:cs="Menlo"/>
                <w:color w:val="000000"/>
              </w:rPr>
            </w:rPrChange>
          </w:rPr>
          <w:t xml:space="preserve">(string: iconString) </w:t>
        </w:r>
        <w:r w:rsidRPr="00CC342C">
          <w:rPr>
            <w:rPrChange w:id="1234" w:author="Vihari Réka" w:date="2018-11-30T20:57:00Z">
              <w:rPr>
                <w:rFonts w:ascii="Menlo" w:eastAsiaTheme="minorHAnsi" w:hAnsi="Menlo" w:cs="Menlo"/>
                <w:b/>
                <w:bCs/>
                <w:color w:val="9B2393"/>
              </w:rPr>
            </w:rPrChange>
          </w:rPr>
          <w:t>else</w:t>
        </w:r>
        <w:r w:rsidRPr="00CC342C">
          <w:rPr>
            <w:rPrChange w:id="1235" w:author="Vihari Réka" w:date="2018-11-30T20:57:00Z">
              <w:rPr>
                <w:rFonts w:ascii="Menlo" w:eastAsiaTheme="minorHAnsi" w:hAnsi="Menlo" w:cs="Menlo"/>
                <w:color w:val="000000"/>
              </w:rPr>
            </w:rPrChange>
          </w:rPr>
          <w:t xml:space="preserve"> { </w:t>
        </w:r>
        <w:r w:rsidRPr="00CC342C">
          <w:rPr>
            <w:rPrChange w:id="1236" w:author="Vihari Réka" w:date="2018-11-30T20:57:00Z">
              <w:rPr>
                <w:rFonts w:ascii="Menlo" w:eastAsiaTheme="minorHAnsi" w:hAnsi="Menlo" w:cs="Menlo"/>
                <w:b/>
                <w:bCs/>
                <w:color w:val="9B2393"/>
              </w:rPr>
            </w:rPrChange>
          </w:rPr>
          <w:t>return</w:t>
        </w:r>
        <w:r w:rsidRPr="00CC342C">
          <w:rPr>
            <w:rPrChange w:id="1237" w:author="Vihari Réka" w:date="2018-11-30T20:57:00Z">
              <w:rPr>
                <w:rFonts w:ascii="Menlo" w:eastAsiaTheme="minorHAnsi" w:hAnsi="Menlo" w:cs="Menlo"/>
                <w:color w:val="000000"/>
              </w:rPr>
            </w:rPrChange>
          </w:rPr>
          <w:t xml:space="preserve"> }</w:t>
        </w:r>
      </w:ins>
    </w:p>
    <w:p w14:paraId="7692CFD4" w14:textId="41E79898"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238" w:author="Vihari Réka" w:date="2018-11-23T20:45:00Z"/>
        </w:rPr>
        <w:pPrChange w:id="1239" w:author="Vihari Réka" w:date="2018-11-30T20:57:00Z">
          <w:pPr>
            <w:spacing w:after="120" w:line="360" w:lineRule="auto"/>
            <w:ind w:firstLine="720"/>
            <w:jc w:val="both"/>
          </w:pPr>
        </w:pPrChange>
      </w:pPr>
      <w:ins w:id="1240" w:author="Vihari Réka" w:date="2018-11-23T20:47:00Z">
        <w:del w:id="1241" w:author="Illanicz Barnabás" w:date="2018-11-26T13:21:00Z">
          <w:r w:rsidRPr="00CC342C" w:rsidDel="008B2652">
            <w:rPr>
              <w:rPrChange w:id="1242" w:author="Vihari Réka" w:date="2018-11-30T20:57:00Z">
                <w:rPr>
                  <w:rFonts w:ascii="Menlo" w:eastAsiaTheme="minorHAnsi" w:hAnsi="Menlo" w:cs="Menlo"/>
                  <w:color w:val="000000"/>
                </w:rPr>
              </w:rPrChange>
            </w:rPr>
            <w:delText xml:space="preserve">        </w:delText>
          </w:r>
        </w:del>
        <w:r w:rsidRPr="00CC342C">
          <w:rPr>
            <w:rPrChange w:id="1243" w:author="Vihari Réka" w:date="2018-11-30T20:57:00Z">
              <w:rPr>
                <w:rFonts w:ascii="Menlo" w:eastAsiaTheme="minorHAnsi" w:hAnsi="Menlo" w:cs="Menlo"/>
                <w:color w:val="326D74"/>
              </w:rPr>
            </w:rPrChange>
          </w:rPr>
          <w:t>iconImage</w:t>
        </w:r>
        <w:r w:rsidRPr="00CC342C">
          <w:rPr>
            <w:rPrChange w:id="1244" w:author="Vihari Réka" w:date="2018-11-30T20:57:00Z">
              <w:rPr>
                <w:rFonts w:ascii="Menlo" w:eastAsiaTheme="minorHAnsi" w:hAnsi="Menlo" w:cs="Menlo"/>
                <w:color w:val="000000"/>
              </w:rPr>
            </w:rPrChange>
          </w:rPr>
          <w:t>.</w:t>
        </w:r>
        <w:r w:rsidRPr="00CC342C">
          <w:rPr>
            <w:rPrChange w:id="1245" w:author="Vihari Réka" w:date="2018-11-30T20:57:00Z">
              <w:rPr>
                <w:rFonts w:ascii="Menlo" w:eastAsiaTheme="minorHAnsi" w:hAnsi="Menlo" w:cs="Menlo"/>
                <w:color w:val="326D74"/>
              </w:rPr>
            </w:rPrChange>
          </w:rPr>
          <w:t>kf</w:t>
        </w:r>
        <w:r w:rsidRPr="00CC342C">
          <w:rPr>
            <w:rPrChange w:id="1246" w:author="Vihari Réka" w:date="2018-11-30T20:57:00Z">
              <w:rPr>
                <w:rFonts w:ascii="Menlo" w:eastAsiaTheme="minorHAnsi" w:hAnsi="Menlo" w:cs="Menlo"/>
                <w:color w:val="000000"/>
              </w:rPr>
            </w:rPrChange>
          </w:rPr>
          <w:t>.</w:t>
        </w:r>
        <w:r w:rsidRPr="00CC342C">
          <w:rPr>
            <w:rPrChange w:id="1247" w:author="Vihari Réka" w:date="2018-11-30T20:57:00Z">
              <w:rPr>
                <w:rFonts w:ascii="Menlo" w:eastAsiaTheme="minorHAnsi" w:hAnsi="Menlo" w:cs="Menlo"/>
                <w:color w:val="245256"/>
              </w:rPr>
            </w:rPrChange>
          </w:rPr>
          <w:t>setImage</w:t>
        </w:r>
        <w:r w:rsidRPr="00CC342C">
          <w:rPr>
            <w:rPrChange w:id="1248" w:author="Vihari Réka" w:date="2018-11-30T20:57:00Z">
              <w:rPr>
                <w:rFonts w:ascii="Menlo" w:eastAsiaTheme="minorHAnsi" w:hAnsi="Menlo" w:cs="Menlo"/>
                <w:color w:val="000000"/>
              </w:rPr>
            </w:rPrChange>
          </w:rPr>
          <w:t>(with: url)</w:t>
        </w:r>
      </w:ins>
      <w:commentRangeEnd w:id="1205"/>
      <w:r w:rsidR="008B726C" w:rsidRPr="00CC342C">
        <w:rPr>
          <w:rPrChange w:id="1249" w:author="Vihari Réka" w:date="2018-11-30T20:57:00Z">
            <w:rPr>
              <w:rStyle w:val="Jegyzethivatkozs"/>
            </w:rPr>
          </w:rPrChange>
        </w:rPr>
        <w:commentReference w:id="1205"/>
      </w:r>
    </w:p>
    <w:p w14:paraId="4949BB08" w14:textId="77777777" w:rsidR="00BA753E" w:rsidRPr="00A4098C" w:rsidRDefault="00BA753E" w:rsidP="00A4098C">
      <w:pPr>
        <w:spacing w:after="120" w:line="360" w:lineRule="auto"/>
        <w:ind w:firstLine="720"/>
        <w:jc w:val="both"/>
        <w:rPr>
          <w:rFonts w:cs="Times New Roman"/>
        </w:rPr>
      </w:pPr>
    </w:p>
    <w:p w14:paraId="2507812E" w14:textId="77777777" w:rsidR="00A471C6" w:rsidRDefault="00A471C6" w:rsidP="00A471C6">
      <w:pPr>
        <w:pStyle w:val="Cmsor2"/>
        <w:numPr>
          <w:ilvl w:val="1"/>
          <w:numId w:val="15"/>
        </w:numPr>
      </w:pPr>
      <w:bookmarkStart w:id="1250" w:name="_Toc531375701"/>
      <w:r>
        <w:t>JHipster</w:t>
      </w:r>
      <w:bookmarkEnd w:id="1250"/>
    </w:p>
    <w:p w14:paraId="2BF376FD" w14:textId="77777777" w:rsidR="0039020A" w:rsidRDefault="0039020A" w:rsidP="005E2D27">
      <w:pPr>
        <w:spacing w:after="120" w:line="360" w:lineRule="auto"/>
        <w:ind w:firstLine="720"/>
        <w:jc w:val="both"/>
        <w:rPr>
          <w:rFonts w:cs="Times New Roman"/>
        </w:rPr>
      </w:pPr>
      <w:r>
        <w:rPr>
          <w:rFonts w:cs="Times New Roman"/>
        </w:rPr>
        <w:t>Az alkalmazásom a kliens funkciót tölti be, mivel a szerverrel kommunikál és a tőle kapott információkat jeleníti meg grafikus felületén. A JHipster segítségemre volt az alkalmazásomhoz tartozó szerver elkészítésében. A szerverrel történő kapcsolat felépítéséről a későbbi részekben lesz szó, ebben a fejezetben a szerver elkészítésének folyamatát mutatom be.</w:t>
      </w:r>
    </w:p>
    <w:p w14:paraId="36288102" w14:textId="01DA8A7C" w:rsidR="00AE31F6" w:rsidRPr="005E2D27" w:rsidRDefault="009F03E2" w:rsidP="005E2D27">
      <w:pPr>
        <w:spacing w:after="120" w:line="360" w:lineRule="auto"/>
        <w:ind w:firstLine="720"/>
        <w:jc w:val="both"/>
        <w:rPr>
          <w:rFonts w:cs="Times New Roman"/>
        </w:rPr>
      </w:pPr>
      <w:commentRangeStart w:id="1251"/>
      <w:r w:rsidRPr="005E2D27">
        <w:rPr>
          <w:rFonts w:cs="Times New Roman"/>
        </w:rPr>
        <w:t xml:space="preserve">A JHipster egy fejlesztői platform, mely </w:t>
      </w:r>
      <w:r w:rsidR="00AE31F6" w:rsidRPr="005E2D27">
        <w:rPr>
          <w:rFonts w:cs="Times New Roman"/>
        </w:rPr>
        <w:t xml:space="preserve">segítséget nyújt </w:t>
      </w:r>
      <w:ins w:id="1252" w:author="Vihari Réka" w:date="2018-11-22T10:22:00Z">
        <w:r w:rsidR="00A613DE">
          <w:rPr>
            <w:rFonts w:cs="Times New Roman"/>
          </w:rPr>
          <w:t>Angular/R</w:t>
        </w:r>
      </w:ins>
      <w:ins w:id="1253" w:author="Illanicz Barnabás" w:date="2018-11-26T13:00:00Z">
        <w:r w:rsidR="009565E6">
          <w:rPr>
            <w:rFonts w:cs="Times New Roman"/>
          </w:rPr>
          <w:t>e</w:t>
        </w:r>
      </w:ins>
      <w:ins w:id="1254" w:author="Vihari Réka" w:date="2018-11-22T10:22:00Z">
        <w:r w:rsidR="00A613DE">
          <w:rPr>
            <w:rFonts w:cs="Times New Roman"/>
          </w:rPr>
          <w:t xml:space="preserve">act webes alkalmazások </w:t>
        </w:r>
      </w:ins>
      <w:r w:rsidR="00AE31F6" w:rsidRPr="005E2D27">
        <w:rPr>
          <w:rFonts w:cs="Times New Roman"/>
        </w:rPr>
        <w:t>generá</w:t>
      </w:r>
      <w:ins w:id="1255" w:author="Vihari Réka" w:date="2018-11-22T10:22:00Z">
        <w:r w:rsidR="00A613DE">
          <w:rPr>
            <w:rFonts w:cs="Times New Roman"/>
          </w:rPr>
          <w:t xml:space="preserve">lásához és fejlesztéséhez. </w:t>
        </w:r>
      </w:ins>
      <w:del w:id="1256"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1251"/>
        <w:r w:rsidR="00F94153" w:rsidDel="00A613DE">
          <w:rPr>
            <w:rStyle w:val="Jegyzethivatkozs"/>
          </w:rPr>
          <w:commentReference w:id="1251"/>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A használatával lehetőségünk van testreszabott backend generálására applikációnkhoz.  Szerver oldalon Java kóddal találkozhatunk, a frontend-en pedig választhatunk Angular vagy React webes alkalmazás platformból, melyek Bootstrap-et használnak, ezzel reszponzívvá téve az alkalmazást bármely eszközre.</w:t>
      </w:r>
      <w:r w:rsidR="00A4098C">
        <w:rPr>
          <w:rFonts w:cs="Times New Roman"/>
        </w:rPr>
        <w:t xml:space="preserve"> </w:t>
      </w:r>
    </w:p>
    <w:p w14:paraId="0B338A68" w14:textId="0E570ED8"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az ,, npm install -g generator-jhipster” parancsot, mely telepíti a fájlokat. A parancs kiadása után a ,,jhipster” parancs kiadásával a terminál ablakban a JHipster feltesz kérdéseket azzal kapcsolatban, hogy milyen backend-re van szükségünk. Itt választhatjuk ki, hogy milyen típusú authentikációt szeretnénk használni. </w:t>
      </w:r>
      <w:commentRangeStart w:id="1257"/>
      <w:del w:id="1258" w:author="Vihari Réka" w:date="2018-11-22T10:24:00Z">
        <w:r w:rsidR="00D4446E" w:rsidRPr="005E2D27" w:rsidDel="00A613DE">
          <w:rPr>
            <w:rFonts w:cs="Times New Roman"/>
          </w:rPr>
          <w:delText>Négy fajta lehetőséget kínál fel, melyből</w:delText>
        </w:r>
      </w:del>
      <w:ins w:id="1259" w:author="Vihari Réka" w:date="2018-11-22T10:24:00Z">
        <w:r w:rsidR="00A613DE">
          <w:rPr>
            <w:rFonts w:cs="Times New Roman"/>
          </w:rPr>
          <w:t>A lehetőségek között szerepel</w:t>
        </w:r>
      </w:ins>
      <w:r w:rsidR="00D4446E" w:rsidRPr="005E2D27">
        <w:rPr>
          <w:rFonts w:cs="Times New Roman"/>
        </w:rPr>
        <w:t xml:space="preserve"> a JWT</w:t>
      </w:r>
      <w:ins w:id="1260" w:author="Vihari Réka" w:date="2018-11-22T10:25:00Z">
        <w:r w:rsidR="00A613DE">
          <w:rPr>
            <w:rFonts w:cs="Times New Roman"/>
          </w:rPr>
          <w:t>, ami</w:t>
        </w:r>
      </w:ins>
      <w:r w:rsidR="00D4446E" w:rsidRPr="005E2D27">
        <w:rPr>
          <w:rFonts w:cs="Times New Roman"/>
        </w:rPr>
        <w:t xml:space="preserve"> egy JSON Web token alapú authentikáció</w:t>
      </w:r>
      <w:ins w:id="1261" w:author="Vihari Réka" w:date="2018-11-22T10:24:00Z">
        <w:r w:rsidR="00A613DE">
          <w:rPr>
            <w:rFonts w:cs="Times New Roman"/>
          </w:rPr>
          <w:t>.</w:t>
        </w:r>
      </w:ins>
      <w:del w:id="1262" w:author="Vihari Réka" w:date="2018-11-22T10:24:00Z">
        <w:r w:rsidR="00D4446E" w:rsidRPr="005E2D27" w:rsidDel="00A613DE">
          <w:rPr>
            <w:rFonts w:cs="Times New Roman"/>
          </w:rPr>
          <w:delText>,</w:delText>
        </w:r>
      </w:del>
      <w:r w:rsidR="00D4446E" w:rsidRPr="005E2D27">
        <w:rPr>
          <w:rFonts w:cs="Times New Roman"/>
        </w:rPr>
        <w:t xml:space="preserve"> </w:t>
      </w:r>
      <w:ins w:id="1263" w:author="Vihari Réka" w:date="2018-11-22T10:24:00Z">
        <w:r w:rsidR="00A613DE">
          <w:rPr>
            <w:rFonts w:cs="Times New Roman"/>
          </w:rPr>
          <w:t>Illetve, az</w:t>
        </w:r>
      </w:ins>
      <w:del w:id="1264" w:author="Vihari Réka" w:date="2018-11-22T10:24:00Z">
        <w:r w:rsidR="00D4446E" w:rsidRPr="005E2D27" w:rsidDel="00A613DE">
          <w:rPr>
            <w:rFonts w:cs="Times New Roman"/>
          </w:rPr>
          <w:delText>az</w:delText>
        </w:r>
      </w:del>
      <w:r w:rsidR="00D4446E" w:rsidRPr="005E2D27">
        <w:rPr>
          <w:rFonts w:cs="Times New Roman"/>
        </w:rPr>
        <w:t xml:space="preserve"> OAuth 2.0 / OIDC authentikáció, mely az alkalmazáson kívül oldja meg az authentikációt. </w:t>
      </w:r>
      <w:commentRangeEnd w:id="1257"/>
      <w:r w:rsidR="00D421A7">
        <w:rPr>
          <w:rStyle w:val="Jegyzethivatkozs"/>
        </w:rPr>
        <w:commentReference w:id="1257"/>
      </w:r>
      <w:r w:rsidR="00D4446E" w:rsidRPr="005E2D27">
        <w:rPr>
          <w:rFonts w:cs="Times New Roman"/>
        </w:rPr>
        <w:t>Ez biztonságosabb mint a JWT token használata, de OpenID Connect szerverre van szüksége, így bonyolultabb. Továbbá, használhatunk még HTTP Session authentikációt, mely egy klasszikus session-alapú authentikáció. Illetve, használhatjuk még a JHipster UAA szerve</w:t>
      </w:r>
      <w:ins w:id="1265" w:author="Illanicz Barnabás" w:date="2018-11-19T14:25:00Z">
        <w:r w:rsidR="007277E7">
          <w:rPr>
            <w:rFonts w:cs="Times New Roman"/>
          </w:rPr>
          <w:t>r</w:t>
        </w:r>
      </w:ins>
      <w:del w:id="1266" w:author="Illanicz Barnabás" w:date="2018-11-19T14:25:00Z">
        <w:r w:rsidR="00D4446E" w:rsidRPr="005E2D27" w:rsidDel="007277E7">
          <w:rPr>
            <w:rFonts w:cs="Times New Roman"/>
          </w:rPr>
          <w:delText>z</w:delText>
        </w:r>
      </w:del>
      <w:r w:rsidR="00D4446E" w:rsidRPr="005E2D27">
        <w:rPr>
          <w:rFonts w:cs="Times New Roman"/>
        </w:rPr>
        <w:t xml:space="preserve"> authentikációját, de ezt külön le kell generálnunk a projektünkhöz. A lehetőségek közül a default opciót választottam, ami a JWT token, a könnyeb</w:t>
      </w:r>
      <w:ins w:id="1267"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lastRenderedPageBreak/>
        <w:t xml:space="preserve">Főbb kérdésként szerepel még, hogy milyen adatbázist szeretnénk használni. Típusok közül az SQL, MongoDB, Cassandra, Couchbase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1268"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1269"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1270"/>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1271" w:author="Vihari Réka" w:date="2018-11-22T10:25:00Z"/>
          <w:rFonts w:cs="Times New Roman"/>
        </w:rPr>
        <w:pPrChange w:id="1272" w:author="Vihari Réka" w:date="2018-11-22T10:25:00Z">
          <w:pPr>
            <w:spacing w:after="120" w:line="360" w:lineRule="auto"/>
            <w:ind w:firstLine="720"/>
            <w:jc w:val="both"/>
          </w:pPr>
        </w:pPrChange>
      </w:pPr>
      <w:r w:rsidRPr="00944FAD">
        <w:rPr>
          <w:rFonts w:cs="Times New Roman"/>
          <w:i/>
          <w:rPrChange w:id="1273" w:author="Illanicz Barnabás" w:date="2018-11-26T13:01:00Z">
            <w:rPr>
              <w:rFonts w:cs="Times New Roman"/>
            </w:rPr>
          </w:rPrChange>
        </w:rPr>
        <w:t>memory-running</w:t>
      </w:r>
      <w:r w:rsidRPr="00A613DE">
        <w:rPr>
          <w:rFonts w:cs="Times New Roman"/>
        </w:rPr>
        <w:t xml:space="preserve">: </w:t>
      </w:r>
      <w:del w:id="1274" w:author="Illanicz Barnabás" w:date="2018-11-26T13:01:00Z">
        <w:r w:rsidRPr="00A613DE" w:rsidDel="00944FAD">
          <w:rPr>
            <w:rFonts w:cs="Times New Roman"/>
          </w:rPr>
          <w:delText xml:space="preserve">mely </w:delText>
        </w:r>
      </w:del>
      <w:r w:rsidRPr="00A613DE">
        <w:rPr>
          <w:rFonts w:cs="Times New Roman"/>
        </w:rPr>
        <w:t>a szerver újraindításánál törli az adatokat</w:t>
      </w:r>
      <w:ins w:id="1275" w:author="Vihari Réka" w:date="2018-11-22T10:26:00Z">
        <w:del w:id="1276" w:author="Illanicz Barnabás" w:date="2018-11-26T13:02:00Z">
          <w:r w:rsidR="00A613DE" w:rsidDel="00EE47FB">
            <w:rPr>
              <w:rFonts w:cs="Times New Roman"/>
            </w:rPr>
            <w:delText>,</w:delText>
          </w:r>
        </w:del>
      </w:ins>
    </w:p>
    <w:p w14:paraId="2C1657FD" w14:textId="53CD7FCD" w:rsidR="00A613DE" w:rsidRDefault="00B63964">
      <w:pPr>
        <w:pStyle w:val="Listaszerbekezds"/>
        <w:numPr>
          <w:ilvl w:val="0"/>
          <w:numId w:val="19"/>
        </w:numPr>
        <w:spacing w:after="120" w:line="360" w:lineRule="auto"/>
        <w:jc w:val="both"/>
        <w:rPr>
          <w:ins w:id="1277" w:author="Vihari Réka" w:date="2018-11-22T10:25:00Z"/>
          <w:rFonts w:cs="Times New Roman"/>
        </w:rPr>
        <w:pPrChange w:id="1278" w:author="Vihari Réka" w:date="2018-11-22T10:25:00Z">
          <w:pPr>
            <w:spacing w:after="120" w:line="360" w:lineRule="auto"/>
            <w:ind w:firstLine="720"/>
            <w:jc w:val="both"/>
          </w:pPr>
        </w:pPrChange>
      </w:pPr>
      <w:del w:id="1279" w:author="Vihari Réka" w:date="2018-11-22T10:25:00Z">
        <w:r w:rsidRPr="00A613DE" w:rsidDel="00A613DE">
          <w:rPr>
            <w:rFonts w:cs="Times New Roman"/>
          </w:rPr>
          <w:delText>, vagy</w:delText>
        </w:r>
      </w:del>
      <w:r w:rsidRPr="00A613DE">
        <w:rPr>
          <w:rFonts w:cs="Times New Roman"/>
        </w:rPr>
        <w:t xml:space="preserve"> </w:t>
      </w:r>
      <w:del w:id="1280" w:author="Illanicz Barnabás" w:date="2018-11-26T13:01:00Z">
        <w:r w:rsidRPr="00944FAD" w:rsidDel="00944FAD">
          <w:rPr>
            <w:rFonts w:cs="Times New Roman"/>
            <w:i/>
            <w:rPrChange w:id="1281" w:author="Illanicz Barnabás" w:date="2018-11-26T13:01:00Z">
              <w:rPr>
                <w:rFonts w:cs="Times New Roman"/>
              </w:rPr>
            </w:rPrChange>
          </w:rPr>
          <w:delText xml:space="preserve">a </w:delText>
        </w:r>
      </w:del>
      <w:r w:rsidRPr="00944FAD">
        <w:rPr>
          <w:rFonts w:cs="Times New Roman"/>
          <w:i/>
          <w:rPrChange w:id="1282" w:author="Illanicz Barnabás" w:date="2018-11-26T13:01:00Z">
            <w:rPr>
              <w:rFonts w:cs="Times New Roman"/>
            </w:rPr>
          </w:rPrChange>
        </w:rPr>
        <w:t>disk based</w:t>
      </w:r>
      <w:ins w:id="1283" w:author="Illanicz Barnabás" w:date="2018-11-26T13:01:00Z">
        <w:r w:rsidR="00944FAD">
          <w:rPr>
            <w:rFonts w:cs="Times New Roman"/>
          </w:rPr>
          <w:t xml:space="preserve">: </w:t>
        </w:r>
      </w:ins>
      <w:del w:id="1284" w:author="Illanicz Barnabás" w:date="2018-11-26T13:01:00Z">
        <w:r w:rsidRPr="00A613DE" w:rsidDel="00944FAD">
          <w:rPr>
            <w:rFonts w:cs="Times New Roman"/>
          </w:rPr>
          <w:delText xml:space="preserve">, ami </w:delText>
        </w:r>
      </w:del>
      <w:r w:rsidRPr="00A613DE">
        <w:rPr>
          <w:rFonts w:cs="Times New Roman"/>
        </w:rPr>
        <w:t>tárolja a disk-en az adatok, így újraindítás után sem vesznek el.</w:t>
      </w:r>
      <w:commentRangeEnd w:id="1270"/>
      <w:r w:rsidR="00F00C05">
        <w:rPr>
          <w:rStyle w:val="Jegyzethivatkozs"/>
        </w:rPr>
        <w:commentReference w:id="1270"/>
      </w:r>
      <w:del w:id="1285"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1286"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2D8AB9AF" w:rsidR="00B63964" w:rsidRPr="005E2D27" w:rsidRDefault="00B63964" w:rsidP="005E2D27">
      <w:pPr>
        <w:spacing w:after="120" w:line="360" w:lineRule="auto"/>
        <w:ind w:firstLine="720"/>
        <w:jc w:val="both"/>
        <w:rPr>
          <w:rFonts w:cs="Times New Roman"/>
        </w:rPr>
      </w:pPr>
      <w:r w:rsidRPr="005E2D27">
        <w:rPr>
          <w:rFonts w:cs="Times New Roman"/>
        </w:rPr>
        <w:t xml:space="preserve">Keretrendszernek pedig </w:t>
      </w:r>
      <w:ins w:id="1287" w:author="Illanicz Barnabás" w:date="2018-11-26T13:02:00Z">
        <w:r w:rsidR="0010294D">
          <w:rPr>
            <w:rFonts w:cs="Times New Roman"/>
          </w:rPr>
          <w:t xml:space="preserve">az </w:t>
        </w:r>
      </w:ins>
      <w:r w:rsidRPr="005E2D27">
        <w:rPr>
          <w:rFonts w:cs="Times New Roman"/>
        </w:rPr>
        <w:t>Angular-t választottam, mert arc</w:t>
      </w:r>
      <w:ins w:id="1288"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A generálás után szükséges a JHipster oldalán elkészíteni az alkalmazásunkhoz tartozó osztálydiagramot, melynek importálás</w:t>
      </w:r>
      <w:ins w:id="1289" w:author="Illanicz Barnabás" w:date="2018-11-19T14:29:00Z">
        <w:r w:rsidR="004974EC">
          <w:rPr>
            <w:rFonts w:cs="Times New Roman"/>
          </w:rPr>
          <w:t>á</w:t>
        </w:r>
      </w:ins>
      <w:r w:rsidRPr="005E2D27">
        <w:rPr>
          <w:rFonts w:cs="Times New Roman"/>
        </w:rPr>
        <w:t>val a projektbe a JHipster le</w:t>
      </w:r>
      <w:ins w:id="1290" w:author="Illanicz Barnabás" w:date="2018-11-19T14:29:00Z">
        <w:r w:rsidR="004974EC">
          <w:rPr>
            <w:rFonts w:cs="Times New Roman"/>
          </w:rPr>
          <w:t xml:space="preserve"> </w:t>
        </w:r>
      </w:ins>
      <w:r w:rsidRPr="005E2D27">
        <w:rPr>
          <w:rFonts w:cs="Times New Roman"/>
        </w:rPr>
        <w:t xml:space="preserve">tudja generálni az egyes </w:t>
      </w:r>
      <w:commentRangeStart w:id="1291"/>
      <w:r w:rsidRPr="005E2D27">
        <w:rPr>
          <w:rFonts w:cs="Times New Roman"/>
        </w:rPr>
        <w:t>osztályokat és a hozzájuk tartozó szükséges fájlokat</w:t>
      </w:r>
      <w:commentRangeEnd w:id="1291"/>
      <w:r w:rsidR="00D23B47">
        <w:rPr>
          <w:rStyle w:val="Jegyzethivatkozs"/>
        </w:rPr>
        <w:commentReference w:id="1291"/>
      </w:r>
      <w:r w:rsidRPr="005E2D27">
        <w:rPr>
          <w:rFonts w:cs="Times New Roman"/>
        </w:rPr>
        <w:t xml:space="preserve">. </w:t>
      </w:r>
      <w:ins w:id="1292"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7E9DFDC3" w14:textId="53A2DB7D" w:rsidR="00B63964" w:rsidRDefault="00925971" w:rsidP="00C24C04">
      <w:ins w:id="1293" w:author="Vihari Réka" w:date="2018-11-23T20:58:00Z">
        <w:r w:rsidRPr="00925971">
          <w:rPr>
            <w:noProof/>
          </w:rPr>
          <w:lastRenderedPageBreak/>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37585"/>
                      </a:xfrm>
                      <a:prstGeom prst="rect">
                        <a:avLst/>
                      </a:prstGeom>
                    </pic:spPr>
                  </pic:pic>
                </a:graphicData>
              </a:graphic>
            </wp:inline>
          </w:drawing>
        </w:r>
      </w:ins>
      <w:del w:id="1294" w:author="Vihari Réka" w:date="2018-11-23T20:58:00Z">
        <w:r w:rsidR="00B63964"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r w:rsidRPr="005E2D27">
        <w:rPr>
          <w:rFonts w:cs="Times New Roman"/>
        </w:rPr>
        <w:t>Eztuán egy jdl fájlban letölthetjük elkészített entitásainkat és kapcsolatainkat, majd a projektünk mappájában kiadott ,,jhipster import-jdl ~</w:t>
      </w:r>
      <w:r>
        <w:rPr>
          <w:rFonts w:cs="Times New Roman"/>
        </w:rPr>
        <w:t xml:space="preserve">/Documents/jhipster-jdl.jh”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IntelliJ IDEA-t használtam, elindíthatjuk a backend-et, melyet alapvetően a </w:t>
      </w:r>
      <w:hyperlink r:id="rId30"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yo-rc.json fájl</w:t>
      </w:r>
      <w:ins w:id="1295" w:author="Illanicz Barnabás" w:date="2018-11-19T14:33:00Z">
        <w:r w:rsidR="009C1F39">
          <w:rPr>
            <w:rFonts w:cs="Times New Roman"/>
          </w:rPr>
          <w:t>j</w:t>
        </w:r>
      </w:ins>
      <w:r w:rsidR="005E2D27">
        <w:rPr>
          <w:rFonts w:cs="Times New Roman"/>
        </w:rPr>
        <w:t>ában a server</w:t>
      </w:r>
      <w:r w:rsidR="00EB7B7F">
        <w:rPr>
          <w:rFonts w:cs="Times New Roman"/>
        </w:rPr>
        <w:t>P</w:t>
      </w:r>
      <w:r w:rsidR="005E2D27">
        <w:rPr>
          <w:rFonts w:cs="Times New Roman"/>
        </w:rPr>
        <w:t xml:space="preserve">ort-ot átírva </w:t>
      </w:r>
      <w:del w:id="1296" w:author="Illanicz Barnabás" w:date="2018-11-19T14:30:00Z">
        <w:r w:rsidR="00EB7B7F" w:rsidDel="00CD3F9D">
          <w:rPr>
            <w:rFonts w:cs="Times New Roman"/>
          </w:rPr>
          <w:delText>máshova is futtathatjuk</w:delText>
        </w:r>
      </w:del>
      <w:ins w:id="1297" w:author="Illanicz Barnabás" w:date="2018-11-19T14:30:00Z">
        <w:del w:id="1298" w:author="Vihari Réka" w:date="2018-11-22T10:27:00Z">
          <w:r w:rsidR="00CD3F9D" w:rsidDel="00A613DE">
            <w:rPr>
              <w:rFonts w:cs="Times New Roman"/>
            </w:rPr>
            <w:delText>más porton is elérhetővé tehetjük</w:delText>
          </w:r>
        </w:del>
      </w:ins>
      <w:ins w:id="1299" w:author="Vihari Réka" w:date="2018-11-22T10:27:00Z">
        <w:r w:rsidR="00A613DE">
          <w:rPr>
            <w:rFonts w:cs="Times New Roman"/>
          </w:rPr>
          <w:t>máshova is futtathatjuk</w:t>
        </w:r>
      </w:ins>
      <w:r w:rsidR="00EB7B7F">
        <w:rPr>
          <w:rFonts w:cs="Times New Roman"/>
        </w:rPr>
        <w:t xml:space="preserve"> al</w:t>
      </w:r>
      <w:del w:id="1300" w:author="Illanicz Barnabás" w:date="2018-11-19T14:30:00Z">
        <w:r w:rsidR="00EB7B7F" w:rsidDel="004974EC">
          <w:rPr>
            <w:rFonts w:cs="Times New Roman"/>
          </w:rPr>
          <w:delText>a</w:delText>
        </w:r>
      </w:del>
      <w:r w:rsidR="00EB7B7F">
        <w:rPr>
          <w:rFonts w:cs="Times New Roman"/>
        </w:rPr>
        <w:t>k</w:t>
      </w:r>
      <w:ins w:id="1301" w:author="Illanicz Barnabás" w:date="2018-11-19T14:30:00Z">
        <w:r w:rsidR="004974EC">
          <w:rPr>
            <w:rFonts w:cs="Times New Roman"/>
          </w:rPr>
          <w:t>a</w:t>
        </w:r>
      </w:ins>
      <w:r w:rsidR="00EB7B7F">
        <w:rPr>
          <w:rFonts w:cs="Times New Roman"/>
        </w:rPr>
        <w:t xml:space="preserve">lmazásunkat. </w:t>
      </w:r>
    </w:p>
    <w:p w14:paraId="01D9AD1F"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16D32ED1" w14:textId="0AD5D46D" w:rsidR="00EB7B7F" w:rsidRDefault="00EB7B7F" w:rsidP="005E2D27">
      <w:pPr>
        <w:spacing w:after="120" w:line="360" w:lineRule="auto"/>
        <w:ind w:firstLine="720"/>
        <w:jc w:val="both"/>
        <w:rPr>
          <w:rFonts w:cs="Times New Roman"/>
        </w:rPr>
      </w:pPr>
      <w:r>
        <w:rPr>
          <w:rFonts w:cs="Times New Roman"/>
        </w:rPr>
        <w:lastRenderedPageBreak/>
        <w:t>Bejelentkezni alapvetően az admin-admin vagy user-user párossal lehet, ezt publikus szerver esetén érdemes megváltoztatni. Admin jogosultsággal kezelhetjük a felhasználókat is,</w:t>
      </w:r>
      <w:ins w:id="1302" w:author="Illanicz Barnabás" w:date="2018-11-19T14:34:00Z">
        <w:r w:rsidR="002A20D7">
          <w:rPr>
            <w:rFonts w:cs="Times New Roman"/>
          </w:rPr>
          <w:t xml:space="preserve"> </w:t>
        </w:r>
      </w:ins>
      <w:r>
        <w:rPr>
          <w:rFonts w:cs="Times New Roman"/>
        </w:rPr>
        <w:t xml:space="preserve">User-ként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1303" w:author="Vihari Réka" w:date="2018-11-22T10:27:00Z">
          <w:pPr/>
        </w:pPrChange>
      </w:pPr>
      <w:commentRangeStart w:id="1304"/>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Geos entitáshoz tartozó adatokat láthatjuk, ezek az ID, Name (név), Longitude (hosszúság), Latitude (szélesség) és az esetlegesen hozzá tartozó User (felhasználó). </w:t>
      </w:r>
      <w:commentRangeEnd w:id="1304"/>
      <w:r w:rsidR="002A20D7" w:rsidRPr="00A613DE">
        <w:rPr>
          <w:rFonts w:cs="Times New Roman"/>
          <w:rPrChange w:id="1305" w:author="Vihari Réka" w:date="2018-11-22T10:27:00Z">
            <w:rPr>
              <w:rStyle w:val="Jegyzethivatkozs"/>
            </w:rPr>
          </w:rPrChange>
        </w:rPr>
        <w:commentReference w:id="1304"/>
      </w:r>
    </w:p>
    <w:p w14:paraId="2DA81889" w14:textId="77777777" w:rsidR="00EB7B7F" w:rsidRDefault="00EB7B7F" w:rsidP="005E2D27">
      <w:pPr>
        <w:spacing w:after="120" w:line="360" w:lineRule="auto"/>
        <w:ind w:firstLine="720"/>
        <w:jc w:val="both"/>
        <w:rPr>
          <w:rFonts w:cs="Times New Roman"/>
        </w:rPr>
      </w:pPr>
    </w:p>
    <w:p w14:paraId="24C21CAF"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45D3220B"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FCDC9E0" w14:textId="77777777" w:rsidR="00EB7B7F" w:rsidRDefault="00EB7B7F" w:rsidP="005E2D27">
      <w:pPr>
        <w:spacing w:after="120" w:line="360" w:lineRule="auto"/>
        <w:ind w:firstLine="720"/>
        <w:jc w:val="both"/>
        <w:rPr>
          <w:rFonts w:cs="Times New Roman"/>
        </w:rPr>
      </w:pPr>
      <w:r>
        <w:rPr>
          <w:rFonts w:cs="Times New Roman"/>
        </w:rPr>
        <w:t xml:space="preserve">Az Administration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User-ek kezelésére, melynél beállíthatjuk adataikat vagy akár jogosultságaikat. Itt tudjuk aktiválni az applikáció által beregisztrált felhasználókat. Aki nincs aktiválva, az nem tud bejelentkezni. </w:t>
      </w:r>
      <w:r w:rsidR="00B04F65">
        <w:rPr>
          <w:rFonts w:cs="Times New Roman"/>
        </w:rPr>
        <w:t xml:space="preserve">Akár itt is tudunk új felhasználókat beregisztrálni a ,,Create </w:t>
      </w:r>
      <w:r w:rsidR="00B04F65">
        <w:rPr>
          <w:rFonts w:cs="Times New Roman"/>
        </w:rPr>
        <w:lastRenderedPageBreak/>
        <w:t>a new user” gomb megnyomásával egy hasonló felületre kerülünk, mint az entitások hozzáadásánál.</w:t>
      </w:r>
    </w:p>
    <w:p w14:paraId="6C5B792F"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t xml:space="preserve">A Metrics fülön láthatjuk alkalmazásunk memória használatát, a HTTP kéréseket és egyéb statisztikákat. </w:t>
      </w:r>
    </w:p>
    <w:p w14:paraId="1348FCEC" w14:textId="77777777" w:rsidR="00B04F65" w:rsidRDefault="00B04F65" w:rsidP="005E2D27">
      <w:pPr>
        <w:spacing w:after="120" w:line="360" w:lineRule="auto"/>
        <w:ind w:firstLine="720"/>
        <w:jc w:val="both"/>
        <w:rPr>
          <w:rFonts w:cs="Times New Roman"/>
        </w:rPr>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w:t>
      </w:r>
      <w:r w:rsidR="0062260C">
        <w:rPr>
          <w:rFonts w:cs="Times New Roman"/>
        </w:rPr>
        <w:lastRenderedPageBreak/>
        <w:t xml:space="preserve">szerver válaszát. Láthatjuk, hogy az egyes kéréseknél milyen paramétereket kell felküldenünk a szervernek, hogy a várt kimenetet kapjuk. Továbbá, az egyes adatlekérésekhez szükséges információkat is itt találjuk meg. </w:t>
      </w:r>
    </w:p>
    <w:p w14:paraId="3508F871" w14:textId="77777777" w:rsidR="0062260C" w:rsidRDefault="0062260C" w:rsidP="005E2D27">
      <w:pPr>
        <w:spacing w:after="120" w:line="360" w:lineRule="auto"/>
        <w:ind w:firstLine="720"/>
        <w:jc w:val="both"/>
        <w:rPr>
          <w:rFonts w:cs="Times New Roman"/>
        </w:rPr>
      </w:pPr>
      <w:r>
        <w:rPr>
          <w:rFonts w:cs="Times New Roman"/>
          <w:noProof/>
        </w:rPr>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Database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437775" w14:textId="77777777" w:rsidR="0062260C" w:rsidRDefault="0062260C" w:rsidP="005E2D27">
      <w:pPr>
        <w:spacing w:after="120" w:line="360" w:lineRule="auto"/>
        <w:ind w:firstLine="720"/>
        <w:jc w:val="both"/>
        <w:rPr>
          <w:rFonts w:cs="Times New Roman"/>
        </w:rPr>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7">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334A95A0" w14:textId="69F8B79A" w:rsidR="0062260C" w:rsidRDefault="0062260C" w:rsidP="005E2D27">
      <w:pPr>
        <w:spacing w:after="120" w:line="360" w:lineRule="auto"/>
        <w:ind w:firstLine="720"/>
        <w:jc w:val="both"/>
        <w:rPr>
          <w:ins w:id="1306"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1307" w:author="Vihari Réka" w:date="2018-11-22T10:35:00Z"/>
          <w:rFonts w:cs="Times New Roman"/>
        </w:rPr>
      </w:pPr>
      <w:moveToRangeStart w:id="1308" w:author="Vihari Réka" w:date="2018-11-22T10:35:00Z" w:name="move530646271"/>
      <w:moveTo w:id="1309" w:author="Vihari Réka" w:date="2018-11-22T10:35:00Z">
        <w:r w:rsidRPr="00DE6284">
          <w:rPr>
            <w:rFonts w:cs="Times New Roman"/>
          </w:rPr>
          <w:lastRenderedPageBreak/>
          <w:t>Adatbázis választásánál</w:t>
        </w:r>
      </w:moveTo>
      <w:ins w:id="1310" w:author="Vihari Réka" w:date="2018-11-22T10:35:00Z">
        <w:r>
          <w:rPr>
            <w:rFonts w:cs="Times New Roman"/>
          </w:rPr>
          <w:t>, mint az előbbiekben említettem,</w:t>
        </w:r>
      </w:ins>
      <w:moveTo w:id="1311" w:author="Vihari Réka" w:date="2018-11-22T10:35:00Z">
        <w:r w:rsidRPr="00DE6284">
          <w:rPr>
            <w:rFonts w:cs="Times New Roman"/>
          </w:rPr>
          <w:t xml:space="preserve"> a default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1312" w:author="Vihari Réka" w:date="2018-11-22T10:35:00Z"/>
          <w:rFonts w:cs="Times New Roman"/>
        </w:rPr>
      </w:pPr>
      <w:moveTo w:id="1313" w:author="Vihari Réka" w:date="2018-11-22T10:35:00Z">
        <w:r w:rsidRPr="00DE628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multi-version concurrency-t.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1314" w:author="Vihari Réka" w:date="2018-11-22T10:36:00Z"/>
          <w:moveTo w:id="1315" w:author="Vihari Réka" w:date="2018-11-22T10:35:00Z"/>
          <w:rFonts w:cs="Times New Roman"/>
        </w:rPr>
      </w:pPr>
      <w:commentRangeStart w:id="1316"/>
      <w:moveTo w:id="1317" w:author="Vihari Réka" w:date="2018-11-22T10:35:00Z">
        <w:del w:id="1318"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1316"/>
          <w:r w:rsidDel="002052A4">
            <w:rPr>
              <w:rStyle w:val="Jegyzethivatkozs"/>
            </w:rPr>
            <w:commentReference w:id="1316"/>
          </w:r>
        </w:del>
      </w:moveTo>
    </w:p>
    <w:p w14:paraId="4C6E9ADF" w14:textId="77777777" w:rsidR="002052A4" w:rsidRPr="00DE6284" w:rsidRDefault="002052A4" w:rsidP="002052A4">
      <w:pPr>
        <w:spacing w:after="120" w:line="360" w:lineRule="auto"/>
        <w:ind w:firstLine="720"/>
        <w:jc w:val="both"/>
        <w:rPr>
          <w:moveTo w:id="1319" w:author="Vihari Réka" w:date="2018-11-22T10:35:00Z"/>
          <w:rFonts w:cs="Times New Roman"/>
        </w:rPr>
      </w:pPr>
      <w:moveTo w:id="1320"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A38294A" w14:textId="77777777" w:rsidR="002052A4" w:rsidRDefault="002052A4" w:rsidP="002052A4">
      <w:pPr>
        <w:rPr>
          <w:moveTo w:id="1321" w:author="Vihari Réka" w:date="2018-11-22T10:35:00Z"/>
        </w:rPr>
      </w:pPr>
      <w:moveTo w:id="1322"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6794E947" w14:textId="77777777" w:rsidR="002052A4" w:rsidRDefault="002052A4" w:rsidP="002052A4">
      <w:pPr>
        <w:rPr>
          <w:moveTo w:id="1323" w:author="Vihari Réka" w:date="2018-11-22T10:35:00Z"/>
        </w:rPr>
      </w:pPr>
    </w:p>
    <w:p w14:paraId="56C62A20" w14:textId="77777777" w:rsidR="002052A4" w:rsidRPr="00DE6284" w:rsidRDefault="002052A4" w:rsidP="002052A4">
      <w:pPr>
        <w:spacing w:after="120" w:line="360" w:lineRule="auto"/>
        <w:ind w:firstLine="720"/>
        <w:jc w:val="both"/>
        <w:rPr>
          <w:moveTo w:id="1324" w:author="Vihari Réka" w:date="2018-11-22T10:35:00Z"/>
          <w:rFonts w:cs="Times New Roman"/>
        </w:rPr>
      </w:pPr>
      <w:moveTo w:id="1325" w:author="Vihari Réka" w:date="2018-11-22T10:35:00Z">
        <w:r w:rsidRPr="00DE6284">
          <w:rPr>
            <w:rFonts w:cs="Times New Roman"/>
          </w:rPr>
          <w:t xml:space="preserve">Az adatbázis oldalán találhatunk példa SQL kódokat is, melyek lefedik a legtöbbször kiadott utasításokat. </w:t>
        </w:r>
      </w:moveTo>
    </w:p>
    <w:p w14:paraId="0B4AE598" w14:textId="77777777" w:rsidR="002052A4" w:rsidDel="004734B6" w:rsidRDefault="002052A4" w:rsidP="002052A4">
      <w:pPr>
        <w:jc w:val="center"/>
        <w:rPr>
          <w:del w:id="1326" w:author="Vihari Réka" w:date="2018-11-23T21:25:00Z"/>
          <w:moveTo w:id="1327" w:author="Vihari Réka" w:date="2018-11-22T10:35:00Z"/>
        </w:rPr>
      </w:pPr>
      <w:moveTo w:id="1328" w:author="Vihari Réka" w:date="2018-11-22T10:35:00Z">
        <w:r>
          <w:rPr>
            <w:noProof/>
          </w:rPr>
          <w:drawing>
            <wp:inline distT="0" distB="0" distL="0" distR="0" wp14:anchorId="28471FA1" wp14:editId="4B951983">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5356B522" w14:textId="77777777" w:rsidR="002052A4" w:rsidRDefault="002052A4" w:rsidP="004734B6">
      <w:pPr>
        <w:jc w:val="center"/>
        <w:rPr>
          <w:moveTo w:id="1329" w:author="Vihari Réka" w:date="2018-11-22T10:35:00Z"/>
        </w:rPr>
      </w:pPr>
    </w:p>
    <w:p w14:paraId="05A8870F" w14:textId="3B7768C8" w:rsidR="002052A4" w:rsidRPr="00306290" w:rsidDel="00EA2C24" w:rsidRDefault="002052A4">
      <w:pPr>
        <w:spacing w:after="120" w:line="360" w:lineRule="auto"/>
        <w:jc w:val="both"/>
        <w:rPr>
          <w:del w:id="1330" w:author="Illanicz Barnabás" w:date="2018-11-26T13:05:00Z"/>
          <w:rFonts w:cs="Times New Roman"/>
        </w:rPr>
        <w:pPrChange w:id="1331" w:author="Illanicz Barnabás" w:date="2018-11-26T13:05:00Z">
          <w:pPr>
            <w:spacing w:after="120" w:line="360" w:lineRule="auto"/>
            <w:ind w:firstLine="720"/>
            <w:jc w:val="both"/>
          </w:pPr>
        </w:pPrChange>
      </w:pPr>
      <w:bookmarkStart w:id="1332" w:name="_Toc531375410"/>
      <w:bookmarkStart w:id="1333" w:name="_Toc531375563"/>
      <w:bookmarkStart w:id="1334" w:name="_Toc531375702"/>
      <w:bookmarkEnd w:id="1332"/>
      <w:bookmarkEnd w:id="1333"/>
      <w:bookmarkEnd w:id="1334"/>
      <w:moveToRangeEnd w:id="1308"/>
    </w:p>
    <w:p w14:paraId="4F5AF7F6"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1335" w:name="_Toc531375703"/>
      <w:r w:rsidRPr="005F6762">
        <w:rPr>
          <w:rFonts w:ascii="Times New Roman" w:eastAsia="Times New Roman" w:hAnsi="Times New Roman" w:cs="Arial"/>
          <w:color w:val="auto"/>
          <w:kern w:val="32"/>
          <w:sz w:val="36"/>
          <w:szCs w:val="32"/>
        </w:rPr>
        <w:lastRenderedPageBreak/>
        <w:t>Tervezés</w:t>
      </w:r>
      <w:bookmarkEnd w:id="1335"/>
    </w:p>
    <w:p w14:paraId="6FE7743A" w14:textId="3DDFEF8D" w:rsidR="00A471C6" w:rsidRDefault="00A471C6" w:rsidP="00A471C6">
      <w:pPr>
        <w:pStyle w:val="Cmsor2"/>
        <w:numPr>
          <w:ilvl w:val="1"/>
          <w:numId w:val="15"/>
        </w:numPr>
      </w:pPr>
      <w:bookmarkStart w:id="1336" w:name="_Toc531375704"/>
      <w:commentRangeStart w:id="1337"/>
      <w:r>
        <w:t>Adatbázis</w:t>
      </w:r>
      <w:commentRangeEnd w:id="1337"/>
      <w:r w:rsidR="00BF1F80">
        <w:rPr>
          <w:rStyle w:val="Jegyzethivatkozs"/>
          <w:rFonts w:cs="Sendnya"/>
          <w:b w:val="0"/>
          <w:bCs w:val="0"/>
          <w:iCs w:val="0"/>
        </w:rPr>
        <w:commentReference w:id="1337"/>
      </w:r>
      <w:bookmarkEnd w:id="1336"/>
    </w:p>
    <w:p w14:paraId="52F5C332" w14:textId="394E403D" w:rsidR="00925971" w:rsidRDefault="00925971">
      <w:pPr>
        <w:pPrChange w:id="1338" w:author="Vihari Réka" w:date="2018-11-23T20:49:00Z">
          <w:pPr>
            <w:pStyle w:val="Cmsor2"/>
            <w:numPr>
              <w:numId w:val="15"/>
            </w:numPr>
            <w:ind w:left="1080" w:hanging="360"/>
          </w:pPr>
        </w:pPrChange>
      </w:pPr>
    </w:p>
    <w:p w14:paraId="0A032D4B" w14:textId="45FF1EE7" w:rsidR="00925971" w:rsidRPr="00A25C5E" w:rsidRDefault="00925971">
      <w:pPr>
        <w:spacing w:after="120" w:line="360" w:lineRule="auto"/>
        <w:ind w:firstLine="720"/>
        <w:jc w:val="both"/>
        <w:rPr>
          <w:rFonts w:cs="Times New Roman"/>
        </w:rPr>
        <w:pPrChange w:id="1339" w:author="Vihari Réka" w:date="2018-11-23T21:03:00Z">
          <w:pPr>
            <w:pStyle w:val="Cmsor2"/>
            <w:numPr>
              <w:numId w:val="15"/>
            </w:numPr>
            <w:ind w:left="1080" w:hanging="360"/>
          </w:pPr>
        </w:pPrChange>
      </w:pPr>
      <w:r w:rsidRPr="00DE02BF">
        <w:rPr>
          <w:rFonts w:cs="Times New Roman"/>
        </w:rPr>
        <w:t>Az adatbázisom tervezésénél az elsődleges feladat az entitások megtervezése volt. A JHipsterrel nehézségekbe is ütköztem, mert a User entitás alapértelmezetten szerepel az adatbázisban, így nem adható hozzá. Ez azt is jelentette, hogy nem vehetőek fel hozzá egyéni attribútumok, hanem a megadottakkal lehet csak dolgozni. Más entitás felvétele a felhasználók számára azért nem tűnt jó megoldásnak, mert authentikáció szempontjából csak az alapértelmezett User entitással lehet dolgozni. Így azt a megoldást találtam kézenfog</w:t>
      </w:r>
      <w:r w:rsidR="00DE02BF" w:rsidRPr="001B07CF">
        <w:rPr>
          <w:rFonts w:cs="Times New Roman"/>
        </w:rPr>
        <w:t xml:space="preserve">hatónak és egyszerűnek, hogy </w:t>
      </w:r>
      <w:r w:rsidRPr="00A25C5E">
        <w:rPr>
          <w:rFonts w:cs="Times New Roman"/>
        </w:rPr>
        <w:t xml:space="preserve">a szükséges további attribútumokat új entitásokként kapcsolatokkal adom hozzá a meglévő entitáshoz. </w:t>
      </w:r>
    </w:p>
    <w:p w14:paraId="67516792" w14:textId="7D1E42CD" w:rsidR="00DE02BF" w:rsidRPr="00A25C5E" w:rsidRDefault="00DE02BF">
      <w:pPr>
        <w:spacing w:after="120" w:line="360" w:lineRule="auto"/>
        <w:ind w:firstLine="720"/>
        <w:jc w:val="both"/>
        <w:rPr>
          <w:rFonts w:cs="Times New Roman"/>
        </w:rPr>
        <w:pPrChange w:id="1340" w:author="Vihari Réka" w:date="2018-11-23T21:03:00Z">
          <w:pPr>
            <w:pStyle w:val="Cmsor2"/>
            <w:numPr>
              <w:numId w:val="15"/>
            </w:numPr>
            <w:ind w:left="1080" w:hanging="360"/>
          </w:pPr>
        </w:pPrChange>
      </w:pPr>
      <w:r w:rsidRPr="00A25C5E">
        <w:rPr>
          <w:rFonts w:cs="Times New Roman"/>
        </w:rPr>
        <w:t xml:space="preserve">Így alakult ki az alábbi osztálydiagram: </w:t>
      </w:r>
    </w:p>
    <w:p w14:paraId="0CF5B227" w14:textId="77777777" w:rsidR="00DE02BF" w:rsidRDefault="00DE02BF">
      <w:pPr>
        <w:pPrChange w:id="1341" w:author="Vihari Réka" w:date="2018-11-23T20:49:00Z">
          <w:pPr>
            <w:pStyle w:val="Cmsor2"/>
            <w:numPr>
              <w:numId w:val="15"/>
            </w:numPr>
            <w:ind w:left="1080" w:hanging="360"/>
          </w:pPr>
        </w:pPrChange>
      </w:pPr>
    </w:p>
    <w:p w14:paraId="6347EBB1" w14:textId="1E6E6186" w:rsidR="00DE02BF" w:rsidRDefault="00DE02BF">
      <w:pPr>
        <w:jc w:val="center"/>
        <w:pPrChange w:id="1342" w:author="Vihari Réka" w:date="2018-11-23T21:03:00Z">
          <w:pPr>
            <w:pStyle w:val="Cmsor2"/>
            <w:numPr>
              <w:numId w:val="15"/>
            </w:numPr>
            <w:ind w:left="1080" w:hanging="360"/>
          </w:pPr>
        </w:pPrChange>
      </w:pPr>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p>
    <w:p w14:paraId="1186D9C5" w14:textId="78BC4D76" w:rsidR="004734B6" w:rsidRDefault="004734B6">
      <w:pPr>
        <w:jc w:val="center"/>
        <w:pPrChange w:id="1343" w:author="Vihari Réka" w:date="2018-11-23T21:03:00Z">
          <w:pPr>
            <w:pStyle w:val="Cmsor2"/>
            <w:numPr>
              <w:numId w:val="15"/>
            </w:numPr>
            <w:ind w:left="1080" w:hanging="360"/>
          </w:pPr>
        </w:pPrChange>
      </w:pPr>
    </w:p>
    <w:p w14:paraId="6AF4B15C" w14:textId="56CF57AC" w:rsidR="004734B6" w:rsidRPr="00597446" w:rsidRDefault="004734B6">
      <w:pPr>
        <w:spacing w:after="120" w:line="360" w:lineRule="auto"/>
        <w:ind w:firstLine="720"/>
        <w:jc w:val="both"/>
        <w:rPr>
          <w:rFonts w:cs="Times New Roman"/>
        </w:rPr>
        <w:pPrChange w:id="1344" w:author="Vihari Réka" w:date="2018-11-24T13:56:00Z">
          <w:pPr>
            <w:pStyle w:val="Cmsor2"/>
            <w:numPr>
              <w:numId w:val="15"/>
            </w:numPr>
            <w:ind w:left="1080" w:hanging="360"/>
          </w:pPr>
        </w:pPrChange>
      </w:pPr>
      <w:r w:rsidRPr="001B07CF">
        <w:rPr>
          <w:rFonts w:cs="Times New Roman"/>
        </w:rPr>
        <w:t xml:space="preserve">Szerver oldalról bármely entitást szerkeszthetünk, illetve hozzá adhatunk újat. Kliens oldalról viszont csak az alkalmazásban meghatározott entitásokat szerkeszthetjük, mely lehetőségét az entitásoknál említem. </w:t>
      </w:r>
    </w:p>
    <w:p w14:paraId="6050B422" w14:textId="1E724FC2" w:rsidR="00DE02BF" w:rsidRPr="00826B19" w:rsidDel="00FC0F8C" w:rsidRDefault="00DE02BF">
      <w:pPr>
        <w:spacing w:after="120" w:line="360" w:lineRule="auto"/>
        <w:ind w:firstLine="720"/>
        <w:jc w:val="both"/>
        <w:rPr>
          <w:del w:id="1345" w:author="Illanicz Barnabás" w:date="2018-11-26T13:10:00Z"/>
          <w:rFonts w:cs="Times New Roman"/>
        </w:rPr>
        <w:pPrChange w:id="1346" w:author="Vihari Réka" w:date="2018-11-24T13:56:00Z">
          <w:pPr>
            <w:pStyle w:val="Cmsor2"/>
            <w:numPr>
              <w:numId w:val="15"/>
            </w:numPr>
            <w:ind w:left="1080" w:hanging="360"/>
          </w:pPr>
        </w:pPrChange>
      </w:pPr>
      <w:commentRangeStart w:id="1347"/>
      <w:r w:rsidRPr="00B037D9">
        <w:rPr>
          <w:rFonts w:cs="Times New Roman"/>
          <w:b/>
          <w:rPrChange w:id="1348" w:author="Vihari Réka" w:date="2018-11-29T22:09:00Z">
            <w:rPr>
              <w:rFonts w:cs="Times New Roman"/>
            </w:rPr>
          </w:rPrChange>
        </w:rPr>
        <w:lastRenderedPageBreak/>
        <w:t>E</w:t>
      </w:r>
      <w:r w:rsidR="00EF3568" w:rsidRPr="00B037D9">
        <w:rPr>
          <w:rFonts w:cs="Times New Roman"/>
          <w:b/>
          <w:rPrChange w:id="1349" w:author="Vihari Réka" w:date="2018-11-29T22:09:00Z">
            <w:rPr>
              <w:rFonts w:cs="Times New Roman"/>
            </w:rPr>
          </w:rPrChange>
        </w:rPr>
        <w:t>vent entitás:</w:t>
      </w:r>
      <w:r w:rsidR="00EF3568">
        <w:rPr>
          <w:rFonts w:cs="Times New Roman"/>
        </w:rPr>
        <w:t xml:space="preserve"> itt tár</w:t>
      </w:r>
      <w:r w:rsidRPr="00A25C5E">
        <w:rPr>
          <w:rFonts w:cs="Times New Roman"/>
        </w:rPr>
        <w:t xml:space="preserve">olom az eseményeket. A hozzá tartozó attribútumok az azonosító, név, leírás, cím, ikon, kezdeti- és befejező dátum. Ezek közül az azonosító és a név kötelezően megadandó, </w:t>
      </w:r>
      <w:r w:rsidRPr="00826B19">
        <w:rPr>
          <w:rFonts w:cs="Times New Roman"/>
        </w:rPr>
        <w:t xml:space="preserve">amikor a szerveren szeretnénk felvinni új eseményt. </w:t>
      </w:r>
    </w:p>
    <w:p w14:paraId="39BFB29D" w14:textId="0A340AF4" w:rsidR="00DE02BF" w:rsidRPr="00826B19" w:rsidRDefault="00DE02BF">
      <w:pPr>
        <w:spacing w:after="120" w:line="360" w:lineRule="auto"/>
        <w:ind w:firstLine="720"/>
        <w:jc w:val="both"/>
        <w:rPr>
          <w:rFonts w:cs="Times New Roman"/>
        </w:rPr>
        <w:pPrChange w:id="1350" w:author="Illanicz Barnabás" w:date="2018-11-26T13:10:00Z">
          <w:pPr>
            <w:pStyle w:val="Cmsor2"/>
            <w:numPr>
              <w:numId w:val="15"/>
            </w:numPr>
            <w:ind w:left="1080" w:hanging="360"/>
          </w:pPr>
        </w:pPrChange>
      </w:pPr>
    </w:p>
    <w:p w14:paraId="0994E4EC" w14:textId="0EDEC095" w:rsidR="00DE02BF" w:rsidRPr="00826B19" w:rsidDel="00FC0F8C" w:rsidRDefault="00DE02BF">
      <w:pPr>
        <w:spacing w:after="120" w:line="360" w:lineRule="auto"/>
        <w:ind w:firstLine="720"/>
        <w:jc w:val="both"/>
        <w:rPr>
          <w:del w:id="1351" w:author="Illanicz Barnabás" w:date="2018-11-26T13:10:00Z"/>
          <w:rFonts w:cs="Times New Roman"/>
        </w:rPr>
        <w:pPrChange w:id="1352" w:author="Vihari Réka" w:date="2018-11-24T13:56:00Z">
          <w:pPr>
            <w:pStyle w:val="Cmsor2"/>
            <w:numPr>
              <w:numId w:val="15"/>
            </w:numPr>
            <w:ind w:left="1080" w:hanging="360"/>
          </w:pPr>
        </w:pPrChange>
      </w:pPr>
      <w:r w:rsidRPr="00B037D9">
        <w:rPr>
          <w:rFonts w:cs="Times New Roman"/>
          <w:b/>
          <w:rPrChange w:id="1353" w:author="Vihari Réka" w:date="2018-11-29T22:09:00Z">
            <w:rPr>
              <w:rFonts w:cs="Times New Roman"/>
            </w:rPr>
          </w:rPrChange>
        </w:rPr>
        <w:t>Host entitás:</w:t>
      </w:r>
      <w:r w:rsidRPr="00826B19">
        <w:rPr>
          <w:rFonts w:cs="Times New Roman"/>
        </w:rPr>
        <w:t xml:space="preserve">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p>
    <w:p w14:paraId="146E7C42" w14:textId="6DA19A15" w:rsidR="00DE02BF" w:rsidRPr="00826B19" w:rsidRDefault="00DE02BF">
      <w:pPr>
        <w:spacing w:after="120" w:line="360" w:lineRule="auto"/>
        <w:ind w:firstLine="720"/>
        <w:jc w:val="both"/>
        <w:rPr>
          <w:rFonts w:cs="Times New Roman"/>
        </w:rPr>
        <w:pPrChange w:id="1354" w:author="Illanicz Barnabás" w:date="2018-11-26T13:10:00Z">
          <w:pPr>
            <w:pStyle w:val="Cmsor2"/>
            <w:numPr>
              <w:numId w:val="15"/>
            </w:numPr>
            <w:ind w:left="1080" w:hanging="360"/>
          </w:pPr>
        </w:pPrChange>
      </w:pPr>
    </w:p>
    <w:p w14:paraId="6BA11AFA" w14:textId="1D2A6AE7" w:rsidR="00DE02BF" w:rsidRPr="009C0E30" w:rsidDel="00FC0F8C" w:rsidRDefault="00DE02BF">
      <w:pPr>
        <w:spacing w:after="120" w:line="360" w:lineRule="auto"/>
        <w:ind w:firstLine="720"/>
        <w:jc w:val="both"/>
        <w:rPr>
          <w:del w:id="1355" w:author="Illanicz Barnabás" w:date="2018-11-26T13:10:00Z"/>
          <w:rFonts w:cs="Times New Roman"/>
        </w:rPr>
        <w:pPrChange w:id="1356" w:author="Vihari Réka" w:date="2018-11-24T13:56:00Z">
          <w:pPr>
            <w:pStyle w:val="Cmsor2"/>
            <w:numPr>
              <w:numId w:val="15"/>
            </w:numPr>
            <w:ind w:left="1080" w:hanging="360"/>
          </w:pPr>
        </w:pPrChange>
      </w:pPr>
      <w:r w:rsidRPr="00B037D9">
        <w:rPr>
          <w:rFonts w:cs="Times New Roman"/>
          <w:b/>
          <w:rPrChange w:id="1357" w:author="Vihari Réka" w:date="2018-11-29T22:09:00Z">
            <w:rPr>
              <w:rFonts w:cs="Times New Roman"/>
            </w:rPr>
          </w:rPrChange>
        </w:rPr>
        <w:t>Program entitás:</w:t>
      </w:r>
      <w:r w:rsidRPr="00826B19">
        <w:rPr>
          <w:rFonts w:cs="Times New Roman"/>
        </w:rPr>
        <w:t xml:space="preserve"> az eseményekhez tartozó programok </w:t>
      </w:r>
      <w:r w:rsidR="0052683C" w:rsidRPr="00826B19">
        <w:rPr>
          <w:rFonts w:cs="Times New Roman"/>
        </w:rPr>
        <w:t xml:space="preserve">szerepelnek itt. Az entitásnak van azonosítója, neve, leírása, képe, dátuma, </w:t>
      </w:r>
      <w:r w:rsidR="0052683C" w:rsidRPr="000D7012">
        <w:rPr>
          <w:rFonts w:cs="Times New Roman"/>
        </w:rPr>
        <w:t>illetve kezdeti- és befejező időpontja.</w:t>
      </w:r>
      <w:r w:rsidR="004734B6" w:rsidRPr="00A5603D">
        <w:rPr>
          <w:rFonts w:cs="Times New Roman"/>
        </w:rPr>
        <w:t xml:space="preserve"> A név attribútum megadása kötelező.</w:t>
      </w:r>
      <w:r w:rsidR="0052683C" w:rsidRPr="00A5603D">
        <w:rPr>
          <w:rFonts w:cs="Times New Roman"/>
        </w:rPr>
        <w:t xml:space="preserve"> </w:t>
      </w:r>
      <w:r w:rsidR="0052683C" w:rsidRPr="00576CA3">
        <w:rPr>
          <w:rFonts w:cs="Times New Roman"/>
        </w:rPr>
        <w:t xml:space="preserve">A </w:t>
      </w:r>
      <w:r w:rsidR="004734B6" w:rsidRPr="00644DC5">
        <w:rPr>
          <w:rFonts w:cs="Times New Roman"/>
        </w:rPr>
        <w:t>programok több-egy kapcsolatban állnak az esemény entitással</w:t>
      </w:r>
      <w:r w:rsidR="0052683C" w:rsidRPr="001143BE">
        <w:rPr>
          <w:rFonts w:cs="Times New Roman"/>
        </w:rPr>
        <w:t xml:space="preserve">. </w:t>
      </w:r>
    </w:p>
    <w:p w14:paraId="1E3DD3F8" w14:textId="44F9A623" w:rsidR="0052683C" w:rsidRPr="001B4D73" w:rsidRDefault="0052683C">
      <w:pPr>
        <w:spacing w:after="120" w:line="360" w:lineRule="auto"/>
        <w:ind w:firstLine="720"/>
        <w:jc w:val="both"/>
        <w:rPr>
          <w:rFonts w:cs="Times New Roman"/>
        </w:rPr>
        <w:pPrChange w:id="1358" w:author="Illanicz Barnabás" w:date="2018-11-26T13:10:00Z">
          <w:pPr>
            <w:pStyle w:val="Cmsor2"/>
            <w:numPr>
              <w:numId w:val="15"/>
            </w:numPr>
            <w:ind w:left="1080" w:hanging="360"/>
          </w:pPr>
        </w:pPrChange>
      </w:pPr>
    </w:p>
    <w:p w14:paraId="323E0390" w14:textId="23B14E67" w:rsidR="0052683C" w:rsidRPr="00EA2C24" w:rsidRDefault="00B037D9">
      <w:pPr>
        <w:spacing w:after="120" w:line="360" w:lineRule="auto"/>
        <w:ind w:firstLine="720"/>
        <w:jc w:val="both"/>
        <w:rPr>
          <w:rFonts w:cs="Times New Roman"/>
        </w:rPr>
        <w:pPrChange w:id="1359" w:author="Illanicz Barnabás" w:date="2018-11-26T13:10:00Z">
          <w:pPr>
            <w:pStyle w:val="Cmsor2"/>
            <w:numPr>
              <w:numId w:val="15"/>
            </w:numPr>
            <w:ind w:left="1080" w:hanging="360"/>
          </w:pPr>
        </w:pPrChange>
      </w:pPr>
      <w:r>
        <w:rPr>
          <w:rFonts w:cs="Times New Roman"/>
          <w:b/>
        </w:rPr>
        <w:t>Description</w:t>
      </w:r>
      <w:r w:rsidR="0052683C" w:rsidRPr="00B037D9">
        <w:rPr>
          <w:rFonts w:cs="Times New Roman"/>
          <w:b/>
          <w:rPrChange w:id="1360" w:author="Vihari Réka" w:date="2018-11-29T22:09:00Z">
            <w:rPr>
              <w:rFonts w:cs="Times New Roman"/>
            </w:rPr>
          </w:rPrChange>
        </w:rPr>
        <w:t xml:space="preserve"> entitás:</w:t>
      </w:r>
      <w:r w:rsidR="0052683C" w:rsidRPr="009D4E4B">
        <w:rPr>
          <w:rFonts w:cs="Times New Roman"/>
        </w:rPr>
        <w:t xml:space="preserve"> a neve alapján egy részletesebb leírást is készíthetünk vele az eseményről. Van azonosítója, neve, </w:t>
      </w:r>
      <w:r w:rsidR="0052683C" w:rsidRPr="004C3635">
        <w:rPr>
          <w:rFonts w:cs="Times New Roman"/>
        </w:rPr>
        <w:t>leírá</w:t>
      </w:r>
      <w:r>
        <w:rPr>
          <w:rFonts w:cs="Times New Roman"/>
        </w:rPr>
        <w:t>sa, dátuma és szövege.</w:t>
      </w:r>
      <w:del w:id="1361" w:author="Vihari Réka" w:date="2018-11-29T22:10:00Z">
        <w:r w:rsidR="004F11B9" w:rsidDel="00B037D9">
          <w:rPr>
            <w:rStyle w:val="Jegyzethivatkozs"/>
          </w:rPr>
          <w:commentReference w:id="1362"/>
        </w:r>
      </w:del>
    </w:p>
    <w:p w14:paraId="38676CC6" w14:textId="4D1D365C" w:rsidR="0052683C" w:rsidRPr="004F11B9" w:rsidDel="00FC0F8C" w:rsidRDefault="0052683C">
      <w:pPr>
        <w:spacing w:after="120" w:line="360" w:lineRule="auto"/>
        <w:ind w:firstLine="720"/>
        <w:jc w:val="both"/>
        <w:rPr>
          <w:del w:id="1363" w:author="Illanicz Barnabás" w:date="2018-11-26T13:10:00Z"/>
          <w:rFonts w:cs="Times New Roman"/>
        </w:rPr>
        <w:pPrChange w:id="1364" w:author="Vihari Réka" w:date="2018-11-24T13:56:00Z">
          <w:pPr>
            <w:pStyle w:val="Cmsor2"/>
            <w:numPr>
              <w:numId w:val="15"/>
            </w:numPr>
            <w:ind w:left="1080" w:hanging="360"/>
          </w:pPr>
        </w:pPrChange>
      </w:pPr>
      <w:r w:rsidRPr="00B037D9">
        <w:rPr>
          <w:rFonts w:cs="Times New Roman"/>
          <w:b/>
          <w:rPrChange w:id="1365" w:author="Vihari Réka" w:date="2018-11-29T22:12:00Z">
            <w:rPr>
              <w:rFonts w:cs="Times New Roman"/>
            </w:rPr>
          </w:rPrChange>
        </w:rPr>
        <w:t>GDPR entitás:</w:t>
      </w:r>
      <w:r w:rsidRPr="00C218CF">
        <w:rPr>
          <w:rFonts w:cs="Times New Roman"/>
        </w:rPr>
        <w:t xml:space="preserve"> az eseményhez tartozó adatvédelmi szabályzat entitása. A szerveren keresztül feltölthetjük mindig eseményünkhöz az aktuális szabályokat, ezzel </w:t>
      </w:r>
      <w:r w:rsidRPr="00FC0F8C">
        <w:rPr>
          <w:rFonts w:cs="Times New Roman"/>
        </w:rPr>
        <w:t xml:space="preserve">is eleget téve a nemrég életbe lépő adattárolás jogi szabályainak. Itt információt adhatunk a felhasználónak, hogyan kérheti adatai törlését, vagy esetlegesen, hogyan kérdezheti le a róla tárolt adatokat. </w:t>
      </w:r>
      <w:r w:rsidRPr="004F11B9">
        <w:rPr>
          <w:rFonts w:cs="Times New Roman"/>
        </w:rPr>
        <w:t xml:space="preserve">Egy eseményhez egy adatvédelmi szabályzat tartozhat. Attribútumoknak megadhatunk azonosítót, nevet és leírást. </w:t>
      </w:r>
    </w:p>
    <w:p w14:paraId="3459B823" w14:textId="70F9D401" w:rsidR="0052683C" w:rsidRPr="004F11B9" w:rsidRDefault="0052683C">
      <w:pPr>
        <w:spacing w:after="120" w:line="360" w:lineRule="auto"/>
        <w:ind w:firstLine="720"/>
        <w:jc w:val="both"/>
        <w:rPr>
          <w:rFonts w:cs="Times New Roman"/>
        </w:rPr>
        <w:pPrChange w:id="1366" w:author="Illanicz Barnabás" w:date="2018-11-26T13:10:00Z">
          <w:pPr>
            <w:pStyle w:val="Cmsor2"/>
            <w:numPr>
              <w:numId w:val="15"/>
            </w:numPr>
            <w:ind w:left="1080" w:hanging="360"/>
          </w:pPr>
        </w:pPrChange>
      </w:pPr>
    </w:p>
    <w:p w14:paraId="03FB8E10" w14:textId="3900D856" w:rsidR="004734B6" w:rsidRPr="002A4383" w:rsidDel="00FC0F8C" w:rsidRDefault="0052683C">
      <w:pPr>
        <w:spacing w:after="120" w:line="360" w:lineRule="auto"/>
        <w:ind w:firstLine="720"/>
        <w:jc w:val="both"/>
        <w:rPr>
          <w:del w:id="1367" w:author="Illanicz Barnabás" w:date="2018-11-26T13:11:00Z"/>
          <w:rFonts w:cs="Times New Roman"/>
        </w:rPr>
        <w:pPrChange w:id="1368" w:author="Vihari Réka" w:date="2018-11-24T13:56:00Z">
          <w:pPr>
            <w:pStyle w:val="Cmsor2"/>
            <w:numPr>
              <w:numId w:val="15"/>
            </w:numPr>
            <w:ind w:left="1080" w:hanging="360"/>
          </w:pPr>
        </w:pPrChange>
      </w:pPr>
      <w:r w:rsidRPr="00B037D9">
        <w:rPr>
          <w:rFonts w:cs="Times New Roman"/>
          <w:b/>
          <w:rPrChange w:id="1369" w:author="Vihari Réka" w:date="2018-11-29T22:12:00Z">
            <w:rPr>
              <w:rFonts w:cs="Times New Roman"/>
            </w:rPr>
          </w:rPrChange>
        </w:rPr>
        <w:t>Geo entitás:</w:t>
      </w:r>
      <w:r w:rsidRPr="00487A38">
        <w:rPr>
          <w:rFonts w:cs="Times New Roman"/>
        </w:rPr>
        <w:t xml:space="preserve"> a felhasználók, az események és a programo</w:t>
      </w:r>
      <w:r w:rsidRPr="0078281B">
        <w:rPr>
          <w:rFonts w:cs="Times New Roman"/>
        </w:rPr>
        <w:t xml:space="preserve">k lokációjának tárolására szolgáló entitás. </w:t>
      </w:r>
      <w:r w:rsidR="004734B6" w:rsidRPr="00936CC5">
        <w:rPr>
          <w:rFonts w:cs="Times New Roman"/>
        </w:rPr>
        <w:t xml:space="preserve">Az entitásokkal egy-egy kapcsolatban áll. </w:t>
      </w:r>
      <w:r w:rsidRPr="00936CC5">
        <w:rPr>
          <w:rFonts w:cs="Times New Roman"/>
        </w:rPr>
        <w:t xml:space="preserve">Az eseményekhez és a programokhoz tartozó </w:t>
      </w:r>
      <w:r w:rsidRPr="002A4383">
        <w:rPr>
          <w:rFonts w:cs="Times New Roman"/>
        </w:rPr>
        <w:t>helyek szerver oldalon adhatóak meg. A felhasználói helyzetek pedig az alkalmazáson keresztül jutnak fel a szerverre. Tárolok hozzá egy azonosítót, nevet és a hosszúsági</w:t>
      </w:r>
      <w:del w:id="1370" w:author="Illanicz Barnabás" w:date="2018-11-26T13:14:00Z">
        <w:r w:rsidRPr="002A4383" w:rsidDel="00D968D0">
          <w:rPr>
            <w:rFonts w:cs="Times New Roman"/>
          </w:rPr>
          <w:delText>-</w:delText>
        </w:r>
      </w:del>
      <w:r w:rsidRPr="002A4383">
        <w:rPr>
          <w:rFonts w:cs="Times New Roman"/>
        </w:rPr>
        <w:t xml:space="preserve"> és szélességi </w:t>
      </w:r>
      <w:r w:rsidR="004734B6" w:rsidRPr="002A4383">
        <w:rPr>
          <w:rFonts w:cs="Times New Roman"/>
        </w:rPr>
        <w:t xml:space="preserve">koordinátákat </w:t>
      </w:r>
    </w:p>
    <w:p w14:paraId="7680289D" w14:textId="77777777" w:rsidR="004734B6" w:rsidRPr="002A4383" w:rsidRDefault="004734B6">
      <w:pPr>
        <w:spacing w:after="120" w:line="360" w:lineRule="auto"/>
        <w:ind w:firstLine="720"/>
        <w:jc w:val="both"/>
        <w:rPr>
          <w:rFonts w:cs="Times New Roman"/>
        </w:rPr>
        <w:pPrChange w:id="1371" w:author="Illanicz Barnabás" w:date="2018-11-26T13:11:00Z">
          <w:pPr>
            <w:pStyle w:val="Cmsor2"/>
            <w:numPr>
              <w:numId w:val="15"/>
            </w:numPr>
            <w:ind w:left="1080" w:hanging="360"/>
          </w:pPr>
        </w:pPrChange>
      </w:pPr>
    </w:p>
    <w:p w14:paraId="0BB681ED" w14:textId="41E9BFE5" w:rsidR="0052683C" w:rsidRPr="001B07CF" w:rsidRDefault="004734B6">
      <w:pPr>
        <w:spacing w:after="120" w:line="360" w:lineRule="auto"/>
        <w:ind w:firstLine="720"/>
        <w:jc w:val="both"/>
        <w:rPr>
          <w:ins w:id="1372" w:author="Vihari Réka" w:date="2018-11-23T21:10:00Z"/>
          <w:rFonts w:cs="Times New Roman"/>
        </w:rPr>
        <w:pPrChange w:id="1373" w:author="Vihari Réka" w:date="2018-11-24T13:56:00Z">
          <w:pPr>
            <w:pStyle w:val="Cmsor2"/>
            <w:numPr>
              <w:numId w:val="15"/>
            </w:numPr>
            <w:ind w:left="1080" w:hanging="360"/>
          </w:pPr>
        </w:pPrChange>
      </w:pPr>
      <w:r w:rsidRPr="00B037D9">
        <w:rPr>
          <w:rFonts w:cs="Times New Roman"/>
          <w:b/>
          <w:rPrChange w:id="1374" w:author="Vihari Réka" w:date="2018-11-29T22:12:00Z">
            <w:rPr>
              <w:rFonts w:cs="Times New Roman"/>
            </w:rPr>
          </w:rPrChange>
        </w:rPr>
        <w:t>Message entitás:</w:t>
      </w:r>
      <w:r w:rsidRPr="002A4383">
        <w:rPr>
          <w:rFonts w:cs="Times New Roman"/>
        </w:rPr>
        <w:t xml:space="preserve"> az üzenetek kezelésére szolgál.  Egy üzenet egy felhasználóval áll egy-egy kapcsolatban, illetve az eseménnyel több-egy kapcsolatban. Tartozik hozzá egy azonosító, dátum és szöveg. Üzenetek létrehozására az alkalmazáson keresztül is van lehetőség. Itt az Üzenetek menü alján található szövegdobozba írással, majd a Küldés gombra kattintással felküldhetjük üzenetünket a szerverre. De szerver oldalról is hozzá lehet adni új üzeneteket. </w:t>
      </w:r>
      <w:commentRangeEnd w:id="1347"/>
      <w:r w:rsidR="00C218CF">
        <w:rPr>
          <w:rStyle w:val="Jegyzethivatkozs"/>
        </w:rPr>
        <w:commentReference w:id="1347"/>
      </w:r>
    </w:p>
    <w:p w14:paraId="52BDB88C" w14:textId="77777777" w:rsidR="0052683C" w:rsidRDefault="0052683C">
      <w:pPr>
        <w:rPr>
          <w:ins w:id="1375" w:author="Vihari Réka" w:date="2018-11-23T20:49:00Z"/>
        </w:rPr>
        <w:pPrChange w:id="1376" w:author="Vihari Réka" w:date="2018-11-23T21:03:00Z">
          <w:pPr>
            <w:pStyle w:val="Cmsor2"/>
            <w:numPr>
              <w:numId w:val="15"/>
            </w:numPr>
            <w:ind w:left="1080" w:hanging="360"/>
          </w:pPr>
        </w:pPrChange>
      </w:pPr>
    </w:p>
    <w:p w14:paraId="1C237A53" w14:textId="77777777" w:rsidR="00925971" w:rsidRPr="00925971" w:rsidRDefault="00925971">
      <w:pPr>
        <w:pPrChange w:id="1377" w:author="Vihari Réka" w:date="2018-11-23T20:49:00Z">
          <w:pPr>
            <w:pStyle w:val="Cmsor2"/>
            <w:numPr>
              <w:numId w:val="15"/>
            </w:numPr>
            <w:ind w:left="1080" w:hanging="360"/>
          </w:pPr>
        </w:pPrChange>
      </w:pPr>
    </w:p>
    <w:p w14:paraId="1D62C970" w14:textId="71860848" w:rsidR="00CF6166" w:rsidRPr="00A25C5E" w:rsidDel="002052A4" w:rsidRDefault="00CF6166">
      <w:pPr>
        <w:pStyle w:val="Cmsor2"/>
        <w:numPr>
          <w:ilvl w:val="1"/>
          <w:numId w:val="15"/>
        </w:numPr>
        <w:rPr>
          <w:moveFrom w:id="1378" w:author="Vihari Réka" w:date="2018-11-22T10:35:00Z"/>
        </w:rPr>
        <w:pPrChange w:id="1379" w:author="Vihari Réka" w:date="2018-11-24T14:27:00Z">
          <w:pPr>
            <w:spacing w:after="120" w:line="360" w:lineRule="auto"/>
            <w:ind w:firstLine="720"/>
            <w:jc w:val="both"/>
          </w:pPr>
        </w:pPrChange>
      </w:pPr>
      <w:moveFromRangeStart w:id="1380" w:author="Vihari Réka" w:date="2018-11-22T10:35:00Z" w:name="move530646271"/>
      <w:moveFrom w:id="1381" w:author="Vihari Réka" w:date="2018-11-22T10:35:00Z">
        <w:r w:rsidRPr="00A25C5E" w:rsidDel="002052A4">
          <w:lastRenderedPageBreak/>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1382" w:name="_Toc530833070"/>
        <w:bookmarkStart w:id="1383" w:name="_Toc530833399"/>
        <w:bookmarkStart w:id="1384" w:name="_Toc531375413"/>
        <w:bookmarkStart w:id="1385" w:name="_Toc531375566"/>
        <w:bookmarkStart w:id="1386" w:name="_Toc531375705"/>
        <w:bookmarkEnd w:id="1382"/>
        <w:bookmarkEnd w:id="1383"/>
        <w:bookmarkEnd w:id="1384"/>
        <w:bookmarkEnd w:id="1385"/>
        <w:bookmarkEnd w:id="1386"/>
      </w:moveFrom>
    </w:p>
    <w:p w14:paraId="71D6849B" w14:textId="34B93E97" w:rsidR="00CF6166" w:rsidRPr="00A25C5E" w:rsidDel="002052A4" w:rsidRDefault="00CF6166">
      <w:pPr>
        <w:pStyle w:val="Cmsor2"/>
        <w:numPr>
          <w:ilvl w:val="1"/>
          <w:numId w:val="15"/>
        </w:numPr>
        <w:rPr>
          <w:moveFrom w:id="1387" w:author="Vihari Réka" w:date="2018-11-22T10:35:00Z"/>
        </w:rPr>
        <w:pPrChange w:id="1388" w:author="Vihari Réka" w:date="2018-11-24T14:27:00Z">
          <w:pPr>
            <w:spacing w:after="120" w:line="360" w:lineRule="auto"/>
            <w:ind w:firstLine="720"/>
            <w:jc w:val="both"/>
          </w:pPr>
        </w:pPrChange>
      </w:pPr>
      <w:moveFrom w:id="1389"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1390" w:name="_Toc530833071"/>
        <w:bookmarkStart w:id="1391" w:name="_Toc530833400"/>
        <w:bookmarkStart w:id="1392" w:name="_Toc531375414"/>
        <w:bookmarkStart w:id="1393" w:name="_Toc531375567"/>
        <w:bookmarkStart w:id="1394" w:name="_Toc531375706"/>
        <w:bookmarkEnd w:id="1390"/>
        <w:bookmarkEnd w:id="1391"/>
        <w:bookmarkEnd w:id="1392"/>
        <w:bookmarkEnd w:id="1393"/>
        <w:bookmarkEnd w:id="1394"/>
      </w:moveFrom>
    </w:p>
    <w:p w14:paraId="4DAA33FB" w14:textId="36E8751B" w:rsidR="00DE6284" w:rsidRPr="00A25C5E" w:rsidDel="002052A4" w:rsidRDefault="00DE6284">
      <w:pPr>
        <w:pStyle w:val="Cmsor2"/>
        <w:numPr>
          <w:ilvl w:val="1"/>
          <w:numId w:val="15"/>
        </w:numPr>
        <w:rPr>
          <w:moveFrom w:id="1395" w:author="Vihari Réka" w:date="2018-11-22T10:35:00Z"/>
        </w:rPr>
        <w:pPrChange w:id="1396" w:author="Vihari Réka" w:date="2018-11-24T14:27:00Z">
          <w:pPr>
            <w:spacing w:after="120" w:line="360" w:lineRule="auto"/>
            <w:ind w:firstLine="720"/>
            <w:jc w:val="both"/>
          </w:pPr>
        </w:pPrChange>
      </w:pPr>
      <w:commentRangeStart w:id="1397"/>
      <w:moveFrom w:id="1398" w:author="Vihari Réka" w:date="2018-11-22T10:35:00Z">
        <w:r w:rsidRPr="00A25C5E" w:rsidDel="002052A4">
          <w:t xml:space="preserve">Az adatbázisba belépésre a localhost-on futó JHipster frontend-en van lehetőség. Az Administration fülön lévő Database választásával. </w:t>
        </w:r>
        <w:commentRangeEnd w:id="1397"/>
        <w:r w:rsidR="00626866" w:rsidRPr="00A25C5E" w:rsidDel="002052A4">
          <w:rPr>
            <w:rPrChange w:id="1399" w:author="Vihari Réka" w:date="2018-11-24T14:27:00Z">
              <w:rPr>
                <w:rStyle w:val="Jegyzethivatkozs"/>
              </w:rPr>
            </w:rPrChange>
          </w:rPr>
          <w:commentReference w:id="1397"/>
        </w:r>
        <w:bookmarkStart w:id="1400" w:name="_Toc530833072"/>
        <w:bookmarkStart w:id="1401" w:name="_Toc530833401"/>
        <w:bookmarkStart w:id="1402" w:name="_Toc531375415"/>
        <w:bookmarkStart w:id="1403" w:name="_Toc531375568"/>
        <w:bookmarkStart w:id="1404" w:name="_Toc531375707"/>
        <w:bookmarkEnd w:id="1400"/>
        <w:bookmarkEnd w:id="1401"/>
        <w:bookmarkEnd w:id="1402"/>
        <w:bookmarkEnd w:id="1403"/>
        <w:bookmarkEnd w:id="1404"/>
      </w:moveFrom>
    </w:p>
    <w:p w14:paraId="1598FFD3" w14:textId="340159A8" w:rsidR="00DE6284" w:rsidRPr="00A25C5E" w:rsidDel="002052A4" w:rsidRDefault="00DE6284">
      <w:pPr>
        <w:pStyle w:val="Cmsor2"/>
        <w:numPr>
          <w:ilvl w:val="1"/>
          <w:numId w:val="15"/>
        </w:numPr>
        <w:rPr>
          <w:moveFrom w:id="1405" w:author="Vihari Réka" w:date="2018-11-22T10:35:00Z"/>
        </w:rPr>
        <w:pPrChange w:id="1406" w:author="Vihari Réka" w:date="2018-11-24T14:27:00Z">
          <w:pPr>
            <w:spacing w:after="120" w:line="360" w:lineRule="auto"/>
            <w:ind w:firstLine="720"/>
            <w:jc w:val="both"/>
          </w:pPr>
        </w:pPrChange>
      </w:pPr>
      <w:moveFrom w:id="1407"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1408" w:name="_Toc530833073"/>
        <w:bookmarkStart w:id="1409" w:name="_Toc530833402"/>
        <w:bookmarkStart w:id="1410" w:name="_Toc531375416"/>
        <w:bookmarkStart w:id="1411" w:name="_Toc531375569"/>
        <w:bookmarkStart w:id="1412" w:name="_Toc531375708"/>
        <w:bookmarkEnd w:id="1408"/>
        <w:bookmarkEnd w:id="1409"/>
        <w:bookmarkEnd w:id="1410"/>
        <w:bookmarkEnd w:id="1411"/>
        <w:bookmarkEnd w:id="1412"/>
      </w:moveFrom>
    </w:p>
    <w:p w14:paraId="299AFAC0" w14:textId="67600702" w:rsidR="00DE6284" w:rsidDel="002052A4" w:rsidRDefault="00DE6284">
      <w:pPr>
        <w:pStyle w:val="Cmsor2"/>
        <w:numPr>
          <w:ilvl w:val="1"/>
          <w:numId w:val="15"/>
        </w:numPr>
        <w:rPr>
          <w:moveFrom w:id="1413" w:author="Vihari Réka" w:date="2018-11-22T10:35:00Z"/>
        </w:rPr>
        <w:pPrChange w:id="1414" w:author="Vihari Réka" w:date="2018-11-24T14:27:00Z">
          <w:pPr/>
        </w:pPrChange>
      </w:pPr>
      <w:moveFrom w:id="1415" w:author="Vihari Réka" w:date="2018-11-22T10:35:00Z">
        <w:r w:rsidDel="002052A4">
          <w:rPr>
            <w:noProof/>
          </w:rPr>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1416" w:name="_Toc530833074"/>
        <w:bookmarkStart w:id="1417" w:name="_Toc530833403"/>
        <w:bookmarkStart w:id="1418" w:name="_Toc531375417"/>
        <w:bookmarkStart w:id="1419" w:name="_Toc531375570"/>
        <w:bookmarkStart w:id="1420" w:name="_Toc531375709"/>
        <w:bookmarkEnd w:id="1416"/>
        <w:bookmarkEnd w:id="1417"/>
        <w:bookmarkEnd w:id="1418"/>
        <w:bookmarkEnd w:id="1419"/>
        <w:bookmarkEnd w:id="1420"/>
      </w:moveFrom>
    </w:p>
    <w:p w14:paraId="39925AF6" w14:textId="69F9B682" w:rsidR="00DE6284" w:rsidDel="002052A4" w:rsidRDefault="00DE6284">
      <w:pPr>
        <w:pStyle w:val="Cmsor2"/>
        <w:numPr>
          <w:ilvl w:val="1"/>
          <w:numId w:val="15"/>
        </w:numPr>
        <w:rPr>
          <w:moveFrom w:id="1421" w:author="Vihari Réka" w:date="2018-11-22T10:35:00Z"/>
        </w:rPr>
        <w:pPrChange w:id="1422" w:author="Vihari Réka" w:date="2018-11-24T14:27:00Z">
          <w:pPr/>
        </w:pPrChange>
      </w:pPr>
      <w:bookmarkStart w:id="1423" w:name="_Toc530833075"/>
      <w:bookmarkStart w:id="1424" w:name="_Toc530833404"/>
      <w:bookmarkStart w:id="1425" w:name="_Toc531375418"/>
      <w:bookmarkStart w:id="1426" w:name="_Toc531375571"/>
      <w:bookmarkStart w:id="1427" w:name="_Toc531375710"/>
      <w:bookmarkEnd w:id="1423"/>
      <w:bookmarkEnd w:id="1424"/>
      <w:bookmarkEnd w:id="1425"/>
      <w:bookmarkEnd w:id="1426"/>
      <w:bookmarkEnd w:id="1427"/>
    </w:p>
    <w:p w14:paraId="3EB86696" w14:textId="214F5182" w:rsidR="00DE6284" w:rsidRPr="00A25C5E" w:rsidDel="002052A4" w:rsidRDefault="00DE6284">
      <w:pPr>
        <w:pStyle w:val="Cmsor2"/>
        <w:numPr>
          <w:ilvl w:val="1"/>
          <w:numId w:val="15"/>
        </w:numPr>
        <w:rPr>
          <w:moveFrom w:id="1428" w:author="Vihari Réka" w:date="2018-11-22T10:35:00Z"/>
        </w:rPr>
        <w:pPrChange w:id="1429" w:author="Vihari Réka" w:date="2018-11-24T14:27:00Z">
          <w:pPr>
            <w:spacing w:after="120" w:line="360" w:lineRule="auto"/>
            <w:ind w:firstLine="720"/>
            <w:jc w:val="both"/>
          </w:pPr>
        </w:pPrChange>
      </w:pPr>
      <w:moveFrom w:id="1430" w:author="Vihari Réka" w:date="2018-11-22T10:35:00Z">
        <w:r w:rsidRPr="00A25C5E" w:rsidDel="002052A4">
          <w:t xml:space="preserve">Az adatbázis oldalán találhatunk példa SQL kódokat is, melyek lefedik a legtöbbször kiadott utasításokat. </w:t>
        </w:r>
        <w:bookmarkStart w:id="1431" w:name="_Toc530833076"/>
        <w:bookmarkStart w:id="1432" w:name="_Toc530833405"/>
        <w:bookmarkStart w:id="1433" w:name="_Toc531375419"/>
        <w:bookmarkStart w:id="1434" w:name="_Toc531375572"/>
        <w:bookmarkStart w:id="1435" w:name="_Toc531375711"/>
        <w:bookmarkEnd w:id="1431"/>
        <w:bookmarkEnd w:id="1432"/>
        <w:bookmarkEnd w:id="1433"/>
        <w:bookmarkEnd w:id="1434"/>
        <w:bookmarkEnd w:id="1435"/>
      </w:moveFrom>
    </w:p>
    <w:p w14:paraId="43444C74" w14:textId="0AC18F19" w:rsidR="00DE6284" w:rsidDel="002052A4" w:rsidRDefault="00DE6284">
      <w:pPr>
        <w:pStyle w:val="Cmsor2"/>
        <w:numPr>
          <w:ilvl w:val="1"/>
          <w:numId w:val="15"/>
        </w:numPr>
        <w:rPr>
          <w:moveFrom w:id="1436" w:author="Vihari Réka" w:date="2018-11-22T10:35:00Z"/>
        </w:rPr>
        <w:pPrChange w:id="1437" w:author="Vihari Réka" w:date="2018-11-24T14:27:00Z">
          <w:pPr>
            <w:jc w:val="center"/>
          </w:pPr>
        </w:pPrChange>
      </w:pPr>
      <w:moveFrom w:id="1438" w:author="Vihari Réka" w:date="2018-11-22T10:35:00Z">
        <w:r w:rsidDel="002052A4">
          <w:rPr>
            <w:noProof/>
          </w:rPr>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1439" w:name="_Toc530833077"/>
        <w:bookmarkStart w:id="1440" w:name="_Toc530833406"/>
        <w:bookmarkStart w:id="1441" w:name="_Toc531375420"/>
        <w:bookmarkStart w:id="1442" w:name="_Toc531375573"/>
        <w:bookmarkStart w:id="1443" w:name="_Toc531375712"/>
        <w:bookmarkEnd w:id="1439"/>
        <w:bookmarkEnd w:id="1440"/>
        <w:bookmarkEnd w:id="1441"/>
        <w:bookmarkEnd w:id="1442"/>
        <w:bookmarkEnd w:id="1443"/>
      </w:moveFrom>
    </w:p>
    <w:p w14:paraId="2E35CE51" w14:textId="3E9B6183" w:rsidR="00A4098C" w:rsidDel="002052A4" w:rsidRDefault="00A4098C">
      <w:pPr>
        <w:pStyle w:val="Cmsor2"/>
        <w:numPr>
          <w:ilvl w:val="1"/>
          <w:numId w:val="15"/>
        </w:numPr>
        <w:rPr>
          <w:moveFrom w:id="1444" w:author="Vihari Réka" w:date="2018-11-22T10:35:00Z"/>
        </w:rPr>
        <w:pPrChange w:id="1445" w:author="Vihari Réka" w:date="2018-11-24T14:27:00Z">
          <w:pPr>
            <w:jc w:val="center"/>
          </w:pPr>
        </w:pPrChange>
      </w:pPr>
      <w:bookmarkStart w:id="1446" w:name="_Toc530833078"/>
      <w:bookmarkStart w:id="1447" w:name="_Toc530833407"/>
      <w:bookmarkStart w:id="1448" w:name="_Toc531375421"/>
      <w:bookmarkStart w:id="1449" w:name="_Toc531375574"/>
      <w:bookmarkStart w:id="1450" w:name="_Toc531375713"/>
      <w:bookmarkEnd w:id="1446"/>
      <w:bookmarkEnd w:id="1447"/>
      <w:bookmarkEnd w:id="1448"/>
      <w:bookmarkEnd w:id="1449"/>
      <w:bookmarkEnd w:id="1450"/>
    </w:p>
    <w:moveFromRangeEnd w:id="1380"/>
    <w:p w14:paraId="6138BA89" w14:textId="1BF892CF" w:rsidR="00A4098C" w:rsidRPr="00A25C5E" w:rsidRDefault="00A4098C">
      <w:pPr>
        <w:pStyle w:val="Cmsor2"/>
        <w:numPr>
          <w:ilvl w:val="1"/>
          <w:numId w:val="15"/>
        </w:numPr>
        <w:rPr>
          <w:b w:val="0"/>
          <w:bCs w:val="0"/>
          <w:rPrChange w:id="1451" w:author="Vihari Réka" w:date="2018-11-24T14:27:00Z">
            <w:rPr>
              <w:rFonts w:cs="Arial"/>
              <w:b/>
              <w:bCs/>
              <w:sz w:val="28"/>
              <w:szCs w:val="26"/>
            </w:rPr>
          </w:rPrChange>
        </w:rPr>
        <w:pPrChange w:id="1452" w:author="Vihari Réka" w:date="2018-11-24T14:27:00Z">
          <w:pPr/>
        </w:pPrChange>
      </w:pPr>
      <w:del w:id="1453" w:author="Vihari Réka" w:date="2018-11-24T14:27:00Z">
        <w:r w:rsidRPr="00A25C5E" w:rsidDel="00A25C5E">
          <w:rPr>
            <w:rPrChange w:id="1454" w:author="Vihari Réka" w:date="2018-11-24T14:27:00Z">
              <w:rPr>
                <w:b/>
                <w:bCs/>
                <w:sz w:val="28"/>
                <w:szCs w:val="26"/>
              </w:rPr>
            </w:rPrChange>
          </w:rPr>
          <w:delText>5.2</w:delText>
        </w:r>
      </w:del>
      <w:del w:id="1455" w:author="Vihari Réka" w:date="2018-11-22T23:46:00Z">
        <w:r w:rsidRPr="00A25C5E" w:rsidDel="00D1686B">
          <w:rPr>
            <w:rPrChange w:id="1456" w:author="Vihari Réka" w:date="2018-11-24T14:27:00Z">
              <w:rPr>
                <w:b/>
                <w:bCs/>
                <w:sz w:val="28"/>
                <w:szCs w:val="26"/>
              </w:rPr>
            </w:rPrChange>
          </w:rPr>
          <w:delText xml:space="preserve">.1 </w:delText>
        </w:r>
      </w:del>
      <w:bookmarkStart w:id="1457" w:name="_Toc531375714"/>
      <w:r w:rsidR="0039020A" w:rsidRPr="00A25C5E">
        <w:rPr>
          <w:rPrChange w:id="1458" w:author="Vihari Réka" w:date="2018-11-24T14:27:00Z">
            <w:rPr>
              <w:b/>
              <w:bCs/>
              <w:sz w:val="28"/>
              <w:szCs w:val="26"/>
            </w:rPr>
          </w:rPrChange>
        </w:rPr>
        <w:t>Kommunikáció a szerverrel</w:t>
      </w:r>
      <w:bookmarkEnd w:id="1457"/>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név:érték párokból állnak, ebből a név általában egy karakterlánc (String)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1">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77777777" w:rsidR="00A4098C" w:rsidRDefault="005512CB" w:rsidP="000B295A">
      <w:pPr>
        <w:pStyle w:val="Kpalrs"/>
        <w:jc w:val="center"/>
      </w:pPr>
      <w:r>
        <w:rPr>
          <w:noProof/>
        </w:rPr>
        <w:fldChar w:fldCharType="begin"/>
      </w:r>
      <w:r>
        <w:rPr>
          <w:noProof/>
        </w:rPr>
        <w:instrText xml:space="preserve"> STYLEREF 1 \s </w:instrText>
      </w:r>
      <w:r>
        <w:rPr>
          <w:noProof/>
        </w:rPr>
        <w:fldChar w:fldCharType="separate"/>
      </w:r>
      <w:r w:rsidR="000B295A">
        <w:rPr>
          <w:noProof/>
        </w:rPr>
        <w:t>5</w:t>
      </w:r>
      <w:r>
        <w:rPr>
          <w:noProof/>
        </w:rPr>
        <w:fldChar w:fldCharType="end"/>
      </w:r>
      <w:r w:rsidR="000B295A">
        <w:t>.</w:t>
      </w:r>
      <w:r>
        <w:rPr>
          <w:noProof/>
        </w:rPr>
        <w:fldChar w:fldCharType="begin"/>
      </w:r>
      <w:r>
        <w:rPr>
          <w:noProof/>
        </w:rPr>
        <w:instrText xml:space="preserve"> SEQ ábra \* ARABIC \s 1 </w:instrText>
      </w:r>
      <w:r>
        <w:rPr>
          <w:noProof/>
        </w:rPr>
        <w:fldChar w:fldCharType="separate"/>
      </w:r>
      <w:r w:rsidR="000B295A">
        <w:rPr>
          <w:noProof/>
        </w:rPr>
        <w:t>1</w:t>
      </w:r>
      <w:r>
        <w:rPr>
          <w:noProof/>
        </w:rPr>
        <w:fldChar w:fldCharType="end"/>
      </w:r>
      <w:r w:rsidR="000B295A">
        <w:t>. ábra JSON objektum felépítése</w:t>
      </w:r>
    </w:p>
    <w:p w14:paraId="44CEF95A" w14:textId="4CA3F60D" w:rsidR="00D1686B" w:rsidRDefault="00D1686B" w:rsidP="0039020A">
      <w:pPr>
        <w:jc w:val="center"/>
        <w:rPr>
          <w:ins w:id="1459" w:author="Vihari Réka" w:date="2018-11-22T23:56:00Z"/>
        </w:rPr>
      </w:pPr>
    </w:p>
    <w:p w14:paraId="49232F22" w14:textId="3BC59E53" w:rsidR="00D1686B" w:rsidRDefault="00D1686B">
      <w:pPr>
        <w:spacing w:after="120" w:line="360" w:lineRule="auto"/>
        <w:ind w:firstLine="720"/>
        <w:jc w:val="both"/>
        <w:rPr>
          <w:ins w:id="1460" w:author="Vihari Réka" w:date="2018-11-22T23:56:00Z"/>
        </w:rPr>
        <w:pPrChange w:id="1461" w:author="Vihari Réka" w:date="2018-11-22T23:56:00Z">
          <w:pPr>
            <w:jc w:val="center"/>
          </w:pPr>
        </w:pPrChange>
      </w:pPr>
      <w:ins w:id="1462" w:author="Vihari Réka" w:date="2018-11-22T23:56:00Z">
        <w:r>
          <w:t>A szerverrel történő kommunikáció megvalósításához az Al</w:t>
        </w:r>
      </w:ins>
      <w:ins w:id="1463" w:author="Illanicz Barnabás" w:date="2018-11-26T13:16:00Z">
        <w:r w:rsidR="002618B3">
          <w:t>a</w:t>
        </w:r>
      </w:ins>
      <w:ins w:id="1464" w:author="Vihari Réka" w:date="2018-11-22T23:56:00Z">
        <w:del w:id="1465" w:author="Illanicz Barnabás" w:date="2018-11-26T13:16:00Z">
          <w:r w:rsidDel="002618B3">
            <w:delText>o</w:delText>
          </w:r>
        </w:del>
        <w:r>
          <w:t xml:space="preserve">mofire-t használtam, mely technológiát már az előbbi fejezetben bemutattam. </w:t>
        </w:r>
      </w:ins>
    </w:p>
    <w:p w14:paraId="4430C9BB" w14:textId="722B6878" w:rsidR="00D1686B" w:rsidRDefault="00D1686B">
      <w:pPr>
        <w:spacing w:after="120" w:line="360" w:lineRule="auto"/>
        <w:ind w:firstLine="720"/>
        <w:jc w:val="both"/>
        <w:rPr>
          <w:ins w:id="1466" w:author="Vihari Réka" w:date="2018-11-23T00:00:00Z"/>
        </w:rPr>
        <w:pPrChange w:id="1467" w:author="Vihari Réka" w:date="2018-11-22T23:56:00Z">
          <w:pPr>
            <w:jc w:val="center"/>
          </w:pPr>
        </w:pPrChange>
      </w:pPr>
      <w:ins w:id="1468" w:author="Vihari Réka" w:date="2018-11-22T23:57:00Z">
        <w:r>
          <w:t>A megvalósításhoz létrehoztam egy NetworkManager osztály</w:t>
        </w:r>
      </w:ins>
      <w:ins w:id="1469" w:author="Illanicz Barnabás" w:date="2018-11-26T13:16:00Z">
        <w:r w:rsidR="00CE38FA">
          <w:t>t</w:t>
        </w:r>
      </w:ins>
      <w:ins w:id="1470" w:author="Vihari Réka" w:date="2018-11-22T23:57:00Z">
        <w:r>
          <w:t xml:space="preserve">, amely felépíti a kapcsolatot a szerverrel. </w:t>
        </w:r>
      </w:ins>
      <w:ins w:id="1471" w:author="Vihari Réka" w:date="2018-11-23T00:00:00Z">
        <w:r w:rsidR="000A706C">
          <w:t>A kérésekben</w:t>
        </w:r>
      </w:ins>
      <w:ins w:id="1472" w:author="Illanicz Barnabás" w:date="2018-11-26T13:18:00Z">
        <w:r w:rsidR="0030497A">
          <w:t xml:space="preserve"> </w:t>
        </w:r>
      </w:ins>
      <w:ins w:id="1473" w:author="Vihari Réka" w:date="2018-11-23T00:00:00Z">
        <w:del w:id="1474" w:author="Illanicz Barnabás" w:date="2018-11-26T13:18:00Z">
          <w:r w:rsidR="000A706C" w:rsidDel="0030497A">
            <w:delText xml:space="preserve">, </w:delText>
          </w:r>
        </w:del>
        <w:r w:rsidR="000A706C">
          <w:t>a megcímzett URL-ek</w:t>
        </w:r>
      </w:ins>
      <w:ins w:id="1475" w:author="Vihari Réka" w:date="2018-11-23T00:01:00Z">
        <w:r w:rsidR="000A706C">
          <w:t xml:space="preserve"> (végpontok)</w:t>
        </w:r>
      </w:ins>
      <w:ins w:id="1476" w:author="Vihari Réka" w:date="2018-11-23T00:00:00Z">
        <w:r w:rsidR="000A706C">
          <w:t xml:space="preserve"> vége változik, így ehhez létrehoztam egy felsorolást</w:t>
        </w:r>
      </w:ins>
      <w:ins w:id="1477" w:author="Illanicz Barnabás" w:date="2018-11-26T13:18:00Z">
        <w:r w:rsidR="0030497A">
          <w:t xml:space="preserve"> (enum-ot)</w:t>
        </w:r>
      </w:ins>
      <w:ins w:id="1478" w:author="Vihari Réka" w:date="2018-11-23T00:00:00Z">
        <w:r w:rsidR="000A706C">
          <w:t xml:space="preserve"> Endpoints</w:t>
        </w:r>
      </w:ins>
      <w:ins w:id="1479" w:author="Vihari Réka" w:date="2018-11-23T00:01:00Z">
        <w:r w:rsidR="000A706C">
          <w:t xml:space="preserve"> néven, amely definiálja az egyes entitásokhoz tartozó végpontokat. </w:t>
        </w:r>
      </w:ins>
    </w:p>
    <w:p w14:paraId="2B9BA33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480" w:author="Vihari Réka" w:date="2018-11-22T23:58:00Z"/>
          <w:rPrChange w:id="1481" w:author="Vihari Réka" w:date="2018-11-30T20:55:00Z">
            <w:rPr>
              <w:ins w:id="1482" w:author="Vihari Réka" w:date="2018-11-22T23:58:00Z"/>
              <w:rFonts w:ascii="Helvetica" w:eastAsiaTheme="minorHAnsi" w:hAnsi="Helvetica" w:cs="Helvetica"/>
            </w:rPr>
          </w:rPrChange>
        </w:rPr>
        <w:pPrChange w:id="1483" w:author="Vihari Réka" w:date="2018-11-30T20:56:00Z">
          <w:pPr>
            <w:tabs>
              <w:tab w:val="left" w:pos="593"/>
            </w:tabs>
            <w:autoSpaceDE w:val="0"/>
            <w:autoSpaceDN w:val="0"/>
            <w:adjustRightInd w:val="0"/>
          </w:pPr>
        </w:pPrChange>
      </w:pPr>
      <w:ins w:id="1484" w:author="Vihari Réka" w:date="2018-11-22T23:58:00Z">
        <w:r w:rsidRPr="00CC342C">
          <w:rPr>
            <w:rPrChange w:id="1485" w:author="Vihari Réka" w:date="2018-11-30T20:55:00Z">
              <w:rPr>
                <w:rFonts w:ascii="Menlo" w:eastAsiaTheme="minorHAnsi" w:hAnsi="Menlo" w:cs="Menlo"/>
                <w:b/>
                <w:bCs/>
                <w:color w:val="9B2393"/>
              </w:rPr>
            </w:rPrChange>
          </w:rPr>
          <w:t>enum</w:t>
        </w:r>
        <w:r w:rsidRPr="00CC342C">
          <w:rPr>
            <w:rPrChange w:id="1486" w:author="Vihari Réka" w:date="2018-11-30T20:55:00Z">
              <w:rPr>
                <w:rFonts w:ascii="Menlo" w:eastAsiaTheme="minorHAnsi" w:hAnsi="Menlo" w:cs="Menlo"/>
                <w:color w:val="000000"/>
              </w:rPr>
            </w:rPrChange>
          </w:rPr>
          <w:t xml:space="preserve"> Endpoints: </w:t>
        </w:r>
        <w:r w:rsidRPr="00CC342C">
          <w:rPr>
            <w:rPrChange w:id="1487" w:author="Vihari Réka" w:date="2018-11-30T20:55:00Z">
              <w:rPr>
                <w:rFonts w:ascii="Menlo" w:eastAsiaTheme="minorHAnsi" w:hAnsi="Menlo" w:cs="Menlo"/>
                <w:color w:val="5C2699"/>
              </w:rPr>
            </w:rPrChange>
          </w:rPr>
          <w:t>String</w:t>
        </w:r>
        <w:r w:rsidRPr="00CC342C">
          <w:rPr>
            <w:rPrChange w:id="1488" w:author="Vihari Réka" w:date="2018-11-30T20:55:00Z">
              <w:rPr>
                <w:rFonts w:ascii="Menlo" w:eastAsiaTheme="minorHAnsi" w:hAnsi="Menlo" w:cs="Menlo"/>
                <w:color w:val="000000"/>
              </w:rPr>
            </w:rPrChange>
          </w:rPr>
          <w:t xml:space="preserve"> {</w:t>
        </w:r>
      </w:ins>
    </w:p>
    <w:p w14:paraId="0CD1508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489" w:author="Vihari Réka" w:date="2018-11-22T23:58:00Z"/>
          <w:rPrChange w:id="1490" w:author="Vihari Réka" w:date="2018-11-30T20:55:00Z">
            <w:rPr>
              <w:ins w:id="1491" w:author="Vihari Réka" w:date="2018-11-22T23:58:00Z"/>
              <w:rFonts w:ascii="Helvetica" w:eastAsiaTheme="minorHAnsi" w:hAnsi="Helvetica" w:cs="Helvetica"/>
            </w:rPr>
          </w:rPrChange>
        </w:rPr>
        <w:pPrChange w:id="1492" w:author="Vihari Réka" w:date="2018-11-30T20:56:00Z">
          <w:pPr>
            <w:tabs>
              <w:tab w:val="left" w:pos="593"/>
            </w:tabs>
            <w:autoSpaceDE w:val="0"/>
            <w:autoSpaceDN w:val="0"/>
            <w:adjustRightInd w:val="0"/>
          </w:pPr>
        </w:pPrChange>
      </w:pPr>
      <w:ins w:id="1493" w:author="Vihari Réka" w:date="2018-11-22T23:58:00Z">
        <w:r w:rsidRPr="00CC342C">
          <w:rPr>
            <w:rPrChange w:id="1494" w:author="Vihari Réka" w:date="2018-11-30T20:55:00Z">
              <w:rPr>
                <w:rFonts w:ascii="Menlo" w:eastAsiaTheme="minorHAnsi" w:hAnsi="Menlo" w:cs="Menlo"/>
                <w:color w:val="000000"/>
              </w:rPr>
            </w:rPrChange>
          </w:rPr>
          <w:t xml:space="preserve">    </w:t>
        </w:r>
        <w:r w:rsidRPr="00CC342C">
          <w:rPr>
            <w:rPrChange w:id="1495" w:author="Vihari Réka" w:date="2018-11-30T20:55:00Z">
              <w:rPr>
                <w:rFonts w:ascii="Menlo" w:eastAsiaTheme="minorHAnsi" w:hAnsi="Menlo" w:cs="Menlo"/>
                <w:b/>
                <w:bCs/>
                <w:color w:val="9B2393"/>
              </w:rPr>
            </w:rPrChange>
          </w:rPr>
          <w:t>case</w:t>
        </w:r>
        <w:r w:rsidRPr="00CC342C">
          <w:rPr>
            <w:rPrChange w:id="1496" w:author="Vihari Réka" w:date="2018-11-30T20:55:00Z">
              <w:rPr>
                <w:rFonts w:ascii="Menlo" w:eastAsiaTheme="minorHAnsi" w:hAnsi="Menlo" w:cs="Menlo"/>
                <w:color w:val="000000"/>
              </w:rPr>
            </w:rPrChange>
          </w:rPr>
          <w:t xml:space="preserve"> events = </w:t>
        </w:r>
        <w:r w:rsidRPr="00CC342C">
          <w:rPr>
            <w:rPrChange w:id="1497" w:author="Vihari Réka" w:date="2018-11-30T20:55:00Z">
              <w:rPr>
                <w:rFonts w:ascii="Menlo" w:eastAsiaTheme="minorHAnsi" w:hAnsi="Menlo" w:cs="Menlo"/>
                <w:color w:val="C41A16"/>
              </w:rPr>
            </w:rPrChange>
          </w:rPr>
          <w:t>"events"</w:t>
        </w:r>
      </w:ins>
    </w:p>
    <w:p w14:paraId="550BBCF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498" w:author="Vihari Réka" w:date="2018-11-22T23:58:00Z"/>
          <w:rPrChange w:id="1499" w:author="Vihari Réka" w:date="2018-11-30T20:55:00Z">
            <w:rPr>
              <w:ins w:id="1500" w:author="Vihari Réka" w:date="2018-11-22T23:58:00Z"/>
              <w:rFonts w:ascii="Helvetica" w:eastAsiaTheme="minorHAnsi" w:hAnsi="Helvetica" w:cs="Helvetica"/>
            </w:rPr>
          </w:rPrChange>
        </w:rPr>
        <w:pPrChange w:id="1501" w:author="Vihari Réka" w:date="2018-11-30T20:56:00Z">
          <w:pPr>
            <w:tabs>
              <w:tab w:val="left" w:pos="593"/>
            </w:tabs>
            <w:autoSpaceDE w:val="0"/>
            <w:autoSpaceDN w:val="0"/>
            <w:adjustRightInd w:val="0"/>
          </w:pPr>
        </w:pPrChange>
      </w:pPr>
      <w:ins w:id="1502" w:author="Vihari Réka" w:date="2018-11-22T23:58:00Z">
        <w:r w:rsidRPr="00CC342C">
          <w:rPr>
            <w:rPrChange w:id="1503" w:author="Vihari Réka" w:date="2018-11-30T20:55:00Z">
              <w:rPr>
                <w:rFonts w:ascii="Menlo" w:eastAsiaTheme="minorHAnsi" w:hAnsi="Menlo" w:cs="Menlo"/>
                <w:color w:val="000000"/>
              </w:rPr>
            </w:rPrChange>
          </w:rPr>
          <w:t xml:space="preserve">    </w:t>
        </w:r>
        <w:r w:rsidRPr="00CC342C">
          <w:rPr>
            <w:rPrChange w:id="1504" w:author="Vihari Réka" w:date="2018-11-30T20:55:00Z">
              <w:rPr>
                <w:rFonts w:ascii="Menlo" w:eastAsiaTheme="minorHAnsi" w:hAnsi="Menlo" w:cs="Menlo"/>
                <w:b/>
                <w:bCs/>
                <w:color w:val="9B2393"/>
              </w:rPr>
            </w:rPrChange>
          </w:rPr>
          <w:t>case</w:t>
        </w:r>
        <w:r w:rsidRPr="00CC342C">
          <w:rPr>
            <w:rPrChange w:id="1505" w:author="Vihari Réka" w:date="2018-11-30T20:55:00Z">
              <w:rPr>
                <w:rFonts w:ascii="Menlo" w:eastAsiaTheme="minorHAnsi" w:hAnsi="Menlo" w:cs="Menlo"/>
                <w:color w:val="000000"/>
              </w:rPr>
            </w:rPrChange>
          </w:rPr>
          <w:t xml:space="preserve"> program = </w:t>
        </w:r>
        <w:r w:rsidRPr="00CC342C">
          <w:rPr>
            <w:rPrChange w:id="1506" w:author="Vihari Réka" w:date="2018-11-30T20:55:00Z">
              <w:rPr>
                <w:rFonts w:ascii="Menlo" w:eastAsiaTheme="minorHAnsi" w:hAnsi="Menlo" w:cs="Menlo"/>
                <w:color w:val="C41A16"/>
              </w:rPr>
            </w:rPrChange>
          </w:rPr>
          <w:t>"programs"</w:t>
        </w:r>
      </w:ins>
    </w:p>
    <w:p w14:paraId="3E5DFD3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07" w:author="Vihari Réka" w:date="2018-11-22T23:58:00Z"/>
          <w:rPrChange w:id="1508" w:author="Vihari Réka" w:date="2018-11-30T20:55:00Z">
            <w:rPr>
              <w:ins w:id="1509" w:author="Vihari Réka" w:date="2018-11-22T23:58:00Z"/>
              <w:rFonts w:ascii="Helvetica" w:eastAsiaTheme="minorHAnsi" w:hAnsi="Helvetica" w:cs="Helvetica"/>
            </w:rPr>
          </w:rPrChange>
        </w:rPr>
        <w:pPrChange w:id="1510" w:author="Vihari Réka" w:date="2018-11-30T20:56:00Z">
          <w:pPr>
            <w:tabs>
              <w:tab w:val="left" w:pos="593"/>
            </w:tabs>
            <w:autoSpaceDE w:val="0"/>
            <w:autoSpaceDN w:val="0"/>
            <w:adjustRightInd w:val="0"/>
          </w:pPr>
        </w:pPrChange>
      </w:pPr>
      <w:ins w:id="1511" w:author="Vihari Réka" w:date="2018-11-22T23:58:00Z">
        <w:r w:rsidRPr="00CC342C">
          <w:rPr>
            <w:rPrChange w:id="1512" w:author="Vihari Réka" w:date="2018-11-30T20:55:00Z">
              <w:rPr>
                <w:rFonts w:ascii="Menlo" w:eastAsiaTheme="minorHAnsi" w:hAnsi="Menlo" w:cs="Menlo"/>
                <w:color w:val="000000"/>
              </w:rPr>
            </w:rPrChange>
          </w:rPr>
          <w:t xml:space="preserve">    </w:t>
        </w:r>
        <w:r w:rsidRPr="00CC342C">
          <w:rPr>
            <w:rPrChange w:id="1513" w:author="Vihari Réka" w:date="2018-11-30T20:55:00Z">
              <w:rPr>
                <w:rFonts w:ascii="Menlo" w:eastAsiaTheme="minorHAnsi" w:hAnsi="Menlo" w:cs="Menlo"/>
                <w:b/>
                <w:bCs/>
                <w:color w:val="9B2393"/>
              </w:rPr>
            </w:rPrChange>
          </w:rPr>
          <w:t>case</w:t>
        </w:r>
        <w:r w:rsidRPr="00CC342C">
          <w:rPr>
            <w:rPrChange w:id="1514" w:author="Vihari Réka" w:date="2018-11-30T20:55:00Z">
              <w:rPr>
                <w:rFonts w:ascii="Menlo" w:eastAsiaTheme="minorHAnsi" w:hAnsi="Menlo" w:cs="Menlo"/>
                <w:color w:val="000000"/>
              </w:rPr>
            </w:rPrChange>
          </w:rPr>
          <w:t xml:space="preserve"> location = </w:t>
        </w:r>
        <w:r w:rsidRPr="00CC342C">
          <w:rPr>
            <w:rPrChange w:id="1515" w:author="Vihari Réka" w:date="2018-11-30T20:55:00Z">
              <w:rPr>
                <w:rFonts w:ascii="Menlo" w:eastAsiaTheme="minorHAnsi" w:hAnsi="Menlo" w:cs="Menlo"/>
                <w:color w:val="C41A16"/>
              </w:rPr>
            </w:rPrChange>
          </w:rPr>
          <w:t>"geos"</w:t>
        </w:r>
      </w:ins>
    </w:p>
    <w:p w14:paraId="36C90A5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16" w:author="Vihari Réka" w:date="2018-11-22T23:58:00Z"/>
          <w:rPrChange w:id="1517" w:author="Vihari Réka" w:date="2018-11-30T20:55:00Z">
            <w:rPr>
              <w:ins w:id="1518" w:author="Vihari Réka" w:date="2018-11-22T23:58:00Z"/>
              <w:rFonts w:ascii="Helvetica" w:eastAsiaTheme="minorHAnsi" w:hAnsi="Helvetica" w:cs="Helvetica"/>
            </w:rPr>
          </w:rPrChange>
        </w:rPr>
        <w:pPrChange w:id="1519" w:author="Vihari Réka" w:date="2018-11-30T20:56:00Z">
          <w:pPr>
            <w:tabs>
              <w:tab w:val="left" w:pos="593"/>
            </w:tabs>
            <w:autoSpaceDE w:val="0"/>
            <w:autoSpaceDN w:val="0"/>
            <w:adjustRightInd w:val="0"/>
          </w:pPr>
        </w:pPrChange>
      </w:pPr>
      <w:ins w:id="1520" w:author="Vihari Réka" w:date="2018-11-22T23:58:00Z">
        <w:r w:rsidRPr="00CC342C">
          <w:rPr>
            <w:rPrChange w:id="1521" w:author="Vihari Réka" w:date="2018-11-30T20:55:00Z">
              <w:rPr>
                <w:rFonts w:ascii="Menlo" w:eastAsiaTheme="minorHAnsi" w:hAnsi="Menlo" w:cs="Menlo"/>
                <w:color w:val="000000"/>
              </w:rPr>
            </w:rPrChange>
          </w:rPr>
          <w:t xml:space="preserve">    </w:t>
        </w:r>
        <w:r w:rsidRPr="00CC342C">
          <w:rPr>
            <w:rPrChange w:id="1522" w:author="Vihari Réka" w:date="2018-11-30T20:55:00Z">
              <w:rPr>
                <w:rFonts w:ascii="Menlo" w:eastAsiaTheme="minorHAnsi" w:hAnsi="Menlo" w:cs="Menlo"/>
                <w:b/>
                <w:bCs/>
                <w:color w:val="9B2393"/>
              </w:rPr>
            </w:rPrChange>
          </w:rPr>
          <w:t>case</w:t>
        </w:r>
        <w:r w:rsidRPr="00CC342C">
          <w:rPr>
            <w:rPrChange w:id="1523" w:author="Vihari Réka" w:date="2018-11-30T20:55:00Z">
              <w:rPr>
                <w:rFonts w:ascii="Menlo" w:eastAsiaTheme="minorHAnsi" w:hAnsi="Menlo" w:cs="Menlo"/>
                <w:color w:val="000000"/>
              </w:rPr>
            </w:rPrChange>
          </w:rPr>
          <w:t xml:space="preserve"> message = </w:t>
        </w:r>
        <w:r w:rsidRPr="00CC342C">
          <w:rPr>
            <w:rPrChange w:id="1524" w:author="Vihari Réka" w:date="2018-11-30T20:55:00Z">
              <w:rPr>
                <w:rFonts w:ascii="Menlo" w:eastAsiaTheme="minorHAnsi" w:hAnsi="Menlo" w:cs="Menlo"/>
                <w:color w:val="C41A16"/>
              </w:rPr>
            </w:rPrChange>
          </w:rPr>
          <w:t>"messages"</w:t>
        </w:r>
      </w:ins>
    </w:p>
    <w:p w14:paraId="599F7FA1" w14:textId="7263799C"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25" w:author="Vihari Réka" w:date="2018-11-23T14:34:00Z"/>
          <w:rPrChange w:id="1526" w:author="Vihari Réka" w:date="2018-11-30T20:55:00Z">
            <w:rPr>
              <w:ins w:id="1527" w:author="Vihari Réka" w:date="2018-11-23T14:34:00Z"/>
              <w:rFonts w:ascii="Menlo" w:eastAsiaTheme="minorHAnsi" w:hAnsi="Menlo" w:cs="Menlo"/>
              <w:color w:val="000000"/>
              <w:sz w:val="12"/>
              <w:szCs w:val="12"/>
            </w:rPr>
          </w:rPrChange>
        </w:rPr>
        <w:pPrChange w:id="1528" w:author="Vihari Réka" w:date="2018-11-30T20:56:00Z">
          <w:pPr>
            <w:tabs>
              <w:tab w:val="left" w:pos="593"/>
            </w:tabs>
            <w:autoSpaceDE w:val="0"/>
            <w:autoSpaceDN w:val="0"/>
            <w:adjustRightInd w:val="0"/>
          </w:pPr>
        </w:pPrChange>
      </w:pPr>
      <w:ins w:id="1529" w:author="Vihari Réka" w:date="2018-11-22T23:58:00Z">
        <w:r w:rsidRPr="00CC342C">
          <w:rPr>
            <w:rPrChange w:id="1530" w:author="Vihari Réka" w:date="2018-11-30T20:55: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1531" w:author="Vihari Réka" w:date="2018-11-23T14:41:00Z"/>
          <w:rFonts w:ascii="Menlo" w:eastAsiaTheme="minorHAnsi" w:hAnsi="Menlo" w:cs="Menlo"/>
          <w:color w:val="000000"/>
          <w:sz w:val="12"/>
          <w:szCs w:val="12"/>
        </w:rPr>
      </w:pPr>
    </w:p>
    <w:p w14:paraId="49FAE455" w14:textId="30EF3EDF" w:rsidR="006137F8" w:rsidRDefault="00187961">
      <w:pPr>
        <w:spacing w:after="120" w:line="360" w:lineRule="auto"/>
        <w:ind w:firstLine="720"/>
        <w:jc w:val="both"/>
        <w:rPr>
          <w:ins w:id="1532" w:author="Vihari Réka" w:date="2018-11-23T14:42:00Z"/>
        </w:rPr>
        <w:pPrChange w:id="1533" w:author="Vihari Réka" w:date="2018-11-24T13:57:00Z">
          <w:pPr>
            <w:tabs>
              <w:tab w:val="left" w:pos="593"/>
            </w:tabs>
            <w:autoSpaceDE w:val="0"/>
            <w:autoSpaceDN w:val="0"/>
            <w:adjustRightInd w:val="0"/>
          </w:pPr>
        </w:pPrChange>
      </w:pPr>
      <w:ins w:id="1534" w:author="Vihari Réka" w:date="2018-11-23T14:35:00Z">
        <w:r w:rsidRPr="00187961">
          <w:rPr>
            <w:rPrChange w:id="1535" w:author="Vihari Réka" w:date="2018-11-23T14:41:00Z">
              <w:rPr>
                <w:rFonts w:ascii="Menlo" w:eastAsiaTheme="minorHAnsi" w:hAnsi="Menlo" w:cs="Menlo"/>
                <w:color w:val="000000"/>
                <w:sz w:val="12"/>
                <w:szCs w:val="12"/>
              </w:rPr>
            </w:rPrChange>
          </w:rPr>
          <w:t xml:space="preserve">A NetworkService osztályban definiáltam az egyes kérésekhez szükséges paramétereket és fejléceket. </w:t>
        </w:r>
      </w:ins>
      <w:ins w:id="1536" w:author="Vihari Réka" w:date="2018-11-23T14:36:00Z">
        <w:r w:rsidRPr="00187961">
          <w:rPr>
            <w:rPrChange w:id="1537" w:author="Vihari Réka" w:date="2018-11-23T14:41:00Z">
              <w:rPr>
                <w:rFonts w:ascii="Menlo" w:eastAsiaTheme="minorHAnsi" w:hAnsi="Menlo" w:cs="Menlo"/>
                <w:color w:val="000000"/>
                <w:sz w:val="12"/>
                <w:szCs w:val="12"/>
              </w:rPr>
            </w:rPrChange>
          </w:rPr>
          <w:t>Az adatok lekérésehez tartozó általános get metódust is itt hoztam létre. Az adatbázis eléréséhez paraméterként a felhasználónevet kell megadni, ezek param</w:t>
        </w:r>
      </w:ins>
      <w:ins w:id="1538" w:author="Vihari Réka" w:date="2018-11-23T14:42:00Z">
        <w:r>
          <w:t>e</w:t>
        </w:r>
      </w:ins>
      <w:ins w:id="1539" w:author="Vihari Réka" w:date="2018-11-23T14:36:00Z">
        <w:r w:rsidRPr="00187961">
          <w:rPr>
            <w:rPrChange w:id="1540" w:author="Vihari Réka" w:date="2018-11-23T14:41:00Z">
              <w:rPr>
                <w:rFonts w:ascii="Menlo" w:eastAsiaTheme="minorHAnsi" w:hAnsi="Menlo" w:cs="Menlo"/>
                <w:color w:val="000000"/>
                <w:sz w:val="12"/>
                <w:szCs w:val="12"/>
              </w:rPr>
            </w:rPrChange>
          </w:rPr>
          <w:t xml:space="preserve">ters néven szerepelnek. A lokáció lekéréséhez tartozó paraméterek a felhasználónév, hosszúsági- és </w:t>
        </w:r>
        <w:r w:rsidRPr="00187961">
          <w:rPr>
            <w:rPrChange w:id="1541" w:author="Vihari Réka" w:date="2018-11-23T14:41:00Z">
              <w:rPr>
                <w:rFonts w:ascii="Menlo" w:eastAsiaTheme="minorHAnsi" w:hAnsi="Menlo" w:cs="Menlo"/>
                <w:color w:val="000000"/>
                <w:sz w:val="12"/>
                <w:szCs w:val="12"/>
              </w:rPr>
            </w:rPrChange>
          </w:rPr>
          <w:lastRenderedPageBreak/>
          <w:t xml:space="preserve">szélességi helyzet, illetve a lokációhoz tartozó név, mely felhasználók helyzete esetén a felhasználó neve. </w:t>
        </w:r>
      </w:ins>
      <w:ins w:id="1542" w:author="Vihari Réka" w:date="2018-11-23T14:42:00Z">
        <w:r>
          <w:t xml:space="preserve">A header mindkért esetben a tokent tartalmazza. </w:t>
        </w:r>
      </w:ins>
    </w:p>
    <w:p w14:paraId="56F02844" w14:textId="77777777" w:rsidR="00D1686B" w:rsidRPr="00487A38" w:rsidRDefault="00D1686B" w:rsidP="00D1686B">
      <w:pPr>
        <w:tabs>
          <w:tab w:val="left" w:pos="593"/>
        </w:tabs>
        <w:autoSpaceDE w:val="0"/>
        <w:autoSpaceDN w:val="0"/>
        <w:adjustRightInd w:val="0"/>
        <w:rPr>
          <w:ins w:id="1543" w:author="Vihari Réka" w:date="2018-11-22T23:58:00Z"/>
          <w:rFonts w:ascii="Helvetica" w:eastAsiaTheme="minorHAnsi" w:hAnsi="Helvetica" w:cs="Helvetica"/>
          <w:sz w:val="20"/>
          <w:szCs w:val="20"/>
          <w:rPrChange w:id="1544" w:author="Illanicz Barnabás" w:date="2018-11-26T13:20:00Z">
            <w:rPr>
              <w:ins w:id="1545" w:author="Vihari Réka" w:date="2018-11-22T23:58:00Z"/>
              <w:rFonts w:ascii="Helvetica" w:eastAsiaTheme="minorHAnsi" w:hAnsi="Helvetica" w:cs="Helvetica"/>
            </w:rPr>
          </w:rPrChange>
        </w:rPr>
      </w:pPr>
    </w:p>
    <w:p w14:paraId="56459E4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46" w:author="Vihari Réka" w:date="2018-11-22T23:58:00Z"/>
          <w:rPrChange w:id="1547" w:author="Vihari Réka" w:date="2018-11-30T20:55:00Z">
            <w:rPr>
              <w:ins w:id="1548" w:author="Vihari Réka" w:date="2018-11-22T23:58:00Z"/>
              <w:rFonts w:ascii="Helvetica" w:eastAsiaTheme="minorHAnsi" w:hAnsi="Helvetica" w:cs="Helvetica"/>
            </w:rPr>
          </w:rPrChange>
        </w:rPr>
        <w:pPrChange w:id="1549" w:author="Vihari Réka" w:date="2018-11-30T21:00:00Z">
          <w:pPr>
            <w:tabs>
              <w:tab w:val="left" w:pos="593"/>
            </w:tabs>
            <w:autoSpaceDE w:val="0"/>
            <w:autoSpaceDN w:val="0"/>
            <w:adjustRightInd w:val="0"/>
          </w:pPr>
        </w:pPrChange>
      </w:pPr>
      <w:ins w:id="1550" w:author="Vihari Réka" w:date="2018-11-22T23:58:00Z">
        <w:r w:rsidRPr="00CC342C">
          <w:rPr>
            <w:rPrChange w:id="1551" w:author="Vihari Réka" w:date="2018-11-30T20:55:00Z">
              <w:rPr>
                <w:rFonts w:ascii="Menlo" w:eastAsiaTheme="minorHAnsi" w:hAnsi="Menlo" w:cs="Menlo"/>
                <w:b/>
                <w:bCs/>
                <w:color w:val="9B2393"/>
              </w:rPr>
            </w:rPrChange>
          </w:rPr>
          <w:t>typealias</w:t>
        </w:r>
        <w:r w:rsidRPr="00CC342C">
          <w:rPr>
            <w:rPrChange w:id="1552" w:author="Vihari Réka" w:date="2018-11-30T20:55:00Z">
              <w:rPr>
                <w:rFonts w:ascii="Menlo" w:eastAsiaTheme="minorHAnsi" w:hAnsi="Menlo" w:cs="Menlo"/>
                <w:color w:val="000000"/>
              </w:rPr>
            </w:rPrChange>
          </w:rPr>
          <w:t xml:space="preserve"> ResponseType = ((</w:t>
        </w:r>
        <w:r w:rsidRPr="00CC342C">
          <w:rPr>
            <w:rPrChange w:id="1553" w:author="Vihari Réka" w:date="2018-11-30T20:55:00Z">
              <w:rPr>
                <w:rFonts w:ascii="Menlo" w:eastAsiaTheme="minorHAnsi" w:hAnsi="Menlo" w:cs="Menlo"/>
                <w:color w:val="5C2699"/>
              </w:rPr>
            </w:rPrChange>
          </w:rPr>
          <w:t>Data</w:t>
        </w:r>
        <w:r w:rsidRPr="00CC342C">
          <w:rPr>
            <w:rPrChange w:id="1554" w:author="Vihari Réka" w:date="2018-11-30T20:55:00Z">
              <w:rPr>
                <w:rFonts w:ascii="Menlo" w:eastAsiaTheme="minorHAnsi" w:hAnsi="Menlo" w:cs="Menlo"/>
                <w:color w:val="000000"/>
              </w:rPr>
            </w:rPrChange>
          </w:rPr>
          <w:t xml:space="preserve">?, </w:t>
        </w:r>
        <w:r w:rsidRPr="00CC342C">
          <w:rPr>
            <w:rPrChange w:id="1555" w:author="Vihari Réka" w:date="2018-11-30T20:55:00Z">
              <w:rPr>
                <w:rFonts w:ascii="Menlo" w:eastAsiaTheme="minorHAnsi" w:hAnsi="Menlo" w:cs="Menlo"/>
                <w:color w:val="5C2699"/>
              </w:rPr>
            </w:rPrChange>
          </w:rPr>
          <w:t>Error</w:t>
        </w:r>
        <w:r w:rsidRPr="00CC342C">
          <w:rPr>
            <w:rPrChange w:id="1556" w:author="Vihari Réka" w:date="2018-11-30T20:55:00Z">
              <w:rPr>
                <w:rFonts w:ascii="Menlo" w:eastAsiaTheme="minorHAnsi" w:hAnsi="Menlo" w:cs="Menlo"/>
                <w:color w:val="000000"/>
              </w:rPr>
            </w:rPrChange>
          </w:rPr>
          <w:t xml:space="preserve">?) -&gt; </w:t>
        </w:r>
        <w:r w:rsidRPr="00CC342C">
          <w:rPr>
            <w:rPrChange w:id="1557" w:author="Vihari Réka" w:date="2018-11-30T20:55:00Z">
              <w:rPr>
                <w:rFonts w:ascii="Menlo" w:eastAsiaTheme="minorHAnsi" w:hAnsi="Menlo" w:cs="Menlo"/>
                <w:color w:val="5C2699"/>
              </w:rPr>
            </w:rPrChange>
          </w:rPr>
          <w:t>Void</w:t>
        </w:r>
        <w:r w:rsidRPr="00CC342C">
          <w:rPr>
            <w:rPrChange w:id="1558" w:author="Vihari Réka" w:date="2018-11-30T20:55:00Z">
              <w:rPr>
                <w:rFonts w:ascii="Menlo" w:eastAsiaTheme="minorHAnsi" w:hAnsi="Menlo" w:cs="Menlo"/>
                <w:color w:val="000000"/>
              </w:rPr>
            </w:rPrChange>
          </w:rPr>
          <w:t>)?</w:t>
        </w:r>
      </w:ins>
    </w:p>
    <w:p w14:paraId="47D6FBD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59" w:author="Vihari Réka" w:date="2018-11-22T23:58:00Z"/>
          <w:rPrChange w:id="1560" w:author="Vihari Réka" w:date="2018-11-30T20:55:00Z">
            <w:rPr>
              <w:ins w:id="1561" w:author="Vihari Réka" w:date="2018-11-22T23:58:00Z"/>
              <w:rFonts w:ascii="Helvetica" w:eastAsiaTheme="minorHAnsi" w:hAnsi="Helvetica" w:cs="Helvetica"/>
            </w:rPr>
          </w:rPrChange>
        </w:rPr>
        <w:pPrChange w:id="1562" w:author="Vihari Réka" w:date="2018-11-30T21:00:00Z">
          <w:pPr>
            <w:tabs>
              <w:tab w:val="left" w:pos="593"/>
            </w:tabs>
            <w:autoSpaceDE w:val="0"/>
            <w:autoSpaceDN w:val="0"/>
            <w:adjustRightInd w:val="0"/>
          </w:pPr>
        </w:pPrChange>
      </w:pPr>
    </w:p>
    <w:p w14:paraId="1D892BD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63" w:author="Vihari Réka" w:date="2018-11-22T23:58:00Z"/>
          <w:rPrChange w:id="1564" w:author="Vihari Réka" w:date="2018-11-30T20:55:00Z">
            <w:rPr>
              <w:ins w:id="1565" w:author="Vihari Réka" w:date="2018-11-22T23:58:00Z"/>
              <w:rFonts w:ascii="Helvetica" w:eastAsiaTheme="minorHAnsi" w:hAnsi="Helvetica" w:cs="Helvetica"/>
            </w:rPr>
          </w:rPrChange>
        </w:rPr>
        <w:pPrChange w:id="1566" w:author="Vihari Réka" w:date="2018-11-30T21:00:00Z">
          <w:pPr>
            <w:tabs>
              <w:tab w:val="left" w:pos="593"/>
            </w:tabs>
            <w:autoSpaceDE w:val="0"/>
            <w:autoSpaceDN w:val="0"/>
            <w:adjustRightInd w:val="0"/>
          </w:pPr>
        </w:pPrChange>
      </w:pPr>
      <w:ins w:id="1567" w:author="Vihari Réka" w:date="2018-11-22T23:58:00Z">
        <w:r w:rsidRPr="00CC342C">
          <w:rPr>
            <w:rPrChange w:id="1568" w:author="Vihari Réka" w:date="2018-11-30T20:55:00Z">
              <w:rPr>
                <w:rFonts w:ascii="Menlo" w:eastAsiaTheme="minorHAnsi" w:hAnsi="Menlo" w:cs="Menlo"/>
                <w:b/>
                <w:bCs/>
                <w:color w:val="9B2393"/>
              </w:rPr>
            </w:rPrChange>
          </w:rPr>
          <w:t>class</w:t>
        </w:r>
        <w:r w:rsidRPr="00CC342C">
          <w:rPr>
            <w:rPrChange w:id="1569" w:author="Vihari Réka" w:date="2018-11-30T20:55:00Z">
              <w:rPr>
                <w:rFonts w:ascii="Menlo" w:eastAsiaTheme="minorHAnsi" w:hAnsi="Menlo" w:cs="Menlo"/>
                <w:color w:val="000000"/>
              </w:rPr>
            </w:rPrChange>
          </w:rPr>
          <w:t xml:space="preserve"> NetworkService {</w:t>
        </w:r>
      </w:ins>
    </w:p>
    <w:p w14:paraId="3263E02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70" w:author="Vihari Réka" w:date="2018-11-22T23:58:00Z"/>
          <w:rPrChange w:id="1571" w:author="Vihari Réka" w:date="2018-11-30T20:55:00Z">
            <w:rPr>
              <w:ins w:id="1572" w:author="Vihari Réka" w:date="2018-11-22T23:58:00Z"/>
              <w:rFonts w:ascii="Helvetica" w:eastAsiaTheme="minorHAnsi" w:hAnsi="Helvetica" w:cs="Helvetica"/>
            </w:rPr>
          </w:rPrChange>
        </w:rPr>
        <w:pPrChange w:id="1573" w:author="Vihari Réka" w:date="2018-11-30T21:00:00Z">
          <w:pPr>
            <w:tabs>
              <w:tab w:val="left" w:pos="593"/>
            </w:tabs>
            <w:autoSpaceDE w:val="0"/>
            <w:autoSpaceDN w:val="0"/>
            <w:adjustRightInd w:val="0"/>
          </w:pPr>
        </w:pPrChange>
      </w:pPr>
    </w:p>
    <w:p w14:paraId="3C9AF41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74" w:author="Vihari Réka" w:date="2018-11-22T23:58:00Z"/>
          <w:rPrChange w:id="1575" w:author="Vihari Réka" w:date="2018-11-30T20:55:00Z">
            <w:rPr>
              <w:ins w:id="1576" w:author="Vihari Réka" w:date="2018-11-22T23:58:00Z"/>
              <w:rFonts w:ascii="Helvetica" w:eastAsiaTheme="minorHAnsi" w:hAnsi="Helvetica" w:cs="Helvetica"/>
            </w:rPr>
          </w:rPrChange>
        </w:rPr>
        <w:pPrChange w:id="1577" w:author="Vihari Réka" w:date="2018-11-30T21:00:00Z">
          <w:pPr>
            <w:tabs>
              <w:tab w:val="left" w:pos="593"/>
            </w:tabs>
            <w:autoSpaceDE w:val="0"/>
            <w:autoSpaceDN w:val="0"/>
            <w:adjustRightInd w:val="0"/>
          </w:pPr>
        </w:pPrChange>
      </w:pPr>
      <w:ins w:id="1578" w:author="Vihari Réka" w:date="2018-11-22T23:58:00Z">
        <w:r w:rsidRPr="00CC342C">
          <w:rPr>
            <w:rPrChange w:id="1579" w:author="Vihari Réka" w:date="2018-11-30T20:55:00Z">
              <w:rPr>
                <w:rFonts w:ascii="Menlo" w:eastAsiaTheme="minorHAnsi" w:hAnsi="Menlo" w:cs="Menlo"/>
                <w:color w:val="000000"/>
              </w:rPr>
            </w:rPrChange>
          </w:rPr>
          <w:t xml:space="preserve">    </w:t>
        </w:r>
        <w:r w:rsidRPr="00CC342C">
          <w:rPr>
            <w:rPrChange w:id="1580" w:author="Vihari Réka" w:date="2018-11-30T20:55:00Z">
              <w:rPr>
                <w:rFonts w:ascii="Menlo" w:eastAsiaTheme="minorHAnsi" w:hAnsi="Menlo" w:cs="Menlo"/>
                <w:b/>
                <w:bCs/>
                <w:color w:val="9B2393"/>
              </w:rPr>
            </w:rPrChange>
          </w:rPr>
          <w:t>static</w:t>
        </w:r>
        <w:r w:rsidRPr="00CC342C">
          <w:rPr>
            <w:rPrChange w:id="1581" w:author="Vihari Réka" w:date="2018-11-30T20:55:00Z">
              <w:rPr>
                <w:rFonts w:ascii="Menlo" w:eastAsiaTheme="minorHAnsi" w:hAnsi="Menlo" w:cs="Menlo"/>
                <w:color w:val="000000"/>
              </w:rPr>
            </w:rPrChange>
          </w:rPr>
          <w:t xml:space="preserve"> </w:t>
        </w:r>
        <w:r w:rsidRPr="00CC342C">
          <w:rPr>
            <w:rPrChange w:id="1582" w:author="Vihari Réka" w:date="2018-11-30T20:55:00Z">
              <w:rPr>
                <w:rFonts w:ascii="Menlo" w:eastAsiaTheme="minorHAnsi" w:hAnsi="Menlo" w:cs="Menlo"/>
                <w:b/>
                <w:bCs/>
                <w:color w:val="9B2393"/>
              </w:rPr>
            </w:rPrChange>
          </w:rPr>
          <w:t>let</w:t>
        </w:r>
        <w:r w:rsidRPr="00CC342C">
          <w:rPr>
            <w:rPrChange w:id="1583" w:author="Vihari Réka" w:date="2018-11-30T20:55:00Z">
              <w:rPr>
                <w:rFonts w:ascii="Menlo" w:eastAsiaTheme="minorHAnsi" w:hAnsi="Menlo" w:cs="Menlo"/>
                <w:color w:val="000000"/>
              </w:rPr>
            </w:rPrChange>
          </w:rPr>
          <w:t xml:space="preserve"> shared = </w:t>
        </w:r>
        <w:r w:rsidRPr="00CC342C">
          <w:rPr>
            <w:rPrChange w:id="1584" w:author="Vihari Réka" w:date="2018-11-30T20:55:00Z">
              <w:rPr>
                <w:rFonts w:ascii="Menlo" w:eastAsiaTheme="minorHAnsi" w:hAnsi="Menlo" w:cs="Menlo"/>
                <w:color w:val="326D74"/>
              </w:rPr>
            </w:rPrChange>
          </w:rPr>
          <w:t>NetworkService</w:t>
        </w:r>
        <w:r w:rsidRPr="00CC342C">
          <w:rPr>
            <w:rPrChange w:id="1585" w:author="Vihari Réka" w:date="2018-11-30T20:55:00Z">
              <w:rPr>
                <w:rFonts w:ascii="Menlo" w:eastAsiaTheme="minorHAnsi" w:hAnsi="Menlo" w:cs="Menlo"/>
                <w:color w:val="000000"/>
              </w:rPr>
            </w:rPrChange>
          </w:rPr>
          <w:t>()</w:t>
        </w:r>
      </w:ins>
    </w:p>
    <w:p w14:paraId="1F93BC00"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86" w:author="Vihari Réka" w:date="2018-11-22T23:58:00Z"/>
          <w:rPrChange w:id="1587" w:author="Vihari Réka" w:date="2018-11-30T20:55:00Z">
            <w:rPr>
              <w:ins w:id="1588" w:author="Vihari Réka" w:date="2018-11-22T23:58:00Z"/>
              <w:rFonts w:ascii="Helvetica" w:eastAsiaTheme="minorHAnsi" w:hAnsi="Helvetica" w:cs="Helvetica"/>
            </w:rPr>
          </w:rPrChange>
        </w:rPr>
        <w:pPrChange w:id="1589" w:author="Vihari Réka" w:date="2018-11-30T21:00:00Z">
          <w:pPr>
            <w:tabs>
              <w:tab w:val="left" w:pos="593"/>
            </w:tabs>
            <w:autoSpaceDE w:val="0"/>
            <w:autoSpaceDN w:val="0"/>
            <w:adjustRightInd w:val="0"/>
          </w:pPr>
        </w:pPrChange>
      </w:pPr>
    </w:p>
    <w:p w14:paraId="01A0201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590" w:author="Vihari Réka" w:date="2018-11-22T23:58:00Z"/>
          <w:rPrChange w:id="1591" w:author="Vihari Réka" w:date="2018-11-30T20:55:00Z">
            <w:rPr>
              <w:ins w:id="1592" w:author="Vihari Réka" w:date="2018-11-22T23:58:00Z"/>
              <w:rFonts w:ascii="Helvetica" w:eastAsiaTheme="minorHAnsi" w:hAnsi="Helvetica" w:cs="Helvetica"/>
            </w:rPr>
          </w:rPrChange>
        </w:rPr>
        <w:pPrChange w:id="1593" w:author="Vihari Réka" w:date="2018-11-30T21:00:00Z">
          <w:pPr>
            <w:tabs>
              <w:tab w:val="left" w:pos="593"/>
            </w:tabs>
            <w:autoSpaceDE w:val="0"/>
            <w:autoSpaceDN w:val="0"/>
            <w:adjustRightInd w:val="0"/>
          </w:pPr>
        </w:pPrChange>
      </w:pPr>
      <w:ins w:id="1594" w:author="Vihari Réka" w:date="2018-11-22T23:58:00Z">
        <w:r w:rsidRPr="00CC342C">
          <w:rPr>
            <w:rPrChange w:id="1595" w:author="Vihari Réka" w:date="2018-11-30T20:55:00Z">
              <w:rPr>
                <w:rFonts w:ascii="Menlo" w:eastAsiaTheme="minorHAnsi" w:hAnsi="Menlo" w:cs="Menlo"/>
                <w:color w:val="000000"/>
              </w:rPr>
            </w:rPrChange>
          </w:rPr>
          <w:t xml:space="preserve">    </w:t>
        </w:r>
        <w:r w:rsidRPr="00CC342C">
          <w:rPr>
            <w:rPrChange w:id="1596" w:author="Vihari Réka" w:date="2018-11-30T20:55:00Z">
              <w:rPr>
                <w:rFonts w:ascii="Menlo" w:eastAsiaTheme="minorHAnsi" w:hAnsi="Menlo" w:cs="Menlo"/>
                <w:b/>
                <w:bCs/>
                <w:color w:val="9B2393"/>
              </w:rPr>
            </w:rPrChange>
          </w:rPr>
          <w:t>private</w:t>
        </w:r>
        <w:r w:rsidRPr="00CC342C">
          <w:rPr>
            <w:rPrChange w:id="1597" w:author="Vihari Réka" w:date="2018-11-30T20:55:00Z">
              <w:rPr>
                <w:rFonts w:ascii="Menlo" w:eastAsiaTheme="minorHAnsi" w:hAnsi="Menlo" w:cs="Menlo"/>
                <w:color w:val="000000"/>
              </w:rPr>
            </w:rPrChange>
          </w:rPr>
          <w:t xml:space="preserve"> </w:t>
        </w:r>
        <w:r w:rsidRPr="00CC342C">
          <w:rPr>
            <w:rPrChange w:id="1598" w:author="Vihari Réka" w:date="2018-11-30T20:55:00Z">
              <w:rPr>
                <w:rFonts w:ascii="Menlo" w:eastAsiaTheme="minorHAnsi" w:hAnsi="Menlo" w:cs="Menlo"/>
                <w:b/>
                <w:bCs/>
                <w:color w:val="9B2393"/>
              </w:rPr>
            </w:rPrChange>
          </w:rPr>
          <w:t>let</w:t>
        </w:r>
        <w:r w:rsidRPr="00CC342C">
          <w:rPr>
            <w:rPrChange w:id="1599" w:author="Vihari Réka" w:date="2018-11-30T20:55:00Z">
              <w:rPr>
                <w:rFonts w:ascii="Menlo" w:eastAsiaTheme="minorHAnsi" w:hAnsi="Menlo" w:cs="Menlo"/>
                <w:color w:val="000000"/>
              </w:rPr>
            </w:rPrChange>
          </w:rPr>
          <w:t xml:space="preserve"> baseUrl = </w:t>
        </w:r>
        <w:r w:rsidRPr="00CC342C">
          <w:rPr>
            <w:rPrChange w:id="1600" w:author="Vihari Réka" w:date="2018-11-30T20:55:00Z">
              <w:rPr>
                <w:rFonts w:ascii="Menlo" w:eastAsiaTheme="minorHAnsi" w:hAnsi="Menlo" w:cs="Menlo"/>
                <w:color w:val="5C2699"/>
              </w:rPr>
            </w:rPrChange>
          </w:rPr>
          <w:t>URL</w:t>
        </w:r>
        <w:r w:rsidRPr="00CC342C">
          <w:rPr>
            <w:rPrChange w:id="1601" w:author="Vihari Réka" w:date="2018-11-30T20:55:00Z">
              <w:rPr>
                <w:rFonts w:ascii="Menlo" w:eastAsiaTheme="minorHAnsi" w:hAnsi="Menlo" w:cs="Menlo"/>
                <w:color w:val="000000"/>
              </w:rPr>
            </w:rPrChange>
          </w:rPr>
          <w:t>(string:</w:t>
        </w:r>
        <w:r w:rsidRPr="00CC342C">
          <w:rPr>
            <w:rPrChange w:id="1602" w:author="Vihari Réka" w:date="2018-11-30T20:55:00Z">
              <w:rPr>
                <w:rFonts w:ascii="Menlo" w:eastAsiaTheme="minorHAnsi" w:hAnsi="Menlo" w:cs="Menlo"/>
                <w:color w:val="C41A16"/>
              </w:rPr>
            </w:rPrChange>
          </w:rPr>
          <w:t>"http://localhost:8080/api/"</w:t>
        </w:r>
        <w:r w:rsidRPr="00CC342C">
          <w:rPr>
            <w:rPrChange w:id="1603" w:author="Vihari Réka" w:date="2018-11-30T20:55:00Z">
              <w:rPr>
                <w:rFonts w:ascii="Menlo" w:eastAsiaTheme="minorHAnsi" w:hAnsi="Menlo" w:cs="Menlo"/>
                <w:color w:val="000000"/>
              </w:rPr>
            </w:rPrChange>
          </w:rPr>
          <w:t>)</w:t>
        </w:r>
      </w:ins>
    </w:p>
    <w:p w14:paraId="76FB24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04" w:author="Vihari Réka" w:date="2018-11-22T23:58:00Z"/>
          <w:rPrChange w:id="1605" w:author="Vihari Réka" w:date="2018-11-30T20:55:00Z">
            <w:rPr>
              <w:ins w:id="1606" w:author="Vihari Réka" w:date="2018-11-22T23:58:00Z"/>
              <w:rFonts w:ascii="Helvetica" w:eastAsiaTheme="minorHAnsi" w:hAnsi="Helvetica" w:cs="Helvetica"/>
            </w:rPr>
          </w:rPrChange>
        </w:rPr>
        <w:pPrChange w:id="1607" w:author="Vihari Réka" w:date="2018-11-30T21:00:00Z">
          <w:pPr>
            <w:tabs>
              <w:tab w:val="left" w:pos="593"/>
            </w:tabs>
            <w:autoSpaceDE w:val="0"/>
            <w:autoSpaceDN w:val="0"/>
            <w:adjustRightInd w:val="0"/>
          </w:pPr>
        </w:pPrChange>
      </w:pPr>
      <w:ins w:id="1608" w:author="Vihari Réka" w:date="2018-11-22T23:58:00Z">
        <w:r w:rsidRPr="00CC342C">
          <w:rPr>
            <w:rPrChange w:id="1609" w:author="Vihari Réka" w:date="2018-11-30T20:55:00Z">
              <w:rPr>
                <w:rFonts w:ascii="Menlo" w:eastAsiaTheme="minorHAnsi" w:hAnsi="Menlo" w:cs="Menlo"/>
                <w:color w:val="000000"/>
              </w:rPr>
            </w:rPrChange>
          </w:rPr>
          <w:t xml:space="preserve">    </w:t>
        </w:r>
        <w:r w:rsidRPr="00CC342C">
          <w:rPr>
            <w:rPrChange w:id="1610" w:author="Vihari Réka" w:date="2018-11-30T20:55:00Z">
              <w:rPr>
                <w:rFonts w:ascii="Menlo" w:eastAsiaTheme="minorHAnsi" w:hAnsi="Menlo" w:cs="Menlo"/>
                <w:b/>
                <w:bCs/>
                <w:color w:val="9B2393"/>
              </w:rPr>
            </w:rPrChange>
          </w:rPr>
          <w:t>private</w:t>
        </w:r>
        <w:r w:rsidRPr="00CC342C">
          <w:rPr>
            <w:rPrChange w:id="1611" w:author="Vihari Réka" w:date="2018-11-30T20:55:00Z">
              <w:rPr>
                <w:rFonts w:ascii="Menlo" w:eastAsiaTheme="minorHAnsi" w:hAnsi="Menlo" w:cs="Menlo"/>
                <w:color w:val="000000"/>
              </w:rPr>
            </w:rPrChange>
          </w:rPr>
          <w:t xml:space="preserve"> </w:t>
        </w:r>
        <w:r w:rsidRPr="00CC342C">
          <w:rPr>
            <w:rPrChange w:id="1612" w:author="Vihari Réka" w:date="2018-11-30T20:55:00Z">
              <w:rPr>
                <w:rFonts w:ascii="Menlo" w:eastAsiaTheme="minorHAnsi" w:hAnsi="Menlo" w:cs="Menlo"/>
                <w:b/>
                <w:bCs/>
                <w:color w:val="9B2393"/>
              </w:rPr>
            </w:rPrChange>
          </w:rPr>
          <w:t>let</w:t>
        </w:r>
        <w:r w:rsidRPr="00CC342C">
          <w:rPr>
            <w:rPrChange w:id="1613" w:author="Vihari Réka" w:date="2018-11-30T20:55:00Z">
              <w:rPr>
                <w:rFonts w:ascii="Menlo" w:eastAsiaTheme="minorHAnsi" w:hAnsi="Menlo" w:cs="Menlo"/>
                <w:color w:val="000000"/>
              </w:rPr>
            </w:rPrChange>
          </w:rPr>
          <w:t xml:space="preserve"> parameters: </w:t>
        </w:r>
        <w:r w:rsidRPr="00CC342C">
          <w:rPr>
            <w:rPrChange w:id="1614" w:author="Vihari Réka" w:date="2018-11-30T20:55:00Z">
              <w:rPr>
                <w:rFonts w:ascii="Menlo" w:eastAsiaTheme="minorHAnsi" w:hAnsi="Menlo" w:cs="Menlo"/>
                <w:color w:val="326D74"/>
              </w:rPr>
            </w:rPrChange>
          </w:rPr>
          <w:t>Parameters</w:t>
        </w:r>
        <w:r w:rsidRPr="00CC342C">
          <w:rPr>
            <w:rPrChange w:id="1615" w:author="Vihari Réka" w:date="2018-11-30T20:55:00Z">
              <w:rPr>
                <w:rFonts w:ascii="Menlo" w:eastAsiaTheme="minorHAnsi" w:hAnsi="Menlo" w:cs="Menlo"/>
                <w:color w:val="000000"/>
              </w:rPr>
            </w:rPrChange>
          </w:rPr>
          <w:t xml:space="preserve"> = [</w:t>
        </w:r>
      </w:ins>
    </w:p>
    <w:p w14:paraId="1BBD241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16" w:author="Vihari Réka" w:date="2018-11-22T23:58:00Z"/>
          <w:rPrChange w:id="1617" w:author="Vihari Réka" w:date="2018-11-30T20:55:00Z">
            <w:rPr>
              <w:ins w:id="1618" w:author="Vihari Réka" w:date="2018-11-22T23:58:00Z"/>
              <w:rFonts w:ascii="Helvetica" w:eastAsiaTheme="minorHAnsi" w:hAnsi="Helvetica" w:cs="Helvetica"/>
            </w:rPr>
          </w:rPrChange>
        </w:rPr>
        <w:pPrChange w:id="1619" w:author="Vihari Réka" w:date="2018-11-30T21:00:00Z">
          <w:pPr>
            <w:tabs>
              <w:tab w:val="left" w:pos="593"/>
            </w:tabs>
            <w:autoSpaceDE w:val="0"/>
            <w:autoSpaceDN w:val="0"/>
            <w:adjustRightInd w:val="0"/>
          </w:pPr>
        </w:pPrChange>
      </w:pPr>
      <w:ins w:id="1620" w:author="Vihari Réka" w:date="2018-11-22T23:58:00Z">
        <w:r w:rsidRPr="00CC342C">
          <w:rPr>
            <w:rPrChange w:id="1621" w:author="Vihari Réka" w:date="2018-11-30T20:55:00Z">
              <w:rPr>
                <w:rFonts w:ascii="Menlo" w:eastAsiaTheme="minorHAnsi" w:hAnsi="Menlo" w:cs="Menlo"/>
                <w:color w:val="000000"/>
              </w:rPr>
            </w:rPrChange>
          </w:rPr>
          <w:t xml:space="preserve">        </w:t>
        </w:r>
        <w:r w:rsidRPr="00CC342C">
          <w:rPr>
            <w:rPrChange w:id="1622" w:author="Vihari Réka" w:date="2018-11-30T20:55:00Z">
              <w:rPr>
                <w:rFonts w:ascii="Menlo" w:eastAsiaTheme="minorHAnsi" w:hAnsi="Menlo" w:cs="Menlo"/>
                <w:color w:val="C41A16"/>
              </w:rPr>
            </w:rPrChange>
          </w:rPr>
          <w:t>"username"</w:t>
        </w:r>
        <w:r w:rsidRPr="00CC342C">
          <w:rPr>
            <w:rPrChange w:id="1623" w:author="Vihari Réka" w:date="2018-11-30T20:55:00Z">
              <w:rPr>
                <w:rFonts w:ascii="Menlo" w:eastAsiaTheme="minorHAnsi" w:hAnsi="Menlo" w:cs="Menlo"/>
                <w:color w:val="000000"/>
              </w:rPr>
            </w:rPrChange>
          </w:rPr>
          <w:t xml:space="preserve">: </w:t>
        </w:r>
        <w:r w:rsidRPr="00CC342C">
          <w:rPr>
            <w:rPrChange w:id="1624" w:author="Vihari Réka" w:date="2018-11-30T20:55:00Z">
              <w:rPr>
                <w:rFonts w:ascii="Menlo" w:eastAsiaTheme="minorHAnsi" w:hAnsi="Menlo" w:cs="Menlo"/>
                <w:color w:val="5C2699"/>
              </w:rPr>
            </w:rPrChange>
          </w:rPr>
          <w:t>UserDefaults</w:t>
        </w:r>
        <w:r w:rsidRPr="00CC342C">
          <w:rPr>
            <w:rPrChange w:id="1625" w:author="Vihari Réka" w:date="2018-11-30T20:55:00Z">
              <w:rPr>
                <w:rFonts w:ascii="Menlo" w:eastAsiaTheme="minorHAnsi" w:hAnsi="Menlo" w:cs="Menlo"/>
                <w:color w:val="000000"/>
              </w:rPr>
            </w:rPrChange>
          </w:rPr>
          <w:t>.</w:t>
        </w:r>
        <w:r w:rsidRPr="00CC342C">
          <w:rPr>
            <w:rPrChange w:id="1626" w:author="Vihari Réka" w:date="2018-11-30T20:55:00Z">
              <w:rPr>
                <w:rFonts w:ascii="Menlo" w:eastAsiaTheme="minorHAnsi" w:hAnsi="Menlo" w:cs="Menlo"/>
                <w:color w:val="5C2699"/>
              </w:rPr>
            </w:rPrChange>
          </w:rPr>
          <w:t>standard</w:t>
        </w:r>
        <w:r w:rsidRPr="00CC342C">
          <w:rPr>
            <w:rPrChange w:id="1627" w:author="Vihari Réka" w:date="2018-11-30T20:55:00Z">
              <w:rPr>
                <w:rFonts w:ascii="Menlo" w:eastAsiaTheme="minorHAnsi" w:hAnsi="Menlo" w:cs="Menlo"/>
                <w:color w:val="000000"/>
              </w:rPr>
            </w:rPrChange>
          </w:rPr>
          <w:t>.</w:t>
        </w:r>
        <w:r w:rsidRPr="00CC342C">
          <w:rPr>
            <w:rPrChange w:id="1628" w:author="Vihari Réka" w:date="2018-11-30T20:55:00Z">
              <w:rPr>
                <w:rFonts w:ascii="Menlo" w:eastAsiaTheme="minorHAnsi" w:hAnsi="Menlo" w:cs="Menlo"/>
                <w:color w:val="245256"/>
              </w:rPr>
            </w:rPrChange>
          </w:rPr>
          <w:t>getUsername</w:t>
        </w:r>
        <w:r w:rsidRPr="00CC342C">
          <w:rPr>
            <w:rPrChange w:id="1629" w:author="Vihari Réka" w:date="2018-11-30T20:55:00Z">
              <w:rPr>
                <w:rFonts w:ascii="Menlo" w:eastAsiaTheme="minorHAnsi" w:hAnsi="Menlo" w:cs="Menlo"/>
                <w:color w:val="000000"/>
              </w:rPr>
            </w:rPrChange>
          </w:rPr>
          <w:t>()</w:t>
        </w:r>
      </w:ins>
    </w:p>
    <w:p w14:paraId="421EDCB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30" w:author="Vihari Réka" w:date="2018-11-22T23:58:00Z"/>
          <w:rPrChange w:id="1631" w:author="Vihari Réka" w:date="2018-11-30T20:55:00Z">
            <w:rPr>
              <w:ins w:id="1632" w:author="Vihari Réka" w:date="2018-11-22T23:58:00Z"/>
              <w:rFonts w:ascii="Helvetica" w:eastAsiaTheme="minorHAnsi" w:hAnsi="Helvetica" w:cs="Helvetica"/>
            </w:rPr>
          </w:rPrChange>
        </w:rPr>
        <w:pPrChange w:id="1633" w:author="Vihari Réka" w:date="2018-11-30T21:00:00Z">
          <w:pPr>
            <w:tabs>
              <w:tab w:val="left" w:pos="593"/>
            </w:tabs>
            <w:autoSpaceDE w:val="0"/>
            <w:autoSpaceDN w:val="0"/>
            <w:adjustRightInd w:val="0"/>
          </w:pPr>
        </w:pPrChange>
      </w:pPr>
      <w:ins w:id="1634" w:author="Vihari Réka" w:date="2018-11-22T23:58:00Z">
        <w:r w:rsidRPr="00CC342C">
          <w:rPr>
            <w:rPrChange w:id="1635" w:author="Vihari Réka" w:date="2018-11-30T20:55:00Z">
              <w:rPr>
                <w:rFonts w:ascii="Menlo" w:eastAsiaTheme="minorHAnsi" w:hAnsi="Menlo" w:cs="Menlo"/>
                <w:color w:val="000000"/>
              </w:rPr>
            </w:rPrChange>
          </w:rPr>
          <w:t xml:space="preserve">        ]</w:t>
        </w:r>
      </w:ins>
    </w:p>
    <w:p w14:paraId="350698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36" w:author="Vihari Réka" w:date="2018-11-22T23:58:00Z"/>
          <w:rPrChange w:id="1637" w:author="Vihari Réka" w:date="2018-11-30T20:55:00Z">
            <w:rPr>
              <w:ins w:id="1638" w:author="Vihari Réka" w:date="2018-11-22T23:58:00Z"/>
              <w:rFonts w:ascii="Helvetica" w:eastAsiaTheme="minorHAnsi" w:hAnsi="Helvetica" w:cs="Helvetica"/>
            </w:rPr>
          </w:rPrChange>
        </w:rPr>
        <w:pPrChange w:id="1639" w:author="Vihari Réka" w:date="2018-11-30T21:00:00Z">
          <w:pPr>
            <w:tabs>
              <w:tab w:val="left" w:pos="593"/>
            </w:tabs>
            <w:autoSpaceDE w:val="0"/>
            <w:autoSpaceDN w:val="0"/>
            <w:adjustRightInd w:val="0"/>
          </w:pPr>
        </w:pPrChange>
      </w:pPr>
    </w:p>
    <w:p w14:paraId="592474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40" w:author="Vihari Réka" w:date="2018-11-22T23:58:00Z"/>
          <w:rPrChange w:id="1641" w:author="Vihari Réka" w:date="2018-11-30T20:55:00Z">
            <w:rPr>
              <w:ins w:id="1642" w:author="Vihari Réka" w:date="2018-11-22T23:58:00Z"/>
              <w:rFonts w:ascii="Helvetica" w:eastAsiaTheme="minorHAnsi" w:hAnsi="Helvetica" w:cs="Helvetica"/>
            </w:rPr>
          </w:rPrChange>
        </w:rPr>
        <w:pPrChange w:id="1643" w:author="Vihari Réka" w:date="2018-11-30T21:00:00Z">
          <w:pPr>
            <w:tabs>
              <w:tab w:val="left" w:pos="593"/>
            </w:tabs>
            <w:autoSpaceDE w:val="0"/>
            <w:autoSpaceDN w:val="0"/>
            <w:adjustRightInd w:val="0"/>
          </w:pPr>
        </w:pPrChange>
      </w:pPr>
      <w:ins w:id="1644" w:author="Vihari Réka" w:date="2018-11-22T23:58:00Z">
        <w:r w:rsidRPr="00CC342C">
          <w:rPr>
            <w:rPrChange w:id="1645" w:author="Vihari Réka" w:date="2018-11-30T20:55:00Z">
              <w:rPr>
                <w:rFonts w:ascii="Menlo" w:eastAsiaTheme="minorHAnsi" w:hAnsi="Menlo" w:cs="Menlo"/>
                <w:color w:val="000000"/>
              </w:rPr>
            </w:rPrChange>
          </w:rPr>
          <w:t xml:space="preserve">    </w:t>
        </w:r>
        <w:r w:rsidRPr="00CC342C">
          <w:rPr>
            <w:rPrChange w:id="1646" w:author="Vihari Réka" w:date="2018-11-30T20:55:00Z">
              <w:rPr>
                <w:rFonts w:ascii="Menlo" w:eastAsiaTheme="minorHAnsi" w:hAnsi="Menlo" w:cs="Menlo"/>
                <w:b/>
                <w:bCs/>
                <w:color w:val="9B2393"/>
              </w:rPr>
            </w:rPrChange>
          </w:rPr>
          <w:t>private</w:t>
        </w:r>
        <w:r w:rsidRPr="00CC342C">
          <w:rPr>
            <w:rPrChange w:id="1647" w:author="Vihari Réka" w:date="2018-11-30T20:55:00Z">
              <w:rPr>
                <w:rFonts w:ascii="Menlo" w:eastAsiaTheme="minorHAnsi" w:hAnsi="Menlo" w:cs="Menlo"/>
                <w:color w:val="000000"/>
              </w:rPr>
            </w:rPrChange>
          </w:rPr>
          <w:t xml:space="preserve"> </w:t>
        </w:r>
        <w:r w:rsidRPr="00CC342C">
          <w:rPr>
            <w:rPrChange w:id="1648" w:author="Vihari Réka" w:date="2018-11-30T20:55:00Z">
              <w:rPr>
                <w:rFonts w:ascii="Menlo" w:eastAsiaTheme="minorHAnsi" w:hAnsi="Menlo" w:cs="Menlo"/>
                <w:b/>
                <w:bCs/>
                <w:color w:val="9B2393"/>
              </w:rPr>
            </w:rPrChange>
          </w:rPr>
          <w:t>let</w:t>
        </w:r>
        <w:r w:rsidRPr="00CC342C">
          <w:rPr>
            <w:rPrChange w:id="1649" w:author="Vihari Réka" w:date="2018-11-30T20:55:00Z">
              <w:rPr>
                <w:rFonts w:ascii="Menlo" w:eastAsiaTheme="minorHAnsi" w:hAnsi="Menlo" w:cs="Menlo"/>
                <w:color w:val="000000"/>
              </w:rPr>
            </w:rPrChange>
          </w:rPr>
          <w:t xml:space="preserve"> parametersLoc: </w:t>
        </w:r>
        <w:r w:rsidRPr="00CC342C">
          <w:rPr>
            <w:rPrChange w:id="1650" w:author="Vihari Réka" w:date="2018-11-30T20:55:00Z">
              <w:rPr>
                <w:rFonts w:ascii="Menlo" w:eastAsiaTheme="minorHAnsi" w:hAnsi="Menlo" w:cs="Menlo"/>
                <w:color w:val="326D74"/>
              </w:rPr>
            </w:rPrChange>
          </w:rPr>
          <w:t>Parameters</w:t>
        </w:r>
        <w:r w:rsidRPr="00CC342C">
          <w:rPr>
            <w:rPrChange w:id="1651" w:author="Vihari Réka" w:date="2018-11-30T20:55:00Z">
              <w:rPr>
                <w:rFonts w:ascii="Menlo" w:eastAsiaTheme="minorHAnsi" w:hAnsi="Menlo" w:cs="Menlo"/>
                <w:color w:val="000000"/>
              </w:rPr>
            </w:rPrChange>
          </w:rPr>
          <w:t xml:space="preserve"> = [</w:t>
        </w:r>
      </w:ins>
    </w:p>
    <w:p w14:paraId="6692DD9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52" w:author="Vihari Réka" w:date="2018-11-22T23:58:00Z"/>
          <w:rPrChange w:id="1653" w:author="Vihari Réka" w:date="2018-11-30T20:55:00Z">
            <w:rPr>
              <w:ins w:id="1654" w:author="Vihari Réka" w:date="2018-11-22T23:58:00Z"/>
              <w:rFonts w:ascii="Helvetica" w:eastAsiaTheme="minorHAnsi" w:hAnsi="Helvetica" w:cs="Helvetica"/>
            </w:rPr>
          </w:rPrChange>
        </w:rPr>
        <w:pPrChange w:id="1655" w:author="Vihari Réka" w:date="2018-11-30T21:00:00Z">
          <w:pPr>
            <w:tabs>
              <w:tab w:val="left" w:pos="593"/>
            </w:tabs>
            <w:autoSpaceDE w:val="0"/>
            <w:autoSpaceDN w:val="0"/>
            <w:adjustRightInd w:val="0"/>
          </w:pPr>
        </w:pPrChange>
      </w:pPr>
      <w:ins w:id="1656" w:author="Vihari Réka" w:date="2018-11-22T23:58:00Z">
        <w:r w:rsidRPr="00CC342C">
          <w:rPr>
            <w:rPrChange w:id="1657" w:author="Vihari Réka" w:date="2018-11-30T20:55:00Z">
              <w:rPr>
                <w:rFonts w:ascii="Menlo" w:eastAsiaTheme="minorHAnsi" w:hAnsi="Menlo" w:cs="Menlo"/>
                <w:color w:val="000000"/>
              </w:rPr>
            </w:rPrChange>
          </w:rPr>
          <w:t xml:space="preserve">        </w:t>
        </w:r>
        <w:r w:rsidRPr="00CC342C">
          <w:rPr>
            <w:rPrChange w:id="1658" w:author="Vihari Réka" w:date="2018-11-30T20:55:00Z">
              <w:rPr>
                <w:rFonts w:ascii="Menlo" w:eastAsiaTheme="minorHAnsi" w:hAnsi="Menlo" w:cs="Menlo"/>
                <w:color w:val="C41A16"/>
              </w:rPr>
            </w:rPrChange>
          </w:rPr>
          <w:t>"username"</w:t>
        </w:r>
        <w:r w:rsidRPr="00CC342C">
          <w:rPr>
            <w:rPrChange w:id="1659" w:author="Vihari Réka" w:date="2018-11-30T20:55:00Z">
              <w:rPr>
                <w:rFonts w:ascii="Menlo" w:eastAsiaTheme="minorHAnsi" w:hAnsi="Menlo" w:cs="Menlo"/>
                <w:color w:val="000000"/>
              </w:rPr>
            </w:rPrChange>
          </w:rPr>
          <w:t xml:space="preserve">: </w:t>
        </w:r>
        <w:r w:rsidRPr="00CC342C">
          <w:rPr>
            <w:rPrChange w:id="1660" w:author="Vihari Réka" w:date="2018-11-30T20:55:00Z">
              <w:rPr>
                <w:rFonts w:ascii="Menlo" w:eastAsiaTheme="minorHAnsi" w:hAnsi="Menlo" w:cs="Menlo"/>
                <w:color w:val="5C2699"/>
              </w:rPr>
            </w:rPrChange>
          </w:rPr>
          <w:t>UserDefaults</w:t>
        </w:r>
        <w:r w:rsidRPr="00CC342C">
          <w:rPr>
            <w:rPrChange w:id="1661" w:author="Vihari Réka" w:date="2018-11-30T20:55:00Z">
              <w:rPr>
                <w:rFonts w:ascii="Menlo" w:eastAsiaTheme="minorHAnsi" w:hAnsi="Menlo" w:cs="Menlo"/>
                <w:color w:val="000000"/>
              </w:rPr>
            </w:rPrChange>
          </w:rPr>
          <w:t>.</w:t>
        </w:r>
        <w:r w:rsidRPr="00CC342C">
          <w:rPr>
            <w:rPrChange w:id="1662" w:author="Vihari Réka" w:date="2018-11-30T20:55:00Z">
              <w:rPr>
                <w:rFonts w:ascii="Menlo" w:eastAsiaTheme="minorHAnsi" w:hAnsi="Menlo" w:cs="Menlo"/>
                <w:color w:val="5C2699"/>
              </w:rPr>
            </w:rPrChange>
          </w:rPr>
          <w:t>standard</w:t>
        </w:r>
        <w:r w:rsidRPr="00CC342C">
          <w:rPr>
            <w:rPrChange w:id="1663" w:author="Vihari Réka" w:date="2018-11-30T20:55:00Z">
              <w:rPr>
                <w:rFonts w:ascii="Menlo" w:eastAsiaTheme="minorHAnsi" w:hAnsi="Menlo" w:cs="Menlo"/>
                <w:color w:val="000000"/>
              </w:rPr>
            </w:rPrChange>
          </w:rPr>
          <w:t>.</w:t>
        </w:r>
        <w:r w:rsidRPr="00CC342C">
          <w:rPr>
            <w:rPrChange w:id="1664" w:author="Vihari Réka" w:date="2018-11-30T20:55:00Z">
              <w:rPr>
                <w:rFonts w:ascii="Menlo" w:eastAsiaTheme="minorHAnsi" w:hAnsi="Menlo" w:cs="Menlo"/>
                <w:color w:val="245256"/>
              </w:rPr>
            </w:rPrChange>
          </w:rPr>
          <w:t>getUsername</w:t>
        </w:r>
        <w:r w:rsidRPr="00CC342C">
          <w:rPr>
            <w:rPrChange w:id="1665" w:author="Vihari Réka" w:date="2018-11-30T20:55:00Z">
              <w:rPr>
                <w:rFonts w:ascii="Menlo" w:eastAsiaTheme="minorHAnsi" w:hAnsi="Menlo" w:cs="Menlo"/>
                <w:color w:val="000000"/>
              </w:rPr>
            </w:rPrChange>
          </w:rPr>
          <w:t>(),</w:t>
        </w:r>
      </w:ins>
    </w:p>
    <w:p w14:paraId="2B4B2CC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66" w:author="Vihari Réka" w:date="2018-11-22T23:58:00Z"/>
          <w:rPrChange w:id="1667" w:author="Vihari Réka" w:date="2018-11-30T20:55:00Z">
            <w:rPr>
              <w:ins w:id="1668" w:author="Vihari Réka" w:date="2018-11-22T23:58:00Z"/>
              <w:rFonts w:ascii="Helvetica" w:eastAsiaTheme="minorHAnsi" w:hAnsi="Helvetica" w:cs="Helvetica"/>
            </w:rPr>
          </w:rPrChange>
        </w:rPr>
        <w:pPrChange w:id="1669" w:author="Vihari Réka" w:date="2018-11-30T21:00:00Z">
          <w:pPr>
            <w:tabs>
              <w:tab w:val="left" w:pos="593"/>
            </w:tabs>
            <w:autoSpaceDE w:val="0"/>
            <w:autoSpaceDN w:val="0"/>
            <w:adjustRightInd w:val="0"/>
          </w:pPr>
        </w:pPrChange>
      </w:pPr>
      <w:ins w:id="1670" w:author="Vihari Réka" w:date="2018-11-22T23:58:00Z">
        <w:r w:rsidRPr="00CC342C">
          <w:rPr>
            <w:rPrChange w:id="1671" w:author="Vihari Réka" w:date="2018-11-30T20:55:00Z">
              <w:rPr>
                <w:rFonts w:ascii="Menlo" w:eastAsiaTheme="minorHAnsi" w:hAnsi="Menlo" w:cs="Menlo"/>
                <w:color w:val="000000"/>
              </w:rPr>
            </w:rPrChange>
          </w:rPr>
          <w:t xml:space="preserve">        </w:t>
        </w:r>
        <w:r w:rsidRPr="00CC342C">
          <w:rPr>
            <w:rPrChange w:id="1672" w:author="Vihari Réka" w:date="2018-11-30T20:55:00Z">
              <w:rPr>
                <w:rFonts w:ascii="Menlo" w:eastAsiaTheme="minorHAnsi" w:hAnsi="Menlo" w:cs="Menlo"/>
                <w:color w:val="C41A16"/>
              </w:rPr>
            </w:rPrChange>
          </w:rPr>
          <w:t>"longitude"</w:t>
        </w:r>
        <w:r w:rsidRPr="00CC342C">
          <w:rPr>
            <w:rPrChange w:id="1673" w:author="Vihari Réka" w:date="2018-11-30T20:55:00Z">
              <w:rPr>
                <w:rFonts w:ascii="Menlo" w:eastAsiaTheme="minorHAnsi" w:hAnsi="Menlo" w:cs="Menlo"/>
                <w:color w:val="000000"/>
              </w:rPr>
            </w:rPrChange>
          </w:rPr>
          <w:t xml:space="preserve">: </w:t>
        </w:r>
        <w:r w:rsidRPr="00CC342C">
          <w:rPr>
            <w:rPrChange w:id="1674" w:author="Vihari Réka" w:date="2018-11-30T20:55:00Z">
              <w:rPr>
                <w:rFonts w:ascii="Menlo" w:eastAsiaTheme="minorHAnsi" w:hAnsi="Menlo" w:cs="Menlo"/>
                <w:color w:val="5C2699"/>
              </w:rPr>
            </w:rPrChange>
          </w:rPr>
          <w:t>UserDefaults</w:t>
        </w:r>
        <w:r w:rsidRPr="00CC342C">
          <w:rPr>
            <w:rPrChange w:id="1675" w:author="Vihari Réka" w:date="2018-11-30T20:55:00Z">
              <w:rPr>
                <w:rFonts w:ascii="Menlo" w:eastAsiaTheme="minorHAnsi" w:hAnsi="Menlo" w:cs="Menlo"/>
                <w:color w:val="000000"/>
              </w:rPr>
            </w:rPrChange>
          </w:rPr>
          <w:t>.</w:t>
        </w:r>
        <w:r w:rsidRPr="00CC342C">
          <w:rPr>
            <w:rPrChange w:id="1676" w:author="Vihari Réka" w:date="2018-11-30T20:55:00Z">
              <w:rPr>
                <w:rFonts w:ascii="Menlo" w:eastAsiaTheme="minorHAnsi" w:hAnsi="Menlo" w:cs="Menlo"/>
                <w:color w:val="5C2699"/>
              </w:rPr>
            </w:rPrChange>
          </w:rPr>
          <w:t>standard</w:t>
        </w:r>
        <w:r w:rsidRPr="00CC342C">
          <w:rPr>
            <w:rPrChange w:id="1677" w:author="Vihari Réka" w:date="2018-11-30T20:55:00Z">
              <w:rPr>
                <w:rFonts w:ascii="Menlo" w:eastAsiaTheme="minorHAnsi" w:hAnsi="Menlo" w:cs="Menlo"/>
                <w:color w:val="000000"/>
              </w:rPr>
            </w:rPrChange>
          </w:rPr>
          <w:t>.</w:t>
        </w:r>
        <w:r w:rsidRPr="00CC342C">
          <w:rPr>
            <w:rPrChange w:id="1678" w:author="Vihari Réka" w:date="2018-11-30T20:55:00Z">
              <w:rPr>
                <w:rFonts w:ascii="Menlo" w:eastAsiaTheme="minorHAnsi" w:hAnsi="Menlo" w:cs="Menlo"/>
                <w:color w:val="245256"/>
              </w:rPr>
            </w:rPrChange>
          </w:rPr>
          <w:t>getLongitude</w:t>
        </w:r>
        <w:r w:rsidRPr="00CC342C">
          <w:rPr>
            <w:rPrChange w:id="1679" w:author="Vihari Réka" w:date="2018-11-30T20:55:00Z">
              <w:rPr>
                <w:rFonts w:ascii="Menlo" w:eastAsiaTheme="minorHAnsi" w:hAnsi="Menlo" w:cs="Menlo"/>
                <w:color w:val="000000"/>
              </w:rPr>
            </w:rPrChange>
          </w:rPr>
          <w:t>(),</w:t>
        </w:r>
      </w:ins>
    </w:p>
    <w:p w14:paraId="7E0219C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80" w:author="Vihari Réka" w:date="2018-11-22T23:58:00Z"/>
          <w:rPrChange w:id="1681" w:author="Vihari Réka" w:date="2018-11-30T20:55:00Z">
            <w:rPr>
              <w:ins w:id="1682" w:author="Vihari Réka" w:date="2018-11-22T23:58:00Z"/>
              <w:rFonts w:ascii="Helvetica" w:eastAsiaTheme="minorHAnsi" w:hAnsi="Helvetica" w:cs="Helvetica"/>
            </w:rPr>
          </w:rPrChange>
        </w:rPr>
        <w:pPrChange w:id="1683" w:author="Vihari Réka" w:date="2018-11-30T21:00:00Z">
          <w:pPr>
            <w:tabs>
              <w:tab w:val="left" w:pos="593"/>
            </w:tabs>
            <w:autoSpaceDE w:val="0"/>
            <w:autoSpaceDN w:val="0"/>
            <w:adjustRightInd w:val="0"/>
          </w:pPr>
        </w:pPrChange>
      </w:pPr>
      <w:ins w:id="1684" w:author="Vihari Réka" w:date="2018-11-22T23:58:00Z">
        <w:r w:rsidRPr="00CC342C">
          <w:rPr>
            <w:rPrChange w:id="1685" w:author="Vihari Réka" w:date="2018-11-30T20:55:00Z">
              <w:rPr>
                <w:rFonts w:ascii="Menlo" w:eastAsiaTheme="minorHAnsi" w:hAnsi="Menlo" w:cs="Menlo"/>
                <w:color w:val="000000"/>
              </w:rPr>
            </w:rPrChange>
          </w:rPr>
          <w:t xml:space="preserve">        </w:t>
        </w:r>
        <w:r w:rsidRPr="00CC342C">
          <w:rPr>
            <w:rPrChange w:id="1686" w:author="Vihari Réka" w:date="2018-11-30T20:55:00Z">
              <w:rPr>
                <w:rFonts w:ascii="Menlo" w:eastAsiaTheme="minorHAnsi" w:hAnsi="Menlo" w:cs="Menlo"/>
                <w:color w:val="C41A16"/>
              </w:rPr>
            </w:rPrChange>
          </w:rPr>
          <w:t>"latitude"</w:t>
        </w:r>
        <w:r w:rsidRPr="00CC342C">
          <w:rPr>
            <w:rPrChange w:id="1687" w:author="Vihari Réka" w:date="2018-11-30T20:55:00Z">
              <w:rPr>
                <w:rFonts w:ascii="Menlo" w:eastAsiaTheme="minorHAnsi" w:hAnsi="Menlo" w:cs="Menlo"/>
                <w:color w:val="000000"/>
              </w:rPr>
            </w:rPrChange>
          </w:rPr>
          <w:t xml:space="preserve">: </w:t>
        </w:r>
        <w:r w:rsidRPr="00CC342C">
          <w:rPr>
            <w:rPrChange w:id="1688" w:author="Vihari Réka" w:date="2018-11-30T20:55:00Z">
              <w:rPr>
                <w:rFonts w:ascii="Menlo" w:eastAsiaTheme="minorHAnsi" w:hAnsi="Menlo" w:cs="Menlo"/>
                <w:color w:val="5C2699"/>
              </w:rPr>
            </w:rPrChange>
          </w:rPr>
          <w:t>UserDefaults</w:t>
        </w:r>
        <w:r w:rsidRPr="00CC342C">
          <w:rPr>
            <w:rPrChange w:id="1689" w:author="Vihari Réka" w:date="2018-11-30T20:55:00Z">
              <w:rPr>
                <w:rFonts w:ascii="Menlo" w:eastAsiaTheme="minorHAnsi" w:hAnsi="Menlo" w:cs="Menlo"/>
                <w:color w:val="000000"/>
              </w:rPr>
            </w:rPrChange>
          </w:rPr>
          <w:t>.</w:t>
        </w:r>
        <w:r w:rsidRPr="00CC342C">
          <w:rPr>
            <w:rPrChange w:id="1690" w:author="Vihari Réka" w:date="2018-11-30T20:55:00Z">
              <w:rPr>
                <w:rFonts w:ascii="Menlo" w:eastAsiaTheme="minorHAnsi" w:hAnsi="Menlo" w:cs="Menlo"/>
                <w:color w:val="5C2699"/>
              </w:rPr>
            </w:rPrChange>
          </w:rPr>
          <w:t>standard</w:t>
        </w:r>
        <w:r w:rsidRPr="00CC342C">
          <w:rPr>
            <w:rPrChange w:id="1691" w:author="Vihari Réka" w:date="2018-11-30T20:55:00Z">
              <w:rPr>
                <w:rFonts w:ascii="Menlo" w:eastAsiaTheme="minorHAnsi" w:hAnsi="Menlo" w:cs="Menlo"/>
                <w:color w:val="000000"/>
              </w:rPr>
            </w:rPrChange>
          </w:rPr>
          <w:t>.</w:t>
        </w:r>
        <w:r w:rsidRPr="00CC342C">
          <w:rPr>
            <w:rPrChange w:id="1692" w:author="Vihari Réka" w:date="2018-11-30T20:55:00Z">
              <w:rPr>
                <w:rFonts w:ascii="Menlo" w:eastAsiaTheme="minorHAnsi" w:hAnsi="Menlo" w:cs="Menlo"/>
                <w:color w:val="245256"/>
              </w:rPr>
            </w:rPrChange>
          </w:rPr>
          <w:t>getLatitude</w:t>
        </w:r>
        <w:r w:rsidRPr="00CC342C">
          <w:rPr>
            <w:rPrChange w:id="1693" w:author="Vihari Réka" w:date="2018-11-30T20:55:00Z">
              <w:rPr>
                <w:rFonts w:ascii="Menlo" w:eastAsiaTheme="minorHAnsi" w:hAnsi="Menlo" w:cs="Menlo"/>
                <w:color w:val="000000"/>
              </w:rPr>
            </w:rPrChange>
          </w:rPr>
          <w:t>(),</w:t>
        </w:r>
      </w:ins>
    </w:p>
    <w:p w14:paraId="31A48DD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694" w:author="Vihari Réka" w:date="2018-11-22T23:58:00Z"/>
          <w:rPrChange w:id="1695" w:author="Vihari Réka" w:date="2018-11-30T20:55:00Z">
            <w:rPr>
              <w:ins w:id="1696" w:author="Vihari Réka" w:date="2018-11-22T23:58:00Z"/>
              <w:rFonts w:ascii="Helvetica" w:eastAsiaTheme="minorHAnsi" w:hAnsi="Helvetica" w:cs="Helvetica"/>
            </w:rPr>
          </w:rPrChange>
        </w:rPr>
        <w:pPrChange w:id="1697" w:author="Vihari Réka" w:date="2018-11-30T21:00:00Z">
          <w:pPr>
            <w:tabs>
              <w:tab w:val="left" w:pos="593"/>
            </w:tabs>
            <w:autoSpaceDE w:val="0"/>
            <w:autoSpaceDN w:val="0"/>
            <w:adjustRightInd w:val="0"/>
          </w:pPr>
        </w:pPrChange>
      </w:pPr>
      <w:ins w:id="1698" w:author="Vihari Réka" w:date="2018-11-22T23:58:00Z">
        <w:r w:rsidRPr="00CC342C">
          <w:rPr>
            <w:rPrChange w:id="1699" w:author="Vihari Réka" w:date="2018-11-30T20:55:00Z">
              <w:rPr>
                <w:rFonts w:ascii="Menlo" w:eastAsiaTheme="minorHAnsi" w:hAnsi="Menlo" w:cs="Menlo"/>
                <w:color w:val="000000"/>
              </w:rPr>
            </w:rPrChange>
          </w:rPr>
          <w:t xml:space="preserve">        </w:t>
        </w:r>
        <w:r w:rsidRPr="00CC342C">
          <w:rPr>
            <w:rPrChange w:id="1700" w:author="Vihari Réka" w:date="2018-11-30T20:55:00Z">
              <w:rPr>
                <w:rFonts w:ascii="Menlo" w:eastAsiaTheme="minorHAnsi" w:hAnsi="Menlo" w:cs="Menlo"/>
                <w:color w:val="C41A16"/>
              </w:rPr>
            </w:rPrChange>
          </w:rPr>
          <w:t>"name"</w:t>
        </w:r>
        <w:r w:rsidRPr="00CC342C">
          <w:rPr>
            <w:rPrChange w:id="1701" w:author="Vihari Réka" w:date="2018-11-30T20:55:00Z">
              <w:rPr>
                <w:rFonts w:ascii="Menlo" w:eastAsiaTheme="minorHAnsi" w:hAnsi="Menlo" w:cs="Menlo"/>
                <w:color w:val="000000"/>
              </w:rPr>
            </w:rPrChange>
          </w:rPr>
          <w:t xml:space="preserve">: </w:t>
        </w:r>
        <w:r w:rsidRPr="00CC342C">
          <w:rPr>
            <w:rPrChange w:id="1702" w:author="Vihari Réka" w:date="2018-11-30T20:55:00Z">
              <w:rPr>
                <w:rFonts w:ascii="Menlo" w:eastAsiaTheme="minorHAnsi" w:hAnsi="Menlo" w:cs="Menlo"/>
                <w:color w:val="5C2699"/>
              </w:rPr>
            </w:rPrChange>
          </w:rPr>
          <w:t>UserDefaults</w:t>
        </w:r>
        <w:r w:rsidRPr="00CC342C">
          <w:rPr>
            <w:rPrChange w:id="1703" w:author="Vihari Réka" w:date="2018-11-30T20:55:00Z">
              <w:rPr>
                <w:rFonts w:ascii="Menlo" w:eastAsiaTheme="minorHAnsi" w:hAnsi="Menlo" w:cs="Menlo"/>
                <w:color w:val="000000"/>
              </w:rPr>
            </w:rPrChange>
          </w:rPr>
          <w:t>.</w:t>
        </w:r>
        <w:r w:rsidRPr="00CC342C">
          <w:rPr>
            <w:rPrChange w:id="1704" w:author="Vihari Réka" w:date="2018-11-30T20:55:00Z">
              <w:rPr>
                <w:rFonts w:ascii="Menlo" w:eastAsiaTheme="minorHAnsi" w:hAnsi="Menlo" w:cs="Menlo"/>
                <w:color w:val="5C2699"/>
              </w:rPr>
            </w:rPrChange>
          </w:rPr>
          <w:t>standard</w:t>
        </w:r>
        <w:r w:rsidRPr="00CC342C">
          <w:rPr>
            <w:rPrChange w:id="1705" w:author="Vihari Réka" w:date="2018-11-30T20:55:00Z">
              <w:rPr>
                <w:rFonts w:ascii="Menlo" w:eastAsiaTheme="minorHAnsi" w:hAnsi="Menlo" w:cs="Menlo"/>
                <w:color w:val="000000"/>
              </w:rPr>
            </w:rPrChange>
          </w:rPr>
          <w:t>.</w:t>
        </w:r>
        <w:r w:rsidRPr="00CC342C">
          <w:rPr>
            <w:rPrChange w:id="1706" w:author="Vihari Réka" w:date="2018-11-30T20:55:00Z">
              <w:rPr>
                <w:rFonts w:ascii="Menlo" w:eastAsiaTheme="minorHAnsi" w:hAnsi="Menlo" w:cs="Menlo"/>
                <w:color w:val="245256"/>
              </w:rPr>
            </w:rPrChange>
          </w:rPr>
          <w:t>getUsername</w:t>
        </w:r>
        <w:r w:rsidRPr="00CC342C">
          <w:rPr>
            <w:rPrChange w:id="1707" w:author="Vihari Réka" w:date="2018-11-30T20:55:00Z">
              <w:rPr>
                <w:rFonts w:ascii="Menlo" w:eastAsiaTheme="minorHAnsi" w:hAnsi="Menlo" w:cs="Menlo"/>
                <w:color w:val="000000"/>
              </w:rPr>
            </w:rPrChange>
          </w:rPr>
          <w:t>(),</w:t>
        </w:r>
      </w:ins>
    </w:p>
    <w:p w14:paraId="10E225C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08" w:author="Vihari Réka" w:date="2018-11-22T23:58:00Z"/>
          <w:rPrChange w:id="1709" w:author="Vihari Réka" w:date="2018-11-30T20:55:00Z">
            <w:rPr>
              <w:ins w:id="1710" w:author="Vihari Réka" w:date="2018-11-22T23:58:00Z"/>
              <w:rFonts w:ascii="Helvetica" w:eastAsiaTheme="minorHAnsi" w:hAnsi="Helvetica" w:cs="Helvetica"/>
            </w:rPr>
          </w:rPrChange>
        </w:rPr>
        <w:pPrChange w:id="1711" w:author="Vihari Réka" w:date="2018-11-30T21:00:00Z">
          <w:pPr>
            <w:tabs>
              <w:tab w:val="left" w:pos="593"/>
            </w:tabs>
            <w:autoSpaceDE w:val="0"/>
            <w:autoSpaceDN w:val="0"/>
            <w:adjustRightInd w:val="0"/>
          </w:pPr>
        </w:pPrChange>
      </w:pPr>
      <w:ins w:id="1712" w:author="Vihari Réka" w:date="2018-11-22T23:58:00Z">
        <w:r w:rsidRPr="00CC342C">
          <w:rPr>
            <w:rPrChange w:id="1713" w:author="Vihari Réka" w:date="2018-11-30T20:55:00Z">
              <w:rPr>
                <w:rFonts w:ascii="Menlo" w:eastAsiaTheme="minorHAnsi" w:hAnsi="Menlo" w:cs="Menlo"/>
                <w:color w:val="000000"/>
              </w:rPr>
            </w:rPrChange>
          </w:rPr>
          <w:t xml:space="preserve">    ]</w:t>
        </w:r>
      </w:ins>
    </w:p>
    <w:p w14:paraId="4ED037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14" w:author="Vihari Réka" w:date="2018-11-22T23:58:00Z"/>
          <w:rPrChange w:id="1715" w:author="Vihari Réka" w:date="2018-11-30T20:55:00Z">
            <w:rPr>
              <w:ins w:id="1716" w:author="Vihari Réka" w:date="2018-11-22T23:58:00Z"/>
              <w:rFonts w:ascii="Helvetica" w:eastAsiaTheme="minorHAnsi" w:hAnsi="Helvetica" w:cs="Helvetica"/>
            </w:rPr>
          </w:rPrChange>
        </w:rPr>
        <w:pPrChange w:id="1717" w:author="Vihari Réka" w:date="2018-11-30T21:00:00Z">
          <w:pPr>
            <w:tabs>
              <w:tab w:val="left" w:pos="593"/>
            </w:tabs>
            <w:autoSpaceDE w:val="0"/>
            <w:autoSpaceDN w:val="0"/>
            <w:adjustRightInd w:val="0"/>
          </w:pPr>
        </w:pPrChange>
      </w:pPr>
    </w:p>
    <w:p w14:paraId="24F6E51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18" w:author="Vihari Réka" w:date="2018-11-22T23:58:00Z"/>
          <w:rPrChange w:id="1719" w:author="Vihari Réka" w:date="2018-11-30T20:55:00Z">
            <w:rPr>
              <w:ins w:id="1720" w:author="Vihari Réka" w:date="2018-11-22T23:58:00Z"/>
              <w:rFonts w:ascii="Helvetica" w:eastAsiaTheme="minorHAnsi" w:hAnsi="Helvetica" w:cs="Helvetica"/>
            </w:rPr>
          </w:rPrChange>
        </w:rPr>
        <w:pPrChange w:id="1721" w:author="Vihari Réka" w:date="2018-11-30T21:00:00Z">
          <w:pPr>
            <w:tabs>
              <w:tab w:val="left" w:pos="593"/>
            </w:tabs>
            <w:autoSpaceDE w:val="0"/>
            <w:autoSpaceDN w:val="0"/>
            <w:adjustRightInd w:val="0"/>
          </w:pPr>
        </w:pPrChange>
      </w:pPr>
      <w:ins w:id="1722" w:author="Vihari Réka" w:date="2018-11-22T23:58:00Z">
        <w:r w:rsidRPr="00CC342C">
          <w:rPr>
            <w:rPrChange w:id="1723" w:author="Vihari Réka" w:date="2018-11-30T20:55:00Z">
              <w:rPr>
                <w:rFonts w:ascii="Menlo" w:eastAsiaTheme="minorHAnsi" w:hAnsi="Menlo" w:cs="Menlo"/>
                <w:color w:val="000000"/>
              </w:rPr>
            </w:rPrChange>
          </w:rPr>
          <w:t xml:space="preserve">    </w:t>
        </w:r>
        <w:r w:rsidRPr="00CC342C">
          <w:rPr>
            <w:rPrChange w:id="1724" w:author="Vihari Réka" w:date="2018-11-30T20:55:00Z">
              <w:rPr>
                <w:rFonts w:ascii="Menlo" w:eastAsiaTheme="minorHAnsi" w:hAnsi="Menlo" w:cs="Menlo"/>
                <w:b/>
                <w:bCs/>
                <w:color w:val="9B2393"/>
              </w:rPr>
            </w:rPrChange>
          </w:rPr>
          <w:t>private</w:t>
        </w:r>
        <w:r w:rsidRPr="00CC342C">
          <w:rPr>
            <w:rPrChange w:id="1725" w:author="Vihari Réka" w:date="2018-11-30T20:55:00Z">
              <w:rPr>
                <w:rFonts w:ascii="Menlo" w:eastAsiaTheme="minorHAnsi" w:hAnsi="Menlo" w:cs="Menlo"/>
                <w:color w:val="000000"/>
              </w:rPr>
            </w:rPrChange>
          </w:rPr>
          <w:t xml:space="preserve"> </w:t>
        </w:r>
        <w:r w:rsidRPr="00CC342C">
          <w:rPr>
            <w:rPrChange w:id="1726" w:author="Vihari Réka" w:date="2018-11-30T20:55:00Z">
              <w:rPr>
                <w:rFonts w:ascii="Menlo" w:eastAsiaTheme="minorHAnsi" w:hAnsi="Menlo" w:cs="Menlo"/>
                <w:b/>
                <w:bCs/>
                <w:color w:val="9B2393"/>
              </w:rPr>
            </w:rPrChange>
          </w:rPr>
          <w:t>let</w:t>
        </w:r>
        <w:r w:rsidRPr="00CC342C">
          <w:rPr>
            <w:rPrChange w:id="1727" w:author="Vihari Réka" w:date="2018-11-30T20:55:00Z">
              <w:rPr>
                <w:rFonts w:ascii="Menlo" w:eastAsiaTheme="minorHAnsi" w:hAnsi="Menlo" w:cs="Menlo"/>
                <w:color w:val="000000"/>
              </w:rPr>
            </w:rPrChange>
          </w:rPr>
          <w:t xml:space="preserve"> headers: </w:t>
        </w:r>
        <w:r w:rsidRPr="00CC342C">
          <w:rPr>
            <w:rPrChange w:id="1728" w:author="Vihari Réka" w:date="2018-11-30T20:55:00Z">
              <w:rPr>
                <w:rFonts w:ascii="Menlo" w:eastAsiaTheme="minorHAnsi" w:hAnsi="Menlo" w:cs="Menlo"/>
                <w:color w:val="326D74"/>
              </w:rPr>
            </w:rPrChange>
          </w:rPr>
          <w:t>HTTPHeaders</w:t>
        </w:r>
        <w:r w:rsidRPr="00CC342C">
          <w:rPr>
            <w:rPrChange w:id="1729" w:author="Vihari Réka" w:date="2018-11-30T20:55:00Z">
              <w:rPr>
                <w:rFonts w:ascii="Menlo" w:eastAsiaTheme="minorHAnsi" w:hAnsi="Menlo" w:cs="Menlo"/>
                <w:color w:val="000000"/>
              </w:rPr>
            </w:rPrChange>
          </w:rPr>
          <w:t xml:space="preserve"> = [</w:t>
        </w:r>
        <w:r w:rsidRPr="00CC342C">
          <w:rPr>
            <w:rPrChange w:id="1730" w:author="Vihari Réka" w:date="2018-11-30T20:55:00Z">
              <w:rPr>
                <w:rFonts w:ascii="Menlo" w:eastAsiaTheme="minorHAnsi" w:hAnsi="Menlo" w:cs="Menlo"/>
                <w:color w:val="C41A16"/>
              </w:rPr>
            </w:rPrChange>
          </w:rPr>
          <w:t>"Authorization"</w:t>
        </w:r>
        <w:r w:rsidRPr="00CC342C">
          <w:rPr>
            <w:rPrChange w:id="1731" w:author="Vihari Réka" w:date="2018-11-30T20:55:00Z">
              <w:rPr>
                <w:rFonts w:ascii="Menlo" w:eastAsiaTheme="minorHAnsi" w:hAnsi="Menlo" w:cs="Menlo"/>
                <w:color w:val="000000"/>
              </w:rPr>
            </w:rPrChange>
          </w:rPr>
          <w:t>:</w:t>
        </w:r>
        <w:r w:rsidRPr="00CC342C">
          <w:rPr>
            <w:rPrChange w:id="1732" w:author="Vihari Réka" w:date="2018-11-30T20:55:00Z">
              <w:rPr>
                <w:rFonts w:ascii="Menlo" w:eastAsiaTheme="minorHAnsi" w:hAnsi="Menlo" w:cs="Menlo"/>
                <w:color w:val="5C2699"/>
              </w:rPr>
            </w:rPrChange>
          </w:rPr>
          <w:t>UserDefaults</w:t>
        </w:r>
        <w:r w:rsidRPr="00CC342C">
          <w:rPr>
            <w:rPrChange w:id="1733" w:author="Vihari Réka" w:date="2018-11-30T20:55:00Z">
              <w:rPr>
                <w:rFonts w:ascii="Menlo" w:eastAsiaTheme="minorHAnsi" w:hAnsi="Menlo" w:cs="Menlo"/>
                <w:color w:val="000000"/>
              </w:rPr>
            </w:rPrChange>
          </w:rPr>
          <w:t>.</w:t>
        </w:r>
        <w:r w:rsidRPr="00CC342C">
          <w:rPr>
            <w:rPrChange w:id="1734" w:author="Vihari Réka" w:date="2018-11-30T20:55:00Z">
              <w:rPr>
                <w:rFonts w:ascii="Menlo" w:eastAsiaTheme="minorHAnsi" w:hAnsi="Menlo" w:cs="Menlo"/>
                <w:color w:val="5C2699"/>
              </w:rPr>
            </w:rPrChange>
          </w:rPr>
          <w:t>standard</w:t>
        </w:r>
        <w:r w:rsidRPr="00CC342C">
          <w:rPr>
            <w:rPrChange w:id="1735" w:author="Vihari Réka" w:date="2018-11-30T20:55:00Z">
              <w:rPr>
                <w:rFonts w:ascii="Menlo" w:eastAsiaTheme="minorHAnsi" w:hAnsi="Menlo" w:cs="Menlo"/>
                <w:color w:val="000000"/>
              </w:rPr>
            </w:rPrChange>
          </w:rPr>
          <w:t>.</w:t>
        </w:r>
        <w:r w:rsidRPr="00CC342C">
          <w:rPr>
            <w:rPrChange w:id="1736" w:author="Vihari Réka" w:date="2018-11-30T20:55:00Z">
              <w:rPr>
                <w:rFonts w:ascii="Menlo" w:eastAsiaTheme="minorHAnsi" w:hAnsi="Menlo" w:cs="Menlo"/>
                <w:color w:val="245256"/>
              </w:rPr>
            </w:rPrChange>
          </w:rPr>
          <w:t>getToken</w:t>
        </w:r>
        <w:r w:rsidRPr="00CC342C">
          <w:rPr>
            <w:rPrChange w:id="1737" w:author="Vihari Réka" w:date="2018-11-30T20:55:00Z">
              <w:rPr>
                <w:rFonts w:ascii="Menlo" w:eastAsiaTheme="minorHAnsi" w:hAnsi="Menlo" w:cs="Menlo"/>
                <w:color w:val="000000"/>
              </w:rPr>
            </w:rPrChange>
          </w:rPr>
          <w:t>()]</w:t>
        </w:r>
      </w:ins>
    </w:p>
    <w:p w14:paraId="2EC05DC2"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38" w:author="Vihari Réka" w:date="2018-11-22T23:58:00Z"/>
          <w:rPrChange w:id="1739" w:author="Vihari Réka" w:date="2018-11-30T20:55:00Z">
            <w:rPr>
              <w:ins w:id="1740" w:author="Vihari Réka" w:date="2018-11-22T23:58:00Z"/>
              <w:rFonts w:ascii="Helvetica" w:eastAsiaTheme="minorHAnsi" w:hAnsi="Helvetica" w:cs="Helvetica"/>
            </w:rPr>
          </w:rPrChange>
        </w:rPr>
        <w:pPrChange w:id="1741" w:author="Vihari Réka" w:date="2018-11-30T21:00:00Z">
          <w:pPr>
            <w:tabs>
              <w:tab w:val="left" w:pos="593"/>
            </w:tabs>
            <w:autoSpaceDE w:val="0"/>
            <w:autoSpaceDN w:val="0"/>
            <w:adjustRightInd w:val="0"/>
          </w:pPr>
        </w:pPrChange>
      </w:pPr>
    </w:p>
    <w:p w14:paraId="24D99540" w14:textId="75B65E4A"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42" w:author="Vihari Réka" w:date="2018-11-22T23:58:00Z"/>
          <w:rPrChange w:id="1743" w:author="Vihari Réka" w:date="2018-11-30T20:55:00Z">
            <w:rPr>
              <w:ins w:id="1744" w:author="Vihari Réka" w:date="2018-11-22T23:58:00Z"/>
              <w:rFonts w:ascii="Helvetica" w:eastAsiaTheme="minorHAnsi" w:hAnsi="Helvetica" w:cs="Helvetica"/>
            </w:rPr>
          </w:rPrChange>
        </w:rPr>
        <w:pPrChange w:id="1745" w:author="Vihari Réka" w:date="2018-11-30T21:00:00Z">
          <w:pPr>
            <w:tabs>
              <w:tab w:val="left" w:pos="593"/>
            </w:tabs>
            <w:autoSpaceDE w:val="0"/>
            <w:autoSpaceDN w:val="0"/>
            <w:adjustRightInd w:val="0"/>
          </w:pPr>
        </w:pPrChange>
      </w:pPr>
      <w:ins w:id="1746" w:author="Vihari Réka" w:date="2018-11-22T23:58:00Z">
        <w:r w:rsidRPr="00CC342C">
          <w:rPr>
            <w:rPrChange w:id="1747" w:author="Vihari Réka" w:date="2018-11-30T20:55:00Z">
              <w:rPr>
                <w:rFonts w:ascii="Menlo" w:eastAsiaTheme="minorHAnsi" w:hAnsi="Menlo" w:cs="Menlo"/>
                <w:color w:val="000000"/>
              </w:rPr>
            </w:rPrChange>
          </w:rPr>
          <w:t xml:space="preserve">    </w:t>
        </w:r>
        <w:commentRangeStart w:id="1748"/>
        <w:r w:rsidRPr="00CC342C">
          <w:rPr>
            <w:rPrChange w:id="1749" w:author="Vihari Réka" w:date="2018-11-30T20:55:00Z">
              <w:rPr>
                <w:rFonts w:ascii="Menlo" w:eastAsiaTheme="minorHAnsi" w:hAnsi="Menlo" w:cs="Menlo"/>
                <w:i/>
                <w:iCs/>
                <w:color w:val="536579"/>
              </w:rPr>
            </w:rPrChange>
          </w:rPr>
          <w:t>// Singleton</w:t>
        </w:r>
      </w:ins>
      <w:commentRangeEnd w:id="1748"/>
      <w:del w:id="1750" w:author="Vihari Réka" w:date="2018-11-29T22:13:00Z">
        <w:r w:rsidR="0074744D" w:rsidRPr="00CC342C" w:rsidDel="00B037D9">
          <w:rPr>
            <w:rPrChange w:id="1751" w:author="Vihari Réka" w:date="2018-11-30T20:55:00Z">
              <w:rPr>
                <w:rStyle w:val="Jegyzethivatkozs"/>
              </w:rPr>
            </w:rPrChange>
          </w:rPr>
          <w:commentReference w:id="1748"/>
        </w:r>
      </w:del>
    </w:p>
    <w:p w14:paraId="4A3F6D73" w14:textId="5D998EFF"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52" w:author="Vihari Réka" w:date="2018-11-23T19:10:00Z"/>
          <w:rPrChange w:id="1753" w:author="Vihari Réka" w:date="2018-11-30T20:55:00Z">
            <w:rPr>
              <w:ins w:id="1754" w:author="Vihari Réka" w:date="2018-11-23T19:10:00Z"/>
              <w:rFonts w:ascii="Menlo" w:eastAsiaTheme="minorHAnsi" w:hAnsi="Menlo" w:cs="Menlo"/>
              <w:color w:val="000000"/>
              <w:sz w:val="12"/>
              <w:szCs w:val="12"/>
            </w:rPr>
          </w:rPrChange>
        </w:rPr>
        <w:pPrChange w:id="1755" w:author="Vihari Réka" w:date="2018-11-30T21:00:00Z">
          <w:pPr>
            <w:tabs>
              <w:tab w:val="left" w:pos="593"/>
            </w:tabs>
            <w:autoSpaceDE w:val="0"/>
            <w:autoSpaceDN w:val="0"/>
            <w:adjustRightInd w:val="0"/>
          </w:pPr>
        </w:pPrChange>
      </w:pPr>
      <w:ins w:id="1756" w:author="Vihari Réka" w:date="2018-11-22T23:58:00Z">
        <w:r w:rsidRPr="00CC342C">
          <w:rPr>
            <w:rPrChange w:id="1757" w:author="Vihari Réka" w:date="2018-11-30T20:55:00Z">
              <w:rPr>
                <w:rFonts w:ascii="Menlo" w:eastAsiaTheme="minorHAnsi" w:hAnsi="Menlo" w:cs="Menlo"/>
                <w:color w:val="000000"/>
              </w:rPr>
            </w:rPrChange>
          </w:rPr>
          <w:t xml:space="preserve">    </w:t>
        </w:r>
        <w:r w:rsidRPr="00CC342C">
          <w:rPr>
            <w:rPrChange w:id="1758" w:author="Vihari Réka" w:date="2018-11-30T20:55:00Z">
              <w:rPr>
                <w:rFonts w:ascii="Menlo" w:eastAsiaTheme="minorHAnsi" w:hAnsi="Menlo" w:cs="Menlo"/>
                <w:b/>
                <w:bCs/>
                <w:color w:val="9B2393"/>
              </w:rPr>
            </w:rPrChange>
          </w:rPr>
          <w:t>private</w:t>
        </w:r>
        <w:r w:rsidRPr="00CC342C">
          <w:rPr>
            <w:rPrChange w:id="1759" w:author="Vihari Réka" w:date="2018-11-30T20:55:00Z">
              <w:rPr>
                <w:rFonts w:ascii="Menlo" w:eastAsiaTheme="minorHAnsi" w:hAnsi="Menlo" w:cs="Menlo"/>
                <w:color w:val="000000"/>
              </w:rPr>
            </w:rPrChange>
          </w:rPr>
          <w:t xml:space="preserve"> </w:t>
        </w:r>
        <w:r w:rsidRPr="00CC342C">
          <w:rPr>
            <w:rPrChange w:id="1760" w:author="Vihari Réka" w:date="2018-11-30T20:55:00Z">
              <w:rPr>
                <w:rFonts w:ascii="Menlo" w:eastAsiaTheme="minorHAnsi" w:hAnsi="Menlo" w:cs="Menlo"/>
                <w:b/>
                <w:bCs/>
                <w:color w:val="9B2393"/>
              </w:rPr>
            </w:rPrChange>
          </w:rPr>
          <w:t>init</w:t>
        </w:r>
        <w:r w:rsidRPr="00CC342C">
          <w:rPr>
            <w:rPrChange w:id="1761" w:author="Vihari Réka" w:date="2018-11-30T20:55: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1762" w:author="Vihari Réka" w:date="2018-11-23T19:10:00Z"/>
          <w:rFonts w:ascii="Menlo" w:eastAsiaTheme="minorHAnsi" w:hAnsi="Menlo" w:cs="Menlo"/>
          <w:color w:val="000000"/>
          <w:sz w:val="12"/>
          <w:szCs w:val="12"/>
        </w:rPr>
      </w:pPr>
    </w:p>
    <w:p w14:paraId="68568244" w14:textId="467E154A" w:rsidR="00CB52D2" w:rsidRPr="00A25C5E" w:rsidRDefault="00CB52D2">
      <w:pPr>
        <w:spacing w:after="120" w:line="360" w:lineRule="auto"/>
        <w:ind w:firstLine="720"/>
        <w:jc w:val="both"/>
        <w:rPr>
          <w:ins w:id="1763" w:author="Vihari Réka" w:date="2018-11-23T19:10:00Z"/>
          <w:rFonts w:cs="Times New Roman"/>
        </w:rPr>
        <w:pPrChange w:id="1764" w:author="Vihari Réka" w:date="2018-11-23T20:26:00Z">
          <w:pPr>
            <w:tabs>
              <w:tab w:val="left" w:pos="593"/>
            </w:tabs>
            <w:autoSpaceDE w:val="0"/>
            <w:autoSpaceDN w:val="0"/>
            <w:adjustRightInd w:val="0"/>
          </w:pPr>
        </w:pPrChange>
      </w:pPr>
      <w:ins w:id="1765" w:author="Vihari Réka" w:date="2018-11-23T19:10:00Z">
        <w:r w:rsidRPr="00CB52D2">
          <w:rPr>
            <w:rFonts w:cs="Times New Roman"/>
          </w:rPr>
          <w:t>A ge</w:t>
        </w:r>
        <w:r w:rsidRPr="00EE0D0A">
          <w:rPr>
            <w:rFonts w:cs="Times New Roman"/>
          </w:rPr>
          <w:t>t és post metódusok bemenetének szükséges megadni a végpont URL címét, illetve, hogy</w:t>
        </w:r>
        <w:r w:rsidRPr="00BA753E">
          <w:rPr>
            <w:rFonts w:cs="Times New Roman"/>
          </w:rPr>
          <w:t xml:space="preserve"> milyen típusú választ várunk. A get kérések esetén vizsgáljuk, hogy a felhasználó bevan-e jelentkezve és ha nem akkor érték nélkül térünk vissza. Ha minden feltétel megfelel, akkor az adatokat adja vissza a get kérés. Post esetén a szerver adatbázisába küldünk fel adatot</w:t>
        </w:r>
        <w:r w:rsidRPr="00DE02BF">
          <w:rPr>
            <w:rFonts w:cs="Times New Roman"/>
          </w:rPr>
          <w:t xml:space="preserve"> és visszakapjuk válaszkén</w:t>
        </w:r>
        <w:r w:rsidRPr="001B07CF">
          <w:rPr>
            <w:rFonts w:cs="Times New Roman"/>
          </w:rPr>
          <w:t xml:space="preserve">t hogy sikeres volt-e a felküldés.  </w:t>
        </w:r>
      </w:ins>
      <w:ins w:id="1766" w:author="Vihari Réka" w:date="2018-11-23T20:25:00Z">
        <w:r w:rsidRPr="001B07CF">
          <w:rPr>
            <w:rFonts w:cs="Times New Roman"/>
          </w:rPr>
          <w:t>A metódusok belsejében látható, hogy az Alamofire-</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1767" w:author="Vihari Réka" w:date="2018-11-22T23:58:00Z"/>
          <w:rFonts w:ascii="Helvetica" w:eastAsiaTheme="minorHAnsi" w:hAnsi="Helvetica" w:cs="Helvetica"/>
          <w:sz w:val="12"/>
          <w:szCs w:val="12"/>
          <w:rPrChange w:id="1768" w:author="Vihari Réka" w:date="2018-11-22T23:58:00Z">
            <w:rPr>
              <w:ins w:id="1769" w:author="Vihari Réka" w:date="2018-11-22T23:58:00Z"/>
              <w:rFonts w:ascii="Helvetica" w:eastAsiaTheme="minorHAnsi" w:hAnsi="Helvetica" w:cs="Helvetica"/>
            </w:rPr>
          </w:rPrChange>
        </w:rPr>
      </w:pPr>
    </w:p>
    <w:p w14:paraId="7E56AD44" w14:textId="77777777" w:rsidR="00D1686B" w:rsidRPr="00CC342C" w:rsidRDefault="00D1686B" w:rsidP="00CC342C">
      <w:pPr>
        <w:pStyle w:val="Kd"/>
        <w:rPr>
          <w:ins w:id="1770" w:author="Vihari Réka" w:date="2018-11-22T23:58:00Z"/>
          <w:rPrChange w:id="1771" w:author="Vihari Réka" w:date="2018-11-30T20:55:00Z">
            <w:rPr>
              <w:ins w:id="1772" w:author="Vihari Réka" w:date="2018-11-22T23:58:00Z"/>
              <w:rFonts w:ascii="Helvetica" w:eastAsiaTheme="minorHAnsi" w:hAnsi="Helvetica" w:cs="Helvetica"/>
            </w:rPr>
          </w:rPrChange>
        </w:rPr>
        <w:pPrChange w:id="1773" w:author="Vihari Réka" w:date="2018-11-30T20:55:00Z">
          <w:pPr>
            <w:tabs>
              <w:tab w:val="left" w:pos="593"/>
            </w:tabs>
            <w:autoSpaceDE w:val="0"/>
            <w:autoSpaceDN w:val="0"/>
            <w:adjustRightInd w:val="0"/>
          </w:pPr>
        </w:pPrChange>
      </w:pPr>
    </w:p>
    <w:p w14:paraId="5E41F76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74" w:author="Vihari Réka" w:date="2018-11-22T23:58:00Z"/>
          <w:rPrChange w:id="1775" w:author="Vihari Réka" w:date="2018-11-30T20:55:00Z">
            <w:rPr>
              <w:ins w:id="1776" w:author="Vihari Réka" w:date="2018-11-22T23:58:00Z"/>
              <w:rFonts w:ascii="Helvetica" w:eastAsiaTheme="minorHAnsi" w:hAnsi="Helvetica" w:cs="Helvetica"/>
            </w:rPr>
          </w:rPrChange>
        </w:rPr>
        <w:pPrChange w:id="1777" w:author="Vihari Réka" w:date="2018-11-30T21:00:00Z">
          <w:pPr>
            <w:tabs>
              <w:tab w:val="left" w:pos="593"/>
            </w:tabs>
            <w:autoSpaceDE w:val="0"/>
            <w:autoSpaceDN w:val="0"/>
            <w:adjustRightInd w:val="0"/>
          </w:pPr>
        </w:pPrChange>
      </w:pPr>
      <w:ins w:id="1778" w:author="Vihari Réka" w:date="2018-11-22T23:58:00Z">
        <w:r w:rsidRPr="00CC342C">
          <w:rPr>
            <w:rPrChange w:id="1779" w:author="Vihari Réka" w:date="2018-11-30T20:55:00Z">
              <w:rPr>
                <w:rFonts w:ascii="Menlo" w:eastAsiaTheme="minorHAnsi" w:hAnsi="Menlo" w:cs="Menlo"/>
                <w:color w:val="000000"/>
              </w:rPr>
            </w:rPrChange>
          </w:rPr>
          <w:t xml:space="preserve">    </w:t>
        </w:r>
        <w:r w:rsidRPr="00CC342C">
          <w:rPr>
            <w:rPrChange w:id="1780" w:author="Vihari Réka" w:date="2018-11-30T20:55:00Z">
              <w:rPr>
                <w:rFonts w:ascii="Menlo" w:eastAsiaTheme="minorHAnsi" w:hAnsi="Menlo" w:cs="Menlo"/>
                <w:b/>
                <w:bCs/>
                <w:color w:val="9B2393"/>
              </w:rPr>
            </w:rPrChange>
          </w:rPr>
          <w:t>func</w:t>
        </w:r>
        <w:r w:rsidRPr="00CC342C">
          <w:rPr>
            <w:rPrChange w:id="1781" w:author="Vihari Réka" w:date="2018-11-30T20:55:00Z">
              <w:rPr>
                <w:rFonts w:ascii="Menlo" w:eastAsiaTheme="minorHAnsi" w:hAnsi="Menlo" w:cs="Menlo"/>
                <w:color w:val="000000"/>
              </w:rPr>
            </w:rPrChange>
          </w:rPr>
          <w:t xml:space="preserve"> get(endpoint: </w:t>
        </w:r>
        <w:r w:rsidRPr="00CC342C">
          <w:rPr>
            <w:rPrChange w:id="1782" w:author="Vihari Réka" w:date="2018-11-30T20:55:00Z">
              <w:rPr>
                <w:rFonts w:ascii="Menlo" w:eastAsiaTheme="minorHAnsi" w:hAnsi="Menlo" w:cs="Menlo"/>
                <w:color w:val="326D74"/>
              </w:rPr>
            </w:rPrChange>
          </w:rPr>
          <w:t>Endpoints</w:t>
        </w:r>
        <w:r w:rsidRPr="00CC342C">
          <w:rPr>
            <w:rPrChange w:id="1783" w:author="Vihari Réka" w:date="2018-11-30T20:55:00Z">
              <w:rPr>
                <w:rFonts w:ascii="Menlo" w:eastAsiaTheme="minorHAnsi" w:hAnsi="Menlo" w:cs="Menlo"/>
                <w:color w:val="000000"/>
              </w:rPr>
            </w:rPrChange>
          </w:rPr>
          <w:t xml:space="preserve">, completion: </w:t>
        </w:r>
        <w:r w:rsidRPr="00CC342C">
          <w:rPr>
            <w:rPrChange w:id="1784" w:author="Vihari Réka" w:date="2018-11-30T20:55:00Z">
              <w:rPr>
                <w:rFonts w:ascii="Menlo" w:eastAsiaTheme="minorHAnsi" w:hAnsi="Menlo" w:cs="Menlo"/>
                <w:color w:val="326D74"/>
              </w:rPr>
            </w:rPrChange>
          </w:rPr>
          <w:t>ResponseType</w:t>
        </w:r>
        <w:r w:rsidRPr="00CC342C">
          <w:rPr>
            <w:rPrChange w:id="1785" w:author="Vihari Réka" w:date="2018-11-30T20:55:00Z">
              <w:rPr>
                <w:rFonts w:ascii="Menlo" w:eastAsiaTheme="minorHAnsi" w:hAnsi="Menlo" w:cs="Menlo"/>
                <w:color w:val="000000"/>
              </w:rPr>
            </w:rPrChange>
          </w:rPr>
          <w:t>) {</w:t>
        </w:r>
      </w:ins>
    </w:p>
    <w:p w14:paraId="23BCDA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786" w:author="Vihari Réka" w:date="2018-11-22T23:58:00Z"/>
          <w:rPrChange w:id="1787" w:author="Vihari Réka" w:date="2018-11-30T20:55:00Z">
            <w:rPr>
              <w:ins w:id="1788" w:author="Vihari Réka" w:date="2018-11-22T23:58:00Z"/>
              <w:rFonts w:ascii="Helvetica" w:eastAsiaTheme="minorHAnsi" w:hAnsi="Helvetica" w:cs="Helvetica"/>
            </w:rPr>
          </w:rPrChange>
        </w:rPr>
        <w:pPrChange w:id="1789" w:author="Vihari Réka" w:date="2018-11-30T21:00:00Z">
          <w:pPr>
            <w:tabs>
              <w:tab w:val="left" w:pos="593"/>
            </w:tabs>
            <w:autoSpaceDE w:val="0"/>
            <w:autoSpaceDN w:val="0"/>
            <w:adjustRightInd w:val="0"/>
          </w:pPr>
        </w:pPrChange>
      </w:pPr>
      <w:ins w:id="1790" w:author="Vihari Réka" w:date="2018-11-22T23:58:00Z">
        <w:r w:rsidRPr="00CC342C">
          <w:rPr>
            <w:rPrChange w:id="1791" w:author="Vihari Réka" w:date="2018-11-30T20:55:00Z">
              <w:rPr>
                <w:rFonts w:ascii="Menlo" w:eastAsiaTheme="minorHAnsi" w:hAnsi="Menlo" w:cs="Menlo"/>
                <w:color w:val="000000"/>
              </w:rPr>
            </w:rPrChange>
          </w:rPr>
          <w:t xml:space="preserve">        </w:t>
        </w:r>
        <w:r w:rsidRPr="00CC342C">
          <w:rPr>
            <w:rPrChange w:id="1792" w:author="Vihari Réka" w:date="2018-11-30T20:55:00Z">
              <w:rPr>
                <w:rFonts w:ascii="Menlo" w:eastAsiaTheme="minorHAnsi" w:hAnsi="Menlo" w:cs="Menlo"/>
                <w:b/>
                <w:bCs/>
                <w:color w:val="9B2393"/>
              </w:rPr>
            </w:rPrChange>
          </w:rPr>
          <w:t>guard</w:t>
        </w:r>
        <w:r w:rsidRPr="00CC342C">
          <w:rPr>
            <w:rPrChange w:id="1793" w:author="Vihari Réka" w:date="2018-11-30T20:55:00Z">
              <w:rPr>
                <w:rFonts w:ascii="Menlo" w:eastAsiaTheme="minorHAnsi" w:hAnsi="Menlo" w:cs="Menlo"/>
                <w:color w:val="000000"/>
              </w:rPr>
            </w:rPrChange>
          </w:rPr>
          <w:t xml:space="preserve"> </w:t>
        </w:r>
        <w:r w:rsidRPr="00CC342C">
          <w:rPr>
            <w:rPrChange w:id="1794" w:author="Vihari Réka" w:date="2018-11-30T20:55:00Z">
              <w:rPr>
                <w:rFonts w:ascii="Menlo" w:eastAsiaTheme="minorHAnsi" w:hAnsi="Menlo" w:cs="Menlo"/>
                <w:b/>
                <w:bCs/>
                <w:color w:val="9B2393"/>
              </w:rPr>
            </w:rPrChange>
          </w:rPr>
          <w:t>let</w:t>
        </w:r>
        <w:r w:rsidRPr="00CC342C">
          <w:rPr>
            <w:rPrChange w:id="1795" w:author="Vihari Réka" w:date="2018-11-30T20:55:00Z">
              <w:rPr>
                <w:rFonts w:ascii="Menlo" w:eastAsiaTheme="minorHAnsi" w:hAnsi="Menlo" w:cs="Menlo"/>
                <w:color w:val="000000"/>
              </w:rPr>
            </w:rPrChange>
          </w:rPr>
          <w:t xml:space="preserve"> baseUrl = </w:t>
        </w:r>
        <w:r w:rsidRPr="00CC342C">
          <w:rPr>
            <w:rPrChange w:id="1796" w:author="Vihari Réka" w:date="2018-11-30T20:55:00Z">
              <w:rPr>
                <w:rFonts w:ascii="Menlo" w:eastAsiaTheme="minorHAnsi" w:hAnsi="Menlo" w:cs="Menlo"/>
                <w:color w:val="326D74"/>
              </w:rPr>
            </w:rPrChange>
          </w:rPr>
          <w:t>baseUrl</w:t>
        </w:r>
        <w:r w:rsidRPr="00CC342C">
          <w:rPr>
            <w:rPrChange w:id="1797" w:author="Vihari Réka" w:date="2018-11-30T20:55:00Z">
              <w:rPr>
                <w:rFonts w:ascii="Menlo" w:eastAsiaTheme="minorHAnsi" w:hAnsi="Menlo" w:cs="Menlo"/>
                <w:color w:val="000000"/>
              </w:rPr>
            </w:rPrChange>
          </w:rPr>
          <w:t xml:space="preserve">, </w:t>
        </w:r>
        <w:r w:rsidRPr="00CC342C">
          <w:rPr>
            <w:rPrChange w:id="1798" w:author="Vihari Réka" w:date="2018-11-30T20:55:00Z">
              <w:rPr>
                <w:rFonts w:ascii="Menlo" w:eastAsiaTheme="minorHAnsi" w:hAnsi="Menlo" w:cs="Menlo"/>
                <w:b/>
                <w:bCs/>
                <w:color w:val="9B2393"/>
              </w:rPr>
            </w:rPrChange>
          </w:rPr>
          <w:t>let</w:t>
        </w:r>
        <w:r w:rsidRPr="00CC342C">
          <w:rPr>
            <w:rPrChange w:id="1799" w:author="Vihari Réka" w:date="2018-11-30T20:55:00Z">
              <w:rPr>
                <w:rFonts w:ascii="Menlo" w:eastAsiaTheme="minorHAnsi" w:hAnsi="Menlo" w:cs="Menlo"/>
                <w:color w:val="000000"/>
              </w:rPr>
            </w:rPrChange>
          </w:rPr>
          <w:t xml:space="preserve"> url = </w:t>
        </w:r>
        <w:r w:rsidRPr="00CC342C">
          <w:rPr>
            <w:rPrChange w:id="1800" w:author="Vihari Réka" w:date="2018-11-30T20:55:00Z">
              <w:rPr>
                <w:rFonts w:ascii="Menlo" w:eastAsiaTheme="minorHAnsi" w:hAnsi="Menlo" w:cs="Menlo"/>
                <w:color w:val="5C2699"/>
              </w:rPr>
            </w:rPrChange>
          </w:rPr>
          <w:t>URL</w:t>
        </w:r>
        <w:r w:rsidRPr="00CC342C">
          <w:rPr>
            <w:rPrChange w:id="1801" w:author="Vihari Réka" w:date="2018-11-30T20:55:00Z">
              <w:rPr>
                <w:rFonts w:ascii="Menlo" w:eastAsiaTheme="minorHAnsi" w:hAnsi="Menlo" w:cs="Menlo"/>
                <w:color w:val="000000"/>
              </w:rPr>
            </w:rPrChange>
          </w:rPr>
          <w:t xml:space="preserve">(string: </w:t>
        </w:r>
        <w:r w:rsidRPr="00CC342C">
          <w:rPr>
            <w:rPrChange w:id="1802" w:author="Vihari Réka" w:date="2018-11-30T20:55:00Z">
              <w:rPr>
                <w:rFonts w:ascii="Menlo" w:eastAsiaTheme="minorHAnsi" w:hAnsi="Menlo" w:cs="Menlo"/>
                <w:color w:val="C41A16"/>
              </w:rPr>
            </w:rPrChange>
          </w:rPr>
          <w:t>"</w:t>
        </w:r>
        <w:r w:rsidRPr="00CC342C">
          <w:rPr>
            <w:rPrChange w:id="1803" w:author="Vihari Réka" w:date="2018-11-30T20:55:00Z">
              <w:rPr>
                <w:rFonts w:ascii="Menlo" w:eastAsiaTheme="minorHAnsi" w:hAnsi="Menlo" w:cs="Menlo"/>
                <w:color w:val="000000"/>
              </w:rPr>
            </w:rPrChange>
          </w:rPr>
          <w:t>\</w:t>
        </w:r>
        <w:r w:rsidRPr="00CC342C">
          <w:rPr>
            <w:rPrChange w:id="1804" w:author="Vihari Réka" w:date="2018-11-30T20:55:00Z">
              <w:rPr>
                <w:rFonts w:ascii="Menlo" w:eastAsiaTheme="minorHAnsi" w:hAnsi="Menlo" w:cs="Menlo"/>
                <w:color w:val="C41A16"/>
              </w:rPr>
            </w:rPrChange>
          </w:rPr>
          <w:t>(</w:t>
        </w:r>
        <w:r w:rsidRPr="00CC342C">
          <w:rPr>
            <w:rPrChange w:id="1805" w:author="Vihari Réka" w:date="2018-11-30T20:55:00Z">
              <w:rPr>
                <w:rFonts w:ascii="Menlo" w:eastAsiaTheme="minorHAnsi" w:hAnsi="Menlo" w:cs="Menlo"/>
                <w:color w:val="000000"/>
              </w:rPr>
            </w:rPrChange>
          </w:rPr>
          <w:t>baseUrl</w:t>
        </w:r>
        <w:r w:rsidRPr="00CC342C">
          <w:rPr>
            <w:rPrChange w:id="1806" w:author="Vihari Réka" w:date="2018-11-30T20:55:00Z">
              <w:rPr>
                <w:rFonts w:ascii="Menlo" w:eastAsiaTheme="minorHAnsi" w:hAnsi="Menlo" w:cs="Menlo"/>
                <w:color w:val="C41A16"/>
              </w:rPr>
            </w:rPrChange>
          </w:rPr>
          <w:t>)</w:t>
        </w:r>
        <w:r w:rsidRPr="00CC342C">
          <w:rPr>
            <w:rPrChange w:id="1807" w:author="Vihari Réka" w:date="2018-11-30T20:55:00Z">
              <w:rPr>
                <w:rFonts w:ascii="Menlo" w:eastAsiaTheme="minorHAnsi" w:hAnsi="Menlo" w:cs="Menlo"/>
                <w:color w:val="000000"/>
              </w:rPr>
            </w:rPrChange>
          </w:rPr>
          <w:t>\</w:t>
        </w:r>
        <w:r w:rsidRPr="00CC342C">
          <w:rPr>
            <w:rPrChange w:id="1808" w:author="Vihari Réka" w:date="2018-11-30T20:55:00Z">
              <w:rPr>
                <w:rFonts w:ascii="Menlo" w:eastAsiaTheme="minorHAnsi" w:hAnsi="Menlo" w:cs="Menlo"/>
                <w:color w:val="C41A16"/>
              </w:rPr>
            </w:rPrChange>
          </w:rPr>
          <w:t>(</w:t>
        </w:r>
        <w:r w:rsidRPr="00CC342C">
          <w:rPr>
            <w:rPrChange w:id="1809" w:author="Vihari Réka" w:date="2018-11-30T20:55:00Z">
              <w:rPr>
                <w:rFonts w:ascii="Menlo" w:eastAsiaTheme="minorHAnsi" w:hAnsi="Menlo" w:cs="Menlo"/>
                <w:color w:val="000000"/>
              </w:rPr>
            </w:rPrChange>
          </w:rPr>
          <w:t>endpoint.</w:t>
        </w:r>
        <w:r w:rsidRPr="00CC342C">
          <w:rPr>
            <w:rPrChange w:id="1810" w:author="Vihari Réka" w:date="2018-11-30T20:55:00Z">
              <w:rPr>
                <w:rFonts w:ascii="Menlo" w:eastAsiaTheme="minorHAnsi" w:hAnsi="Menlo" w:cs="Menlo"/>
                <w:color w:val="326D74"/>
              </w:rPr>
            </w:rPrChange>
          </w:rPr>
          <w:t>rawValue</w:t>
        </w:r>
        <w:r w:rsidRPr="00CC342C">
          <w:rPr>
            <w:rPrChange w:id="1811" w:author="Vihari Réka" w:date="2018-11-30T20:55:00Z">
              <w:rPr>
                <w:rFonts w:ascii="Menlo" w:eastAsiaTheme="minorHAnsi" w:hAnsi="Menlo" w:cs="Menlo"/>
                <w:color w:val="C41A16"/>
              </w:rPr>
            </w:rPrChange>
          </w:rPr>
          <w:t>)"</w:t>
        </w:r>
        <w:r w:rsidRPr="00CC342C">
          <w:rPr>
            <w:rPrChange w:id="1812" w:author="Vihari Réka" w:date="2018-11-30T20:55:00Z">
              <w:rPr>
                <w:rFonts w:ascii="Menlo" w:eastAsiaTheme="minorHAnsi" w:hAnsi="Menlo" w:cs="Menlo"/>
                <w:color w:val="000000"/>
              </w:rPr>
            </w:rPrChange>
          </w:rPr>
          <w:t xml:space="preserve">) </w:t>
        </w:r>
        <w:r w:rsidRPr="00CC342C">
          <w:rPr>
            <w:rPrChange w:id="1813" w:author="Vihari Réka" w:date="2018-11-30T20:55:00Z">
              <w:rPr>
                <w:rFonts w:ascii="Menlo" w:eastAsiaTheme="minorHAnsi" w:hAnsi="Menlo" w:cs="Menlo"/>
                <w:b/>
                <w:bCs/>
                <w:color w:val="9B2393"/>
              </w:rPr>
            </w:rPrChange>
          </w:rPr>
          <w:t>else</w:t>
        </w:r>
        <w:r w:rsidRPr="00CC342C">
          <w:rPr>
            <w:rPrChange w:id="1814" w:author="Vihari Réka" w:date="2018-11-30T20:55:00Z">
              <w:rPr>
                <w:rFonts w:ascii="Menlo" w:eastAsiaTheme="minorHAnsi" w:hAnsi="Menlo" w:cs="Menlo"/>
                <w:color w:val="000000"/>
              </w:rPr>
            </w:rPrChange>
          </w:rPr>
          <w:t xml:space="preserve"> { </w:t>
        </w:r>
        <w:r w:rsidRPr="00CC342C">
          <w:rPr>
            <w:rPrChange w:id="1815" w:author="Vihari Réka" w:date="2018-11-30T20:55:00Z">
              <w:rPr>
                <w:rFonts w:ascii="Menlo" w:eastAsiaTheme="minorHAnsi" w:hAnsi="Menlo" w:cs="Menlo"/>
                <w:b/>
                <w:bCs/>
                <w:color w:val="9B2393"/>
              </w:rPr>
            </w:rPrChange>
          </w:rPr>
          <w:t>return</w:t>
        </w:r>
        <w:r w:rsidRPr="00CC342C">
          <w:rPr>
            <w:rPrChange w:id="1816" w:author="Vihari Réka" w:date="2018-11-30T20:55:00Z">
              <w:rPr>
                <w:rFonts w:ascii="Menlo" w:eastAsiaTheme="minorHAnsi" w:hAnsi="Menlo" w:cs="Menlo"/>
                <w:color w:val="000000"/>
              </w:rPr>
            </w:rPrChange>
          </w:rPr>
          <w:t xml:space="preserve"> }</w:t>
        </w:r>
      </w:ins>
    </w:p>
    <w:p w14:paraId="1F26710A" w14:textId="2DE8DF94"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17" w:author="Vihari Réka" w:date="2018-11-22T23:58:00Z"/>
          <w:rPrChange w:id="1818" w:author="Vihari Réka" w:date="2018-11-30T20:55:00Z">
            <w:rPr>
              <w:ins w:id="1819" w:author="Vihari Réka" w:date="2018-11-22T23:58:00Z"/>
              <w:rFonts w:ascii="Helvetica" w:eastAsiaTheme="minorHAnsi" w:hAnsi="Helvetica" w:cs="Helvetica"/>
            </w:rPr>
          </w:rPrChange>
        </w:rPr>
        <w:pPrChange w:id="1820" w:author="Vihari Réka" w:date="2018-11-30T21:00:00Z">
          <w:pPr>
            <w:tabs>
              <w:tab w:val="left" w:pos="593"/>
            </w:tabs>
            <w:autoSpaceDE w:val="0"/>
            <w:autoSpaceDN w:val="0"/>
            <w:adjustRightInd w:val="0"/>
          </w:pPr>
        </w:pPrChange>
      </w:pPr>
      <w:ins w:id="1821" w:author="Vihari Réka" w:date="2018-11-22T23:58:00Z">
        <w:r w:rsidRPr="00CC342C">
          <w:rPr>
            <w:rPrChange w:id="1822" w:author="Vihari Réka" w:date="2018-11-30T20:55:00Z">
              <w:rPr>
                <w:rFonts w:ascii="Menlo" w:eastAsiaTheme="minorHAnsi" w:hAnsi="Menlo" w:cs="Menlo"/>
                <w:color w:val="000000"/>
              </w:rPr>
            </w:rPrChange>
          </w:rPr>
          <w:t xml:space="preserve">        Alamofire.</w:t>
        </w:r>
        <w:r w:rsidRPr="00CC342C">
          <w:rPr>
            <w:rPrChange w:id="1823" w:author="Vihari Réka" w:date="2018-11-30T20:55:00Z">
              <w:rPr>
                <w:rFonts w:ascii="Menlo" w:eastAsiaTheme="minorHAnsi" w:hAnsi="Menlo" w:cs="Menlo"/>
                <w:color w:val="245256"/>
              </w:rPr>
            </w:rPrChange>
          </w:rPr>
          <w:t>request</w:t>
        </w:r>
        <w:r w:rsidRPr="00CC342C">
          <w:rPr>
            <w:rPrChange w:id="1824" w:author="Vihari Réka" w:date="2018-11-30T20:55:00Z">
              <w:rPr>
                <w:rFonts w:ascii="Menlo" w:eastAsiaTheme="minorHAnsi" w:hAnsi="Menlo" w:cs="Menlo"/>
                <w:color w:val="000000"/>
              </w:rPr>
            </w:rPrChange>
          </w:rPr>
          <w:t>(url, method: .</w:t>
        </w:r>
        <w:r w:rsidRPr="00CC342C">
          <w:rPr>
            <w:rPrChange w:id="1825" w:author="Vihari Réka" w:date="2018-11-30T20:55:00Z">
              <w:rPr>
                <w:rFonts w:ascii="Menlo" w:eastAsiaTheme="minorHAnsi" w:hAnsi="Menlo" w:cs="Menlo"/>
                <w:color w:val="245256"/>
              </w:rPr>
            </w:rPrChange>
          </w:rPr>
          <w:t>get</w:t>
        </w:r>
        <w:r w:rsidRPr="00CC342C">
          <w:rPr>
            <w:rPrChange w:id="1826" w:author="Vihari Réka" w:date="2018-11-30T20:55:00Z">
              <w:rPr>
                <w:rFonts w:ascii="Menlo" w:eastAsiaTheme="minorHAnsi" w:hAnsi="Menlo" w:cs="Menlo"/>
                <w:color w:val="000000"/>
              </w:rPr>
            </w:rPrChange>
          </w:rPr>
          <w:t xml:space="preserve">, parameters: </w:t>
        </w:r>
        <w:r w:rsidRPr="00CC342C">
          <w:rPr>
            <w:rPrChange w:id="1827" w:author="Vihari Réka" w:date="2018-11-30T20:55:00Z">
              <w:rPr>
                <w:rFonts w:ascii="Menlo" w:eastAsiaTheme="minorHAnsi" w:hAnsi="Menlo" w:cs="Menlo"/>
                <w:color w:val="326D74"/>
              </w:rPr>
            </w:rPrChange>
          </w:rPr>
          <w:t>parameters</w:t>
        </w:r>
        <w:r w:rsidRPr="00CC342C">
          <w:rPr>
            <w:rPrChange w:id="1828" w:author="Vihari Réka" w:date="2018-11-30T20:55:00Z">
              <w:rPr>
                <w:rFonts w:ascii="Menlo" w:eastAsiaTheme="minorHAnsi" w:hAnsi="Menlo" w:cs="Menlo"/>
                <w:color w:val="000000"/>
              </w:rPr>
            </w:rPrChange>
          </w:rPr>
          <w:t xml:space="preserve">, encoding: </w:t>
        </w:r>
        <w:r w:rsidRPr="00CC342C">
          <w:rPr>
            <w:rPrChange w:id="1829" w:author="Vihari Réka" w:date="2018-11-30T20:55:00Z">
              <w:rPr>
                <w:rFonts w:ascii="Menlo" w:eastAsiaTheme="minorHAnsi" w:hAnsi="Menlo" w:cs="Menlo"/>
                <w:color w:val="326D74"/>
              </w:rPr>
            </w:rPrChange>
          </w:rPr>
          <w:t>JSONEncoding</w:t>
        </w:r>
        <w:r w:rsidRPr="00CC342C">
          <w:rPr>
            <w:rPrChange w:id="1830" w:author="Vihari Réka" w:date="2018-11-30T20:55:00Z">
              <w:rPr>
                <w:rFonts w:ascii="Menlo" w:eastAsiaTheme="minorHAnsi" w:hAnsi="Menlo" w:cs="Menlo"/>
                <w:color w:val="000000"/>
              </w:rPr>
            </w:rPrChange>
          </w:rPr>
          <w:t>.</w:t>
        </w:r>
        <w:r w:rsidRPr="00CC342C">
          <w:rPr>
            <w:rPrChange w:id="1831" w:author="Vihari Réka" w:date="2018-11-30T20:55:00Z">
              <w:rPr>
                <w:rFonts w:ascii="Menlo" w:eastAsiaTheme="minorHAnsi" w:hAnsi="Menlo" w:cs="Menlo"/>
                <w:color w:val="326D74"/>
              </w:rPr>
            </w:rPrChange>
          </w:rPr>
          <w:t>default</w:t>
        </w:r>
        <w:r w:rsidRPr="00CC342C">
          <w:rPr>
            <w:rPrChange w:id="1832" w:author="Vihari Réka" w:date="2018-11-30T20:55:00Z">
              <w:rPr>
                <w:rFonts w:ascii="Menlo" w:eastAsiaTheme="minorHAnsi" w:hAnsi="Menlo" w:cs="Menlo"/>
                <w:color w:val="000000"/>
              </w:rPr>
            </w:rPrChange>
          </w:rPr>
          <w:t xml:space="preserve">, headers: </w:t>
        </w:r>
        <w:r w:rsidRPr="00CC342C">
          <w:rPr>
            <w:rPrChange w:id="1833" w:author="Vihari Réka" w:date="2018-11-30T20:55:00Z">
              <w:rPr>
                <w:rFonts w:ascii="Menlo" w:eastAsiaTheme="minorHAnsi" w:hAnsi="Menlo" w:cs="Menlo"/>
                <w:color w:val="326D74"/>
              </w:rPr>
            </w:rPrChange>
          </w:rPr>
          <w:t>headers</w:t>
        </w:r>
        <w:r w:rsidRPr="00CC342C">
          <w:rPr>
            <w:rPrChange w:id="1834" w:author="Vihari Réka" w:date="2018-11-30T20:55:00Z">
              <w:rPr>
                <w:rFonts w:ascii="Menlo" w:eastAsiaTheme="minorHAnsi" w:hAnsi="Menlo" w:cs="Menlo"/>
                <w:color w:val="000000"/>
              </w:rPr>
            </w:rPrChange>
          </w:rPr>
          <w:t>).</w:t>
        </w:r>
      </w:ins>
      <w:ins w:id="1835" w:author="Vihari Réka" w:date="2018-11-29T22:18:00Z">
        <w:r w:rsidR="00B037D9" w:rsidRPr="00CC342C">
          <w:rPr>
            <w:rPrChange w:id="1836" w:author="Vihari Réka" w:date="2018-11-30T20:55:00Z">
              <w:rPr>
                <w:rFonts w:ascii="Menlo" w:eastAsiaTheme="minorHAnsi" w:hAnsi="Menlo" w:cs="Menlo"/>
                <w:color w:val="000000"/>
                <w:sz w:val="20"/>
                <w:szCs w:val="20"/>
              </w:rPr>
            </w:rPrChange>
          </w:rPr>
          <w:t>validate().</w:t>
        </w:r>
      </w:ins>
      <w:ins w:id="1837" w:author="Vihari Réka" w:date="2018-11-22T23:58:00Z">
        <w:r w:rsidRPr="00CC342C">
          <w:rPr>
            <w:rPrChange w:id="1838" w:author="Vihari Réka" w:date="2018-11-30T20:55:00Z">
              <w:rPr>
                <w:rFonts w:ascii="Menlo" w:eastAsiaTheme="minorHAnsi" w:hAnsi="Menlo" w:cs="Menlo"/>
                <w:color w:val="245256"/>
              </w:rPr>
            </w:rPrChange>
          </w:rPr>
          <w:t>responseJSON</w:t>
        </w:r>
        <w:r w:rsidRPr="00CC342C">
          <w:rPr>
            <w:rPrChange w:id="1839" w:author="Vihari Réka" w:date="2018-11-30T20:55:00Z">
              <w:rPr>
                <w:rFonts w:ascii="Menlo" w:eastAsiaTheme="minorHAnsi" w:hAnsi="Menlo" w:cs="Menlo"/>
                <w:color w:val="000000"/>
              </w:rPr>
            </w:rPrChange>
          </w:rPr>
          <w:t xml:space="preserve"> { (response) </w:t>
        </w:r>
        <w:r w:rsidRPr="00CC342C">
          <w:rPr>
            <w:rPrChange w:id="1840" w:author="Vihari Réka" w:date="2018-11-30T20:55:00Z">
              <w:rPr>
                <w:rFonts w:ascii="Menlo" w:eastAsiaTheme="minorHAnsi" w:hAnsi="Menlo" w:cs="Menlo"/>
                <w:b/>
                <w:bCs/>
                <w:color w:val="9B2393"/>
              </w:rPr>
            </w:rPrChange>
          </w:rPr>
          <w:t>in</w:t>
        </w:r>
      </w:ins>
    </w:p>
    <w:p w14:paraId="68CAF2E5" w14:textId="31B9779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41" w:author="Vihari Réka" w:date="2018-11-22T23:58:00Z"/>
          <w:rPrChange w:id="1842" w:author="Vihari Réka" w:date="2018-11-30T20:55:00Z">
            <w:rPr>
              <w:ins w:id="1843" w:author="Vihari Réka" w:date="2018-11-22T23:58:00Z"/>
              <w:rFonts w:ascii="Helvetica" w:eastAsiaTheme="minorHAnsi" w:hAnsi="Helvetica" w:cs="Helvetica"/>
            </w:rPr>
          </w:rPrChange>
        </w:rPr>
        <w:pPrChange w:id="1844" w:author="Vihari Réka" w:date="2018-11-30T21:00:00Z">
          <w:pPr>
            <w:tabs>
              <w:tab w:val="left" w:pos="593"/>
            </w:tabs>
            <w:autoSpaceDE w:val="0"/>
            <w:autoSpaceDN w:val="0"/>
            <w:adjustRightInd w:val="0"/>
          </w:pPr>
        </w:pPrChange>
      </w:pPr>
      <w:commentRangeStart w:id="1845"/>
    </w:p>
    <w:p w14:paraId="2649BD6F" w14:textId="6EFFCF58" w:rsidR="00D1686B" w:rsidRPr="00CC342C" w:rsidRDefault="00B037D9" w:rsidP="00CC342C">
      <w:pPr>
        <w:pStyle w:val="Kd"/>
        <w:pBdr>
          <w:top w:val="single" w:sz="4" w:space="1" w:color="auto"/>
          <w:left w:val="single" w:sz="4" w:space="4" w:color="auto"/>
          <w:bottom w:val="single" w:sz="4" w:space="1" w:color="auto"/>
          <w:right w:val="single" w:sz="4" w:space="4" w:color="auto"/>
        </w:pBdr>
        <w:rPr>
          <w:ins w:id="1846" w:author="Vihari Réka" w:date="2018-11-22T23:58:00Z"/>
          <w:rPrChange w:id="1847" w:author="Vihari Réka" w:date="2018-11-30T20:55:00Z">
            <w:rPr>
              <w:ins w:id="1848" w:author="Vihari Réka" w:date="2018-11-22T23:58:00Z"/>
              <w:rFonts w:ascii="Helvetica" w:eastAsiaTheme="minorHAnsi" w:hAnsi="Helvetica" w:cs="Helvetica"/>
            </w:rPr>
          </w:rPrChange>
        </w:rPr>
        <w:pPrChange w:id="1849" w:author="Vihari Réka" w:date="2018-11-30T21:00:00Z">
          <w:pPr>
            <w:tabs>
              <w:tab w:val="left" w:pos="593"/>
            </w:tabs>
            <w:autoSpaceDE w:val="0"/>
            <w:autoSpaceDN w:val="0"/>
            <w:adjustRightInd w:val="0"/>
          </w:pPr>
        </w:pPrChange>
      </w:pPr>
      <w:ins w:id="1850" w:author="Vihari Réka" w:date="2018-11-22T23:58:00Z">
        <w:r w:rsidRPr="00CC342C">
          <w:rPr>
            <w:rPrChange w:id="1851" w:author="Vihari Réka" w:date="2018-11-30T20:55:00Z">
              <w:rPr>
                <w:rFonts w:ascii="Menlo" w:eastAsiaTheme="minorHAnsi" w:hAnsi="Menlo" w:cs="Menlo"/>
                <w:color w:val="000000"/>
                <w:sz w:val="20"/>
                <w:szCs w:val="20"/>
              </w:rPr>
            </w:rPrChange>
          </w:rPr>
          <w:t xml:space="preserve">           </w:t>
        </w:r>
        <w:r w:rsidR="00D1686B" w:rsidRPr="00CC342C">
          <w:rPr>
            <w:rPrChange w:id="1852" w:author="Vihari Réka" w:date="2018-11-30T20:55:00Z">
              <w:rPr>
                <w:rFonts w:ascii="Menlo" w:eastAsiaTheme="minorHAnsi" w:hAnsi="Menlo" w:cs="Menlo"/>
                <w:b/>
                <w:bCs/>
                <w:color w:val="9B2393"/>
              </w:rPr>
            </w:rPrChange>
          </w:rPr>
          <w:t>if</w:t>
        </w:r>
        <w:r w:rsidR="00D1686B" w:rsidRPr="00CC342C">
          <w:rPr>
            <w:rPrChange w:id="1853" w:author="Vihari Réka" w:date="2018-11-30T20:55:00Z">
              <w:rPr>
                <w:rFonts w:ascii="Menlo" w:eastAsiaTheme="minorHAnsi" w:hAnsi="Menlo" w:cs="Menlo"/>
                <w:color w:val="000000"/>
              </w:rPr>
            </w:rPrChange>
          </w:rPr>
          <w:t xml:space="preserve"> </w:t>
        </w:r>
        <w:r w:rsidR="00D1686B" w:rsidRPr="00CC342C">
          <w:rPr>
            <w:rPrChange w:id="1854" w:author="Vihari Réka" w:date="2018-11-30T20:55:00Z">
              <w:rPr>
                <w:rFonts w:ascii="Menlo" w:eastAsiaTheme="minorHAnsi" w:hAnsi="Menlo" w:cs="Menlo"/>
                <w:b/>
                <w:bCs/>
                <w:color w:val="9B2393"/>
              </w:rPr>
            </w:rPrChange>
          </w:rPr>
          <w:t>let</w:t>
        </w:r>
        <w:r w:rsidR="00D1686B" w:rsidRPr="00CC342C">
          <w:rPr>
            <w:rPrChange w:id="1855" w:author="Vihari Réka" w:date="2018-11-30T20:55:00Z">
              <w:rPr>
                <w:rFonts w:ascii="Menlo" w:eastAsiaTheme="minorHAnsi" w:hAnsi="Menlo" w:cs="Menlo"/>
                <w:color w:val="000000"/>
              </w:rPr>
            </w:rPrChange>
          </w:rPr>
          <w:t xml:space="preserve"> data = response.</w:t>
        </w:r>
        <w:r w:rsidR="00D1686B" w:rsidRPr="00CC342C">
          <w:rPr>
            <w:rPrChange w:id="1856" w:author="Vihari Réka" w:date="2018-11-30T20:55:00Z">
              <w:rPr>
                <w:rFonts w:ascii="Menlo" w:eastAsiaTheme="minorHAnsi" w:hAnsi="Menlo" w:cs="Menlo"/>
                <w:color w:val="326D74"/>
              </w:rPr>
            </w:rPrChange>
          </w:rPr>
          <w:t>data</w:t>
        </w:r>
        <w:r w:rsidR="00D1686B" w:rsidRPr="00CC342C">
          <w:rPr>
            <w:rPrChange w:id="1857" w:author="Vihari Réka" w:date="2018-11-30T20:55:00Z">
              <w:rPr>
                <w:rFonts w:ascii="Menlo" w:eastAsiaTheme="minorHAnsi" w:hAnsi="Menlo" w:cs="Menlo"/>
                <w:color w:val="000000"/>
              </w:rPr>
            </w:rPrChange>
          </w:rPr>
          <w:t xml:space="preserve"> {</w:t>
        </w:r>
      </w:ins>
    </w:p>
    <w:p w14:paraId="75F5074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58" w:author="Vihari Réka" w:date="2018-11-22T23:58:00Z"/>
          <w:rPrChange w:id="1859" w:author="Vihari Réka" w:date="2018-11-30T20:55:00Z">
            <w:rPr>
              <w:ins w:id="1860" w:author="Vihari Réka" w:date="2018-11-22T23:58:00Z"/>
              <w:rFonts w:ascii="Helvetica" w:eastAsiaTheme="minorHAnsi" w:hAnsi="Helvetica" w:cs="Helvetica"/>
            </w:rPr>
          </w:rPrChange>
        </w:rPr>
        <w:pPrChange w:id="1861" w:author="Vihari Réka" w:date="2018-11-30T21:00:00Z">
          <w:pPr>
            <w:tabs>
              <w:tab w:val="left" w:pos="593"/>
            </w:tabs>
            <w:autoSpaceDE w:val="0"/>
            <w:autoSpaceDN w:val="0"/>
            <w:adjustRightInd w:val="0"/>
          </w:pPr>
        </w:pPrChange>
      </w:pPr>
      <w:ins w:id="1862" w:author="Vihari Réka" w:date="2018-11-22T23:58:00Z">
        <w:r w:rsidRPr="00CC342C">
          <w:rPr>
            <w:rPrChange w:id="1863" w:author="Vihari Réka" w:date="2018-11-30T20:55:00Z">
              <w:rPr>
                <w:rFonts w:ascii="Menlo" w:eastAsiaTheme="minorHAnsi" w:hAnsi="Menlo" w:cs="Menlo"/>
                <w:color w:val="000000"/>
              </w:rPr>
            </w:rPrChange>
          </w:rPr>
          <w:t xml:space="preserve">                completion?(data, </w:t>
        </w:r>
        <w:r w:rsidRPr="00CC342C">
          <w:rPr>
            <w:rPrChange w:id="1864" w:author="Vihari Réka" w:date="2018-11-30T20:55:00Z">
              <w:rPr>
                <w:rFonts w:ascii="Menlo" w:eastAsiaTheme="minorHAnsi" w:hAnsi="Menlo" w:cs="Menlo"/>
                <w:b/>
                <w:bCs/>
                <w:color w:val="9B2393"/>
              </w:rPr>
            </w:rPrChange>
          </w:rPr>
          <w:t>nil</w:t>
        </w:r>
        <w:r w:rsidRPr="00CC342C">
          <w:rPr>
            <w:rPrChange w:id="1865" w:author="Vihari Réka" w:date="2018-11-30T20:55:00Z">
              <w:rPr>
                <w:rFonts w:ascii="Menlo" w:eastAsiaTheme="minorHAnsi" w:hAnsi="Menlo" w:cs="Menlo"/>
                <w:color w:val="000000"/>
              </w:rPr>
            </w:rPrChange>
          </w:rPr>
          <w:t>)</w:t>
        </w:r>
      </w:ins>
    </w:p>
    <w:p w14:paraId="5424A18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66" w:author="Vihari Réka" w:date="2018-11-22T23:58:00Z"/>
          <w:rPrChange w:id="1867" w:author="Vihari Réka" w:date="2018-11-30T20:54:00Z">
            <w:rPr>
              <w:ins w:id="1868" w:author="Vihari Réka" w:date="2018-11-22T23:58:00Z"/>
              <w:rFonts w:ascii="Helvetica" w:eastAsiaTheme="minorHAnsi" w:hAnsi="Helvetica" w:cs="Helvetica"/>
            </w:rPr>
          </w:rPrChange>
        </w:rPr>
        <w:pPrChange w:id="1869" w:author="Vihari Réka" w:date="2018-11-30T21:00:00Z">
          <w:pPr>
            <w:tabs>
              <w:tab w:val="left" w:pos="593"/>
            </w:tabs>
            <w:autoSpaceDE w:val="0"/>
            <w:autoSpaceDN w:val="0"/>
            <w:adjustRightInd w:val="0"/>
          </w:pPr>
        </w:pPrChange>
      </w:pPr>
      <w:ins w:id="1870" w:author="Vihari Réka" w:date="2018-11-22T23:58:00Z">
        <w:r w:rsidRPr="00CC342C">
          <w:rPr>
            <w:rPrChange w:id="1871" w:author="Vihari Réka" w:date="2018-11-30T20:54:00Z">
              <w:rPr>
                <w:rFonts w:ascii="Menlo" w:eastAsiaTheme="minorHAnsi" w:hAnsi="Menlo" w:cs="Menlo"/>
                <w:color w:val="000000"/>
              </w:rPr>
            </w:rPrChange>
          </w:rPr>
          <w:t xml:space="preserve">            }</w:t>
        </w:r>
      </w:ins>
      <w:commentRangeEnd w:id="1845"/>
      <w:r w:rsidR="00CD10DB" w:rsidRPr="00CC342C">
        <w:rPr>
          <w:rPrChange w:id="1872" w:author="Vihari Réka" w:date="2018-11-30T20:54:00Z">
            <w:rPr>
              <w:rStyle w:val="Jegyzethivatkozs"/>
            </w:rPr>
          </w:rPrChange>
        </w:rPr>
        <w:commentReference w:id="1845"/>
      </w:r>
    </w:p>
    <w:p w14:paraId="1C55B28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73" w:author="Vihari Réka" w:date="2018-11-22T23:58:00Z"/>
          <w:rPrChange w:id="1874" w:author="Vihari Réka" w:date="2018-11-30T20:54:00Z">
            <w:rPr>
              <w:ins w:id="1875" w:author="Vihari Réka" w:date="2018-11-22T23:58:00Z"/>
              <w:rFonts w:ascii="Helvetica" w:eastAsiaTheme="minorHAnsi" w:hAnsi="Helvetica" w:cs="Helvetica"/>
            </w:rPr>
          </w:rPrChange>
        </w:rPr>
        <w:pPrChange w:id="1876" w:author="Vihari Réka" w:date="2018-11-30T21:00:00Z">
          <w:pPr>
            <w:tabs>
              <w:tab w:val="left" w:pos="593"/>
            </w:tabs>
            <w:autoSpaceDE w:val="0"/>
            <w:autoSpaceDN w:val="0"/>
            <w:adjustRightInd w:val="0"/>
          </w:pPr>
        </w:pPrChange>
      </w:pPr>
      <w:ins w:id="1877" w:author="Vihari Réka" w:date="2018-11-22T23:58:00Z">
        <w:r w:rsidRPr="00CC342C">
          <w:rPr>
            <w:rPrChange w:id="1878" w:author="Vihari Réka" w:date="2018-11-30T20:54:00Z">
              <w:rPr>
                <w:rFonts w:ascii="Menlo" w:eastAsiaTheme="minorHAnsi" w:hAnsi="Menlo" w:cs="Menlo"/>
                <w:color w:val="000000"/>
              </w:rPr>
            </w:rPrChange>
          </w:rPr>
          <w:t xml:space="preserve">        }</w:t>
        </w:r>
      </w:ins>
    </w:p>
    <w:p w14:paraId="1EAFA46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79" w:author="Vihari Réka" w:date="2018-11-22T23:58:00Z"/>
          <w:rPrChange w:id="1880" w:author="Vihari Réka" w:date="2018-11-30T20:54:00Z">
            <w:rPr>
              <w:ins w:id="1881" w:author="Vihari Réka" w:date="2018-11-22T23:58:00Z"/>
              <w:rFonts w:ascii="Helvetica" w:eastAsiaTheme="minorHAnsi" w:hAnsi="Helvetica" w:cs="Helvetica"/>
            </w:rPr>
          </w:rPrChange>
        </w:rPr>
        <w:pPrChange w:id="1882" w:author="Vihari Réka" w:date="2018-11-30T21:00:00Z">
          <w:pPr>
            <w:tabs>
              <w:tab w:val="left" w:pos="593"/>
            </w:tabs>
            <w:autoSpaceDE w:val="0"/>
            <w:autoSpaceDN w:val="0"/>
            <w:adjustRightInd w:val="0"/>
          </w:pPr>
        </w:pPrChange>
      </w:pPr>
      <w:ins w:id="1883" w:author="Vihari Réka" w:date="2018-11-22T23:58:00Z">
        <w:r w:rsidRPr="00CC342C">
          <w:rPr>
            <w:rPrChange w:id="1884" w:author="Vihari Réka" w:date="2018-11-30T20:54:00Z">
              <w:rPr>
                <w:rFonts w:ascii="Menlo" w:eastAsiaTheme="minorHAnsi" w:hAnsi="Menlo" w:cs="Menlo"/>
                <w:color w:val="000000"/>
              </w:rPr>
            </w:rPrChange>
          </w:rPr>
          <w:t xml:space="preserve">    }</w:t>
        </w:r>
      </w:ins>
    </w:p>
    <w:p w14:paraId="534249A6" w14:textId="77777777" w:rsidR="00D1686B" w:rsidRPr="00CC342C" w:rsidRDefault="00D1686B" w:rsidP="00CC342C">
      <w:pPr>
        <w:pStyle w:val="Kd"/>
        <w:rPr>
          <w:ins w:id="1885" w:author="Vihari Réka" w:date="2018-11-22T23:58:00Z"/>
          <w:rPrChange w:id="1886" w:author="Vihari Réka" w:date="2018-11-30T20:54:00Z">
            <w:rPr>
              <w:ins w:id="1887" w:author="Vihari Réka" w:date="2018-11-22T23:58:00Z"/>
              <w:rFonts w:ascii="Helvetica" w:eastAsiaTheme="minorHAnsi" w:hAnsi="Helvetica" w:cs="Helvetica"/>
            </w:rPr>
          </w:rPrChange>
        </w:rPr>
        <w:pPrChange w:id="1888" w:author="Vihari Réka" w:date="2018-11-30T20:54:00Z">
          <w:pPr>
            <w:tabs>
              <w:tab w:val="left" w:pos="593"/>
            </w:tabs>
            <w:autoSpaceDE w:val="0"/>
            <w:autoSpaceDN w:val="0"/>
            <w:adjustRightInd w:val="0"/>
          </w:pPr>
        </w:pPrChange>
      </w:pPr>
    </w:p>
    <w:p w14:paraId="31103D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889" w:author="Vihari Réka" w:date="2018-11-22T23:58:00Z"/>
          <w:rPrChange w:id="1890" w:author="Vihari Réka" w:date="2018-11-30T20:54:00Z">
            <w:rPr>
              <w:ins w:id="1891" w:author="Vihari Réka" w:date="2018-11-22T23:58:00Z"/>
              <w:rFonts w:ascii="Helvetica" w:eastAsiaTheme="minorHAnsi" w:hAnsi="Helvetica" w:cs="Helvetica"/>
            </w:rPr>
          </w:rPrChange>
        </w:rPr>
        <w:pPrChange w:id="1892" w:author="Vihari Réka" w:date="2018-11-30T21:00:00Z">
          <w:pPr>
            <w:tabs>
              <w:tab w:val="left" w:pos="593"/>
            </w:tabs>
            <w:autoSpaceDE w:val="0"/>
            <w:autoSpaceDN w:val="0"/>
            <w:adjustRightInd w:val="0"/>
          </w:pPr>
        </w:pPrChange>
      </w:pPr>
      <w:ins w:id="1893" w:author="Vihari Réka" w:date="2018-11-22T23:58:00Z">
        <w:r w:rsidRPr="00CC342C">
          <w:rPr>
            <w:rPrChange w:id="1894" w:author="Vihari Réka" w:date="2018-11-30T20:54:00Z">
              <w:rPr>
                <w:rFonts w:ascii="Menlo" w:eastAsiaTheme="minorHAnsi" w:hAnsi="Menlo" w:cs="Menlo"/>
                <w:color w:val="000000"/>
              </w:rPr>
            </w:rPrChange>
          </w:rPr>
          <w:t xml:space="preserve">    </w:t>
        </w:r>
        <w:r w:rsidRPr="00CC342C">
          <w:rPr>
            <w:rPrChange w:id="1895" w:author="Vihari Réka" w:date="2018-11-30T20:54:00Z">
              <w:rPr>
                <w:rFonts w:ascii="Menlo" w:eastAsiaTheme="minorHAnsi" w:hAnsi="Menlo" w:cs="Menlo"/>
                <w:b/>
                <w:bCs/>
                <w:color w:val="9B2393"/>
              </w:rPr>
            </w:rPrChange>
          </w:rPr>
          <w:t>func</w:t>
        </w:r>
        <w:r w:rsidRPr="00CC342C">
          <w:rPr>
            <w:rPrChange w:id="1896" w:author="Vihari Réka" w:date="2018-11-30T20:54:00Z">
              <w:rPr>
                <w:rFonts w:ascii="Menlo" w:eastAsiaTheme="minorHAnsi" w:hAnsi="Menlo" w:cs="Menlo"/>
                <w:color w:val="000000"/>
              </w:rPr>
            </w:rPrChange>
          </w:rPr>
          <w:t xml:space="preserve"> post(endpoint: </w:t>
        </w:r>
        <w:r w:rsidRPr="00CC342C">
          <w:rPr>
            <w:rPrChange w:id="1897" w:author="Vihari Réka" w:date="2018-11-30T20:54:00Z">
              <w:rPr>
                <w:rFonts w:ascii="Menlo" w:eastAsiaTheme="minorHAnsi" w:hAnsi="Menlo" w:cs="Menlo"/>
                <w:color w:val="326D74"/>
              </w:rPr>
            </w:rPrChange>
          </w:rPr>
          <w:t>Endpoints</w:t>
        </w:r>
        <w:r w:rsidRPr="00CC342C">
          <w:rPr>
            <w:rPrChange w:id="1898" w:author="Vihari Réka" w:date="2018-11-30T20:54:00Z">
              <w:rPr>
                <w:rFonts w:ascii="Menlo" w:eastAsiaTheme="minorHAnsi" w:hAnsi="Menlo" w:cs="Menlo"/>
                <w:color w:val="000000"/>
              </w:rPr>
            </w:rPrChange>
          </w:rPr>
          <w:t xml:space="preserve">, completion: </w:t>
        </w:r>
        <w:r w:rsidRPr="00CC342C">
          <w:rPr>
            <w:rPrChange w:id="1899" w:author="Vihari Réka" w:date="2018-11-30T20:54:00Z">
              <w:rPr>
                <w:rFonts w:ascii="Menlo" w:eastAsiaTheme="minorHAnsi" w:hAnsi="Menlo" w:cs="Menlo"/>
                <w:color w:val="326D74"/>
              </w:rPr>
            </w:rPrChange>
          </w:rPr>
          <w:t>ResponseType</w:t>
        </w:r>
        <w:r w:rsidRPr="00CC342C">
          <w:rPr>
            <w:rPrChange w:id="1900" w:author="Vihari Réka" w:date="2018-11-30T20:54:00Z">
              <w:rPr>
                <w:rFonts w:ascii="Menlo" w:eastAsiaTheme="minorHAnsi" w:hAnsi="Menlo" w:cs="Menlo"/>
                <w:color w:val="000000"/>
              </w:rPr>
            </w:rPrChange>
          </w:rPr>
          <w:t>) {</w:t>
        </w:r>
      </w:ins>
    </w:p>
    <w:p w14:paraId="5711231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901" w:author="Vihari Réka" w:date="2018-11-22T23:58:00Z"/>
          <w:rPrChange w:id="1902" w:author="Vihari Réka" w:date="2018-11-30T20:54:00Z">
            <w:rPr>
              <w:ins w:id="1903" w:author="Vihari Réka" w:date="2018-11-22T23:58:00Z"/>
              <w:rFonts w:ascii="Helvetica" w:eastAsiaTheme="minorHAnsi" w:hAnsi="Helvetica" w:cs="Helvetica"/>
            </w:rPr>
          </w:rPrChange>
        </w:rPr>
        <w:pPrChange w:id="1904" w:author="Vihari Réka" w:date="2018-11-30T21:00:00Z">
          <w:pPr>
            <w:tabs>
              <w:tab w:val="left" w:pos="593"/>
            </w:tabs>
            <w:autoSpaceDE w:val="0"/>
            <w:autoSpaceDN w:val="0"/>
            <w:adjustRightInd w:val="0"/>
          </w:pPr>
        </w:pPrChange>
      </w:pPr>
      <w:ins w:id="1905" w:author="Vihari Réka" w:date="2018-11-22T23:58:00Z">
        <w:r w:rsidRPr="00CC342C">
          <w:rPr>
            <w:rPrChange w:id="1906" w:author="Vihari Réka" w:date="2018-11-30T20:54:00Z">
              <w:rPr>
                <w:rFonts w:ascii="Menlo" w:eastAsiaTheme="minorHAnsi" w:hAnsi="Menlo" w:cs="Menlo"/>
                <w:color w:val="000000"/>
              </w:rPr>
            </w:rPrChange>
          </w:rPr>
          <w:lastRenderedPageBreak/>
          <w:t xml:space="preserve">        </w:t>
        </w:r>
        <w:r w:rsidRPr="00CC342C">
          <w:rPr>
            <w:rPrChange w:id="1907" w:author="Vihari Réka" w:date="2018-11-30T20:54:00Z">
              <w:rPr>
                <w:rFonts w:ascii="Menlo" w:eastAsiaTheme="minorHAnsi" w:hAnsi="Menlo" w:cs="Menlo"/>
                <w:b/>
                <w:bCs/>
                <w:color w:val="9B2393"/>
              </w:rPr>
            </w:rPrChange>
          </w:rPr>
          <w:t>guard</w:t>
        </w:r>
        <w:r w:rsidRPr="00CC342C">
          <w:rPr>
            <w:rPrChange w:id="1908" w:author="Vihari Réka" w:date="2018-11-30T20:54:00Z">
              <w:rPr>
                <w:rFonts w:ascii="Menlo" w:eastAsiaTheme="minorHAnsi" w:hAnsi="Menlo" w:cs="Menlo"/>
                <w:color w:val="000000"/>
              </w:rPr>
            </w:rPrChange>
          </w:rPr>
          <w:t xml:space="preserve"> </w:t>
        </w:r>
        <w:r w:rsidRPr="00CC342C">
          <w:rPr>
            <w:rPrChange w:id="1909" w:author="Vihari Réka" w:date="2018-11-30T20:54:00Z">
              <w:rPr>
                <w:rFonts w:ascii="Menlo" w:eastAsiaTheme="minorHAnsi" w:hAnsi="Menlo" w:cs="Menlo"/>
                <w:b/>
                <w:bCs/>
                <w:color w:val="9B2393"/>
              </w:rPr>
            </w:rPrChange>
          </w:rPr>
          <w:t>let</w:t>
        </w:r>
        <w:r w:rsidRPr="00CC342C">
          <w:rPr>
            <w:rPrChange w:id="1910" w:author="Vihari Réka" w:date="2018-11-30T20:54:00Z">
              <w:rPr>
                <w:rFonts w:ascii="Menlo" w:eastAsiaTheme="minorHAnsi" w:hAnsi="Menlo" w:cs="Menlo"/>
                <w:color w:val="000000"/>
              </w:rPr>
            </w:rPrChange>
          </w:rPr>
          <w:t xml:space="preserve"> baseUrl = </w:t>
        </w:r>
        <w:r w:rsidRPr="00CC342C">
          <w:rPr>
            <w:rPrChange w:id="1911" w:author="Vihari Réka" w:date="2018-11-30T20:54:00Z">
              <w:rPr>
                <w:rFonts w:ascii="Menlo" w:eastAsiaTheme="minorHAnsi" w:hAnsi="Menlo" w:cs="Menlo"/>
                <w:color w:val="326D74"/>
              </w:rPr>
            </w:rPrChange>
          </w:rPr>
          <w:t>baseUrl</w:t>
        </w:r>
        <w:r w:rsidRPr="00CC342C">
          <w:rPr>
            <w:rPrChange w:id="1912" w:author="Vihari Réka" w:date="2018-11-30T20:54:00Z">
              <w:rPr>
                <w:rFonts w:ascii="Menlo" w:eastAsiaTheme="minorHAnsi" w:hAnsi="Menlo" w:cs="Menlo"/>
                <w:color w:val="000000"/>
              </w:rPr>
            </w:rPrChange>
          </w:rPr>
          <w:t xml:space="preserve">, </w:t>
        </w:r>
        <w:r w:rsidRPr="00CC342C">
          <w:rPr>
            <w:rPrChange w:id="1913" w:author="Vihari Réka" w:date="2018-11-30T20:54:00Z">
              <w:rPr>
                <w:rFonts w:ascii="Menlo" w:eastAsiaTheme="minorHAnsi" w:hAnsi="Menlo" w:cs="Menlo"/>
                <w:b/>
                <w:bCs/>
                <w:color w:val="9B2393"/>
              </w:rPr>
            </w:rPrChange>
          </w:rPr>
          <w:t>let</w:t>
        </w:r>
        <w:r w:rsidRPr="00CC342C">
          <w:rPr>
            <w:rPrChange w:id="1914" w:author="Vihari Réka" w:date="2018-11-30T20:54:00Z">
              <w:rPr>
                <w:rFonts w:ascii="Menlo" w:eastAsiaTheme="minorHAnsi" w:hAnsi="Menlo" w:cs="Menlo"/>
                <w:color w:val="000000"/>
              </w:rPr>
            </w:rPrChange>
          </w:rPr>
          <w:t xml:space="preserve"> url = </w:t>
        </w:r>
        <w:r w:rsidRPr="00CC342C">
          <w:rPr>
            <w:rPrChange w:id="1915" w:author="Vihari Réka" w:date="2018-11-30T20:54:00Z">
              <w:rPr>
                <w:rFonts w:ascii="Menlo" w:eastAsiaTheme="minorHAnsi" w:hAnsi="Menlo" w:cs="Menlo"/>
                <w:color w:val="5C2699"/>
              </w:rPr>
            </w:rPrChange>
          </w:rPr>
          <w:t>URL</w:t>
        </w:r>
        <w:r w:rsidRPr="00CC342C">
          <w:rPr>
            <w:rPrChange w:id="1916" w:author="Vihari Réka" w:date="2018-11-30T20:54:00Z">
              <w:rPr>
                <w:rFonts w:ascii="Menlo" w:eastAsiaTheme="minorHAnsi" w:hAnsi="Menlo" w:cs="Menlo"/>
                <w:color w:val="000000"/>
              </w:rPr>
            </w:rPrChange>
          </w:rPr>
          <w:t xml:space="preserve">(string: </w:t>
        </w:r>
        <w:r w:rsidRPr="00CC342C">
          <w:rPr>
            <w:rPrChange w:id="1917" w:author="Vihari Réka" w:date="2018-11-30T20:54:00Z">
              <w:rPr>
                <w:rFonts w:ascii="Menlo" w:eastAsiaTheme="minorHAnsi" w:hAnsi="Menlo" w:cs="Menlo"/>
                <w:color w:val="C41A16"/>
              </w:rPr>
            </w:rPrChange>
          </w:rPr>
          <w:t>"</w:t>
        </w:r>
        <w:r w:rsidRPr="00CC342C">
          <w:rPr>
            <w:rPrChange w:id="1918" w:author="Vihari Réka" w:date="2018-11-30T20:54:00Z">
              <w:rPr>
                <w:rFonts w:ascii="Menlo" w:eastAsiaTheme="minorHAnsi" w:hAnsi="Menlo" w:cs="Menlo"/>
                <w:color w:val="000000"/>
              </w:rPr>
            </w:rPrChange>
          </w:rPr>
          <w:t>\</w:t>
        </w:r>
        <w:r w:rsidRPr="00CC342C">
          <w:rPr>
            <w:rPrChange w:id="1919" w:author="Vihari Réka" w:date="2018-11-30T20:54:00Z">
              <w:rPr>
                <w:rFonts w:ascii="Menlo" w:eastAsiaTheme="minorHAnsi" w:hAnsi="Menlo" w:cs="Menlo"/>
                <w:color w:val="C41A16"/>
              </w:rPr>
            </w:rPrChange>
          </w:rPr>
          <w:t>(</w:t>
        </w:r>
        <w:r w:rsidRPr="00CC342C">
          <w:rPr>
            <w:rPrChange w:id="1920" w:author="Vihari Réka" w:date="2018-11-30T20:54:00Z">
              <w:rPr>
                <w:rFonts w:ascii="Menlo" w:eastAsiaTheme="minorHAnsi" w:hAnsi="Menlo" w:cs="Menlo"/>
                <w:color w:val="000000"/>
              </w:rPr>
            </w:rPrChange>
          </w:rPr>
          <w:t>baseUrl</w:t>
        </w:r>
        <w:r w:rsidRPr="00CC342C">
          <w:rPr>
            <w:rPrChange w:id="1921" w:author="Vihari Réka" w:date="2018-11-30T20:54:00Z">
              <w:rPr>
                <w:rFonts w:ascii="Menlo" w:eastAsiaTheme="minorHAnsi" w:hAnsi="Menlo" w:cs="Menlo"/>
                <w:color w:val="C41A16"/>
              </w:rPr>
            </w:rPrChange>
          </w:rPr>
          <w:t>)</w:t>
        </w:r>
        <w:r w:rsidRPr="00CC342C">
          <w:rPr>
            <w:rPrChange w:id="1922" w:author="Vihari Réka" w:date="2018-11-30T20:54:00Z">
              <w:rPr>
                <w:rFonts w:ascii="Menlo" w:eastAsiaTheme="minorHAnsi" w:hAnsi="Menlo" w:cs="Menlo"/>
                <w:color w:val="000000"/>
              </w:rPr>
            </w:rPrChange>
          </w:rPr>
          <w:t>\</w:t>
        </w:r>
        <w:r w:rsidRPr="00CC342C">
          <w:rPr>
            <w:rPrChange w:id="1923" w:author="Vihari Réka" w:date="2018-11-30T20:54:00Z">
              <w:rPr>
                <w:rFonts w:ascii="Menlo" w:eastAsiaTheme="minorHAnsi" w:hAnsi="Menlo" w:cs="Menlo"/>
                <w:color w:val="C41A16"/>
              </w:rPr>
            </w:rPrChange>
          </w:rPr>
          <w:t>(</w:t>
        </w:r>
        <w:r w:rsidRPr="00CC342C">
          <w:rPr>
            <w:rPrChange w:id="1924" w:author="Vihari Réka" w:date="2018-11-30T20:54:00Z">
              <w:rPr>
                <w:rFonts w:ascii="Menlo" w:eastAsiaTheme="minorHAnsi" w:hAnsi="Menlo" w:cs="Menlo"/>
                <w:color w:val="000000"/>
              </w:rPr>
            </w:rPrChange>
          </w:rPr>
          <w:t>endpoint.</w:t>
        </w:r>
        <w:r w:rsidRPr="00CC342C">
          <w:rPr>
            <w:rPrChange w:id="1925" w:author="Vihari Réka" w:date="2018-11-30T20:54:00Z">
              <w:rPr>
                <w:rFonts w:ascii="Menlo" w:eastAsiaTheme="minorHAnsi" w:hAnsi="Menlo" w:cs="Menlo"/>
                <w:color w:val="326D74"/>
              </w:rPr>
            </w:rPrChange>
          </w:rPr>
          <w:t>rawValue</w:t>
        </w:r>
        <w:r w:rsidRPr="00CC342C">
          <w:rPr>
            <w:rPrChange w:id="1926" w:author="Vihari Réka" w:date="2018-11-30T20:54:00Z">
              <w:rPr>
                <w:rFonts w:ascii="Menlo" w:eastAsiaTheme="minorHAnsi" w:hAnsi="Menlo" w:cs="Menlo"/>
                <w:color w:val="C41A16"/>
              </w:rPr>
            </w:rPrChange>
          </w:rPr>
          <w:t>)"</w:t>
        </w:r>
        <w:r w:rsidRPr="00CC342C">
          <w:rPr>
            <w:rPrChange w:id="1927" w:author="Vihari Réka" w:date="2018-11-30T20:54:00Z">
              <w:rPr>
                <w:rFonts w:ascii="Menlo" w:eastAsiaTheme="minorHAnsi" w:hAnsi="Menlo" w:cs="Menlo"/>
                <w:color w:val="000000"/>
              </w:rPr>
            </w:rPrChange>
          </w:rPr>
          <w:t xml:space="preserve">) </w:t>
        </w:r>
        <w:r w:rsidRPr="00CC342C">
          <w:rPr>
            <w:rPrChange w:id="1928" w:author="Vihari Réka" w:date="2018-11-30T20:54:00Z">
              <w:rPr>
                <w:rFonts w:ascii="Menlo" w:eastAsiaTheme="minorHAnsi" w:hAnsi="Menlo" w:cs="Menlo"/>
                <w:b/>
                <w:bCs/>
                <w:color w:val="9B2393"/>
              </w:rPr>
            </w:rPrChange>
          </w:rPr>
          <w:t>else</w:t>
        </w:r>
        <w:r w:rsidRPr="00CC342C">
          <w:rPr>
            <w:rPrChange w:id="1929" w:author="Vihari Réka" w:date="2018-11-30T20:54:00Z">
              <w:rPr>
                <w:rFonts w:ascii="Menlo" w:eastAsiaTheme="minorHAnsi" w:hAnsi="Menlo" w:cs="Menlo"/>
                <w:color w:val="000000"/>
              </w:rPr>
            </w:rPrChange>
          </w:rPr>
          <w:t xml:space="preserve"> { </w:t>
        </w:r>
        <w:r w:rsidRPr="00CC342C">
          <w:rPr>
            <w:rPrChange w:id="1930" w:author="Vihari Réka" w:date="2018-11-30T20:54:00Z">
              <w:rPr>
                <w:rFonts w:ascii="Menlo" w:eastAsiaTheme="minorHAnsi" w:hAnsi="Menlo" w:cs="Menlo"/>
                <w:b/>
                <w:bCs/>
                <w:color w:val="9B2393"/>
              </w:rPr>
            </w:rPrChange>
          </w:rPr>
          <w:t>return</w:t>
        </w:r>
        <w:r w:rsidRPr="00CC342C">
          <w:rPr>
            <w:rPrChange w:id="1931" w:author="Vihari Réka" w:date="2018-11-30T20:54:00Z">
              <w:rPr>
                <w:rFonts w:ascii="Menlo" w:eastAsiaTheme="minorHAnsi" w:hAnsi="Menlo" w:cs="Menlo"/>
                <w:color w:val="000000"/>
              </w:rPr>
            </w:rPrChange>
          </w:rPr>
          <w:t xml:space="preserve"> }</w:t>
        </w:r>
      </w:ins>
    </w:p>
    <w:p w14:paraId="477BEE70" w14:textId="56EA33CB" w:rsidR="00D1686B" w:rsidRPr="00CC342C" w:rsidDel="00B037D9" w:rsidRDefault="00D1686B" w:rsidP="00CC342C">
      <w:pPr>
        <w:pStyle w:val="Kd"/>
        <w:pBdr>
          <w:top w:val="single" w:sz="4" w:space="1" w:color="auto"/>
          <w:left w:val="single" w:sz="4" w:space="4" w:color="auto"/>
          <w:bottom w:val="single" w:sz="4" w:space="1" w:color="auto"/>
          <w:right w:val="single" w:sz="4" w:space="4" w:color="auto"/>
        </w:pBdr>
        <w:rPr>
          <w:del w:id="1932" w:author="Illanicz Barnabás" w:date="2018-11-26T13:34:00Z"/>
          <w:rPrChange w:id="1933" w:author="Vihari Réka" w:date="2018-11-30T20:54:00Z">
            <w:rPr>
              <w:del w:id="1934" w:author="Illanicz Barnabás" w:date="2018-11-26T13:34:00Z"/>
              <w:rFonts w:ascii="Menlo" w:eastAsiaTheme="minorHAnsi" w:hAnsi="Menlo" w:cs="Menlo"/>
              <w:b/>
              <w:bCs/>
              <w:color w:val="9B2393"/>
              <w:sz w:val="20"/>
              <w:szCs w:val="20"/>
            </w:rPr>
          </w:rPrChange>
        </w:rPr>
        <w:pPrChange w:id="1935" w:author="Vihari Réka" w:date="2018-11-30T21:00:00Z">
          <w:pPr>
            <w:tabs>
              <w:tab w:val="left" w:pos="593"/>
            </w:tabs>
            <w:autoSpaceDE w:val="0"/>
            <w:autoSpaceDN w:val="0"/>
            <w:adjustRightInd w:val="0"/>
          </w:pPr>
        </w:pPrChange>
      </w:pPr>
      <w:ins w:id="1936" w:author="Vihari Réka" w:date="2018-11-22T23:58:00Z">
        <w:r w:rsidRPr="00CC342C">
          <w:rPr>
            <w:rPrChange w:id="1937" w:author="Vihari Réka" w:date="2018-11-30T20:54:00Z">
              <w:rPr>
                <w:rFonts w:ascii="Menlo" w:eastAsiaTheme="minorHAnsi" w:hAnsi="Menlo" w:cs="Menlo"/>
                <w:color w:val="000000"/>
              </w:rPr>
            </w:rPrChange>
          </w:rPr>
          <w:t xml:space="preserve">        Alamofire.</w:t>
        </w:r>
        <w:r w:rsidRPr="00CC342C">
          <w:rPr>
            <w:rPrChange w:id="1938" w:author="Vihari Réka" w:date="2018-11-30T20:54:00Z">
              <w:rPr>
                <w:rFonts w:ascii="Menlo" w:eastAsiaTheme="minorHAnsi" w:hAnsi="Menlo" w:cs="Menlo"/>
                <w:color w:val="245256"/>
              </w:rPr>
            </w:rPrChange>
          </w:rPr>
          <w:t>request</w:t>
        </w:r>
        <w:r w:rsidRPr="00CC342C">
          <w:rPr>
            <w:rPrChange w:id="1939" w:author="Vihari Réka" w:date="2018-11-30T20:54:00Z">
              <w:rPr>
                <w:rFonts w:ascii="Menlo" w:eastAsiaTheme="minorHAnsi" w:hAnsi="Menlo" w:cs="Menlo"/>
                <w:color w:val="000000"/>
              </w:rPr>
            </w:rPrChange>
          </w:rPr>
          <w:t>(url, method: .</w:t>
        </w:r>
        <w:r w:rsidRPr="00CC342C">
          <w:rPr>
            <w:rPrChange w:id="1940" w:author="Vihari Réka" w:date="2018-11-30T20:54:00Z">
              <w:rPr>
                <w:rFonts w:ascii="Menlo" w:eastAsiaTheme="minorHAnsi" w:hAnsi="Menlo" w:cs="Menlo"/>
                <w:color w:val="245256"/>
              </w:rPr>
            </w:rPrChange>
          </w:rPr>
          <w:t>post</w:t>
        </w:r>
        <w:r w:rsidRPr="00CC342C">
          <w:rPr>
            <w:rPrChange w:id="1941" w:author="Vihari Réka" w:date="2018-11-30T20:54:00Z">
              <w:rPr>
                <w:rFonts w:ascii="Menlo" w:eastAsiaTheme="minorHAnsi" w:hAnsi="Menlo" w:cs="Menlo"/>
                <w:color w:val="000000"/>
              </w:rPr>
            </w:rPrChange>
          </w:rPr>
          <w:t xml:space="preserve">, parameters: </w:t>
        </w:r>
        <w:r w:rsidRPr="00CC342C">
          <w:rPr>
            <w:rPrChange w:id="1942" w:author="Vihari Réka" w:date="2018-11-30T20:54:00Z">
              <w:rPr>
                <w:rFonts w:ascii="Menlo" w:eastAsiaTheme="minorHAnsi" w:hAnsi="Menlo" w:cs="Menlo"/>
                <w:color w:val="326D74"/>
              </w:rPr>
            </w:rPrChange>
          </w:rPr>
          <w:t>parametersLoc</w:t>
        </w:r>
        <w:r w:rsidRPr="00CC342C">
          <w:rPr>
            <w:rPrChange w:id="1943" w:author="Vihari Réka" w:date="2018-11-30T20:54:00Z">
              <w:rPr>
                <w:rFonts w:ascii="Menlo" w:eastAsiaTheme="minorHAnsi" w:hAnsi="Menlo" w:cs="Menlo"/>
                <w:color w:val="000000"/>
              </w:rPr>
            </w:rPrChange>
          </w:rPr>
          <w:t xml:space="preserve">, encoding: </w:t>
        </w:r>
        <w:r w:rsidRPr="00CC342C">
          <w:rPr>
            <w:rPrChange w:id="1944" w:author="Vihari Réka" w:date="2018-11-30T20:54:00Z">
              <w:rPr>
                <w:rFonts w:ascii="Menlo" w:eastAsiaTheme="minorHAnsi" w:hAnsi="Menlo" w:cs="Menlo"/>
                <w:color w:val="326D74"/>
              </w:rPr>
            </w:rPrChange>
          </w:rPr>
          <w:t>JSONEncoding</w:t>
        </w:r>
        <w:r w:rsidRPr="00CC342C">
          <w:rPr>
            <w:rPrChange w:id="1945" w:author="Vihari Réka" w:date="2018-11-30T20:54:00Z">
              <w:rPr>
                <w:rFonts w:ascii="Menlo" w:eastAsiaTheme="minorHAnsi" w:hAnsi="Menlo" w:cs="Menlo"/>
                <w:color w:val="000000"/>
              </w:rPr>
            </w:rPrChange>
          </w:rPr>
          <w:t>.</w:t>
        </w:r>
        <w:r w:rsidRPr="00CC342C">
          <w:rPr>
            <w:rPrChange w:id="1946" w:author="Vihari Réka" w:date="2018-11-30T20:54:00Z">
              <w:rPr>
                <w:rFonts w:ascii="Menlo" w:eastAsiaTheme="minorHAnsi" w:hAnsi="Menlo" w:cs="Menlo"/>
                <w:color w:val="326D74"/>
              </w:rPr>
            </w:rPrChange>
          </w:rPr>
          <w:t>default</w:t>
        </w:r>
        <w:r w:rsidRPr="00CC342C">
          <w:rPr>
            <w:rPrChange w:id="1947" w:author="Vihari Réka" w:date="2018-11-30T20:54:00Z">
              <w:rPr>
                <w:rFonts w:ascii="Menlo" w:eastAsiaTheme="minorHAnsi" w:hAnsi="Menlo" w:cs="Menlo"/>
                <w:color w:val="000000"/>
              </w:rPr>
            </w:rPrChange>
          </w:rPr>
          <w:t xml:space="preserve">, headers: </w:t>
        </w:r>
        <w:r w:rsidRPr="00CC342C">
          <w:rPr>
            <w:rPrChange w:id="1948" w:author="Vihari Réka" w:date="2018-11-30T20:54:00Z">
              <w:rPr>
                <w:rFonts w:ascii="Menlo" w:eastAsiaTheme="minorHAnsi" w:hAnsi="Menlo" w:cs="Menlo"/>
                <w:color w:val="326D74"/>
              </w:rPr>
            </w:rPrChange>
          </w:rPr>
          <w:t>headers</w:t>
        </w:r>
        <w:r w:rsidRPr="00CC342C">
          <w:rPr>
            <w:rPrChange w:id="1949" w:author="Vihari Réka" w:date="2018-11-30T20:54:00Z">
              <w:rPr>
                <w:rFonts w:ascii="Menlo" w:eastAsiaTheme="minorHAnsi" w:hAnsi="Menlo" w:cs="Menlo"/>
                <w:color w:val="000000"/>
              </w:rPr>
            </w:rPrChange>
          </w:rPr>
          <w:t>).</w:t>
        </w:r>
      </w:ins>
      <w:ins w:id="1950" w:author="Vihari Réka" w:date="2018-11-29T22:18:00Z">
        <w:r w:rsidR="00B037D9" w:rsidRPr="00CC342C">
          <w:rPr>
            <w:rPrChange w:id="1951" w:author="Vihari Réka" w:date="2018-11-30T20:54:00Z">
              <w:rPr>
                <w:rFonts w:ascii="Menlo" w:eastAsiaTheme="minorHAnsi" w:hAnsi="Menlo" w:cs="Menlo"/>
                <w:color w:val="000000"/>
                <w:sz w:val="20"/>
                <w:szCs w:val="20"/>
              </w:rPr>
            </w:rPrChange>
          </w:rPr>
          <w:t>validate().</w:t>
        </w:r>
      </w:ins>
      <w:ins w:id="1952" w:author="Vihari Réka" w:date="2018-11-22T23:58:00Z">
        <w:r w:rsidRPr="00CC342C">
          <w:rPr>
            <w:rPrChange w:id="1953" w:author="Vihari Réka" w:date="2018-11-30T20:54:00Z">
              <w:rPr>
                <w:rFonts w:ascii="Menlo" w:eastAsiaTheme="minorHAnsi" w:hAnsi="Menlo" w:cs="Menlo"/>
                <w:color w:val="245256"/>
              </w:rPr>
            </w:rPrChange>
          </w:rPr>
          <w:t>responseJSON</w:t>
        </w:r>
        <w:r w:rsidRPr="00CC342C">
          <w:rPr>
            <w:rPrChange w:id="1954" w:author="Vihari Réka" w:date="2018-11-30T20:54:00Z">
              <w:rPr>
                <w:rFonts w:ascii="Menlo" w:eastAsiaTheme="minorHAnsi" w:hAnsi="Menlo" w:cs="Menlo"/>
                <w:color w:val="000000"/>
              </w:rPr>
            </w:rPrChange>
          </w:rPr>
          <w:t xml:space="preserve"> { (response) </w:t>
        </w:r>
        <w:r w:rsidRPr="00CC342C">
          <w:rPr>
            <w:rPrChange w:id="1955" w:author="Vihari Réka" w:date="2018-11-30T20:54:00Z">
              <w:rPr>
                <w:rFonts w:ascii="Menlo" w:eastAsiaTheme="minorHAnsi" w:hAnsi="Menlo" w:cs="Menlo"/>
                <w:b/>
                <w:bCs/>
                <w:color w:val="9B2393"/>
              </w:rPr>
            </w:rPrChange>
          </w:rPr>
          <w:t>in</w:t>
        </w:r>
      </w:ins>
    </w:p>
    <w:p w14:paraId="71D1CED5" w14:textId="77777777" w:rsidR="00B037D9" w:rsidRPr="00CC342C" w:rsidRDefault="00B037D9" w:rsidP="00CC342C">
      <w:pPr>
        <w:pStyle w:val="Kd"/>
        <w:pBdr>
          <w:top w:val="single" w:sz="4" w:space="1" w:color="auto"/>
          <w:left w:val="single" w:sz="4" w:space="4" w:color="auto"/>
          <w:bottom w:val="single" w:sz="4" w:space="1" w:color="auto"/>
          <w:right w:val="single" w:sz="4" w:space="4" w:color="auto"/>
        </w:pBdr>
        <w:rPr>
          <w:ins w:id="1956" w:author="Vihari Réka" w:date="2018-11-29T22:19:00Z"/>
          <w:rPrChange w:id="1957" w:author="Vihari Réka" w:date="2018-11-30T20:54:00Z">
            <w:rPr>
              <w:ins w:id="1958" w:author="Vihari Réka" w:date="2018-11-29T22:19:00Z"/>
              <w:rFonts w:ascii="Helvetica" w:eastAsiaTheme="minorHAnsi" w:hAnsi="Helvetica" w:cs="Helvetica"/>
            </w:rPr>
          </w:rPrChange>
        </w:rPr>
        <w:pPrChange w:id="1959" w:author="Vihari Réka" w:date="2018-11-30T21:00:00Z">
          <w:pPr>
            <w:tabs>
              <w:tab w:val="left" w:pos="593"/>
            </w:tabs>
            <w:autoSpaceDE w:val="0"/>
            <w:autoSpaceDN w:val="0"/>
            <w:adjustRightInd w:val="0"/>
          </w:pPr>
        </w:pPrChange>
      </w:pPr>
    </w:p>
    <w:p w14:paraId="78772AA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960" w:author="Vihari Réka" w:date="2018-11-22T23:58:00Z"/>
          <w:rPrChange w:id="1961" w:author="Vihari Réka" w:date="2018-11-30T20:54:00Z">
            <w:rPr>
              <w:ins w:id="1962" w:author="Vihari Réka" w:date="2018-11-22T23:58:00Z"/>
              <w:rFonts w:ascii="Helvetica" w:eastAsiaTheme="minorHAnsi" w:hAnsi="Helvetica" w:cs="Helvetica"/>
            </w:rPr>
          </w:rPrChange>
        </w:rPr>
        <w:pPrChange w:id="1963" w:author="Vihari Réka" w:date="2018-11-30T21:00:00Z">
          <w:pPr>
            <w:tabs>
              <w:tab w:val="left" w:pos="593"/>
            </w:tabs>
            <w:autoSpaceDE w:val="0"/>
            <w:autoSpaceDN w:val="0"/>
            <w:adjustRightInd w:val="0"/>
          </w:pPr>
        </w:pPrChange>
      </w:pPr>
    </w:p>
    <w:p w14:paraId="0EAC65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964" w:author="Vihari Réka" w:date="2018-11-22T23:58:00Z"/>
          <w:rPrChange w:id="1965" w:author="Vihari Réka" w:date="2018-11-30T20:54:00Z">
            <w:rPr>
              <w:ins w:id="1966" w:author="Vihari Réka" w:date="2018-11-22T23:58:00Z"/>
              <w:rFonts w:ascii="Helvetica" w:eastAsiaTheme="minorHAnsi" w:hAnsi="Helvetica" w:cs="Helvetica"/>
            </w:rPr>
          </w:rPrChange>
        </w:rPr>
        <w:pPrChange w:id="1967" w:author="Vihari Réka" w:date="2018-11-30T21:00:00Z">
          <w:pPr>
            <w:tabs>
              <w:tab w:val="left" w:pos="593"/>
            </w:tabs>
            <w:autoSpaceDE w:val="0"/>
            <w:autoSpaceDN w:val="0"/>
            <w:adjustRightInd w:val="0"/>
          </w:pPr>
        </w:pPrChange>
      </w:pPr>
      <w:ins w:id="1968" w:author="Vihari Réka" w:date="2018-11-22T23:58:00Z">
        <w:r w:rsidRPr="00CC342C">
          <w:rPr>
            <w:rPrChange w:id="1969" w:author="Vihari Réka" w:date="2018-11-30T20:54:00Z">
              <w:rPr>
                <w:rFonts w:ascii="Menlo" w:eastAsiaTheme="minorHAnsi" w:hAnsi="Menlo" w:cs="Menlo"/>
                <w:color w:val="000000"/>
              </w:rPr>
            </w:rPrChange>
          </w:rPr>
          <w:t xml:space="preserve">            </w:t>
        </w:r>
        <w:r w:rsidRPr="00CC342C">
          <w:rPr>
            <w:rPrChange w:id="1970" w:author="Vihari Réka" w:date="2018-11-30T20:54:00Z">
              <w:rPr>
                <w:rFonts w:ascii="Menlo" w:eastAsiaTheme="minorHAnsi" w:hAnsi="Menlo" w:cs="Menlo"/>
                <w:b/>
                <w:bCs/>
                <w:color w:val="9B2393"/>
              </w:rPr>
            </w:rPrChange>
          </w:rPr>
          <w:t>if</w:t>
        </w:r>
        <w:r w:rsidRPr="00CC342C">
          <w:rPr>
            <w:rPrChange w:id="1971" w:author="Vihari Réka" w:date="2018-11-30T20:54:00Z">
              <w:rPr>
                <w:rFonts w:ascii="Menlo" w:eastAsiaTheme="minorHAnsi" w:hAnsi="Menlo" w:cs="Menlo"/>
                <w:color w:val="000000"/>
              </w:rPr>
            </w:rPrChange>
          </w:rPr>
          <w:t xml:space="preserve"> </w:t>
        </w:r>
        <w:r w:rsidRPr="00CC342C">
          <w:rPr>
            <w:rPrChange w:id="1972" w:author="Vihari Réka" w:date="2018-11-30T20:54:00Z">
              <w:rPr>
                <w:rFonts w:ascii="Menlo" w:eastAsiaTheme="minorHAnsi" w:hAnsi="Menlo" w:cs="Menlo"/>
                <w:b/>
                <w:bCs/>
                <w:color w:val="9B2393"/>
              </w:rPr>
            </w:rPrChange>
          </w:rPr>
          <w:t>let</w:t>
        </w:r>
        <w:r w:rsidRPr="00CC342C">
          <w:rPr>
            <w:rPrChange w:id="1973" w:author="Vihari Réka" w:date="2018-11-30T20:54:00Z">
              <w:rPr>
                <w:rFonts w:ascii="Menlo" w:eastAsiaTheme="minorHAnsi" w:hAnsi="Menlo" w:cs="Menlo"/>
                <w:color w:val="000000"/>
              </w:rPr>
            </w:rPrChange>
          </w:rPr>
          <w:t xml:space="preserve"> data = response.</w:t>
        </w:r>
        <w:r w:rsidRPr="00CC342C">
          <w:rPr>
            <w:rPrChange w:id="1974" w:author="Vihari Réka" w:date="2018-11-30T20:54:00Z">
              <w:rPr>
                <w:rFonts w:ascii="Menlo" w:eastAsiaTheme="minorHAnsi" w:hAnsi="Menlo" w:cs="Menlo"/>
                <w:color w:val="326D74"/>
              </w:rPr>
            </w:rPrChange>
          </w:rPr>
          <w:t>data</w:t>
        </w:r>
        <w:r w:rsidRPr="00CC342C">
          <w:rPr>
            <w:rPrChange w:id="1975" w:author="Vihari Réka" w:date="2018-11-30T20:54:00Z">
              <w:rPr>
                <w:rFonts w:ascii="Menlo" w:eastAsiaTheme="minorHAnsi" w:hAnsi="Menlo" w:cs="Menlo"/>
                <w:color w:val="000000"/>
              </w:rPr>
            </w:rPrChange>
          </w:rPr>
          <w:t xml:space="preserve"> {</w:t>
        </w:r>
      </w:ins>
    </w:p>
    <w:p w14:paraId="06BB93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976" w:author="Vihari Réka" w:date="2018-11-22T23:58:00Z"/>
          <w:rPrChange w:id="1977" w:author="Vihari Réka" w:date="2018-11-30T20:54:00Z">
            <w:rPr>
              <w:ins w:id="1978" w:author="Vihari Réka" w:date="2018-11-22T23:58:00Z"/>
              <w:rFonts w:ascii="Helvetica" w:eastAsiaTheme="minorHAnsi" w:hAnsi="Helvetica" w:cs="Helvetica"/>
            </w:rPr>
          </w:rPrChange>
        </w:rPr>
        <w:pPrChange w:id="1979" w:author="Vihari Réka" w:date="2018-11-30T21:00:00Z">
          <w:pPr>
            <w:tabs>
              <w:tab w:val="left" w:pos="593"/>
            </w:tabs>
            <w:autoSpaceDE w:val="0"/>
            <w:autoSpaceDN w:val="0"/>
            <w:adjustRightInd w:val="0"/>
          </w:pPr>
        </w:pPrChange>
      </w:pPr>
      <w:ins w:id="1980" w:author="Vihari Réka" w:date="2018-11-22T23:58:00Z">
        <w:r w:rsidRPr="00CC342C">
          <w:rPr>
            <w:rPrChange w:id="1981" w:author="Vihari Réka" w:date="2018-11-30T20:54:00Z">
              <w:rPr>
                <w:rFonts w:ascii="Menlo" w:eastAsiaTheme="minorHAnsi" w:hAnsi="Menlo" w:cs="Menlo"/>
                <w:color w:val="000000"/>
              </w:rPr>
            </w:rPrChange>
          </w:rPr>
          <w:t xml:space="preserve">                completion?(data, </w:t>
        </w:r>
        <w:r w:rsidRPr="00CC342C">
          <w:rPr>
            <w:rPrChange w:id="1982" w:author="Vihari Réka" w:date="2018-11-30T20:54:00Z">
              <w:rPr>
                <w:rFonts w:ascii="Menlo" w:eastAsiaTheme="minorHAnsi" w:hAnsi="Menlo" w:cs="Menlo"/>
                <w:b/>
                <w:bCs/>
                <w:color w:val="9B2393"/>
              </w:rPr>
            </w:rPrChange>
          </w:rPr>
          <w:t>nil</w:t>
        </w:r>
        <w:r w:rsidRPr="00CC342C">
          <w:rPr>
            <w:rPrChange w:id="1983" w:author="Vihari Réka" w:date="2018-11-30T20:54:00Z">
              <w:rPr>
                <w:rFonts w:ascii="Menlo" w:eastAsiaTheme="minorHAnsi" w:hAnsi="Menlo" w:cs="Menlo"/>
                <w:color w:val="000000"/>
              </w:rPr>
            </w:rPrChange>
          </w:rPr>
          <w:t>)</w:t>
        </w:r>
      </w:ins>
    </w:p>
    <w:p w14:paraId="6512FF4E" w14:textId="77777777" w:rsidR="00D1686B" w:rsidRPr="00CC342C" w:rsidDel="00BE5344" w:rsidRDefault="00D1686B" w:rsidP="00CC342C">
      <w:pPr>
        <w:pStyle w:val="Kd"/>
        <w:pBdr>
          <w:top w:val="single" w:sz="4" w:space="1" w:color="auto"/>
          <w:left w:val="single" w:sz="4" w:space="4" w:color="auto"/>
          <w:bottom w:val="single" w:sz="4" w:space="1" w:color="auto"/>
          <w:right w:val="single" w:sz="4" w:space="4" w:color="auto"/>
        </w:pBdr>
        <w:rPr>
          <w:ins w:id="1984" w:author="Vihari Réka" w:date="2018-11-22T23:58:00Z"/>
          <w:del w:id="1985" w:author="Illanicz Barnabás" w:date="2018-11-26T13:34:00Z"/>
          <w:rPrChange w:id="1986" w:author="Vihari Réka" w:date="2018-11-30T20:54:00Z">
            <w:rPr>
              <w:ins w:id="1987" w:author="Vihari Réka" w:date="2018-11-22T23:58:00Z"/>
              <w:del w:id="1988" w:author="Illanicz Barnabás" w:date="2018-11-26T13:34:00Z"/>
              <w:rFonts w:ascii="Helvetica" w:eastAsiaTheme="minorHAnsi" w:hAnsi="Helvetica" w:cs="Helvetica"/>
            </w:rPr>
          </w:rPrChange>
        </w:rPr>
        <w:pPrChange w:id="1989" w:author="Vihari Réka" w:date="2018-11-30T21:00:00Z">
          <w:pPr>
            <w:tabs>
              <w:tab w:val="left" w:pos="593"/>
            </w:tabs>
            <w:autoSpaceDE w:val="0"/>
            <w:autoSpaceDN w:val="0"/>
            <w:adjustRightInd w:val="0"/>
          </w:pPr>
        </w:pPrChange>
      </w:pPr>
      <w:ins w:id="1990" w:author="Vihari Réka" w:date="2018-11-22T23:58:00Z">
        <w:r w:rsidRPr="00CC342C">
          <w:rPr>
            <w:rPrChange w:id="1991" w:author="Vihari Réka" w:date="2018-11-30T20:54:00Z">
              <w:rPr>
                <w:rFonts w:ascii="Menlo" w:eastAsiaTheme="minorHAnsi" w:hAnsi="Menlo" w:cs="Menlo"/>
                <w:color w:val="000000"/>
              </w:rPr>
            </w:rPrChange>
          </w:rPr>
          <w:t xml:space="preserve">            }</w:t>
        </w:r>
      </w:ins>
    </w:p>
    <w:p w14:paraId="24D93D3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992" w:author="Vihari Réka" w:date="2018-11-22T23:58:00Z"/>
          <w:rPrChange w:id="1993" w:author="Vihari Réka" w:date="2018-11-30T20:54:00Z">
            <w:rPr>
              <w:ins w:id="1994" w:author="Vihari Réka" w:date="2018-11-22T23:58:00Z"/>
              <w:rFonts w:ascii="Helvetica" w:eastAsiaTheme="minorHAnsi" w:hAnsi="Helvetica" w:cs="Helvetica"/>
            </w:rPr>
          </w:rPrChange>
        </w:rPr>
        <w:pPrChange w:id="1995" w:author="Vihari Réka" w:date="2018-11-30T21:00:00Z">
          <w:pPr>
            <w:tabs>
              <w:tab w:val="left" w:pos="593"/>
            </w:tabs>
            <w:autoSpaceDE w:val="0"/>
            <w:autoSpaceDN w:val="0"/>
            <w:adjustRightInd w:val="0"/>
          </w:pPr>
        </w:pPrChange>
      </w:pPr>
    </w:p>
    <w:p w14:paraId="3D0E0D5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1996" w:author="Vihari Réka" w:date="2018-11-22T23:58:00Z"/>
          <w:rPrChange w:id="1997" w:author="Vihari Réka" w:date="2018-11-30T20:54:00Z">
            <w:rPr>
              <w:ins w:id="1998" w:author="Vihari Réka" w:date="2018-11-22T23:58:00Z"/>
              <w:rFonts w:ascii="Helvetica" w:eastAsiaTheme="minorHAnsi" w:hAnsi="Helvetica" w:cs="Helvetica"/>
            </w:rPr>
          </w:rPrChange>
        </w:rPr>
        <w:pPrChange w:id="1999" w:author="Vihari Réka" w:date="2018-11-30T21:00:00Z">
          <w:pPr>
            <w:tabs>
              <w:tab w:val="left" w:pos="593"/>
            </w:tabs>
            <w:autoSpaceDE w:val="0"/>
            <w:autoSpaceDN w:val="0"/>
            <w:adjustRightInd w:val="0"/>
          </w:pPr>
        </w:pPrChange>
      </w:pPr>
      <w:ins w:id="2000" w:author="Vihari Réka" w:date="2018-11-22T23:58:00Z">
        <w:r w:rsidRPr="00CC342C">
          <w:rPr>
            <w:rPrChange w:id="2001" w:author="Vihari Réka" w:date="2018-11-30T20:54:00Z">
              <w:rPr>
                <w:rFonts w:ascii="Menlo" w:eastAsiaTheme="minorHAnsi" w:hAnsi="Menlo" w:cs="Menlo"/>
                <w:color w:val="000000"/>
              </w:rPr>
            </w:rPrChange>
          </w:rPr>
          <w:t xml:space="preserve">        }</w:t>
        </w:r>
      </w:ins>
    </w:p>
    <w:p w14:paraId="5F22C2C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002" w:author="Vihari Réka" w:date="2018-11-22T23:58:00Z"/>
          <w:rPrChange w:id="2003" w:author="Vihari Réka" w:date="2018-11-30T20:54:00Z">
            <w:rPr>
              <w:ins w:id="2004" w:author="Vihari Réka" w:date="2018-11-22T23:58:00Z"/>
              <w:rFonts w:ascii="Helvetica" w:eastAsiaTheme="minorHAnsi" w:hAnsi="Helvetica" w:cs="Helvetica"/>
            </w:rPr>
          </w:rPrChange>
        </w:rPr>
        <w:pPrChange w:id="2005" w:author="Vihari Réka" w:date="2018-11-30T21:00:00Z">
          <w:pPr>
            <w:tabs>
              <w:tab w:val="left" w:pos="593"/>
            </w:tabs>
            <w:autoSpaceDE w:val="0"/>
            <w:autoSpaceDN w:val="0"/>
            <w:adjustRightInd w:val="0"/>
          </w:pPr>
        </w:pPrChange>
      </w:pPr>
      <w:ins w:id="2006" w:author="Vihari Réka" w:date="2018-11-22T23:58:00Z">
        <w:r w:rsidRPr="00CC342C">
          <w:rPr>
            <w:rPrChange w:id="2007" w:author="Vihari Réka" w:date="2018-11-30T20:54:00Z">
              <w:rPr>
                <w:rFonts w:ascii="Menlo" w:eastAsiaTheme="minorHAnsi" w:hAnsi="Menlo" w:cs="Menlo"/>
                <w:color w:val="000000"/>
              </w:rPr>
            </w:rPrChange>
          </w:rPr>
          <w:t xml:space="preserve">    }</w:t>
        </w:r>
      </w:ins>
    </w:p>
    <w:p w14:paraId="5DFDE78B" w14:textId="1563546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008" w:author="Vihari Réka" w:date="2018-11-22T23:58:00Z"/>
          <w:rPrChange w:id="2009" w:author="Vihari Réka" w:date="2018-11-30T20:54:00Z">
            <w:rPr>
              <w:ins w:id="2010" w:author="Vihari Réka" w:date="2018-11-22T23:58:00Z"/>
              <w:rFonts w:ascii="Menlo" w:eastAsiaTheme="minorHAnsi" w:hAnsi="Menlo" w:cs="Menlo"/>
              <w:color w:val="000000"/>
              <w:sz w:val="12"/>
              <w:szCs w:val="12"/>
            </w:rPr>
          </w:rPrChange>
        </w:rPr>
        <w:pPrChange w:id="2011" w:author="Vihari Réka" w:date="2018-11-30T21:00:00Z">
          <w:pPr>
            <w:jc w:val="center"/>
          </w:pPr>
        </w:pPrChange>
      </w:pPr>
      <w:ins w:id="2012" w:author="Vihari Réka" w:date="2018-11-22T23:58:00Z">
        <w:r w:rsidRPr="00CC342C">
          <w:rPr>
            <w:rPrChange w:id="2013" w:author="Vihari Réka" w:date="2018-11-30T20:54:00Z">
              <w:rPr>
                <w:rFonts w:ascii="Menlo" w:eastAsiaTheme="minorHAnsi" w:hAnsi="Menlo" w:cs="Menlo"/>
                <w:color w:val="000000"/>
              </w:rPr>
            </w:rPrChange>
          </w:rPr>
          <w:t>}</w:t>
        </w:r>
      </w:ins>
    </w:p>
    <w:p w14:paraId="1EA9C1A5" w14:textId="5354987C" w:rsidR="00D1686B" w:rsidRDefault="00CB52D2">
      <w:pPr>
        <w:spacing w:after="120" w:line="360" w:lineRule="auto"/>
        <w:ind w:firstLine="720"/>
        <w:jc w:val="both"/>
        <w:rPr>
          <w:ins w:id="2014" w:author="Vihari Réka" w:date="2018-11-23T20:28:00Z"/>
        </w:rPr>
        <w:pPrChange w:id="2015" w:author="Vihari Réka" w:date="2018-11-23T20:26:00Z">
          <w:pPr>
            <w:jc w:val="center"/>
          </w:pPr>
        </w:pPrChange>
      </w:pPr>
      <w:ins w:id="2016" w:author="Vihari Réka" w:date="2018-11-23T20:25:00Z">
        <w:r w:rsidRPr="00CB52D2">
          <w:rPr>
            <w:rFonts w:cs="Times New Roman"/>
            <w:rPrChange w:id="2017" w:author="Vihari Réka" w:date="2018-11-23T20:26:00Z">
              <w:rPr>
                <w:sz w:val="12"/>
                <w:szCs w:val="12"/>
              </w:rPr>
            </w:rPrChange>
          </w:rPr>
          <w:t>A NetworkService-n felül szükség volt még egy</w:t>
        </w:r>
        <w:r w:rsidRPr="00CB52D2">
          <w:rPr>
            <w:rPrChange w:id="2018" w:author="Vihari Réka" w:date="2018-11-23T20:25:00Z">
              <w:rPr>
                <w:sz w:val="12"/>
                <w:szCs w:val="12"/>
              </w:rPr>
            </w:rPrChange>
          </w:rPr>
          <w:t xml:space="preserve"> </w:t>
        </w:r>
      </w:ins>
      <w:ins w:id="2019" w:author="Vihari Réka" w:date="2018-11-23T20:26:00Z">
        <w:r w:rsidR="00EE0D0A">
          <w:t>DownloaderService osztályra is, ahol a különböző</w:t>
        </w:r>
      </w:ins>
      <w:ins w:id="2020" w:author="Vihari Réka" w:date="2018-11-23T20:27:00Z">
        <w:r w:rsidR="00EE0D0A">
          <w:t xml:space="preserve"> szerveren lévő</w:t>
        </w:r>
      </w:ins>
      <w:ins w:id="2021" w:author="Vihari Réka" w:date="2018-11-23T20:26:00Z">
        <w:r w:rsidR="00EE0D0A">
          <w:t xml:space="preserve"> entitások </w:t>
        </w:r>
      </w:ins>
      <w:ins w:id="2022" w:author="Vihari Réka" w:date="2018-11-23T20:27:00Z">
        <w:r w:rsidR="00EE0D0A">
          <w:t>kezeléséhez</w:t>
        </w:r>
      </w:ins>
      <w:ins w:id="2023" w:author="Vihari Réka" w:date="2018-11-23T20:26:00Z">
        <w:r w:rsidR="00EE0D0A">
          <w:t xml:space="preserve"> írom meg a metódusokat. </w:t>
        </w:r>
      </w:ins>
    </w:p>
    <w:p w14:paraId="6F6AAC5A" w14:textId="4BBAEC98" w:rsidR="00EE0D0A" w:rsidRDefault="00EE0D0A">
      <w:pPr>
        <w:spacing w:after="120" w:line="360" w:lineRule="auto"/>
        <w:ind w:firstLine="720"/>
        <w:jc w:val="both"/>
        <w:rPr>
          <w:ins w:id="2024" w:author="Vihari Réka" w:date="2018-11-23T20:29:00Z"/>
        </w:rPr>
        <w:pPrChange w:id="2025" w:author="Vihari Réka" w:date="2018-11-23T20:26:00Z">
          <w:pPr>
            <w:jc w:val="center"/>
          </w:pPr>
        </w:pPrChange>
      </w:pPr>
      <w:ins w:id="2026" w:author="Vihari Réka" w:date="2018-11-23T20:28:00Z">
        <w:r>
          <w:t>Itt is két fajta kérés létezik. A getter metódusok köz</w:t>
        </w:r>
      </w:ins>
      <w:ins w:id="2027" w:author="Vihari Réka" w:date="2018-11-23T20:29:00Z">
        <w:r>
          <w:t>ött</w:t>
        </w:r>
      </w:ins>
      <w:ins w:id="2028" w:author="Vihari Réka" w:date="2018-11-23T20:28:00Z">
        <w:r>
          <w:t xml:space="preserve"> szerepel a getEvents és a getPrograms. </w:t>
        </w:r>
      </w:ins>
      <w:ins w:id="2029" w:author="Vihari Réka" w:date="2018-11-23T20:29:00Z">
        <w:r>
          <w:t xml:space="preserve">Az alábbi kódban látható, hogy a NetworkService-ből létrehoztam egy példányt a metódusban a kommunikáció felépítéséhez. </w:t>
        </w:r>
      </w:ins>
      <w:ins w:id="2030" w:author="Vihari Réka" w:date="2018-11-23T20:31:00Z">
        <w:r>
          <w:t xml:space="preserve">A getEvents metódus a visszatérésnél válaszban egy Event tömbbel tér vissza, melyben szerepel az összes szerveren lévő esemény. A completion résznél pedig meghívásnál megadhatunk egy esemény tömböt, ahova a lekérdezett adatokat mentjük. </w:t>
        </w:r>
      </w:ins>
    </w:p>
    <w:p w14:paraId="472C543B"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031" w:author="Vihari Réka" w:date="2018-11-23T20:29:00Z"/>
          <w:rPrChange w:id="2032" w:author="Vihari Réka" w:date="2018-11-30T20:54:00Z">
            <w:rPr>
              <w:ins w:id="2033" w:author="Vihari Réka" w:date="2018-11-23T20:29:00Z"/>
              <w:rFonts w:ascii="Helvetica" w:eastAsiaTheme="minorHAnsi" w:hAnsi="Helvetica" w:cs="Helvetica"/>
            </w:rPr>
          </w:rPrChange>
        </w:rPr>
        <w:pPrChange w:id="2034" w:author="Vihari Réka" w:date="2018-11-30T20:59:00Z">
          <w:pPr>
            <w:tabs>
              <w:tab w:val="left" w:pos="593"/>
            </w:tabs>
            <w:autoSpaceDE w:val="0"/>
            <w:autoSpaceDN w:val="0"/>
            <w:adjustRightInd w:val="0"/>
          </w:pPr>
        </w:pPrChange>
      </w:pPr>
      <w:ins w:id="2035" w:author="Vihari Réka" w:date="2018-11-23T20:29:00Z">
        <w:r w:rsidRPr="00CC342C">
          <w:rPr>
            <w:rPrChange w:id="2036" w:author="Vihari Réka" w:date="2018-11-30T20:54:00Z">
              <w:rPr>
                <w:rFonts w:ascii="Menlo" w:eastAsiaTheme="minorHAnsi" w:hAnsi="Menlo" w:cs="Menlo"/>
                <w:b/>
                <w:bCs/>
                <w:color w:val="9B2393"/>
              </w:rPr>
            </w:rPrChange>
          </w:rPr>
          <w:t>func</w:t>
        </w:r>
        <w:r w:rsidRPr="00CC342C">
          <w:rPr>
            <w:rPrChange w:id="2037" w:author="Vihari Réka" w:date="2018-11-30T20:54:00Z">
              <w:rPr>
                <w:rFonts w:ascii="Menlo" w:eastAsiaTheme="minorHAnsi" w:hAnsi="Menlo" w:cs="Menlo"/>
                <w:color w:val="000000"/>
              </w:rPr>
            </w:rPrChange>
          </w:rPr>
          <w:t xml:space="preserve"> getEvents(completion: (([</w:t>
        </w:r>
        <w:r w:rsidRPr="00CC342C">
          <w:rPr>
            <w:rPrChange w:id="2038" w:author="Vihari Réka" w:date="2018-11-30T20:54:00Z">
              <w:rPr>
                <w:rFonts w:ascii="Menlo" w:eastAsiaTheme="minorHAnsi" w:hAnsi="Menlo" w:cs="Menlo"/>
                <w:color w:val="326D74"/>
              </w:rPr>
            </w:rPrChange>
          </w:rPr>
          <w:t>Event</w:t>
        </w:r>
        <w:r w:rsidRPr="00CC342C">
          <w:rPr>
            <w:rPrChange w:id="2039" w:author="Vihari Réka" w:date="2018-11-30T20:54:00Z">
              <w:rPr>
                <w:rFonts w:ascii="Menlo" w:eastAsiaTheme="minorHAnsi" w:hAnsi="Menlo" w:cs="Menlo"/>
                <w:color w:val="000000"/>
              </w:rPr>
            </w:rPrChange>
          </w:rPr>
          <w:t xml:space="preserve">]) -&gt; </w:t>
        </w:r>
        <w:r w:rsidRPr="00CC342C">
          <w:rPr>
            <w:rPrChange w:id="2040" w:author="Vihari Réka" w:date="2018-11-30T20:54:00Z">
              <w:rPr>
                <w:rFonts w:ascii="Menlo" w:eastAsiaTheme="minorHAnsi" w:hAnsi="Menlo" w:cs="Menlo"/>
                <w:color w:val="5C2699"/>
              </w:rPr>
            </w:rPrChange>
          </w:rPr>
          <w:t>Void</w:t>
        </w:r>
        <w:r w:rsidRPr="00CC342C">
          <w:rPr>
            <w:rPrChange w:id="2041" w:author="Vihari Réka" w:date="2018-11-30T20:54:00Z">
              <w:rPr>
                <w:rFonts w:ascii="Menlo" w:eastAsiaTheme="minorHAnsi" w:hAnsi="Menlo" w:cs="Menlo"/>
                <w:color w:val="000000"/>
              </w:rPr>
            </w:rPrChange>
          </w:rPr>
          <w:t>)?) {</w:t>
        </w:r>
      </w:ins>
    </w:p>
    <w:p w14:paraId="0AA8460F" w14:textId="1D33592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042" w:author="Vihari Réka" w:date="2018-11-23T20:29:00Z"/>
          <w:rPrChange w:id="2043" w:author="Vihari Réka" w:date="2018-11-30T20:54:00Z">
            <w:rPr>
              <w:ins w:id="2044" w:author="Vihari Réka" w:date="2018-11-23T20:29:00Z"/>
              <w:rFonts w:ascii="Helvetica" w:eastAsiaTheme="minorHAnsi" w:hAnsi="Helvetica" w:cs="Helvetica"/>
            </w:rPr>
          </w:rPrChange>
        </w:rPr>
        <w:pPrChange w:id="2045" w:author="Vihari Réka" w:date="2018-11-30T20:59:00Z">
          <w:pPr>
            <w:tabs>
              <w:tab w:val="left" w:pos="593"/>
            </w:tabs>
            <w:autoSpaceDE w:val="0"/>
            <w:autoSpaceDN w:val="0"/>
            <w:adjustRightInd w:val="0"/>
          </w:pPr>
        </w:pPrChange>
      </w:pPr>
      <w:ins w:id="2046" w:author="Vihari Réka" w:date="2018-11-23T20:29:00Z">
        <w:r w:rsidRPr="00CC342C">
          <w:rPr>
            <w:rPrChange w:id="2047" w:author="Vihari Réka" w:date="2018-11-30T20:54:00Z">
              <w:rPr>
                <w:rFonts w:ascii="Menlo" w:eastAsiaTheme="minorHAnsi" w:hAnsi="Menlo" w:cs="Menlo"/>
                <w:color w:val="000000"/>
              </w:rPr>
            </w:rPrChange>
          </w:rPr>
          <w:t xml:space="preserve">    </w:t>
        </w:r>
        <w:del w:id="2048" w:author="Illanicz Barnabás" w:date="2018-11-26T13:34:00Z">
          <w:r w:rsidRPr="00CC342C" w:rsidDel="009C1FF8">
            <w:rPr>
              <w:rPrChange w:id="2049" w:author="Vihari Réka" w:date="2018-11-30T20:54:00Z">
                <w:rPr>
                  <w:rFonts w:ascii="Menlo" w:eastAsiaTheme="minorHAnsi" w:hAnsi="Menlo" w:cs="Menlo"/>
                  <w:color w:val="000000"/>
                </w:rPr>
              </w:rPrChange>
            </w:rPr>
            <w:delText xml:space="preserve">    </w:delText>
          </w:r>
        </w:del>
        <w:r w:rsidRPr="00CC342C">
          <w:rPr>
            <w:rPrChange w:id="2050" w:author="Vihari Réka" w:date="2018-11-30T20:54:00Z">
              <w:rPr>
                <w:rFonts w:ascii="Menlo" w:eastAsiaTheme="minorHAnsi" w:hAnsi="Menlo" w:cs="Menlo"/>
                <w:b/>
                <w:bCs/>
                <w:color w:val="9B2393"/>
              </w:rPr>
            </w:rPrChange>
          </w:rPr>
          <w:t>let</w:t>
        </w:r>
        <w:r w:rsidRPr="00CC342C">
          <w:rPr>
            <w:rPrChange w:id="2051" w:author="Vihari Réka" w:date="2018-11-30T20:54:00Z">
              <w:rPr>
                <w:rFonts w:ascii="Menlo" w:eastAsiaTheme="minorHAnsi" w:hAnsi="Menlo" w:cs="Menlo"/>
                <w:color w:val="000000"/>
              </w:rPr>
            </w:rPrChange>
          </w:rPr>
          <w:t xml:space="preserve"> networkService = </w:t>
        </w:r>
        <w:r w:rsidRPr="00CC342C">
          <w:rPr>
            <w:rPrChange w:id="2052" w:author="Vihari Réka" w:date="2018-11-30T20:54:00Z">
              <w:rPr>
                <w:rFonts w:ascii="Menlo" w:eastAsiaTheme="minorHAnsi" w:hAnsi="Menlo" w:cs="Menlo"/>
                <w:color w:val="326D74"/>
              </w:rPr>
            </w:rPrChange>
          </w:rPr>
          <w:t>NetworkService</w:t>
        </w:r>
        <w:r w:rsidRPr="00CC342C">
          <w:rPr>
            <w:rPrChange w:id="2053" w:author="Vihari Réka" w:date="2018-11-30T20:54:00Z">
              <w:rPr>
                <w:rFonts w:ascii="Menlo" w:eastAsiaTheme="minorHAnsi" w:hAnsi="Menlo" w:cs="Menlo"/>
                <w:color w:val="000000"/>
              </w:rPr>
            </w:rPrChange>
          </w:rPr>
          <w:t>.</w:t>
        </w:r>
        <w:r w:rsidRPr="00CC342C">
          <w:rPr>
            <w:rPrChange w:id="2054" w:author="Vihari Réka" w:date="2018-11-30T20:54:00Z">
              <w:rPr>
                <w:rFonts w:ascii="Menlo" w:eastAsiaTheme="minorHAnsi" w:hAnsi="Menlo" w:cs="Menlo"/>
                <w:color w:val="326D74"/>
              </w:rPr>
            </w:rPrChange>
          </w:rPr>
          <w:t>shared</w:t>
        </w:r>
      </w:ins>
    </w:p>
    <w:p w14:paraId="74947321" w14:textId="55F005A8" w:rsidR="00EE0D0A" w:rsidRPr="00CC342C" w:rsidDel="009C1FF8" w:rsidRDefault="00EE0D0A" w:rsidP="00CC342C">
      <w:pPr>
        <w:pStyle w:val="Kd"/>
        <w:pBdr>
          <w:top w:val="single" w:sz="4" w:space="1" w:color="auto"/>
          <w:left w:val="single" w:sz="4" w:space="4" w:color="auto"/>
          <w:bottom w:val="single" w:sz="4" w:space="1" w:color="auto"/>
          <w:right w:val="single" w:sz="4" w:space="4" w:color="auto"/>
        </w:pBdr>
        <w:rPr>
          <w:ins w:id="2055" w:author="Vihari Réka" w:date="2018-11-23T20:29:00Z"/>
          <w:del w:id="2056" w:author="Illanicz Barnabás" w:date="2018-11-26T13:35:00Z"/>
          <w:rPrChange w:id="2057" w:author="Vihari Réka" w:date="2018-11-30T20:54:00Z">
            <w:rPr>
              <w:ins w:id="2058" w:author="Vihari Réka" w:date="2018-11-23T20:29:00Z"/>
              <w:del w:id="2059" w:author="Illanicz Barnabás" w:date="2018-11-26T13:35:00Z"/>
              <w:rFonts w:ascii="Helvetica" w:eastAsiaTheme="minorHAnsi" w:hAnsi="Helvetica" w:cs="Helvetica"/>
            </w:rPr>
          </w:rPrChange>
        </w:rPr>
        <w:pPrChange w:id="2060" w:author="Vihari Réka" w:date="2018-11-30T20:59:00Z">
          <w:pPr>
            <w:tabs>
              <w:tab w:val="left" w:pos="593"/>
            </w:tabs>
            <w:autoSpaceDE w:val="0"/>
            <w:autoSpaceDN w:val="0"/>
            <w:adjustRightInd w:val="0"/>
          </w:pPr>
        </w:pPrChange>
      </w:pPr>
      <w:ins w:id="2061" w:author="Vihari Réka" w:date="2018-11-23T20:29:00Z">
        <w:r w:rsidRPr="00CC342C">
          <w:rPr>
            <w:rPrChange w:id="2062" w:author="Vihari Réka" w:date="2018-11-30T20:54:00Z">
              <w:rPr>
                <w:rFonts w:ascii="Menlo" w:eastAsiaTheme="minorHAnsi" w:hAnsi="Menlo" w:cs="Menlo"/>
                <w:color w:val="000000"/>
              </w:rPr>
            </w:rPrChange>
          </w:rPr>
          <w:t xml:space="preserve">    </w:t>
        </w:r>
        <w:del w:id="2063" w:author="Illanicz Barnabás" w:date="2018-11-26T13:34:00Z">
          <w:r w:rsidRPr="00CC342C" w:rsidDel="009C1FF8">
            <w:rPr>
              <w:rPrChange w:id="2064" w:author="Vihari Réka" w:date="2018-11-30T20:54:00Z">
                <w:rPr>
                  <w:rFonts w:ascii="Menlo" w:eastAsiaTheme="minorHAnsi" w:hAnsi="Menlo" w:cs="Menlo"/>
                  <w:color w:val="000000"/>
                </w:rPr>
              </w:rPrChange>
            </w:rPr>
            <w:delText xml:space="preserve">    </w:delText>
          </w:r>
        </w:del>
        <w:r w:rsidRPr="00CC342C">
          <w:rPr>
            <w:rPrChange w:id="2065" w:author="Vihari Réka" w:date="2018-11-30T20:54:00Z">
              <w:rPr>
                <w:rFonts w:ascii="Menlo" w:eastAsiaTheme="minorHAnsi" w:hAnsi="Menlo" w:cs="Menlo"/>
                <w:color w:val="000000"/>
              </w:rPr>
            </w:rPrChange>
          </w:rPr>
          <w:t>networkService.</w:t>
        </w:r>
        <w:r w:rsidRPr="00CC342C">
          <w:rPr>
            <w:rPrChange w:id="2066" w:author="Vihari Réka" w:date="2018-11-30T20:54:00Z">
              <w:rPr>
                <w:rFonts w:ascii="Menlo" w:eastAsiaTheme="minorHAnsi" w:hAnsi="Menlo" w:cs="Menlo"/>
                <w:color w:val="245256"/>
              </w:rPr>
            </w:rPrChange>
          </w:rPr>
          <w:t>get</w:t>
        </w:r>
        <w:r w:rsidRPr="00CC342C">
          <w:rPr>
            <w:rPrChange w:id="2067" w:author="Vihari Réka" w:date="2018-11-30T20:54:00Z">
              <w:rPr>
                <w:rFonts w:ascii="Menlo" w:eastAsiaTheme="minorHAnsi" w:hAnsi="Menlo" w:cs="Menlo"/>
                <w:color w:val="000000"/>
              </w:rPr>
            </w:rPrChange>
          </w:rPr>
          <w:t>(endpoint: .</w:t>
        </w:r>
        <w:r w:rsidRPr="00CC342C">
          <w:rPr>
            <w:rPrChange w:id="2068" w:author="Vihari Réka" w:date="2018-11-30T20:54:00Z">
              <w:rPr>
                <w:rFonts w:ascii="Menlo" w:eastAsiaTheme="minorHAnsi" w:hAnsi="Menlo" w:cs="Menlo"/>
                <w:color w:val="245256"/>
              </w:rPr>
            </w:rPrChange>
          </w:rPr>
          <w:t>events</w:t>
        </w:r>
        <w:r w:rsidRPr="00CC342C">
          <w:rPr>
            <w:rPrChange w:id="2069" w:author="Vihari Réka" w:date="2018-11-30T20:54:00Z">
              <w:rPr>
                <w:rFonts w:ascii="Menlo" w:eastAsiaTheme="minorHAnsi" w:hAnsi="Menlo" w:cs="Menlo"/>
                <w:color w:val="000000"/>
              </w:rPr>
            </w:rPrChange>
          </w:rPr>
          <w:t xml:space="preserve">, completion: { response, error </w:t>
        </w:r>
        <w:r w:rsidRPr="00CC342C">
          <w:rPr>
            <w:rPrChange w:id="2070" w:author="Vihari Réka" w:date="2018-11-30T20:54:00Z">
              <w:rPr>
                <w:rFonts w:ascii="Menlo" w:eastAsiaTheme="minorHAnsi" w:hAnsi="Menlo" w:cs="Menlo"/>
                <w:b/>
                <w:bCs/>
                <w:color w:val="9B2393"/>
              </w:rPr>
            </w:rPrChange>
          </w:rPr>
          <w:t>in</w:t>
        </w:r>
      </w:ins>
    </w:p>
    <w:p w14:paraId="7E11B657"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071" w:author="Vihari Réka" w:date="2018-11-23T20:29:00Z"/>
          <w:rPrChange w:id="2072" w:author="Vihari Réka" w:date="2018-11-30T20:54:00Z">
            <w:rPr>
              <w:ins w:id="2073" w:author="Vihari Réka" w:date="2018-11-23T20:29:00Z"/>
              <w:rFonts w:ascii="Helvetica" w:eastAsiaTheme="minorHAnsi" w:hAnsi="Helvetica" w:cs="Helvetica"/>
            </w:rPr>
          </w:rPrChange>
        </w:rPr>
        <w:pPrChange w:id="2074" w:author="Vihari Réka" w:date="2018-11-30T20:59:00Z">
          <w:pPr>
            <w:tabs>
              <w:tab w:val="left" w:pos="593"/>
            </w:tabs>
            <w:autoSpaceDE w:val="0"/>
            <w:autoSpaceDN w:val="0"/>
            <w:adjustRightInd w:val="0"/>
          </w:pPr>
        </w:pPrChange>
      </w:pPr>
    </w:p>
    <w:p w14:paraId="088D2377" w14:textId="7415EB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075" w:author="Vihari Réka" w:date="2018-11-23T20:29:00Z"/>
          <w:rPrChange w:id="2076" w:author="Vihari Réka" w:date="2018-11-30T20:54:00Z">
            <w:rPr>
              <w:ins w:id="2077" w:author="Vihari Réka" w:date="2018-11-23T20:29:00Z"/>
              <w:rFonts w:ascii="Helvetica" w:eastAsiaTheme="minorHAnsi" w:hAnsi="Helvetica" w:cs="Helvetica"/>
            </w:rPr>
          </w:rPrChange>
        </w:rPr>
        <w:pPrChange w:id="2078" w:author="Vihari Réka" w:date="2018-11-30T20:59:00Z">
          <w:pPr>
            <w:tabs>
              <w:tab w:val="left" w:pos="593"/>
            </w:tabs>
            <w:autoSpaceDE w:val="0"/>
            <w:autoSpaceDN w:val="0"/>
            <w:adjustRightInd w:val="0"/>
          </w:pPr>
        </w:pPrChange>
      </w:pPr>
      <w:ins w:id="2079" w:author="Vihari Réka" w:date="2018-11-23T20:29:00Z">
        <w:r w:rsidRPr="00CC342C">
          <w:rPr>
            <w:rPrChange w:id="2080" w:author="Vihari Réka" w:date="2018-11-30T20:54:00Z">
              <w:rPr>
                <w:rFonts w:ascii="Menlo" w:eastAsiaTheme="minorHAnsi" w:hAnsi="Menlo" w:cs="Menlo"/>
                <w:color w:val="000000"/>
              </w:rPr>
            </w:rPrChange>
          </w:rPr>
          <w:t xml:space="preserve">        </w:t>
        </w:r>
        <w:del w:id="2081" w:author="Illanicz Barnabás" w:date="2018-11-26T13:34:00Z">
          <w:r w:rsidRPr="00CC342C" w:rsidDel="009C1FF8">
            <w:rPr>
              <w:rPrChange w:id="2082" w:author="Vihari Réka" w:date="2018-11-30T20:54:00Z">
                <w:rPr>
                  <w:rFonts w:ascii="Menlo" w:eastAsiaTheme="minorHAnsi" w:hAnsi="Menlo" w:cs="Menlo"/>
                  <w:color w:val="000000"/>
                </w:rPr>
              </w:rPrChange>
            </w:rPr>
            <w:delText xml:space="preserve">        </w:delText>
          </w:r>
        </w:del>
        <w:r w:rsidRPr="00CC342C">
          <w:rPr>
            <w:rPrChange w:id="2083" w:author="Vihari Réka" w:date="2018-11-30T20:54:00Z">
              <w:rPr>
                <w:rFonts w:ascii="Menlo" w:eastAsiaTheme="minorHAnsi" w:hAnsi="Menlo" w:cs="Menlo"/>
                <w:b/>
                <w:bCs/>
                <w:color w:val="9B2393"/>
              </w:rPr>
            </w:rPrChange>
          </w:rPr>
          <w:t>var</w:t>
        </w:r>
        <w:r w:rsidRPr="00CC342C">
          <w:rPr>
            <w:rPrChange w:id="2084" w:author="Vihari Réka" w:date="2018-11-30T20:54:00Z">
              <w:rPr>
                <w:rFonts w:ascii="Menlo" w:eastAsiaTheme="minorHAnsi" w:hAnsi="Menlo" w:cs="Menlo"/>
                <w:color w:val="000000"/>
              </w:rPr>
            </w:rPrChange>
          </w:rPr>
          <w:t xml:space="preserve"> events: [</w:t>
        </w:r>
        <w:r w:rsidRPr="00CC342C">
          <w:rPr>
            <w:rPrChange w:id="2085" w:author="Vihari Réka" w:date="2018-11-30T20:54:00Z">
              <w:rPr>
                <w:rFonts w:ascii="Menlo" w:eastAsiaTheme="minorHAnsi" w:hAnsi="Menlo" w:cs="Menlo"/>
                <w:color w:val="326D74"/>
              </w:rPr>
            </w:rPrChange>
          </w:rPr>
          <w:t>Event</w:t>
        </w:r>
        <w:r w:rsidRPr="00CC342C">
          <w:rPr>
            <w:rPrChange w:id="2086" w:author="Vihari Réka" w:date="2018-11-30T20:54:00Z">
              <w:rPr>
                <w:rFonts w:ascii="Menlo" w:eastAsiaTheme="minorHAnsi" w:hAnsi="Menlo" w:cs="Menlo"/>
                <w:color w:val="000000"/>
              </w:rPr>
            </w:rPrChange>
          </w:rPr>
          <w:t>]</w:t>
        </w:r>
      </w:ins>
    </w:p>
    <w:p w14:paraId="29964973" w14:textId="0801156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087" w:author="Vihari Réka" w:date="2018-11-23T20:29:00Z"/>
          <w:rPrChange w:id="2088" w:author="Vihari Réka" w:date="2018-11-30T20:54:00Z">
            <w:rPr>
              <w:ins w:id="2089" w:author="Vihari Réka" w:date="2018-11-23T20:29:00Z"/>
              <w:rFonts w:ascii="Helvetica" w:eastAsiaTheme="minorHAnsi" w:hAnsi="Helvetica" w:cs="Helvetica"/>
            </w:rPr>
          </w:rPrChange>
        </w:rPr>
        <w:pPrChange w:id="2090" w:author="Vihari Réka" w:date="2018-11-30T20:59:00Z">
          <w:pPr>
            <w:tabs>
              <w:tab w:val="left" w:pos="593"/>
            </w:tabs>
            <w:autoSpaceDE w:val="0"/>
            <w:autoSpaceDN w:val="0"/>
            <w:adjustRightInd w:val="0"/>
          </w:pPr>
        </w:pPrChange>
      </w:pPr>
      <w:ins w:id="2091" w:author="Vihari Réka" w:date="2018-11-23T20:29:00Z">
        <w:r w:rsidRPr="00CC342C">
          <w:rPr>
            <w:rPrChange w:id="2092" w:author="Vihari Réka" w:date="2018-11-30T20:54:00Z">
              <w:rPr>
                <w:rFonts w:ascii="Menlo" w:eastAsiaTheme="minorHAnsi" w:hAnsi="Menlo" w:cs="Menlo"/>
                <w:color w:val="000000"/>
              </w:rPr>
            </w:rPrChange>
          </w:rPr>
          <w:t xml:space="preserve">        </w:t>
        </w:r>
        <w:del w:id="2093" w:author="Illanicz Barnabás" w:date="2018-11-26T13:35:00Z">
          <w:r w:rsidRPr="00CC342C" w:rsidDel="009C1FF8">
            <w:rPr>
              <w:rPrChange w:id="2094" w:author="Vihari Réka" w:date="2018-11-30T20:54:00Z">
                <w:rPr>
                  <w:rFonts w:ascii="Menlo" w:eastAsiaTheme="minorHAnsi" w:hAnsi="Menlo" w:cs="Menlo"/>
                  <w:color w:val="000000"/>
                </w:rPr>
              </w:rPrChange>
            </w:rPr>
            <w:delText xml:space="preserve">        </w:delText>
          </w:r>
        </w:del>
        <w:r w:rsidRPr="00CC342C">
          <w:rPr>
            <w:rPrChange w:id="2095" w:author="Vihari Réka" w:date="2018-11-30T20:54:00Z">
              <w:rPr>
                <w:rFonts w:ascii="Menlo" w:eastAsiaTheme="minorHAnsi" w:hAnsi="Menlo" w:cs="Menlo"/>
                <w:b/>
                <w:bCs/>
                <w:color w:val="9B2393"/>
              </w:rPr>
            </w:rPrChange>
          </w:rPr>
          <w:t>if</w:t>
        </w:r>
        <w:r w:rsidRPr="00CC342C">
          <w:rPr>
            <w:rPrChange w:id="2096" w:author="Vihari Réka" w:date="2018-11-30T20:54:00Z">
              <w:rPr>
                <w:rFonts w:ascii="Menlo" w:eastAsiaTheme="minorHAnsi" w:hAnsi="Menlo" w:cs="Menlo"/>
                <w:color w:val="000000"/>
              </w:rPr>
            </w:rPrChange>
          </w:rPr>
          <w:t xml:space="preserve"> </w:t>
        </w:r>
        <w:r w:rsidRPr="00CC342C">
          <w:rPr>
            <w:rPrChange w:id="2097" w:author="Vihari Réka" w:date="2018-11-30T20:54:00Z">
              <w:rPr>
                <w:rFonts w:ascii="Menlo" w:eastAsiaTheme="minorHAnsi" w:hAnsi="Menlo" w:cs="Menlo"/>
                <w:b/>
                <w:bCs/>
                <w:color w:val="9B2393"/>
              </w:rPr>
            </w:rPrChange>
          </w:rPr>
          <w:t>let</w:t>
        </w:r>
        <w:r w:rsidRPr="00CC342C">
          <w:rPr>
            <w:rPrChange w:id="2098" w:author="Vihari Réka" w:date="2018-11-30T20:54:00Z">
              <w:rPr>
                <w:rFonts w:ascii="Menlo" w:eastAsiaTheme="minorHAnsi" w:hAnsi="Menlo" w:cs="Menlo"/>
                <w:color w:val="000000"/>
              </w:rPr>
            </w:rPrChange>
          </w:rPr>
          <w:t xml:space="preserve"> response = response {</w:t>
        </w:r>
      </w:ins>
    </w:p>
    <w:p w14:paraId="058C839E" w14:textId="6992E6C3"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099" w:author="Vihari Réka" w:date="2018-11-23T20:29:00Z"/>
          <w:rPrChange w:id="2100" w:author="Vihari Réka" w:date="2018-11-30T20:54:00Z">
            <w:rPr>
              <w:ins w:id="2101" w:author="Vihari Réka" w:date="2018-11-23T20:29:00Z"/>
              <w:rFonts w:ascii="Helvetica" w:eastAsiaTheme="minorHAnsi" w:hAnsi="Helvetica" w:cs="Helvetica"/>
            </w:rPr>
          </w:rPrChange>
        </w:rPr>
        <w:pPrChange w:id="2102" w:author="Vihari Réka" w:date="2018-11-30T20:59:00Z">
          <w:pPr>
            <w:tabs>
              <w:tab w:val="left" w:pos="593"/>
            </w:tabs>
            <w:autoSpaceDE w:val="0"/>
            <w:autoSpaceDN w:val="0"/>
            <w:adjustRightInd w:val="0"/>
          </w:pPr>
        </w:pPrChange>
      </w:pPr>
      <w:ins w:id="2103" w:author="Vihari Réka" w:date="2018-11-23T20:29:00Z">
        <w:r w:rsidRPr="00CC342C">
          <w:rPr>
            <w:rPrChange w:id="2104" w:author="Vihari Réka" w:date="2018-11-30T20:54:00Z">
              <w:rPr>
                <w:rFonts w:ascii="Menlo" w:eastAsiaTheme="minorHAnsi" w:hAnsi="Menlo" w:cs="Menlo"/>
                <w:color w:val="000000"/>
              </w:rPr>
            </w:rPrChange>
          </w:rPr>
          <w:t xml:space="preserve">            </w:t>
        </w:r>
        <w:del w:id="2105" w:author="Illanicz Barnabás" w:date="2018-11-26T13:35:00Z">
          <w:r w:rsidRPr="00CC342C" w:rsidDel="009C1FF8">
            <w:rPr>
              <w:rPrChange w:id="2106" w:author="Vihari Réka" w:date="2018-11-30T20:54:00Z">
                <w:rPr>
                  <w:rFonts w:ascii="Menlo" w:eastAsiaTheme="minorHAnsi" w:hAnsi="Menlo" w:cs="Menlo"/>
                  <w:color w:val="000000"/>
                </w:rPr>
              </w:rPrChange>
            </w:rPr>
            <w:delText xml:space="preserve">        </w:delText>
          </w:r>
        </w:del>
        <w:r w:rsidRPr="00CC342C">
          <w:rPr>
            <w:rPrChange w:id="2107" w:author="Vihari Réka" w:date="2018-11-30T20:54:00Z">
              <w:rPr>
                <w:rFonts w:ascii="Menlo" w:eastAsiaTheme="minorHAnsi" w:hAnsi="Menlo" w:cs="Menlo"/>
                <w:b/>
                <w:bCs/>
                <w:color w:val="9B2393"/>
              </w:rPr>
            </w:rPrChange>
          </w:rPr>
          <w:t>do</w:t>
        </w:r>
        <w:r w:rsidRPr="00CC342C">
          <w:rPr>
            <w:rPrChange w:id="2108" w:author="Vihari Réka" w:date="2018-11-30T20:54:00Z">
              <w:rPr>
                <w:rFonts w:ascii="Menlo" w:eastAsiaTheme="minorHAnsi" w:hAnsi="Menlo" w:cs="Menlo"/>
                <w:color w:val="000000"/>
              </w:rPr>
            </w:rPrChange>
          </w:rPr>
          <w:t xml:space="preserve"> {</w:t>
        </w:r>
      </w:ins>
    </w:p>
    <w:p w14:paraId="7AA1F8C5" w14:textId="2F088DCB"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09" w:author="Vihari Réka" w:date="2018-11-23T20:29:00Z"/>
          <w:rPrChange w:id="2110" w:author="Vihari Réka" w:date="2018-11-30T20:54:00Z">
            <w:rPr>
              <w:ins w:id="2111" w:author="Vihari Réka" w:date="2018-11-23T20:29:00Z"/>
              <w:rFonts w:ascii="Helvetica" w:eastAsiaTheme="minorHAnsi" w:hAnsi="Helvetica" w:cs="Helvetica"/>
            </w:rPr>
          </w:rPrChange>
        </w:rPr>
        <w:pPrChange w:id="2112" w:author="Vihari Réka" w:date="2018-11-30T20:59:00Z">
          <w:pPr>
            <w:tabs>
              <w:tab w:val="left" w:pos="593"/>
            </w:tabs>
            <w:autoSpaceDE w:val="0"/>
            <w:autoSpaceDN w:val="0"/>
            <w:adjustRightInd w:val="0"/>
          </w:pPr>
        </w:pPrChange>
      </w:pPr>
      <w:ins w:id="2113" w:author="Vihari Réka" w:date="2018-11-23T20:29:00Z">
        <w:r w:rsidRPr="00CC342C">
          <w:rPr>
            <w:rPrChange w:id="2114" w:author="Vihari Réka" w:date="2018-11-30T20:54:00Z">
              <w:rPr>
                <w:rFonts w:ascii="Menlo" w:eastAsiaTheme="minorHAnsi" w:hAnsi="Menlo" w:cs="Menlo"/>
                <w:color w:val="000000"/>
              </w:rPr>
            </w:rPrChange>
          </w:rPr>
          <w:t xml:space="preserve">                </w:t>
        </w:r>
        <w:del w:id="2115" w:author="Illanicz Barnabás" w:date="2018-11-26T13:35:00Z">
          <w:r w:rsidRPr="00CC342C" w:rsidDel="009C1FF8">
            <w:rPr>
              <w:rPrChange w:id="2116" w:author="Vihari Réka" w:date="2018-11-30T20:54:00Z">
                <w:rPr>
                  <w:rFonts w:ascii="Menlo" w:eastAsiaTheme="minorHAnsi" w:hAnsi="Menlo" w:cs="Menlo"/>
                  <w:color w:val="000000"/>
                </w:rPr>
              </w:rPrChange>
            </w:rPr>
            <w:delText xml:space="preserve">        </w:delText>
          </w:r>
        </w:del>
        <w:r w:rsidRPr="00CC342C">
          <w:rPr>
            <w:rPrChange w:id="2117" w:author="Vihari Réka" w:date="2018-11-30T20:54:00Z">
              <w:rPr>
                <w:rFonts w:ascii="Menlo" w:eastAsiaTheme="minorHAnsi" w:hAnsi="Menlo" w:cs="Menlo"/>
                <w:color w:val="000000"/>
              </w:rPr>
            </w:rPrChange>
          </w:rPr>
          <w:t xml:space="preserve">events = </w:t>
        </w:r>
        <w:r w:rsidRPr="00CC342C">
          <w:rPr>
            <w:rPrChange w:id="2118" w:author="Vihari Réka" w:date="2018-11-30T20:54:00Z">
              <w:rPr>
                <w:rFonts w:ascii="Menlo" w:eastAsiaTheme="minorHAnsi" w:hAnsi="Menlo" w:cs="Menlo"/>
                <w:b/>
                <w:bCs/>
                <w:color w:val="9B2393"/>
              </w:rPr>
            </w:rPrChange>
          </w:rPr>
          <w:t>try</w:t>
        </w:r>
        <w:r w:rsidRPr="00CC342C">
          <w:rPr>
            <w:rPrChange w:id="2119" w:author="Vihari Réka" w:date="2018-11-30T20:54:00Z">
              <w:rPr>
                <w:rFonts w:ascii="Menlo" w:eastAsiaTheme="minorHAnsi" w:hAnsi="Menlo" w:cs="Menlo"/>
                <w:color w:val="000000"/>
              </w:rPr>
            </w:rPrChange>
          </w:rPr>
          <w:t xml:space="preserve"> </w:t>
        </w:r>
        <w:r w:rsidRPr="00CC342C">
          <w:rPr>
            <w:rPrChange w:id="2120" w:author="Vihari Réka" w:date="2018-11-30T20:54:00Z">
              <w:rPr>
                <w:rFonts w:ascii="Menlo" w:eastAsiaTheme="minorHAnsi" w:hAnsi="Menlo" w:cs="Menlo"/>
                <w:color w:val="5C2699"/>
              </w:rPr>
            </w:rPrChange>
          </w:rPr>
          <w:t>JSONDecoder</w:t>
        </w:r>
        <w:r w:rsidRPr="00CC342C">
          <w:rPr>
            <w:rPrChange w:id="2121" w:author="Vihari Réka" w:date="2018-11-30T20:54:00Z">
              <w:rPr>
                <w:rFonts w:ascii="Menlo" w:eastAsiaTheme="minorHAnsi" w:hAnsi="Menlo" w:cs="Menlo"/>
                <w:color w:val="000000"/>
              </w:rPr>
            </w:rPrChange>
          </w:rPr>
          <w:t>().</w:t>
        </w:r>
        <w:r w:rsidRPr="00CC342C">
          <w:rPr>
            <w:rPrChange w:id="2122" w:author="Vihari Réka" w:date="2018-11-30T20:54:00Z">
              <w:rPr>
                <w:rFonts w:ascii="Menlo" w:eastAsiaTheme="minorHAnsi" w:hAnsi="Menlo" w:cs="Menlo"/>
                <w:color w:val="3900A0"/>
              </w:rPr>
            </w:rPrChange>
          </w:rPr>
          <w:t>decode</w:t>
        </w:r>
        <w:r w:rsidRPr="00CC342C">
          <w:rPr>
            <w:rPrChange w:id="2123" w:author="Vihari Réka" w:date="2018-11-30T20:54:00Z">
              <w:rPr>
                <w:rFonts w:ascii="Menlo" w:eastAsiaTheme="minorHAnsi" w:hAnsi="Menlo" w:cs="Menlo"/>
                <w:color w:val="000000"/>
              </w:rPr>
            </w:rPrChange>
          </w:rPr>
          <w:t>([</w:t>
        </w:r>
        <w:r w:rsidRPr="00CC342C">
          <w:rPr>
            <w:rPrChange w:id="2124" w:author="Vihari Réka" w:date="2018-11-30T20:54:00Z">
              <w:rPr>
                <w:rFonts w:ascii="Menlo" w:eastAsiaTheme="minorHAnsi" w:hAnsi="Menlo" w:cs="Menlo"/>
                <w:color w:val="326D74"/>
              </w:rPr>
            </w:rPrChange>
          </w:rPr>
          <w:t>Event</w:t>
        </w:r>
        <w:r w:rsidRPr="00CC342C">
          <w:rPr>
            <w:rPrChange w:id="2125" w:author="Vihari Réka" w:date="2018-11-30T20:54:00Z">
              <w:rPr>
                <w:rFonts w:ascii="Menlo" w:eastAsiaTheme="minorHAnsi" w:hAnsi="Menlo" w:cs="Menlo"/>
                <w:color w:val="000000"/>
              </w:rPr>
            </w:rPrChange>
          </w:rPr>
          <w:t>].</w:t>
        </w:r>
        <w:r w:rsidRPr="00CC342C">
          <w:rPr>
            <w:rPrChange w:id="2126" w:author="Vihari Réka" w:date="2018-11-30T20:54:00Z">
              <w:rPr>
                <w:rFonts w:ascii="Menlo" w:eastAsiaTheme="minorHAnsi" w:hAnsi="Menlo" w:cs="Menlo"/>
                <w:b/>
                <w:bCs/>
                <w:color w:val="9B2393"/>
              </w:rPr>
            </w:rPrChange>
          </w:rPr>
          <w:t>self</w:t>
        </w:r>
        <w:r w:rsidRPr="00CC342C">
          <w:rPr>
            <w:rPrChange w:id="2127" w:author="Vihari Réka" w:date="2018-11-30T20:54:00Z">
              <w:rPr>
                <w:rFonts w:ascii="Menlo" w:eastAsiaTheme="minorHAnsi" w:hAnsi="Menlo" w:cs="Menlo"/>
                <w:color w:val="000000"/>
              </w:rPr>
            </w:rPrChange>
          </w:rPr>
          <w:t>, from: response)</w:t>
        </w:r>
      </w:ins>
    </w:p>
    <w:p w14:paraId="32D19C7F" w14:textId="763460E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28" w:author="Vihari Réka" w:date="2018-11-23T20:29:00Z"/>
          <w:rPrChange w:id="2129" w:author="Vihari Réka" w:date="2018-11-30T20:54:00Z">
            <w:rPr>
              <w:ins w:id="2130" w:author="Vihari Réka" w:date="2018-11-23T20:29:00Z"/>
              <w:rFonts w:ascii="Helvetica" w:eastAsiaTheme="minorHAnsi" w:hAnsi="Helvetica" w:cs="Helvetica"/>
            </w:rPr>
          </w:rPrChange>
        </w:rPr>
        <w:pPrChange w:id="2131" w:author="Vihari Réka" w:date="2018-11-30T20:59:00Z">
          <w:pPr>
            <w:tabs>
              <w:tab w:val="left" w:pos="593"/>
            </w:tabs>
            <w:autoSpaceDE w:val="0"/>
            <w:autoSpaceDN w:val="0"/>
            <w:adjustRightInd w:val="0"/>
          </w:pPr>
        </w:pPrChange>
      </w:pPr>
      <w:ins w:id="2132" w:author="Vihari Réka" w:date="2018-11-23T20:29:00Z">
        <w:r w:rsidRPr="00CC342C">
          <w:rPr>
            <w:rPrChange w:id="2133" w:author="Vihari Réka" w:date="2018-11-30T20:54:00Z">
              <w:rPr>
                <w:rFonts w:ascii="Menlo" w:eastAsiaTheme="minorHAnsi" w:hAnsi="Menlo" w:cs="Menlo"/>
                <w:color w:val="000000"/>
              </w:rPr>
            </w:rPrChange>
          </w:rPr>
          <w:t xml:space="preserve">                </w:t>
        </w:r>
        <w:del w:id="2134" w:author="Illanicz Barnabás" w:date="2018-11-26T13:35:00Z">
          <w:r w:rsidRPr="00CC342C" w:rsidDel="009C1FF8">
            <w:rPr>
              <w:rPrChange w:id="2135" w:author="Vihari Réka" w:date="2018-11-30T20:54:00Z">
                <w:rPr>
                  <w:rFonts w:ascii="Menlo" w:eastAsiaTheme="minorHAnsi" w:hAnsi="Menlo" w:cs="Menlo"/>
                  <w:color w:val="000000"/>
                </w:rPr>
              </w:rPrChange>
            </w:rPr>
            <w:delText xml:space="preserve">        </w:delText>
          </w:r>
        </w:del>
        <w:r w:rsidRPr="00CC342C">
          <w:rPr>
            <w:rPrChange w:id="2136" w:author="Vihari Réka" w:date="2018-11-30T20:54:00Z">
              <w:rPr>
                <w:rFonts w:ascii="Menlo" w:eastAsiaTheme="minorHAnsi" w:hAnsi="Menlo" w:cs="Menlo"/>
                <w:color w:val="000000"/>
              </w:rPr>
            </w:rPrChange>
          </w:rPr>
          <w:t>completion?(events)</w:t>
        </w:r>
      </w:ins>
    </w:p>
    <w:p w14:paraId="2E6D8297" w14:textId="5276C56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37" w:author="Vihari Réka" w:date="2018-11-23T20:29:00Z"/>
          <w:rPrChange w:id="2138" w:author="Vihari Réka" w:date="2018-11-30T20:54:00Z">
            <w:rPr>
              <w:ins w:id="2139" w:author="Vihari Réka" w:date="2018-11-23T20:29:00Z"/>
              <w:rFonts w:ascii="Helvetica" w:eastAsiaTheme="minorHAnsi" w:hAnsi="Helvetica" w:cs="Helvetica"/>
            </w:rPr>
          </w:rPrChange>
        </w:rPr>
        <w:pPrChange w:id="2140" w:author="Vihari Réka" w:date="2018-11-30T20:59:00Z">
          <w:pPr>
            <w:tabs>
              <w:tab w:val="left" w:pos="593"/>
            </w:tabs>
            <w:autoSpaceDE w:val="0"/>
            <w:autoSpaceDN w:val="0"/>
            <w:adjustRightInd w:val="0"/>
          </w:pPr>
        </w:pPrChange>
      </w:pPr>
      <w:ins w:id="2141" w:author="Vihari Réka" w:date="2018-11-23T20:29:00Z">
        <w:r w:rsidRPr="00CC342C">
          <w:rPr>
            <w:rPrChange w:id="2142" w:author="Vihari Réka" w:date="2018-11-30T20:54:00Z">
              <w:rPr>
                <w:rFonts w:ascii="Menlo" w:eastAsiaTheme="minorHAnsi" w:hAnsi="Menlo" w:cs="Menlo"/>
                <w:color w:val="000000"/>
              </w:rPr>
            </w:rPrChange>
          </w:rPr>
          <w:t xml:space="preserve">            </w:t>
        </w:r>
        <w:del w:id="2143" w:author="Illanicz Barnabás" w:date="2018-11-26T13:35:00Z">
          <w:r w:rsidRPr="00CC342C" w:rsidDel="009C1FF8">
            <w:rPr>
              <w:rPrChange w:id="2144" w:author="Vihari Réka" w:date="2018-11-30T20:54:00Z">
                <w:rPr>
                  <w:rFonts w:ascii="Menlo" w:eastAsiaTheme="minorHAnsi" w:hAnsi="Menlo" w:cs="Menlo"/>
                  <w:color w:val="000000"/>
                </w:rPr>
              </w:rPrChange>
            </w:rPr>
            <w:delText xml:space="preserve">        </w:delText>
          </w:r>
        </w:del>
        <w:r w:rsidRPr="00CC342C">
          <w:rPr>
            <w:rPrChange w:id="2145" w:author="Vihari Réka" w:date="2018-11-30T20:54:00Z">
              <w:rPr>
                <w:rFonts w:ascii="Menlo" w:eastAsiaTheme="minorHAnsi" w:hAnsi="Menlo" w:cs="Menlo"/>
                <w:color w:val="000000"/>
              </w:rPr>
            </w:rPrChange>
          </w:rPr>
          <w:t xml:space="preserve">} </w:t>
        </w:r>
        <w:r w:rsidRPr="00CC342C">
          <w:rPr>
            <w:rPrChange w:id="2146" w:author="Vihari Réka" w:date="2018-11-30T20:54:00Z">
              <w:rPr>
                <w:rFonts w:ascii="Menlo" w:eastAsiaTheme="minorHAnsi" w:hAnsi="Menlo" w:cs="Menlo"/>
                <w:b/>
                <w:bCs/>
                <w:color w:val="9B2393"/>
              </w:rPr>
            </w:rPrChange>
          </w:rPr>
          <w:t>catch</w:t>
        </w:r>
        <w:r w:rsidRPr="00CC342C">
          <w:rPr>
            <w:rPrChange w:id="2147" w:author="Vihari Réka" w:date="2018-11-30T20:54:00Z">
              <w:rPr>
                <w:rFonts w:ascii="Menlo" w:eastAsiaTheme="minorHAnsi" w:hAnsi="Menlo" w:cs="Menlo"/>
                <w:color w:val="000000"/>
              </w:rPr>
            </w:rPrChange>
          </w:rPr>
          <w:t xml:space="preserve"> {</w:t>
        </w:r>
      </w:ins>
    </w:p>
    <w:p w14:paraId="3A379526" w14:textId="317EE21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48" w:author="Vihari Réka" w:date="2018-11-23T20:29:00Z"/>
          <w:rPrChange w:id="2149" w:author="Vihari Réka" w:date="2018-11-30T20:54:00Z">
            <w:rPr>
              <w:ins w:id="2150" w:author="Vihari Réka" w:date="2018-11-23T20:29:00Z"/>
              <w:rFonts w:ascii="Helvetica" w:eastAsiaTheme="minorHAnsi" w:hAnsi="Helvetica" w:cs="Helvetica"/>
            </w:rPr>
          </w:rPrChange>
        </w:rPr>
        <w:pPrChange w:id="2151" w:author="Vihari Réka" w:date="2018-11-30T20:59:00Z">
          <w:pPr>
            <w:tabs>
              <w:tab w:val="left" w:pos="593"/>
            </w:tabs>
            <w:autoSpaceDE w:val="0"/>
            <w:autoSpaceDN w:val="0"/>
            <w:adjustRightInd w:val="0"/>
          </w:pPr>
        </w:pPrChange>
      </w:pPr>
      <w:ins w:id="2152" w:author="Vihari Réka" w:date="2018-11-23T20:29:00Z">
        <w:r w:rsidRPr="00CC342C">
          <w:rPr>
            <w:rPrChange w:id="2153" w:author="Vihari Réka" w:date="2018-11-30T20:54:00Z">
              <w:rPr>
                <w:rFonts w:ascii="Menlo" w:eastAsiaTheme="minorHAnsi" w:hAnsi="Menlo" w:cs="Menlo"/>
                <w:color w:val="000000"/>
              </w:rPr>
            </w:rPrChange>
          </w:rPr>
          <w:t xml:space="preserve">                </w:t>
        </w:r>
        <w:del w:id="2154" w:author="Illanicz Barnabás" w:date="2018-11-26T13:35:00Z">
          <w:r w:rsidRPr="00CC342C" w:rsidDel="009C1FF8">
            <w:rPr>
              <w:rPrChange w:id="2155" w:author="Vihari Réka" w:date="2018-11-30T20:54:00Z">
                <w:rPr>
                  <w:rFonts w:ascii="Menlo" w:eastAsiaTheme="minorHAnsi" w:hAnsi="Menlo" w:cs="Menlo"/>
                  <w:color w:val="000000"/>
                </w:rPr>
              </w:rPrChange>
            </w:rPr>
            <w:delText xml:space="preserve">        </w:delText>
          </w:r>
        </w:del>
        <w:r w:rsidRPr="00CC342C">
          <w:rPr>
            <w:rPrChange w:id="2156" w:author="Vihari Réka" w:date="2018-11-30T20:54:00Z">
              <w:rPr>
                <w:rFonts w:ascii="Menlo" w:eastAsiaTheme="minorHAnsi" w:hAnsi="Menlo" w:cs="Menlo"/>
                <w:color w:val="3900A0"/>
              </w:rPr>
            </w:rPrChange>
          </w:rPr>
          <w:t>print</w:t>
        </w:r>
        <w:r w:rsidRPr="00CC342C">
          <w:rPr>
            <w:rPrChange w:id="2157" w:author="Vihari Réka" w:date="2018-11-30T20:54:00Z">
              <w:rPr>
                <w:rFonts w:ascii="Menlo" w:eastAsiaTheme="minorHAnsi" w:hAnsi="Menlo" w:cs="Menlo"/>
                <w:color w:val="000000"/>
              </w:rPr>
            </w:rPrChange>
          </w:rPr>
          <w:t>(</w:t>
        </w:r>
        <w:r w:rsidRPr="00CC342C">
          <w:rPr>
            <w:rPrChange w:id="2158" w:author="Vihari Réka" w:date="2018-11-30T20:54:00Z">
              <w:rPr>
                <w:rFonts w:ascii="Menlo" w:eastAsiaTheme="minorHAnsi" w:hAnsi="Menlo" w:cs="Menlo"/>
                <w:color w:val="C41A16"/>
              </w:rPr>
            </w:rPrChange>
          </w:rPr>
          <w:t>"A dekodolas sikertelen volt."</w:t>
        </w:r>
        <w:r w:rsidRPr="00CC342C">
          <w:rPr>
            <w:rPrChange w:id="2159" w:author="Vihari Réka" w:date="2018-11-30T20:54:00Z">
              <w:rPr>
                <w:rFonts w:ascii="Menlo" w:eastAsiaTheme="minorHAnsi" w:hAnsi="Menlo" w:cs="Menlo"/>
                <w:color w:val="000000"/>
              </w:rPr>
            </w:rPrChange>
          </w:rPr>
          <w:t>)</w:t>
        </w:r>
      </w:ins>
    </w:p>
    <w:p w14:paraId="0161B8C9" w14:textId="6BB493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60" w:author="Vihari Réka" w:date="2018-11-23T20:29:00Z"/>
          <w:rPrChange w:id="2161" w:author="Vihari Réka" w:date="2018-11-30T20:54:00Z">
            <w:rPr>
              <w:ins w:id="2162" w:author="Vihari Réka" w:date="2018-11-23T20:29:00Z"/>
              <w:rFonts w:ascii="Helvetica" w:eastAsiaTheme="minorHAnsi" w:hAnsi="Helvetica" w:cs="Helvetica"/>
            </w:rPr>
          </w:rPrChange>
        </w:rPr>
        <w:pPrChange w:id="2163" w:author="Vihari Réka" w:date="2018-11-30T20:59:00Z">
          <w:pPr>
            <w:tabs>
              <w:tab w:val="left" w:pos="593"/>
            </w:tabs>
            <w:autoSpaceDE w:val="0"/>
            <w:autoSpaceDN w:val="0"/>
            <w:adjustRightInd w:val="0"/>
          </w:pPr>
        </w:pPrChange>
      </w:pPr>
      <w:ins w:id="2164" w:author="Vihari Réka" w:date="2018-11-23T20:29:00Z">
        <w:r w:rsidRPr="00CC342C">
          <w:rPr>
            <w:rPrChange w:id="2165" w:author="Vihari Réka" w:date="2018-11-30T20:54:00Z">
              <w:rPr>
                <w:rFonts w:ascii="Menlo" w:eastAsiaTheme="minorHAnsi" w:hAnsi="Menlo" w:cs="Menlo"/>
                <w:color w:val="000000"/>
              </w:rPr>
            </w:rPrChange>
          </w:rPr>
          <w:t xml:space="preserve">            </w:t>
        </w:r>
        <w:del w:id="2166" w:author="Illanicz Barnabás" w:date="2018-11-26T13:35:00Z">
          <w:r w:rsidRPr="00CC342C" w:rsidDel="009C1FF8">
            <w:rPr>
              <w:rPrChange w:id="2167" w:author="Vihari Réka" w:date="2018-11-30T20:54:00Z">
                <w:rPr>
                  <w:rFonts w:ascii="Menlo" w:eastAsiaTheme="minorHAnsi" w:hAnsi="Menlo" w:cs="Menlo"/>
                  <w:color w:val="000000"/>
                </w:rPr>
              </w:rPrChange>
            </w:rPr>
            <w:delText xml:space="preserve">        </w:delText>
          </w:r>
        </w:del>
        <w:r w:rsidRPr="00CC342C">
          <w:rPr>
            <w:rPrChange w:id="2168" w:author="Vihari Réka" w:date="2018-11-30T20:54:00Z">
              <w:rPr>
                <w:rFonts w:ascii="Menlo" w:eastAsiaTheme="minorHAnsi" w:hAnsi="Menlo" w:cs="Menlo"/>
                <w:color w:val="000000"/>
              </w:rPr>
            </w:rPrChange>
          </w:rPr>
          <w:t>}</w:t>
        </w:r>
      </w:ins>
    </w:p>
    <w:p w14:paraId="1CFAB2AA" w14:textId="099DAED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69" w:author="Vihari Réka" w:date="2018-11-23T20:29:00Z"/>
          <w:rPrChange w:id="2170" w:author="Vihari Réka" w:date="2018-11-30T20:54:00Z">
            <w:rPr>
              <w:ins w:id="2171" w:author="Vihari Réka" w:date="2018-11-23T20:29:00Z"/>
              <w:rFonts w:ascii="Helvetica" w:eastAsiaTheme="minorHAnsi" w:hAnsi="Helvetica" w:cs="Helvetica"/>
            </w:rPr>
          </w:rPrChange>
        </w:rPr>
        <w:pPrChange w:id="2172" w:author="Vihari Réka" w:date="2018-11-30T20:59:00Z">
          <w:pPr>
            <w:tabs>
              <w:tab w:val="left" w:pos="593"/>
            </w:tabs>
            <w:autoSpaceDE w:val="0"/>
            <w:autoSpaceDN w:val="0"/>
            <w:adjustRightInd w:val="0"/>
          </w:pPr>
        </w:pPrChange>
      </w:pPr>
      <w:ins w:id="2173" w:author="Vihari Réka" w:date="2018-11-23T20:29:00Z">
        <w:r w:rsidRPr="00CC342C">
          <w:rPr>
            <w:rPrChange w:id="2174" w:author="Vihari Réka" w:date="2018-11-30T20:54:00Z">
              <w:rPr>
                <w:rFonts w:ascii="Menlo" w:eastAsiaTheme="minorHAnsi" w:hAnsi="Menlo" w:cs="Menlo"/>
                <w:color w:val="000000"/>
              </w:rPr>
            </w:rPrChange>
          </w:rPr>
          <w:t xml:space="preserve">        </w:t>
        </w:r>
        <w:del w:id="2175" w:author="Illanicz Barnabás" w:date="2018-11-26T13:35:00Z">
          <w:r w:rsidRPr="00CC342C" w:rsidDel="009C1FF8">
            <w:rPr>
              <w:rPrChange w:id="2176" w:author="Vihari Réka" w:date="2018-11-30T20:54:00Z">
                <w:rPr>
                  <w:rFonts w:ascii="Menlo" w:eastAsiaTheme="minorHAnsi" w:hAnsi="Menlo" w:cs="Menlo"/>
                  <w:color w:val="000000"/>
                </w:rPr>
              </w:rPrChange>
            </w:rPr>
            <w:delText xml:space="preserve">    </w:delText>
          </w:r>
        </w:del>
        <w:r w:rsidRPr="00CC342C">
          <w:rPr>
            <w:rPrChange w:id="2177" w:author="Vihari Réka" w:date="2018-11-30T20:54:00Z">
              <w:rPr>
                <w:rFonts w:ascii="Menlo" w:eastAsiaTheme="minorHAnsi" w:hAnsi="Menlo" w:cs="Menlo"/>
                <w:color w:val="000000"/>
              </w:rPr>
            </w:rPrChange>
          </w:rPr>
          <w:t>}</w:t>
        </w:r>
      </w:ins>
    </w:p>
    <w:p w14:paraId="58A4EDB6" w14:textId="01486F6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78" w:author="Vihari Réka" w:date="2018-11-23T20:29:00Z"/>
          <w:rPrChange w:id="2179" w:author="Vihari Réka" w:date="2018-11-30T20:54:00Z">
            <w:rPr>
              <w:ins w:id="2180" w:author="Vihari Réka" w:date="2018-11-23T20:29:00Z"/>
              <w:rFonts w:ascii="Helvetica" w:eastAsiaTheme="minorHAnsi" w:hAnsi="Helvetica" w:cs="Helvetica"/>
            </w:rPr>
          </w:rPrChange>
        </w:rPr>
        <w:pPrChange w:id="2181" w:author="Vihari Réka" w:date="2018-11-30T20:59:00Z">
          <w:pPr>
            <w:tabs>
              <w:tab w:val="left" w:pos="593"/>
            </w:tabs>
            <w:autoSpaceDE w:val="0"/>
            <w:autoSpaceDN w:val="0"/>
            <w:adjustRightInd w:val="0"/>
          </w:pPr>
        </w:pPrChange>
      </w:pPr>
      <w:ins w:id="2182" w:author="Vihari Réka" w:date="2018-11-23T20:29:00Z">
        <w:r w:rsidRPr="00CC342C">
          <w:rPr>
            <w:rPrChange w:id="2183" w:author="Vihari Réka" w:date="2018-11-30T20:54:00Z">
              <w:rPr>
                <w:rFonts w:ascii="Menlo" w:eastAsiaTheme="minorHAnsi" w:hAnsi="Menlo" w:cs="Menlo"/>
                <w:color w:val="000000"/>
              </w:rPr>
            </w:rPrChange>
          </w:rPr>
          <w:t xml:space="preserve">    </w:t>
        </w:r>
        <w:del w:id="2184" w:author="Illanicz Barnabás" w:date="2018-11-26T13:35:00Z">
          <w:r w:rsidRPr="00CC342C" w:rsidDel="009C1FF8">
            <w:rPr>
              <w:rPrChange w:id="2185" w:author="Vihari Réka" w:date="2018-11-30T20:54:00Z">
                <w:rPr>
                  <w:rFonts w:ascii="Menlo" w:eastAsiaTheme="minorHAnsi" w:hAnsi="Menlo" w:cs="Menlo"/>
                  <w:color w:val="000000"/>
                </w:rPr>
              </w:rPrChange>
            </w:rPr>
            <w:delText xml:space="preserve">    </w:delText>
          </w:r>
        </w:del>
        <w:r w:rsidRPr="00CC342C">
          <w:rPr>
            <w:rPrChange w:id="2186" w:author="Vihari Réka" w:date="2018-11-30T20:54:00Z">
              <w:rPr>
                <w:rFonts w:ascii="Menlo" w:eastAsiaTheme="minorHAnsi" w:hAnsi="Menlo" w:cs="Menlo"/>
                <w:color w:val="000000"/>
              </w:rPr>
            </w:rPrChange>
          </w:rPr>
          <w:t>})</w:t>
        </w:r>
      </w:ins>
    </w:p>
    <w:p w14:paraId="11CBEBA3" w14:textId="5D134FD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187" w:author="Vihari Réka" w:date="2018-11-23T20:32:00Z"/>
          <w:rPrChange w:id="2188" w:author="Vihari Réka" w:date="2018-11-30T20:54:00Z">
            <w:rPr>
              <w:ins w:id="2189" w:author="Vihari Réka" w:date="2018-11-23T20:32:00Z"/>
              <w:rFonts w:ascii="Menlo" w:eastAsiaTheme="minorHAnsi" w:hAnsi="Menlo" w:cs="Menlo"/>
              <w:color w:val="000000"/>
              <w:sz w:val="16"/>
              <w:szCs w:val="16"/>
            </w:rPr>
          </w:rPrChange>
        </w:rPr>
        <w:pPrChange w:id="2190" w:author="Vihari Réka" w:date="2018-11-30T20:59:00Z">
          <w:pPr>
            <w:jc w:val="center"/>
          </w:pPr>
        </w:pPrChange>
      </w:pPr>
      <w:ins w:id="2191" w:author="Vihari Réka" w:date="2018-11-23T20:29:00Z">
        <w:del w:id="2192" w:author="Illanicz Barnabás" w:date="2018-11-26T13:33:00Z">
          <w:r w:rsidRPr="00CC342C" w:rsidDel="00BB5DA1">
            <w:rPr>
              <w:rPrChange w:id="2193" w:author="Vihari Réka" w:date="2018-11-30T20:54:00Z">
                <w:rPr>
                  <w:rFonts w:ascii="Menlo" w:eastAsiaTheme="minorHAnsi" w:hAnsi="Menlo" w:cs="Menlo"/>
                  <w:color w:val="000000"/>
                </w:rPr>
              </w:rPrChange>
            </w:rPr>
            <w:delText xml:space="preserve">  </w:delText>
          </w:r>
        </w:del>
        <w:del w:id="2194" w:author="Illanicz Barnabás" w:date="2018-11-26T13:32:00Z">
          <w:r w:rsidRPr="00CC342C" w:rsidDel="00BB5DA1">
            <w:rPr>
              <w:rPrChange w:id="2195" w:author="Vihari Réka" w:date="2018-11-30T20:54:00Z">
                <w:rPr>
                  <w:rFonts w:ascii="Menlo" w:eastAsiaTheme="minorHAnsi" w:hAnsi="Menlo" w:cs="Menlo"/>
                  <w:color w:val="000000"/>
                </w:rPr>
              </w:rPrChange>
            </w:rPr>
            <w:delText xml:space="preserve">  </w:delText>
          </w:r>
        </w:del>
        <w:r w:rsidRPr="00CC342C">
          <w:rPr>
            <w:rPrChange w:id="2196" w:author="Vihari Réka" w:date="2018-11-30T20:54:00Z">
              <w:rPr>
                <w:rFonts w:ascii="Menlo" w:eastAsiaTheme="minorHAnsi" w:hAnsi="Menlo" w:cs="Menlo"/>
                <w:color w:val="000000"/>
              </w:rPr>
            </w:rPrChange>
          </w:rPr>
          <w:t>}</w:t>
        </w:r>
      </w:ins>
    </w:p>
    <w:p w14:paraId="48EBF0E2" w14:textId="75E8BA83" w:rsidR="00EE0D0A" w:rsidRPr="00BA753E" w:rsidRDefault="00EE0D0A">
      <w:pPr>
        <w:spacing w:after="120" w:line="360" w:lineRule="auto"/>
        <w:ind w:firstLine="720"/>
        <w:jc w:val="both"/>
        <w:rPr>
          <w:ins w:id="2197" w:author="Vihari Réka" w:date="2018-11-23T20:34:00Z"/>
          <w:rPrChange w:id="2198" w:author="Vihari Réka" w:date="2018-11-23T20:42:00Z">
            <w:rPr>
              <w:ins w:id="2199" w:author="Vihari Réka" w:date="2018-11-23T20:34:00Z"/>
              <w:rFonts w:ascii="Menlo" w:eastAsiaTheme="minorHAnsi" w:hAnsi="Menlo" w:cs="Menlo"/>
              <w:color w:val="000000"/>
              <w:sz w:val="16"/>
              <w:szCs w:val="16"/>
            </w:rPr>
          </w:rPrChange>
        </w:rPr>
        <w:pPrChange w:id="2200" w:author="Vihari Réka" w:date="2018-11-23T20:42:00Z">
          <w:pPr>
            <w:jc w:val="center"/>
          </w:pPr>
        </w:pPrChange>
      </w:pPr>
      <w:ins w:id="2201" w:author="Vihari Réka" w:date="2018-11-23T20:32:00Z">
        <w:r w:rsidRPr="00BA753E">
          <w:rPr>
            <w:rPrChange w:id="2202" w:author="Vihari Réka" w:date="2018-11-23T20:42:00Z">
              <w:rPr>
                <w:rFonts w:ascii="Menlo" w:eastAsiaTheme="minorHAnsi" w:hAnsi="Menlo" w:cs="Menlo"/>
                <w:color w:val="000000"/>
                <w:sz w:val="16"/>
                <w:szCs w:val="16"/>
              </w:rPr>
            </w:rPrChange>
          </w:rPr>
          <w:t>Meghívása az alábbiak szerint történik</w:t>
        </w:r>
      </w:ins>
      <w:ins w:id="2203" w:author="Vihari Réka" w:date="2018-11-23T20:33:00Z">
        <w:r w:rsidRPr="00BA753E">
          <w:rPr>
            <w:rPrChange w:id="2204" w:author="Vihari Réka" w:date="2018-11-23T20:42:00Z">
              <w:rPr>
                <w:rFonts w:ascii="Menlo" w:eastAsiaTheme="minorHAnsi" w:hAnsi="Menlo" w:cs="Menlo"/>
                <w:color w:val="000000"/>
                <w:sz w:val="16"/>
                <w:szCs w:val="16"/>
              </w:rPr>
            </w:rPrChange>
          </w:rPr>
          <w:t xml:space="preserve">, ahol látható, hogy az events visszatérésben fognak szerepelni a lekérdezett események, melyet egy előre létrehozott event tömbhöz adok hozzá. </w:t>
        </w:r>
      </w:ins>
    </w:p>
    <w:p w14:paraId="7C481D76" w14:textId="7642B2C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05" w:author="Vihari Réka" w:date="2018-11-23T20:33:00Z"/>
          <w:rPrChange w:id="2206" w:author="Vihari Réka" w:date="2018-11-30T20:53:00Z">
            <w:rPr>
              <w:ins w:id="2207" w:author="Vihari Réka" w:date="2018-11-23T20:33:00Z"/>
              <w:rFonts w:ascii="Menlo" w:eastAsiaTheme="minorHAnsi" w:hAnsi="Menlo" w:cs="Menlo"/>
              <w:color w:val="000000"/>
              <w:sz w:val="16"/>
              <w:szCs w:val="16"/>
            </w:rPr>
          </w:rPrChange>
        </w:rPr>
        <w:pPrChange w:id="2208" w:author="Vihari Réka" w:date="2018-11-30T20:59:00Z">
          <w:pPr>
            <w:jc w:val="center"/>
          </w:pPr>
        </w:pPrChange>
      </w:pPr>
      <w:ins w:id="2209" w:author="Vihari Réka" w:date="2018-11-23T20:34:00Z">
        <w:r w:rsidRPr="00CC342C">
          <w:rPr>
            <w:rPrChange w:id="2210" w:author="Vihari Réka" w:date="2018-11-30T20:53:00Z">
              <w:rPr>
                <w:rFonts w:ascii="Menlo" w:eastAsiaTheme="minorHAnsi" w:hAnsi="Menlo" w:cs="Menlo"/>
                <w:b/>
                <w:bCs/>
                <w:color w:val="9B2393"/>
              </w:rPr>
            </w:rPrChange>
          </w:rPr>
          <w:t>var</w:t>
        </w:r>
        <w:r w:rsidRPr="00CC342C">
          <w:rPr>
            <w:rPrChange w:id="2211" w:author="Vihari Réka" w:date="2018-11-30T20:53:00Z">
              <w:rPr>
                <w:rFonts w:ascii="Menlo" w:eastAsiaTheme="minorHAnsi" w:hAnsi="Menlo" w:cs="Menlo"/>
                <w:color w:val="000000"/>
              </w:rPr>
            </w:rPrChange>
          </w:rPr>
          <w:t xml:space="preserve"> event = [</w:t>
        </w:r>
        <w:r w:rsidRPr="00CC342C">
          <w:rPr>
            <w:rPrChange w:id="2212" w:author="Vihari Réka" w:date="2018-11-30T20:53:00Z">
              <w:rPr>
                <w:rFonts w:ascii="Menlo" w:eastAsiaTheme="minorHAnsi" w:hAnsi="Menlo" w:cs="Menlo"/>
                <w:color w:val="326D74"/>
              </w:rPr>
            </w:rPrChange>
          </w:rPr>
          <w:t>Event</w:t>
        </w:r>
        <w:r w:rsidRPr="00CC342C">
          <w:rPr>
            <w:rPrChange w:id="2213" w:author="Vihari Réka" w:date="2018-11-30T20:53:00Z">
              <w:rPr>
                <w:rFonts w:ascii="Menlo" w:eastAsiaTheme="minorHAnsi" w:hAnsi="Menlo" w:cs="Menlo"/>
                <w:color w:val="000000"/>
              </w:rPr>
            </w:rPrChange>
          </w:rPr>
          <w:t>]()</w:t>
        </w:r>
      </w:ins>
    </w:p>
    <w:p w14:paraId="2B51814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14" w:author="Vihari Réka" w:date="2018-11-23T20:33:00Z"/>
          <w:rPrChange w:id="2215" w:author="Vihari Réka" w:date="2018-11-30T20:53:00Z">
            <w:rPr>
              <w:ins w:id="2216" w:author="Vihari Réka" w:date="2018-11-23T20:33:00Z"/>
              <w:rFonts w:ascii="Helvetica" w:eastAsiaTheme="minorHAnsi" w:hAnsi="Helvetica" w:cs="Helvetica"/>
            </w:rPr>
          </w:rPrChange>
        </w:rPr>
        <w:pPrChange w:id="2217" w:author="Vihari Réka" w:date="2018-11-30T20:59:00Z">
          <w:pPr>
            <w:tabs>
              <w:tab w:val="left" w:pos="593"/>
            </w:tabs>
            <w:autoSpaceDE w:val="0"/>
            <w:autoSpaceDN w:val="0"/>
            <w:adjustRightInd w:val="0"/>
          </w:pPr>
        </w:pPrChange>
      </w:pPr>
      <w:ins w:id="2218" w:author="Vihari Réka" w:date="2018-11-23T20:33:00Z">
        <w:r w:rsidRPr="00CC342C">
          <w:rPr>
            <w:rPrChange w:id="2219" w:author="Vihari Réka" w:date="2018-11-30T20:53:00Z">
              <w:rPr>
                <w:rFonts w:ascii="Menlo" w:eastAsiaTheme="minorHAnsi" w:hAnsi="Menlo" w:cs="Menlo"/>
                <w:b/>
                <w:bCs/>
                <w:color w:val="9B2393"/>
              </w:rPr>
            </w:rPrChange>
          </w:rPr>
          <w:t>let</w:t>
        </w:r>
        <w:r w:rsidRPr="00CC342C">
          <w:rPr>
            <w:rPrChange w:id="2220" w:author="Vihari Réka" w:date="2018-11-30T20:53:00Z">
              <w:rPr>
                <w:rFonts w:ascii="Menlo" w:eastAsiaTheme="minorHAnsi" w:hAnsi="Menlo" w:cs="Menlo"/>
                <w:color w:val="000000"/>
              </w:rPr>
            </w:rPrChange>
          </w:rPr>
          <w:t xml:space="preserve"> downloaderService = </w:t>
        </w:r>
        <w:r w:rsidRPr="00CC342C">
          <w:rPr>
            <w:rPrChange w:id="2221" w:author="Vihari Réka" w:date="2018-11-30T20:53:00Z">
              <w:rPr>
                <w:rFonts w:ascii="Menlo" w:eastAsiaTheme="minorHAnsi" w:hAnsi="Menlo" w:cs="Menlo"/>
                <w:color w:val="326D74"/>
              </w:rPr>
            </w:rPrChange>
          </w:rPr>
          <w:t>DownloaderService</w:t>
        </w:r>
        <w:r w:rsidRPr="00CC342C">
          <w:rPr>
            <w:rPrChange w:id="2222" w:author="Vihari Réka" w:date="2018-11-30T20:53:00Z">
              <w:rPr>
                <w:rFonts w:ascii="Menlo" w:eastAsiaTheme="minorHAnsi" w:hAnsi="Menlo" w:cs="Menlo"/>
                <w:color w:val="000000"/>
              </w:rPr>
            </w:rPrChange>
          </w:rPr>
          <w:t>.</w:t>
        </w:r>
        <w:r w:rsidRPr="00CC342C">
          <w:rPr>
            <w:rPrChange w:id="2223" w:author="Vihari Réka" w:date="2018-11-30T20:53:00Z">
              <w:rPr>
                <w:rFonts w:ascii="Menlo" w:eastAsiaTheme="minorHAnsi" w:hAnsi="Menlo" w:cs="Menlo"/>
                <w:color w:val="326D74"/>
              </w:rPr>
            </w:rPrChange>
          </w:rPr>
          <w:t>shared</w:t>
        </w:r>
      </w:ins>
    </w:p>
    <w:p w14:paraId="70D86E9B" w14:textId="3EF80B6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24" w:author="Vihari Réka" w:date="2018-11-23T20:33:00Z"/>
          <w:rPrChange w:id="2225" w:author="Vihari Réka" w:date="2018-11-30T20:53:00Z">
            <w:rPr>
              <w:ins w:id="2226" w:author="Vihari Réka" w:date="2018-11-23T20:33:00Z"/>
              <w:rFonts w:ascii="Helvetica" w:eastAsiaTheme="minorHAnsi" w:hAnsi="Helvetica" w:cs="Helvetica"/>
            </w:rPr>
          </w:rPrChange>
        </w:rPr>
        <w:pPrChange w:id="2227" w:author="Vihari Réka" w:date="2018-11-30T20:59:00Z">
          <w:pPr>
            <w:tabs>
              <w:tab w:val="left" w:pos="593"/>
            </w:tabs>
            <w:autoSpaceDE w:val="0"/>
            <w:autoSpaceDN w:val="0"/>
            <w:adjustRightInd w:val="0"/>
          </w:pPr>
        </w:pPrChange>
      </w:pPr>
      <w:ins w:id="2228" w:author="Vihari Réka" w:date="2018-11-23T20:33:00Z">
        <w:del w:id="2229" w:author="Illanicz Barnabás" w:date="2018-11-26T13:36:00Z">
          <w:r w:rsidRPr="00CC342C" w:rsidDel="009D0C3C">
            <w:rPr>
              <w:rPrChange w:id="2230" w:author="Vihari Réka" w:date="2018-11-30T20:53:00Z">
                <w:rPr>
                  <w:rFonts w:ascii="Menlo" w:eastAsiaTheme="minorHAnsi" w:hAnsi="Menlo" w:cs="Menlo"/>
                  <w:color w:val="000000"/>
                </w:rPr>
              </w:rPrChange>
            </w:rPr>
            <w:delText xml:space="preserve">        </w:delText>
          </w:r>
        </w:del>
        <w:r w:rsidRPr="00CC342C">
          <w:rPr>
            <w:rPrChange w:id="2231" w:author="Vihari Réka" w:date="2018-11-30T20:53:00Z">
              <w:rPr>
                <w:rFonts w:ascii="Menlo" w:eastAsiaTheme="minorHAnsi" w:hAnsi="Menlo" w:cs="Menlo"/>
                <w:color w:val="000000"/>
              </w:rPr>
            </w:rPrChange>
          </w:rPr>
          <w:t>downloaderService.</w:t>
        </w:r>
        <w:r w:rsidRPr="00CC342C">
          <w:rPr>
            <w:rPrChange w:id="2232" w:author="Vihari Réka" w:date="2018-11-30T20:53:00Z">
              <w:rPr>
                <w:rFonts w:ascii="Menlo" w:eastAsiaTheme="minorHAnsi" w:hAnsi="Menlo" w:cs="Menlo"/>
                <w:color w:val="245256"/>
              </w:rPr>
            </w:rPrChange>
          </w:rPr>
          <w:t>getEvents</w:t>
        </w:r>
        <w:r w:rsidRPr="00CC342C">
          <w:rPr>
            <w:rPrChange w:id="2233" w:author="Vihari Réka" w:date="2018-11-30T20:53:00Z">
              <w:rPr>
                <w:rFonts w:ascii="Menlo" w:eastAsiaTheme="minorHAnsi" w:hAnsi="Menlo" w:cs="Menlo"/>
                <w:color w:val="000000"/>
              </w:rPr>
            </w:rPrChange>
          </w:rPr>
          <w:t xml:space="preserve">(completion: { events </w:t>
        </w:r>
        <w:r w:rsidRPr="00CC342C">
          <w:rPr>
            <w:rPrChange w:id="2234" w:author="Vihari Réka" w:date="2018-11-30T20:53:00Z">
              <w:rPr>
                <w:rFonts w:ascii="Menlo" w:eastAsiaTheme="minorHAnsi" w:hAnsi="Menlo" w:cs="Menlo"/>
                <w:b/>
                <w:bCs/>
                <w:color w:val="9B2393"/>
              </w:rPr>
            </w:rPrChange>
          </w:rPr>
          <w:t>in</w:t>
        </w:r>
      </w:ins>
    </w:p>
    <w:p w14:paraId="3A1821E7" w14:textId="4CDA4D6D"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35" w:author="Vihari Réka" w:date="2018-11-23T20:33:00Z"/>
          <w:rPrChange w:id="2236" w:author="Vihari Réka" w:date="2018-11-30T20:53:00Z">
            <w:rPr>
              <w:ins w:id="2237" w:author="Vihari Réka" w:date="2018-11-23T20:33:00Z"/>
              <w:rFonts w:ascii="Helvetica" w:eastAsiaTheme="minorHAnsi" w:hAnsi="Helvetica" w:cs="Helvetica"/>
            </w:rPr>
          </w:rPrChange>
        </w:rPr>
        <w:pPrChange w:id="2238" w:author="Vihari Réka" w:date="2018-11-30T20:59:00Z">
          <w:pPr>
            <w:tabs>
              <w:tab w:val="left" w:pos="593"/>
            </w:tabs>
            <w:autoSpaceDE w:val="0"/>
            <w:autoSpaceDN w:val="0"/>
            <w:adjustRightInd w:val="0"/>
          </w:pPr>
        </w:pPrChange>
      </w:pPr>
      <w:ins w:id="2239" w:author="Vihari Réka" w:date="2018-11-23T20:33:00Z">
        <w:r w:rsidRPr="00CC342C">
          <w:rPr>
            <w:rPrChange w:id="2240" w:author="Vihari Réka" w:date="2018-11-30T20:53:00Z">
              <w:rPr>
                <w:rFonts w:ascii="Menlo" w:eastAsiaTheme="minorHAnsi" w:hAnsi="Menlo" w:cs="Menlo"/>
                <w:color w:val="000000"/>
              </w:rPr>
            </w:rPrChange>
          </w:rPr>
          <w:t xml:space="preserve">    </w:t>
        </w:r>
        <w:del w:id="2241" w:author="Illanicz Barnabás" w:date="2018-11-26T13:36:00Z">
          <w:r w:rsidRPr="00CC342C" w:rsidDel="009D0C3C">
            <w:rPr>
              <w:rPrChange w:id="2242" w:author="Vihari Réka" w:date="2018-11-30T20:53:00Z">
                <w:rPr>
                  <w:rFonts w:ascii="Menlo" w:eastAsiaTheme="minorHAnsi" w:hAnsi="Menlo" w:cs="Menlo"/>
                  <w:color w:val="000000"/>
                </w:rPr>
              </w:rPrChange>
            </w:rPr>
            <w:delText xml:space="preserve">        </w:delText>
          </w:r>
        </w:del>
        <w:r w:rsidRPr="00CC342C">
          <w:rPr>
            <w:rPrChange w:id="2243" w:author="Vihari Réka" w:date="2018-11-30T20:53:00Z">
              <w:rPr>
                <w:rFonts w:ascii="Menlo" w:eastAsiaTheme="minorHAnsi" w:hAnsi="Menlo" w:cs="Menlo"/>
                <w:b/>
                <w:bCs/>
                <w:color w:val="9B2393"/>
              </w:rPr>
            </w:rPrChange>
          </w:rPr>
          <w:t>self</w:t>
        </w:r>
        <w:r w:rsidRPr="00CC342C">
          <w:rPr>
            <w:rPrChange w:id="2244" w:author="Vihari Réka" w:date="2018-11-30T20:53:00Z">
              <w:rPr>
                <w:rFonts w:ascii="Menlo" w:eastAsiaTheme="minorHAnsi" w:hAnsi="Menlo" w:cs="Menlo"/>
                <w:color w:val="000000"/>
              </w:rPr>
            </w:rPrChange>
          </w:rPr>
          <w:t>.</w:t>
        </w:r>
        <w:r w:rsidRPr="00CC342C">
          <w:rPr>
            <w:rPrChange w:id="2245" w:author="Vihari Réka" w:date="2018-11-30T20:53:00Z">
              <w:rPr>
                <w:rFonts w:ascii="Menlo" w:eastAsiaTheme="minorHAnsi" w:hAnsi="Menlo" w:cs="Menlo"/>
                <w:color w:val="326D74"/>
              </w:rPr>
            </w:rPrChange>
          </w:rPr>
          <w:t>event</w:t>
        </w:r>
        <w:r w:rsidRPr="00CC342C">
          <w:rPr>
            <w:rPrChange w:id="2246" w:author="Vihari Réka" w:date="2018-11-30T20:53:00Z">
              <w:rPr>
                <w:rFonts w:ascii="Menlo" w:eastAsiaTheme="minorHAnsi" w:hAnsi="Menlo" w:cs="Menlo"/>
                <w:color w:val="000000"/>
              </w:rPr>
            </w:rPrChange>
          </w:rPr>
          <w:t>.</w:t>
        </w:r>
        <w:r w:rsidRPr="00CC342C">
          <w:rPr>
            <w:rPrChange w:id="2247" w:author="Vihari Réka" w:date="2018-11-30T20:53:00Z">
              <w:rPr>
                <w:rFonts w:ascii="Menlo" w:eastAsiaTheme="minorHAnsi" w:hAnsi="Menlo" w:cs="Menlo"/>
                <w:color w:val="3900A0"/>
              </w:rPr>
            </w:rPrChange>
          </w:rPr>
          <w:t>append</w:t>
        </w:r>
        <w:r w:rsidRPr="00CC342C">
          <w:rPr>
            <w:rPrChange w:id="2248" w:author="Vihari Réka" w:date="2018-11-30T20:53:00Z">
              <w:rPr>
                <w:rFonts w:ascii="Menlo" w:eastAsiaTheme="minorHAnsi" w:hAnsi="Menlo" w:cs="Menlo"/>
                <w:color w:val="000000"/>
              </w:rPr>
            </w:rPrChange>
          </w:rPr>
          <w:t>(contentsOf: events)</w:t>
        </w:r>
      </w:ins>
    </w:p>
    <w:p w14:paraId="4AD95C7B" w14:textId="6DD934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49" w:author="Vihari Réka" w:date="2018-11-23T20:33:00Z"/>
          <w:rPrChange w:id="2250" w:author="Vihari Réka" w:date="2018-11-30T20:53:00Z">
            <w:rPr>
              <w:ins w:id="2251" w:author="Vihari Réka" w:date="2018-11-23T20:33:00Z"/>
              <w:rFonts w:ascii="Helvetica" w:eastAsiaTheme="minorHAnsi" w:hAnsi="Helvetica" w:cs="Helvetica"/>
            </w:rPr>
          </w:rPrChange>
        </w:rPr>
        <w:pPrChange w:id="2252" w:author="Vihari Réka" w:date="2018-11-30T20:59:00Z">
          <w:pPr>
            <w:tabs>
              <w:tab w:val="left" w:pos="593"/>
            </w:tabs>
            <w:autoSpaceDE w:val="0"/>
            <w:autoSpaceDN w:val="0"/>
            <w:adjustRightInd w:val="0"/>
          </w:pPr>
        </w:pPrChange>
      </w:pPr>
      <w:ins w:id="2253" w:author="Vihari Réka" w:date="2018-11-23T20:33:00Z">
        <w:r w:rsidRPr="00CC342C">
          <w:rPr>
            <w:rPrChange w:id="2254" w:author="Vihari Réka" w:date="2018-11-30T20:53:00Z">
              <w:rPr>
                <w:rFonts w:ascii="Menlo" w:eastAsiaTheme="minorHAnsi" w:hAnsi="Menlo" w:cs="Menlo"/>
                <w:color w:val="000000"/>
              </w:rPr>
            </w:rPrChange>
          </w:rPr>
          <w:t xml:space="preserve">    </w:t>
        </w:r>
        <w:del w:id="2255" w:author="Illanicz Barnabás" w:date="2018-11-26T13:36:00Z">
          <w:r w:rsidRPr="00CC342C" w:rsidDel="009D0C3C">
            <w:rPr>
              <w:rPrChange w:id="2256" w:author="Vihari Réka" w:date="2018-11-30T20:53:00Z">
                <w:rPr>
                  <w:rFonts w:ascii="Menlo" w:eastAsiaTheme="minorHAnsi" w:hAnsi="Menlo" w:cs="Menlo"/>
                  <w:color w:val="000000"/>
                </w:rPr>
              </w:rPrChange>
            </w:rPr>
            <w:delText xml:space="preserve">        </w:delText>
          </w:r>
        </w:del>
        <w:r w:rsidRPr="00CC342C">
          <w:rPr>
            <w:rPrChange w:id="2257" w:author="Vihari Réka" w:date="2018-11-30T20:53:00Z">
              <w:rPr>
                <w:rFonts w:ascii="Menlo" w:eastAsiaTheme="minorHAnsi" w:hAnsi="Menlo" w:cs="Menlo"/>
                <w:color w:val="3900A0"/>
              </w:rPr>
            </w:rPrChange>
          </w:rPr>
          <w:t>print</w:t>
        </w:r>
        <w:r w:rsidRPr="00CC342C">
          <w:rPr>
            <w:rPrChange w:id="2258" w:author="Vihari Réka" w:date="2018-11-30T20:53:00Z">
              <w:rPr>
                <w:rFonts w:ascii="Menlo" w:eastAsiaTheme="minorHAnsi" w:hAnsi="Menlo" w:cs="Menlo"/>
                <w:color w:val="000000"/>
              </w:rPr>
            </w:rPrChange>
          </w:rPr>
          <w:t>(events)</w:t>
        </w:r>
      </w:ins>
    </w:p>
    <w:p w14:paraId="58C611D9" w14:textId="440EC1BC" w:rsidR="00EE0D0A" w:rsidRPr="00CC342C" w:rsidDel="00E701CA" w:rsidRDefault="00EE0D0A" w:rsidP="00CC342C">
      <w:pPr>
        <w:pStyle w:val="Kd"/>
        <w:pBdr>
          <w:top w:val="single" w:sz="4" w:space="1" w:color="auto"/>
          <w:left w:val="single" w:sz="4" w:space="4" w:color="auto"/>
          <w:bottom w:val="single" w:sz="4" w:space="1" w:color="auto"/>
          <w:right w:val="single" w:sz="4" w:space="4" w:color="auto"/>
        </w:pBdr>
        <w:rPr>
          <w:ins w:id="2259" w:author="Vihari Réka" w:date="2018-11-23T20:34:00Z"/>
          <w:del w:id="2260" w:author="Illanicz Barnabás" w:date="2018-11-26T13:37:00Z"/>
          <w:rPrChange w:id="2261" w:author="Vihari Réka" w:date="2018-11-30T20:53:00Z">
            <w:rPr>
              <w:ins w:id="2262" w:author="Vihari Réka" w:date="2018-11-23T20:34:00Z"/>
              <w:del w:id="2263" w:author="Illanicz Barnabás" w:date="2018-11-26T13:37:00Z"/>
              <w:rFonts w:ascii="Menlo" w:eastAsiaTheme="minorHAnsi" w:hAnsi="Menlo" w:cs="Menlo"/>
              <w:color w:val="000000"/>
              <w:sz w:val="16"/>
              <w:szCs w:val="16"/>
            </w:rPr>
          </w:rPrChange>
        </w:rPr>
        <w:pPrChange w:id="2264" w:author="Vihari Réka" w:date="2018-11-30T20:59:00Z">
          <w:pPr>
            <w:jc w:val="center"/>
          </w:pPr>
        </w:pPrChange>
      </w:pPr>
      <w:ins w:id="2265" w:author="Vihari Réka" w:date="2018-11-23T20:33:00Z">
        <w:r w:rsidRPr="00CC342C">
          <w:rPr>
            <w:rPrChange w:id="2266" w:author="Vihari Réka" w:date="2018-11-30T20:53:00Z">
              <w:rPr>
                <w:rFonts w:ascii="Menlo" w:eastAsiaTheme="minorHAnsi" w:hAnsi="Menlo" w:cs="Menlo"/>
                <w:color w:val="000000"/>
              </w:rPr>
            </w:rPrChange>
          </w:rPr>
          <w:t xml:space="preserve">    </w:t>
        </w:r>
        <w:del w:id="2267" w:author="Illanicz Barnabás" w:date="2018-11-26T13:36:00Z">
          <w:r w:rsidRPr="00CC342C" w:rsidDel="009D0C3C">
            <w:rPr>
              <w:rPrChange w:id="2268" w:author="Vihari Réka" w:date="2018-11-30T20:53:00Z">
                <w:rPr>
                  <w:rFonts w:ascii="Menlo" w:eastAsiaTheme="minorHAnsi" w:hAnsi="Menlo" w:cs="Menlo"/>
                  <w:color w:val="000000"/>
                </w:rPr>
              </w:rPrChange>
            </w:rPr>
            <w:delText xml:space="preserve">        </w:delText>
          </w:r>
        </w:del>
        <w:r w:rsidRPr="00CC342C">
          <w:rPr>
            <w:rPrChange w:id="2269" w:author="Vihari Réka" w:date="2018-11-30T20:53:00Z">
              <w:rPr>
                <w:rFonts w:ascii="Menlo" w:eastAsiaTheme="minorHAnsi" w:hAnsi="Menlo" w:cs="Menlo"/>
                <w:b/>
                <w:bCs/>
                <w:color w:val="9B2393"/>
              </w:rPr>
            </w:rPrChange>
          </w:rPr>
          <w:t>self</w:t>
        </w:r>
        <w:r w:rsidRPr="00CC342C">
          <w:rPr>
            <w:rPrChange w:id="2270" w:author="Vihari Réka" w:date="2018-11-30T20:53:00Z">
              <w:rPr>
                <w:rFonts w:ascii="Menlo" w:eastAsiaTheme="minorHAnsi" w:hAnsi="Menlo" w:cs="Menlo"/>
                <w:color w:val="000000"/>
              </w:rPr>
            </w:rPrChange>
          </w:rPr>
          <w:t>.</w:t>
        </w:r>
        <w:r w:rsidRPr="00CC342C">
          <w:rPr>
            <w:rPrChange w:id="2271" w:author="Vihari Réka" w:date="2018-11-30T20:53:00Z">
              <w:rPr>
                <w:rFonts w:ascii="Menlo" w:eastAsiaTheme="minorHAnsi" w:hAnsi="Menlo" w:cs="Menlo"/>
                <w:color w:val="245256"/>
              </w:rPr>
            </w:rPrChange>
          </w:rPr>
          <w:t>setUpView</w:t>
        </w:r>
        <w:r w:rsidRPr="00CC342C">
          <w:rPr>
            <w:rPrChange w:id="2272" w:author="Vihari Réka" w:date="2018-11-30T20:53:00Z">
              <w:rPr>
                <w:rFonts w:ascii="Menlo" w:eastAsiaTheme="minorHAnsi" w:hAnsi="Menlo" w:cs="Menlo"/>
                <w:color w:val="000000"/>
              </w:rPr>
            </w:rPrChange>
          </w:rPr>
          <w:t>()</w:t>
        </w:r>
      </w:ins>
      <w:ins w:id="2273" w:author="Vihari Réka" w:date="2018-11-30T20:59:00Z">
        <w:r w:rsidR="00CC342C">
          <w:br/>
        </w:r>
      </w:ins>
      <w:ins w:id="2274" w:author="Vihari Réka" w:date="2018-11-23T20:33:00Z">
        <w:del w:id="2275" w:author="Illanicz Barnabás" w:date="2018-11-26T13:36:00Z">
          <w:r w:rsidRPr="00CC342C" w:rsidDel="009D0C3C">
            <w:rPr>
              <w:rPrChange w:id="2276" w:author="Vihari Réka" w:date="2018-11-30T20:53:00Z">
                <w:rPr>
                  <w:rFonts w:ascii="Menlo" w:eastAsiaTheme="minorHAnsi" w:hAnsi="Menlo" w:cs="Menlo"/>
                  <w:color w:val="000000"/>
                </w:rPr>
              </w:rPrChange>
            </w:rPr>
            <w:delText xml:space="preserve">        </w:delText>
          </w:r>
        </w:del>
        <w:r w:rsidRPr="00CC342C">
          <w:rPr>
            <w:rPrChange w:id="2277" w:author="Vihari Réka" w:date="2018-11-30T20:53:00Z">
              <w:rPr>
                <w:rFonts w:ascii="Menlo" w:eastAsiaTheme="minorHAnsi" w:hAnsi="Menlo" w:cs="Menlo"/>
                <w:color w:val="000000"/>
              </w:rPr>
            </w:rPrChange>
          </w:rPr>
          <w:t>})</w:t>
        </w:r>
      </w:ins>
    </w:p>
    <w:p w14:paraId="45582A82" w14:textId="62638B3A" w:rsidR="00EE0D0A" w:rsidRDefault="00EE0D0A" w:rsidP="00CC342C">
      <w:pPr>
        <w:pStyle w:val="Kd"/>
        <w:pBdr>
          <w:top w:val="single" w:sz="4" w:space="1" w:color="auto"/>
          <w:left w:val="single" w:sz="4" w:space="4" w:color="auto"/>
          <w:bottom w:val="single" w:sz="4" w:space="1" w:color="auto"/>
          <w:right w:val="single" w:sz="4" w:space="4" w:color="auto"/>
        </w:pBdr>
        <w:rPr>
          <w:ins w:id="2278" w:author="Vihari Réka" w:date="2018-11-23T20:34:00Z"/>
          <w:rFonts w:ascii="Menlo" w:eastAsiaTheme="minorHAnsi" w:hAnsi="Menlo" w:cs="Menlo"/>
          <w:color w:val="000000"/>
          <w:sz w:val="16"/>
          <w:szCs w:val="16"/>
        </w:rPr>
        <w:pPrChange w:id="2279" w:author="Vihari Réka" w:date="2018-11-30T20:59:00Z">
          <w:pPr>
            <w:jc w:val="center"/>
          </w:pPr>
        </w:pPrChange>
      </w:pPr>
    </w:p>
    <w:p w14:paraId="1FE10D49" w14:textId="25C540A1" w:rsidR="00EE0D0A" w:rsidRPr="00BA753E" w:rsidRDefault="00EE0D0A">
      <w:pPr>
        <w:spacing w:after="120" w:line="360" w:lineRule="auto"/>
        <w:ind w:firstLine="720"/>
        <w:jc w:val="both"/>
        <w:rPr>
          <w:ins w:id="2280" w:author="Vihari Réka" w:date="2018-11-23T20:35:00Z"/>
          <w:rPrChange w:id="2281" w:author="Vihari Réka" w:date="2018-11-23T20:42:00Z">
            <w:rPr>
              <w:ins w:id="2282" w:author="Vihari Réka" w:date="2018-11-23T20:35:00Z"/>
              <w:rFonts w:ascii="Menlo" w:eastAsiaTheme="minorHAnsi" w:hAnsi="Menlo" w:cs="Menlo"/>
              <w:color w:val="000000"/>
              <w:sz w:val="16"/>
              <w:szCs w:val="16"/>
            </w:rPr>
          </w:rPrChange>
        </w:rPr>
        <w:pPrChange w:id="2283" w:author="Vihari Réka" w:date="2018-11-23T20:42:00Z">
          <w:pPr>
            <w:jc w:val="center"/>
          </w:pPr>
        </w:pPrChange>
      </w:pPr>
      <w:ins w:id="2284" w:author="Vihari Réka" w:date="2018-11-23T20:34:00Z">
        <w:r w:rsidRPr="00BA753E">
          <w:rPr>
            <w:rPrChange w:id="2285" w:author="Vihari Réka" w:date="2018-11-23T20:42:00Z">
              <w:rPr>
                <w:rFonts w:ascii="Menlo" w:eastAsiaTheme="minorHAnsi" w:hAnsi="Menlo" w:cs="Menlo"/>
                <w:color w:val="000000"/>
                <w:sz w:val="16"/>
                <w:szCs w:val="16"/>
              </w:rPr>
            </w:rPrChange>
          </w:rPr>
          <w:lastRenderedPageBreak/>
          <w:t xml:space="preserve">Hasonlóan történik a DonwloaderService osztályban a szerverre történő adatok felvitele is. </w:t>
        </w:r>
      </w:ins>
      <w:ins w:id="2286" w:author="Vihari Réka" w:date="2018-11-23T20:35:00Z">
        <w:r w:rsidRPr="00BA753E">
          <w:rPr>
            <w:rPrChange w:id="2287" w:author="Vihari Réka" w:date="2018-11-23T20:42:00Z">
              <w:rPr>
                <w:rFonts w:ascii="Menlo" w:eastAsiaTheme="minorHAnsi" w:hAnsi="Menlo" w:cs="Menlo"/>
                <w:color w:val="000000"/>
                <w:sz w:val="16"/>
                <w:szCs w:val="16"/>
              </w:rPr>
            </w:rPrChange>
          </w:rPr>
          <w:t xml:space="preserve">Az addLocation mindössze annyiban tér el a getEvents metódustól, hogy a válaszában egy Geo típussal tér vissza, illetve a NetworkService meghívása post kéréssel történik. </w:t>
        </w:r>
      </w:ins>
    </w:p>
    <w:p w14:paraId="1763D324"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88" w:author="Vihari Réka" w:date="2018-11-23T20:35:00Z"/>
          <w:rPrChange w:id="2289" w:author="Vihari Réka" w:date="2018-11-30T20:53:00Z">
            <w:rPr>
              <w:ins w:id="2290" w:author="Vihari Réka" w:date="2018-11-23T20:35:00Z"/>
              <w:rFonts w:ascii="Helvetica" w:eastAsiaTheme="minorHAnsi" w:hAnsi="Helvetica" w:cs="Helvetica"/>
            </w:rPr>
          </w:rPrChange>
        </w:rPr>
        <w:pPrChange w:id="2291" w:author="Vihari Réka" w:date="2018-11-30T20:59:00Z">
          <w:pPr>
            <w:tabs>
              <w:tab w:val="left" w:pos="593"/>
            </w:tabs>
            <w:autoSpaceDE w:val="0"/>
            <w:autoSpaceDN w:val="0"/>
            <w:adjustRightInd w:val="0"/>
          </w:pPr>
        </w:pPrChange>
      </w:pPr>
      <w:ins w:id="2292" w:author="Vihari Réka" w:date="2018-11-23T20:35:00Z">
        <w:r w:rsidRPr="00CC342C">
          <w:rPr>
            <w:rPrChange w:id="2293" w:author="Vihari Réka" w:date="2018-11-30T20:53:00Z">
              <w:rPr>
                <w:rFonts w:ascii="Menlo" w:eastAsiaTheme="minorHAnsi" w:hAnsi="Menlo" w:cs="Menlo"/>
                <w:b/>
                <w:bCs/>
                <w:color w:val="9B2393"/>
              </w:rPr>
            </w:rPrChange>
          </w:rPr>
          <w:t>func</w:t>
        </w:r>
        <w:r w:rsidRPr="00CC342C">
          <w:rPr>
            <w:rPrChange w:id="2294" w:author="Vihari Réka" w:date="2018-11-30T20:53:00Z">
              <w:rPr>
                <w:rFonts w:ascii="Menlo" w:eastAsiaTheme="minorHAnsi" w:hAnsi="Menlo" w:cs="Menlo"/>
                <w:color w:val="000000"/>
              </w:rPr>
            </w:rPrChange>
          </w:rPr>
          <w:t xml:space="preserve"> addLocation(completion: (([</w:t>
        </w:r>
        <w:r w:rsidRPr="00CC342C">
          <w:rPr>
            <w:rPrChange w:id="2295" w:author="Vihari Réka" w:date="2018-11-30T20:53:00Z">
              <w:rPr>
                <w:rFonts w:ascii="Menlo" w:eastAsiaTheme="minorHAnsi" w:hAnsi="Menlo" w:cs="Menlo"/>
                <w:color w:val="326D74"/>
              </w:rPr>
            </w:rPrChange>
          </w:rPr>
          <w:t>Geo</w:t>
        </w:r>
        <w:r w:rsidRPr="00CC342C">
          <w:rPr>
            <w:rPrChange w:id="2296" w:author="Vihari Réka" w:date="2018-11-30T20:53:00Z">
              <w:rPr>
                <w:rFonts w:ascii="Menlo" w:eastAsiaTheme="minorHAnsi" w:hAnsi="Menlo" w:cs="Menlo"/>
                <w:color w:val="000000"/>
              </w:rPr>
            </w:rPrChange>
          </w:rPr>
          <w:t xml:space="preserve">]) -&gt; </w:t>
        </w:r>
        <w:r w:rsidRPr="00CC342C">
          <w:rPr>
            <w:rPrChange w:id="2297" w:author="Vihari Réka" w:date="2018-11-30T20:53:00Z">
              <w:rPr>
                <w:rFonts w:ascii="Menlo" w:eastAsiaTheme="minorHAnsi" w:hAnsi="Menlo" w:cs="Menlo"/>
                <w:color w:val="5C2699"/>
              </w:rPr>
            </w:rPrChange>
          </w:rPr>
          <w:t>Void</w:t>
        </w:r>
        <w:r w:rsidRPr="00CC342C">
          <w:rPr>
            <w:rPrChange w:id="2298" w:author="Vihari Réka" w:date="2018-11-30T20:53:00Z">
              <w:rPr>
                <w:rFonts w:ascii="Menlo" w:eastAsiaTheme="minorHAnsi" w:hAnsi="Menlo" w:cs="Menlo"/>
                <w:color w:val="000000"/>
              </w:rPr>
            </w:rPrChange>
          </w:rPr>
          <w:t>)?) {</w:t>
        </w:r>
      </w:ins>
    </w:p>
    <w:p w14:paraId="6BA7D727" w14:textId="297B74F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299" w:author="Vihari Réka" w:date="2018-11-23T20:35:00Z"/>
          <w:rPrChange w:id="2300" w:author="Vihari Réka" w:date="2018-11-30T20:53:00Z">
            <w:rPr>
              <w:ins w:id="2301" w:author="Vihari Réka" w:date="2018-11-23T20:35:00Z"/>
              <w:rFonts w:ascii="Helvetica" w:eastAsiaTheme="minorHAnsi" w:hAnsi="Helvetica" w:cs="Helvetica"/>
            </w:rPr>
          </w:rPrChange>
        </w:rPr>
        <w:pPrChange w:id="2302" w:author="Vihari Réka" w:date="2018-11-30T20:59:00Z">
          <w:pPr>
            <w:tabs>
              <w:tab w:val="left" w:pos="593"/>
            </w:tabs>
            <w:autoSpaceDE w:val="0"/>
            <w:autoSpaceDN w:val="0"/>
            <w:adjustRightInd w:val="0"/>
          </w:pPr>
        </w:pPrChange>
      </w:pPr>
      <w:ins w:id="2303" w:author="Vihari Réka" w:date="2018-11-23T20:35:00Z">
        <w:r w:rsidRPr="00CC342C">
          <w:rPr>
            <w:rPrChange w:id="2304" w:author="Vihari Réka" w:date="2018-11-30T20:53:00Z">
              <w:rPr>
                <w:rFonts w:ascii="Menlo" w:eastAsiaTheme="minorHAnsi" w:hAnsi="Menlo" w:cs="Menlo"/>
                <w:color w:val="000000"/>
              </w:rPr>
            </w:rPrChange>
          </w:rPr>
          <w:t xml:space="preserve">    </w:t>
        </w:r>
        <w:del w:id="2305" w:author="Illanicz Barnabás" w:date="2018-11-26T13:37:00Z">
          <w:r w:rsidRPr="00CC342C" w:rsidDel="00F20C25">
            <w:rPr>
              <w:rPrChange w:id="2306" w:author="Vihari Réka" w:date="2018-11-30T20:53:00Z">
                <w:rPr>
                  <w:rFonts w:ascii="Menlo" w:eastAsiaTheme="minorHAnsi" w:hAnsi="Menlo" w:cs="Menlo"/>
                  <w:color w:val="000000"/>
                </w:rPr>
              </w:rPrChange>
            </w:rPr>
            <w:delText xml:space="preserve">    </w:delText>
          </w:r>
        </w:del>
        <w:r w:rsidRPr="00CC342C">
          <w:rPr>
            <w:rPrChange w:id="2307" w:author="Vihari Réka" w:date="2018-11-30T20:53:00Z">
              <w:rPr>
                <w:rFonts w:ascii="Menlo" w:eastAsiaTheme="minorHAnsi" w:hAnsi="Menlo" w:cs="Menlo"/>
                <w:b/>
                <w:bCs/>
                <w:color w:val="9B2393"/>
              </w:rPr>
            </w:rPrChange>
          </w:rPr>
          <w:t>let</w:t>
        </w:r>
        <w:r w:rsidRPr="00CC342C">
          <w:rPr>
            <w:rPrChange w:id="2308" w:author="Vihari Réka" w:date="2018-11-30T20:53:00Z">
              <w:rPr>
                <w:rFonts w:ascii="Menlo" w:eastAsiaTheme="minorHAnsi" w:hAnsi="Menlo" w:cs="Menlo"/>
                <w:color w:val="000000"/>
              </w:rPr>
            </w:rPrChange>
          </w:rPr>
          <w:t xml:space="preserve"> networkService = </w:t>
        </w:r>
        <w:r w:rsidRPr="00CC342C">
          <w:rPr>
            <w:rPrChange w:id="2309" w:author="Vihari Réka" w:date="2018-11-30T20:53:00Z">
              <w:rPr>
                <w:rFonts w:ascii="Menlo" w:eastAsiaTheme="minorHAnsi" w:hAnsi="Menlo" w:cs="Menlo"/>
                <w:color w:val="326D74"/>
              </w:rPr>
            </w:rPrChange>
          </w:rPr>
          <w:t>NetworkService</w:t>
        </w:r>
        <w:r w:rsidRPr="00CC342C">
          <w:rPr>
            <w:rPrChange w:id="2310" w:author="Vihari Réka" w:date="2018-11-30T20:53:00Z">
              <w:rPr>
                <w:rFonts w:ascii="Menlo" w:eastAsiaTheme="minorHAnsi" w:hAnsi="Menlo" w:cs="Menlo"/>
                <w:color w:val="000000"/>
              </w:rPr>
            </w:rPrChange>
          </w:rPr>
          <w:t>.</w:t>
        </w:r>
        <w:r w:rsidRPr="00CC342C">
          <w:rPr>
            <w:rPrChange w:id="2311" w:author="Vihari Réka" w:date="2018-11-30T20:53:00Z">
              <w:rPr>
                <w:rFonts w:ascii="Menlo" w:eastAsiaTheme="minorHAnsi" w:hAnsi="Menlo" w:cs="Menlo"/>
                <w:color w:val="326D74"/>
              </w:rPr>
            </w:rPrChange>
          </w:rPr>
          <w:t>shared</w:t>
        </w:r>
      </w:ins>
    </w:p>
    <w:p w14:paraId="20F5F386" w14:textId="0041EA5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12" w:author="Vihari Réka" w:date="2018-11-23T20:35:00Z"/>
          <w:rPrChange w:id="2313" w:author="Vihari Réka" w:date="2018-11-30T20:53:00Z">
            <w:rPr>
              <w:ins w:id="2314" w:author="Vihari Réka" w:date="2018-11-23T20:35:00Z"/>
              <w:rFonts w:ascii="Helvetica" w:eastAsiaTheme="minorHAnsi" w:hAnsi="Helvetica" w:cs="Helvetica"/>
            </w:rPr>
          </w:rPrChange>
        </w:rPr>
        <w:pPrChange w:id="2315" w:author="Vihari Réka" w:date="2018-11-30T20:59:00Z">
          <w:pPr>
            <w:tabs>
              <w:tab w:val="left" w:pos="593"/>
            </w:tabs>
            <w:autoSpaceDE w:val="0"/>
            <w:autoSpaceDN w:val="0"/>
            <w:adjustRightInd w:val="0"/>
          </w:pPr>
        </w:pPrChange>
      </w:pPr>
      <w:ins w:id="2316" w:author="Vihari Réka" w:date="2018-11-23T20:35:00Z">
        <w:r w:rsidRPr="00CC342C">
          <w:rPr>
            <w:rPrChange w:id="2317" w:author="Vihari Réka" w:date="2018-11-30T20:53:00Z">
              <w:rPr>
                <w:rFonts w:ascii="Menlo" w:eastAsiaTheme="minorHAnsi" w:hAnsi="Menlo" w:cs="Menlo"/>
                <w:color w:val="000000"/>
              </w:rPr>
            </w:rPrChange>
          </w:rPr>
          <w:t xml:space="preserve">    </w:t>
        </w:r>
        <w:del w:id="2318" w:author="Illanicz Barnabás" w:date="2018-11-26T13:37:00Z">
          <w:r w:rsidRPr="00CC342C" w:rsidDel="00F20C25">
            <w:rPr>
              <w:rPrChange w:id="2319" w:author="Vihari Réka" w:date="2018-11-30T20:53:00Z">
                <w:rPr>
                  <w:rFonts w:ascii="Menlo" w:eastAsiaTheme="minorHAnsi" w:hAnsi="Menlo" w:cs="Menlo"/>
                  <w:color w:val="000000"/>
                </w:rPr>
              </w:rPrChange>
            </w:rPr>
            <w:delText xml:space="preserve">    </w:delText>
          </w:r>
        </w:del>
        <w:r w:rsidRPr="00CC342C">
          <w:rPr>
            <w:rPrChange w:id="2320" w:author="Vihari Réka" w:date="2018-11-30T20:53:00Z">
              <w:rPr>
                <w:rFonts w:ascii="Menlo" w:eastAsiaTheme="minorHAnsi" w:hAnsi="Menlo" w:cs="Menlo"/>
                <w:color w:val="000000"/>
              </w:rPr>
            </w:rPrChange>
          </w:rPr>
          <w:t>networkService.</w:t>
        </w:r>
        <w:r w:rsidRPr="00CC342C">
          <w:rPr>
            <w:rPrChange w:id="2321" w:author="Vihari Réka" w:date="2018-11-30T20:53:00Z">
              <w:rPr>
                <w:rFonts w:ascii="Menlo" w:eastAsiaTheme="minorHAnsi" w:hAnsi="Menlo" w:cs="Menlo"/>
                <w:color w:val="245256"/>
              </w:rPr>
            </w:rPrChange>
          </w:rPr>
          <w:t>post</w:t>
        </w:r>
        <w:r w:rsidRPr="00CC342C">
          <w:rPr>
            <w:rPrChange w:id="2322" w:author="Vihari Réka" w:date="2018-11-30T20:53:00Z">
              <w:rPr>
                <w:rFonts w:ascii="Menlo" w:eastAsiaTheme="minorHAnsi" w:hAnsi="Menlo" w:cs="Menlo"/>
                <w:color w:val="000000"/>
              </w:rPr>
            </w:rPrChange>
          </w:rPr>
          <w:t>(endpoint: .</w:t>
        </w:r>
        <w:r w:rsidRPr="00CC342C">
          <w:rPr>
            <w:rPrChange w:id="2323" w:author="Vihari Réka" w:date="2018-11-30T20:53:00Z">
              <w:rPr>
                <w:rFonts w:ascii="Menlo" w:eastAsiaTheme="minorHAnsi" w:hAnsi="Menlo" w:cs="Menlo"/>
                <w:color w:val="245256"/>
              </w:rPr>
            </w:rPrChange>
          </w:rPr>
          <w:t>location</w:t>
        </w:r>
        <w:r w:rsidRPr="00CC342C">
          <w:rPr>
            <w:rPrChange w:id="2324" w:author="Vihari Réka" w:date="2018-11-30T20:53:00Z">
              <w:rPr>
                <w:rFonts w:ascii="Menlo" w:eastAsiaTheme="minorHAnsi" w:hAnsi="Menlo" w:cs="Menlo"/>
                <w:color w:val="000000"/>
              </w:rPr>
            </w:rPrChange>
          </w:rPr>
          <w:t xml:space="preserve">, completion: { response, error </w:t>
        </w:r>
        <w:r w:rsidRPr="00CC342C">
          <w:rPr>
            <w:rPrChange w:id="2325" w:author="Vihari Réka" w:date="2018-11-30T20:53:00Z">
              <w:rPr>
                <w:rFonts w:ascii="Menlo" w:eastAsiaTheme="minorHAnsi" w:hAnsi="Menlo" w:cs="Menlo"/>
                <w:b/>
                <w:bCs/>
                <w:color w:val="9B2393"/>
              </w:rPr>
            </w:rPrChange>
          </w:rPr>
          <w:t>in</w:t>
        </w:r>
      </w:ins>
    </w:p>
    <w:p w14:paraId="168C150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26" w:author="Vihari Réka" w:date="2018-11-23T20:35:00Z"/>
          <w:rPrChange w:id="2327" w:author="Vihari Réka" w:date="2018-11-30T20:53:00Z">
            <w:rPr>
              <w:ins w:id="2328" w:author="Vihari Réka" w:date="2018-11-23T20:35:00Z"/>
              <w:rFonts w:ascii="Helvetica" w:eastAsiaTheme="minorHAnsi" w:hAnsi="Helvetica" w:cs="Helvetica"/>
            </w:rPr>
          </w:rPrChange>
        </w:rPr>
        <w:pPrChange w:id="2329" w:author="Vihari Réka" w:date="2018-11-30T20:59:00Z">
          <w:pPr>
            <w:tabs>
              <w:tab w:val="left" w:pos="593"/>
            </w:tabs>
            <w:autoSpaceDE w:val="0"/>
            <w:autoSpaceDN w:val="0"/>
            <w:adjustRightInd w:val="0"/>
          </w:pPr>
        </w:pPrChange>
      </w:pPr>
    </w:p>
    <w:p w14:paraId="170E791E" w14:textId="7BC6D1B5"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30" w:author="Vihari Réka" w:date="2018-11-23T20:35:00Z"/>
          <w:rPrChange w:id="2331" w:author="Vihari Réka" w:date="2018-11-30T20:53:00Z">
            <w:rPr>
              <w:ins w:id="2332" w:author="Vihari Réka" w:date="2018-11-23T20:35:00Z"/>
              <w:rFonts w:ascii="Helvetica" w:eastAsiaTheme="minorHAnsi" w:hAnsi="Helvetica" w:cs="Helvetica"/>
            </w:rPr>
          </w:rPrChange>
        </w:rPr>
        <w:pPrChange w:id="2333" w:author="Vihari Réka" w:date="2018-11-30T20:59:00Z">
          <w:pPr>
            <w:tabs>
              <w:tab w:val="left" w:pos="593"/>
            </w:tabs>
            <w:autoSpaceDE w:val="0"/>
            <w:autoSpaceDN w:val="0"/>
            <w:adjustRightInd w:val="0"/>
          </w:pPr>
        </w:pPrChange>
      </w:pPr>
      <w:ins w:id="2334" w:author="Vihari Réka" w:date="2018-11-23T20:35:00Z">
        <w:r w:rsidRPr="00CC342C">
          <w:rPr>
            <w:rPrChange w:id="2335" w:author="Vihari Réka" w:date="2018-11-30T20:53:00Z">
              <w:rPr>
                <w:rFonts w:ascii="Menlo" w:eastAsiaTheme="minorHAnsi" w:hAnsi="Menlo" w:cs="Menlo"/>
                <w:color w:val="000000"/>
              </w:rPr>
            </w:rPrChange>
          </w:rPr>
          <w:t xml:space="preserve">        </w:t>
        </w:r>
        <w:del w:id="2336" w:author="Illanicz Barnabás" w:date="2018-11-26T13:37:00Z">
          <w:r w:rsidRPr="00CC342C" w:rsidDel="00F20C25">
            <w:rPr>
              <w:rPrChange w:id="2337" w:author="Vihari Réka" w:date="2018-11-30T20:53:00Z">
                <w:rPr>
                  <w:rFonts w:ascii="Menlo" w:eastAsiaTheme="minorHAnsi" w:hAnsi="Menlo" w:cs="Menlo"/>
                  <w:color w:val="000000"/>
                </w:rPr>
              </w:rPrChange>
            </w:rPr>
            <w:delText xml:space="preserve">        </w:delText>
          </w:r>
        </w:del>
        <w:r w:rsidRPr="00CC342C">
          <w:rPr>
            <w:rPrChange w:id="2338" w:author="Vihari Réka" w:date="2018-11-30T20:53:00Z">
              <w:rPr>
                <w:rFonts w:ascii="Menlo" w:eastAsiaTheme="minorHAnsi" w:hAnsi="Menlo" w:cs="Menlo"/>
                <w:b/>
                <w:bCs/>
                <w:color w:val="9B2393"/>
              </w:rPr>
            </w:rPrChange>
          </w:rPr>
          <w:t>var</w:t>
        </w:r>
        <w:r w:rsidRPr="00CC342C">
          <w:rPr>
            <w:rPrChange w:id="2339" w:author="Vihari Réka" w:date="2018-11-30T20:53:00Z">
              <w:rPr>
                <w:rFonts w:ascii="Menlo" w:eastAsiaTheme="minorHAnsi" w:hAnsi="Menlo" w:cs="Menlo"/>
                <w:color w:val="000000"/>
              </w:rPr>
            </w:rPrChange>
          </w:rPr>
          <w:t xml:space="preserve"> locations: [</w:t>
        </w:r>
        <w:r w:rsidRPr="00CC342C">
          <w:rPr>
            <w:rPrChange w:id="2340" w:author="Vihari Réka" w:date="2018-11-30T20:53:00Z">
              <w:rPr>
                <w:rFonts w:ascii="Menlo" w:eastAsiaTheme="minorHAnsi" w:hAnsi="Menlo" w:cs="Menlo"/>
                <w:color w:val="326D74"/>
              </w:rPr>
            </w:rPrChange>
          </w:rPr>
          <w:t>Geo</w:t>
        </w:r>
        <w:r w:rsidRPr="00CC342C">
          <w:rPr>
            <w:rPrChange w:id="2341" w:author="Vihari Réka" w:date="2018-11-30T20:53:00Z">
              <w:rPr>
                <w:rFonts w:ascii="Menlo" w:eastAsiaTheme="minorHAnsi" w:hAnsi="Menlo" w:cs="Menlo"/>
                <w:color w:val="000000"/>
              </w:rPr>
            </w:rPrChange>
          </w:rPr>
          <w:t>]</w:t>
        </w:r>
      </w:ins>
    </w:p>
    <w:p w14:paraId="21493EC1" w14:textId="1567F40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42" w:author="Vihari Réka" w:date="2018-11-23T20:35:00Z"/>
          <w:rPrChange w:id="2343" w:author="Vihari Réka" w:date="2018-11-30T20:53:00Z">
            <w:rPr>
              <w:ins w:id="2344" w:author="Vihari Réka" w:date="2018-11-23T20:35:00Z"/>
              <w:rFonts w:ascii="Helvetica" w:eastAsiaTheme="minorHAnsi" w:hAnsi="Helvetica" w:cs="Helvetica"/>
            </w:rPr>
          </w:rPrChange>
        </w:rPr>
        <w:pPrChange w:id="2345" w:author="Vihari Réka" w:date="2018-11-30T20:59:00Z">
          <w:pPr>
            <w:tabs>
              <w:tab w:val="left" w:pos="593"/>
            </w:tabs>
            <w:autoSpaceDE w:val="0"/>
            <w:autoSpaceDN w:val="0"/>
            <w:adjustRightInd w:val="0"/>
          </w:pPr>
        </w:pPrChange>
      </w:pPr>
      <w:ins w:id="2346" w:author="Vihari Réka" w:date="2018-11-23T20:35:00Z">
        <w:r w:rsidRPr="00CC342C">
          <w:rPr>
            <w:rPrChange w:id="2347" w:author="Vihari Réka" w:date="2018-11-30T20:53:00Z">
              <w:rPr>
                <w:rFonts w:ascii="Menlo" w:eastAsiaTheme="minorHAnsi" w:hAnsi="Menlo" w:cs="Menlo"/>
                <w:color w:val="000000"/>
              </w:rPr>
            </w:rPrChange>
          </w:rPr>
          <w:t xml:space="preserve">        </w:t>
        </w:r>
        <w:del w:id="2348" w:author="Illanicz Barnabás" w:date="2018-11-26T13:37:00Z">
          <w:r w:rsidRPr="00CC342C" w:rsidDel="00F20C25">
            <w:rPr>
              <w:rPrChange w:id="2349" w:author="Vihari Réka" w:date="2018-11-30T20:53:00Z">
                <w:rPr>
                  <w:rFonts w:ascii="Menlo" w:eastAsiaTheme="minorHAnsi" w:hAnsi="Menlo" w:cs="Menlo"/>
                  <w:color w:val="000000"/>
                </w:rPr>
              </w:rPrChange>
            </w:rPr>
            <w:delText xml:space="preserve">        </w:delText>
          </w:r>
        </w:del>
        <w:r w:rsidRPr="00CC342C">
          <w:rPr>
            <w:rPrChange w:id="2350" w:author="Vihari Réka" w:date="2018-11-30T20:53:00Z">
              <w:rPr>
                <w:rFonts w:ascii="Menlo" w:eastAsiaTheme="minorHAnsi" w:hAnsi="Menlo" w:cs="Menlo"/>
                <w:b/>
                <w:bCs/>
                <w:color w:val="9B2393"/>
              </w:rPr>
            </w:rPrChange>
          </w:rPr>
          <w:t>if</w:t>
        </w:r>
        <w:r w:rsidRPr="00CC342C">
          <w:rPr>
            <w:rPrChange w:id="2351" w:author="Vihari Réka" w:date="2018-11-30T20:53:00Z">
              <w:rPr>
                <w:rFonts w:ascii="Menlo" w:eastAsiaTheme="minorHAnsi" w:hAnsi="Menlo" w:cs="Menlo"/>
                <w:color w:val="000000"/>
              </w:rPr>
            </w:rPrChange>
          </w:rPr>
          <w:t xml:space="preserve"> </w:t>
        </w:r>
        <w:r w:rsidRPr="00CC342C">
          <w:rPr>
            <w:rPrChange w:id="2352" w:author="Vihari Réka" w:date="2018-11-30T20:53:00Z">
              <w:rPr>
                <w:rFonts w:ascii="Menlo" w:eastAsiaTheme="minorHAnsi" w:hAnsi="Menlo" w:cs="Menlo"/>
                <w:b/>
                <w:bCs/>
                <w:color w:val="9B2393"/>
              </w:rPr>
            </w:rPrChange>
          </w:rPr>
          <w:t>let</w:t>
        </w:r>
        <w:r w:rsidRPr="00CC342C">
          <w:rPr>
            <w:rPrChange w:id="2353" w:author="Vihari Réka" w:date="2018-11-30T20:53:00Z">
              <w:rPr>
                <w:rFonts w:ascii="Menlo" w:eastAsiaTheme="minorHAnsi" w:hAnsi="Menlo" w:cs="Menlo"/>
                <w:color w:val="000000"/>
              </w:rPr>
            </w:rPrChange>
          </w:rPr>
          <w:t xml:space="preserve"> response = response {</w:t>
        </w:r>
      </w:ins>
    </w:p>
    <w:p w14:paraId="11F93733" w14:textId="5008BE2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54" w:author="Vihari Réka" w:date="2018-11-23T20:35:00Z"/>
          <w:rPrChange w:id="2355" w:author="Vihari Réka" w:date="2018-11-30T20:53:00Z">
            <w:rPr>
              <w:ins w:id="2356" w:author="Vihari Réka" w:date="2018-11-23T20:35:00Z"/>
              <w:rFonts w:ascii="Helvetica" w:eastAsiaTheme="minorHAnsi" w:hAnsi="Helvetica" w:cs="Helvetica"/>
            </w:rPr>
          </w:rPrChange>
        </w:rPr>
        <w:pPrChange w:id="2357" w:author="Vihari Réka" w:date="2018-11-30T20:59:00Z">
          <w:pPr>
            <w:tabs>
              <w:tab w:val="left" w:pos="593"/>
            </w:tabs>
            <w:autoSpaceDE w:val="0"/>
            <w:autoSpaceDN w:val="0"/>
            <w:adjustRightInd w:val="0"/>
          </w:pPr>
        </w:pPrChange>
      </w:pPr>
      <w:ins w:id="2358" w:author="Vihari Réka" w:date="2018-11-23T20:35:00Z">
        <w:r w:rsidRPr="00CC342C">
          <w:rPr>
            <w:rPrChange w:id="2359" w:author="Vihari Réka" w:date="2018-11-30T20:53:00Z">
              <w:rPr>
                <w:rFonts w:ascii="Menlo" w:eastAsiaTheme="minorHAnsi" w:hAnsi="Menlo" w:cs="Menlo"/>
                <w:color w:val="000000"/>
              </w:rPr>
            </w:rPrChange>
          </w:rPr>
          <w:t xml:space="preserve">            </w:t>
        </w:r>
        <w:del w:id="2360" w:author="Illanicz Barnabás" w:date="2018-11-26T13:37:00Z">
          <w:r w:rsidRPr="00CC342C" w:rsidDel="00F20C25">
            <w:rPr>
              <w:rPrChange w:id="2361" w:author="Vihari Réka" w:date="2018-11-30T20:53:00Z">
                <w:rPr>
                  <w:rFonts w:ascii="Menlo" w:eastAsiaTheme="minorHAnsi" w:hAnsi="Menlo" w:cs="Menlo"/>
                  <w:color w:val="000000"/>
                </w:rPr>
              </w:rPrChange>
            </w:rPr>
            <w:delText xml:space="preserve">        </w:delText>
          </w:r>
        </w:del>
        <w:r w:rsidRPr="00CC342C">
          <w:rPr>
            <w:rPrChange w:id="2362" w:author="Vihari Réka" w:date="2018-11-30T20:53:00Z">
              <w:rPr>
                <w:rFonts w:ascii="Menlo" w:eastAsiaTheme="minorHAnsi" w:hAnsi="Menlo" w:cs="Menlo"/>
                <w:b/>
                <w:bCs/>
                <w:color w:val="9B2393"/>
              </w:rPr>
            </w:rPrChange>
          </w:rPr>
          <w:t>do</w:t>
        </w:r>
        <w:r w:rsidRPr="00CC342C">
          <w:rPr>
            <w:rPrChange w:id="2363" w:author="Vihari Réka" w:date="2018-11-30T20:53:00Z">
              <w:rPr>
                <w:rFonts w:ascii="Menlo" w:eastAsiaTheme="minorHAnsi" w:hAnsi="Menlo" w:cs="Menlo"/>
                <w:color w:val="000000"/>
              </w:rPr>
            </w:rPrChange>
          </w:rPr>
          <w:t xml:space="preserve"> {</w:t>
        </w:r>
      </w:ins>
    </w:p>
    <w:p w14:paraId="20C76523" w14:textId="7A72C3D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64" w:author="Vihari Réka" w:date="2018-11-23T20:35:00Z"/>
          <w:rPrChange w:id="2365" w:author="Vihari Réka" w:date="2018-11-30T20:53:00Z">
            <w:rPr>
              <w:ins w:id="2366" w:author="Vihari Réka" w:date="2018-11-23T20:35:00Z"/>
              <w:rFonts w:ascii="Helvetica" w:eastAsiaTheme="minorHAnsi" w:hAnsi="Helvetica" w:cs="Helvetica"/>
            </w:rPr>
          </w:rPrChange>
        </w:rPr>
        <w:pPrChange w:id="2367" w:author="Vihari Réka" w:date="2018-11-30T20:59:00Z">
          <w:pPr>
            <w:tabs>
              <w:tab w:val="left" w:pos="593"/>
            </w:tabs>
            <w:autoSpaceDE w:val="0"/>
            <w:autoSpaceDN w:val="0"/>
            <w:adjustRightInd w:val="0"/>
          </w:pPr>
        </w:pPrChange>
      </w:pPr>
      <w:ins w:id="2368" w:author="Vihari Réka" w:date="2018-11-23T20:35:00Z">
        <w:r w:rsidRPr="00CC342C">
          <w:rPr>
            <w:rPrChange w:id="2369" w:author="Vihari Réka" w:date="2018-11-30T20:53:00Z">
              <w:rPr>
                <w:rFonts w:ascii="Menlo" w:eastAsiaTheme="minorHAnsi" w:hAnsi="Menlo" w:cs="Menlo"/>
                <w:color w:val="000000"/>
              </w:rPr>
            </w:rPrChange>
          </w:rPr>
          <w:t xml:space="preserve">                </w:t>
        </w:r>
        <w:del w:id="2370" w:author="Illanicz Barnabás" w:date="2018-11-26T13:37:00Z">
          <w:r w:rsidRPr="00CC342C" w:rsidDel="00F20C25">
            <w:rPr>
              <w:rPrChange w:id="2371" w:author="Vihari Réka" w:date="2018-11-30T20:53:00Z">
                <w:rPr>
                  <w:rFonts w:ascii="Menlo" w:eastAsiaTheme="minorHAnsi" w:hAnsi="Menlo" w:cs="Menlo"/>
                  <w:color w:val="000000"/>
                </w:rPr>
              </w:rPrChange>
            </w:rPr>
            <w:delText xml:space="preserve">        </w:delText>
          </w:r>
        </w:del>
        <w:r w:rsidRPr="00CC342C">
          <w:rPr>
            <w:rPrChange w:id="2372" w:author="Vihari Réka" w:date="2018-11-30T20:53:00Z">
              <w:rPr>
                <w:rFonts w:ascii="Menlo" w:eastAsiaTheme="minorHAnsi" w:hAnsi="Menlo" w:cs="Menlo"/>
                <w:color w:val="000000"/>
              </w:rPr>
            </w:rPrChange>
          </w:rPr>
          <w:t xml:space="preserve">locations = </w:t>
        </w:r>
        <w:r w:rsidRPr="00CC342C">
          <w:rPr>
            <w:rPrChange w:id="2373" w:author="Vihari Réka" w:date="2018-11-30T20:53:00Z">
              <w:rPr>
                <w:rFonts w:ascii="Menlo" w:eastAsiaTheme="minorHAnsi" w:hAnsi="Menlo" w:cs="Menlo"/>
                <w:b/>
                <w:bCs/>
                <w:color w:val="9B2393"/>
              </w:rPr>
            </w:rPrChange>
          </w:rPr>
          <w:t>try</w:t>
        </w:r>
        <w:r w:rsidRPr="00CC342C">
          <w:rPr>
            <w:rPrChange w:id="2374" w:author="Vihari Réka" w:date="2018-11-30T20:53:00Z">
              <w:rPr>
                <w:rFonts w:ascii="Menlo" w:eastAsiaTheme="minorHAnsi" w:hAnsi="Menlo" w:cs="Menlo"/>
                <w:color w:val="000000"/>
              </w:rPr>
            </w:rPrChange>
          </w:rPr>
          <w:t xml:space="preserve"> </w:t>
        </w:r>
        <w:r w:rsidRPr="00CC342C">
          <w:rPr>
            <w:rPrChange w:id="2375" w:author="Vihari Réka" w:date="2018-11-30T20:53:00Z">
              <w:rPr>
                <w:rFonts w:ascii="Menlo" w:eastAsiaTheme="minorHAnsi" w:hAnsi="Menlo" w:cs="Menlo"/>
                <w:color w:val="5C2699"/>
              </w:rPr>
            </w:rPrChange>
          </w:rPr>
          <w:t>JSONDecoder</w:t>
        </w:r>
        <w:r w:rsidRPr="00CC342C">
          <w:rPr>
            <w:rPrChange w:id="2376" w:author="Vihari Réka" w:date="2018-11-30T20:53:00Z">
              <w:rPr>
                <w:rFonts w:ascii="Menlo" w:eastAsiaTheme="minorHAnsi" w:hAnsi="Menlo" w:cs="Menlo"/>
                <w:color w:val="000000"/>
              </w:rPr>
            </w:rPrChange>
          </w:rPr>
          <w:t>().</w:t>
        </w:r>
        <w:r w:rsidRPr="00CC342C">
          <w:rPr>
            <w:rPrChange w:id="2377" w:author="Vihari Réka" w:date="2018-11-30T20:53:00Z">
              <w:rPr>
                <w:rFonts w:ascii="Menlo" w:eastAsiaTheme="minorHAnsi" w:hAnsi="Menlo" w:cs="Menlo"/>
                <w:color w:val="3900A0"/>
              </w:rPr>
            </w:rPrChange>
          </w:rPr>
          <w:t>decode</w:t>
        </w:r>
        <w:r w:rsidRPr="00CC342C">
          <w:rPr>
            <w:rPrChange w:id="2378" w:author="Vihari Réka" w:date="2018-11-30T20:53:00Z">
              <w:rPr>
                <w:rFonts w:ascii="Menlo" w:eastAsiaTheme="minorHAnsi" w:hAnsi="Menlo" w:cs="Menlo"/>
                <w:color w:val="000000"/>
              </w:rPr>
            </w:rPrChange>
          </w:rPr>
          <w:t>([</w:t>
        </w:r>
        <w:r w:rsidRPr="00CC342C">
          <w:rPr>
            <w:rPrChange w:id="2379" w:author="Vihari Réka" w:date="2018-11-30T20:53:00Z">
              <w:rPr>
                <w:rFonts w:ascii="Menlo" w:eastAsiaTheme="minorHAnsi" w:hAnsi="Menlo" w:cs="Menlo"/>
                <w:color w:val="326D74"/>
              </w:rPr>
            </w:rPrChange>
          </w:rPr>
          <w:t>Geo</w:t>
        </w:r>
        <w:r w:rsidRPr="00CC342C">
          <w:rPr>
            <w:rPrChange w:id="2380" w:author="Vihari Réka" w:date="2018-11-30T20:53:00Z">
              <w:rPr>
                <w:rFonts w:ascii="Menlo" w:eastAsiaTheme="minorHAnsi" w:hAnsi="Menlo" w:cs="Menlo"/>
                <w:color w:val="000000"/>
              </w:rPr>
            </w:rPrChange>
          </w:rPr>
          <w:t>].</w:t>
        </w:r>
        <w:r w:rsidRPr="00CC342C">
          <w:rPr>
            <w:rPrChange w:id="2381" w:author="Vihari Réka" w:date="2018-11-30T20:53:00Z">
              <w:rPr>
                <w:rFonts w:ascii="Menlo" w:eastAsiaTheme="minorHAnsi" w:hAnsi="Menlo" w:cs="Menlo"/>
                <w:b/>
                <w:bCs/>
                <w:color w:val="9B2393"/>
              </w:rPr>
            </w:rPrChange>
          </w:rPr>
          <w:t>self</w:t>
        </w:r>
        <w:r w:rsidRPr="00CC342C">
          <w:rPr>
            <w:rPrChange w:id="2382" w:author="Vihari Réka" w:date="2018-11-30T20:53:00Z">
              <w:rPr>
                <w:rFonts w:ascii="Menlo" w:eastAsiaTheme="minorHAnsi" w:hAnsi="Menlo" w:cs="Menlo"/>
                <w:color w:val="000000"/>
              </w:rPr>
            </w:rPrChange>
          </w:rPr>
          <w:t>, from: response)</w:t>
        </w:r>
      </w:ins>
    </w:p>
    <w:p w14:paraId="1C7FBFBE" w14:textId="1FCEFBE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83" w:author="Vihari Réka" w:date="2018-11-23T20:35:00Z"/>
          <w:rPrChange w:id="2384" w:author="Vihari Réka" w:date="2018-11-30T20:53:00Z">
            <w:rPr>
              <w:ins w:id="2385" w:author="Vihari Réka" w:date="2018-11-23T20:35:00Z"/>
              <w:rFonts w:ascii="Helvetica" w:eastAsiaTheme="minorHAnsi" w:hAnsi="Helvetica" w:cs="Helvetica"/>
            </w:rPr>
          </w:rPrChange>
        </w:rPr>
        <w:pPrChange w:id="2386" w:author="Vihari Réka" w:date="2018-11-30T20:59:00Z">
          <w:pPr>
            <w:tabs>
              <w:tab w:val="left" w:pos="593"/>
            </w:tabs>
            <w:autoSpaceDE w:val="0"/>
            <w:autoSpaceDN w:val="0"/>
            <w:adjustRightInd w:val="0"/>
          </w:pPr>
        </w:pPrChange>
      </w:pPr>
      <w:ins w:id="2387" w:author="Vihari Réka" w:date="2018-11-23T20:35:00Z">
        <w:r w:rsidRPr="00CC342C">
          <w:rPr>
            <w:rPrChange w:id="2388" w:author="Vihari Réka" w:date="2018-11-30T20:53:00Z">
              <w:rPr>
                <w:rFonts w:ascii="Menlo" w:eastAsiaTheme="minorHAnsi" w:hAnsi="Menlo" w:cs="Menlo"/>
                <w:color w:val="000000"/>
              </w:rPr>
            </w:rPrChange>
          </w:rPr>
          <w:t xml:space="preserve">                </w:t>
        </w:r>
        <w:del w:id="2389" w:author="Illanicz Barnabás" w:date="2018-11-26T13:37:00Z">
          <w:r w:rsidRPr="00CC342C" w:rsidDel="00F20C25">
            <w:rPr>
              <w:rPrChange w:id="2390" w:author="Vihari Réka" w:date="2018-11-30T20:53:00Z">
                <w:rPr>
                  <w:rFonts w:ascii="Menlo" w:eastAsiaTheme="minorHAnsi" w:hAnsi="Menlo" w:cs="Menlo"/>
                  <w:color w:val="000000"/>
                </w:rPr>
              </w:rPrChange>
            </w:rPr>
            <w:delText xml:space="preserve">        </w:delText>
          </w:r>
        </w:del>
        <w:r w:rsidRPr="00CC342C">
          <w:rPr>
            <w:rPrChange w:id="2391" w:author="Vihari Réka" w:date="2018-11-30T20:53:00Z">
              <w:rPr>
                <w:rFonts w:ascii="Menlo" w:eastAsiaTheme="minorHAnsi" w:hAnsi="Menlo" w:cs="Menlo"/>
                <w:color w:val="000000"/>
              </w:rPr>
            </w:rPrChange>
          </w:rPr>
          <w:t>completion?(locations)</w:t>
        </w:r>
      </w:ins>
    </w:p>
    <w:p w14:paraId="6BEB8F32" w14:textId="62A176D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392" w:author="Vihari Réka" w:date="2018-11-23T20:35:00Z"/>
          <w:rPrChange w:id="2393" w:author="Vihari Réka" w:date="2018-11-30T20:53:00Z">
            <w:rPr>
              <w:ins w:id="2394" w:author="Vihari Réka" w:date="2018-11-23T20:35:00Z"/>
              <w:rFonts w:ascii="Helvetica" w:eastAsiaTheme="minorHAnsi" w:hAnsi="Helvetica" w:cs="Helvetica"/>
            </w:rPr>
          </w:rPrChange>
        </w:rPr>
        <w:pPrChange w:id="2395" w:author="Vihari Réka" w:date="2018-11-30T20:59:00Z">
          <w:pPr>
            <w:tabs>
              <w:tab w:val="left" w:pos="593"/>
            </w:tabs>
            <w:autoSpaceDE w:val="0"/>
            <w:autoSpaceDN w:val="0"/>
            <w:adjustRightInd w:val="0"/>
          </w:pPr>
        </w:pPrChange>
      </w:pPr>
      <w:ins w:id="2396" w:author="Vihari Réka" w:date="2018-11-23T20:35:00Z">
        <w:r w:rsidRPr="00CC342C">
          <w:rPr>
            <w:rPrChange w:id="2397" w:author="Vihari Réka" w:date="2018-11-30T20:53:00Z">
              <w:rPr>
                <w:rFonts w:ascii="Menlo" w:eastAsiaTheme="minorHAnsi" w:hAnsi="Menlo" w:cs="Menlo"/>
                <w:color w:val="000000"/>
              </w:rPr>
            </w:rPrChange>
          </w:rPr>
          <w:t xml:space="preserve">            </w:t>
        </w:r>
        <w:del w:id="2398" w:author="Illanicz Barnabás" w:date="2018-11-26T13:38:00Z">
          <w:r w:rsidRPr="00CC342C" w:rsidDel="00F20C25">
            <w:rPr>
              <w:rPrChange w:id="2399" w:author="Vihari Réka" w:date="2018-11-30T20:53:00Z">
                <w:rPr>
                  <w:rFonts w:ascii="Menlo" w:eastAsiaTheme="minorHAnsi" w:hAnsi="Menlo" w:cs="Menlo"/>
                  <w:color w:val="000000"/>
                </w:rPr>
              </w:rPrChange>
            </w:rPr>
            <w:delText xml:space="preserve">        </w:delText>
          </w:r>
        </w:del>
        <w:r w:rsidRPr="00CC342C">
          <w:rPr>
            <w:rPrChange w:id="2400" w:author="Vihari Réka" w:date="2018-11-30T20:53:00Z">
              <w:rPr>
                <w:rFonts w:ascii="Menlo" w:eastAsiaTheme="minorHAnsi" w:hAnsi="Menlo" w:cs="Menlo"/>
                <w:color w:val="000000"/>
              </w:rPr>
            </w:rPrChange>
          </w:rPr>
          <w:t xml:space="preserve">} </w:t>
        </w:r>
        <w:r w:rsidRPr="00CC342C">
          <w:rPr>
            <w:rPrChange w:id="2401" w:author="Vihari Réka" w:date="2018-11-30T20:53:00Z">
              <w:rPr>
                <w:rFonts w:ascii="Menlo" w:eastAsiaTheme="minorHAnsi" w:hAnsi="Menlo" w:cs="Menlo"/>
                <w:b/>
                <w:bCs/>
                <w:color w:val="9B2393"/>
              </w:rPr>
            </w:rPrChange>
          </w:rPr>
          <w:t>catch</w:t>
        </w:r>
        <w:r w:rsidRPr="00CC342C">
          <w:rPr>
            <w:rPrChange w:id="2402" w:author="Vihari Réka" w:date="2018-11-30T20:53:00Z">
              <w:rPr>
                <w:rFonts w:ascii="Menlo" w:eastAsiaTheme="minorHAnsi" w:hAnsi="Menlo" w:cs="Menlo"/>
                <w:color w:val="000000"/>
              </w:rPr>
            </w:rPrChange>
          </w:rPr>
          <w:t xml:space="preserve"> {</w:t>
        </w:r>
      </w:ins>
    </w:p>
    <w:p w14:paraId="46E173B0" w14:textId="67593EB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403" w:author="Vihari Réka" w:date="2018-11-23T20:35:00Z"/>
          <w:rPrChange w:id="2404" w:author="Vihari Réka" w:date="2018-11-30T20:53:00Z">
            <w:rPr>
              <w:ins w:id="2405" w:author="Vihari Réka" w:date="2018-11-23T20:35:00Z"/>
              <w:rFonts w:ascii="Helvetica" w:eastAsiaTheme="minorHAnsi" w:hAnsi="Helvetica" w:cs="Helvetica"/>
            </w:rPr>
          </w:rPrChange>
        </w:rPr>
        <w:pPrChange w:id="2406" w:author="Vihari Réka" w:date="2018-11-30T20:59:00Z">
          <w:pPr>
            <w:tabs>
              <w:tab w:val="left" w:pos="593"/>
            </w:tabs>
            <w:autoSpaceDE w:val="0"/>
            <w:autoSpaceDN w:val="0"/>
            <w:adjustRightInd w:val="0"/>
          </w:pPr>
        </w:pPrChange>
      </w:pPr>
      <w:ins w:id="2407" w:author="Vihari Réka" w:date="2018-11-23T20:35:00Z">
        <w:r w:rsidRPr="00CC342C">
          <w:rPr>
            <w:rPrChange w:id="2408" w:author="Vihari Réka" w:date="2018-11-30T20:53:00Z">
              <w:rPr>
                <w:rFonts w:ascii="Menlo" w:eastAsiaTheme="minorHAnsi" w:hAnsi="Menlo" w:cs="Menlo"/>
                <w:color w:val="000000"/>
              </w:rPr>
            </w:rPrChange>
          </w:rPr>
          <w:t xml:space="preserve">                </w:t>
        </w:r>
        <w:del w:id="2409" w:author="Illanicz Barnabás" w:date="2018-11-26T13:38:00Z">
          <w:r w:rsidRPr="00CC342C" w:rsidDel="00F20C25">
            <w:rPr>
              <w:rPrChange w:id="2410" w:author="Vihari Réka" w:date="2018-11-30T20:53:00Z">
                <w:rPr>
                  <w:rFonts w:ascii="Menlo" w:eastAsiaTheme="minorHAnsi" w:hAnsi="Menlo" w:cs="Menlo"/>
                  <w:color w:val="000000"/>
                </w:rPr>
              </w:rPrChange>
            </w:rPr>
            <w:delText xml:space="preserve">        </w:delText>
          </w:r>
        </w:del>
        <w:r w:rsidRPr="00CC342C">
          <w:rPr>
            <w:rPrChange w:id="2411" w:author="Vihari Réka" w:date="2018-11-30T20:53:00Z">
              <w:rPr>
                <w:rFonts w:ascii="Menlo" w:eastAsiaTheme="minorHAnsi" w:hAnsi="Menlo" w:cs="Menlo"/>
                <w:color w:val="3900A0"/>
              </w:rPr>
            </w:rPrChange>
          </w:rPr>
          <w:t>print</w:t>
        </w:r>
        <w:r w:rsidRPr="00CC342C">
          <w:rPr>
            <w:rPrChange w:id="2412" w:author="Vihari Réka" w:date="2018-11-30T20:53:00Z">
              <w:rPr>
                <w:rFonts w:ascii="Menlo" w:eastAsiaTheme="minorHAnsi" w:hAnsi="Menlo" w:cs="Menlo"/>
                <w:color w:val="000000"/>
              </w:rPr>
            </w:rPrChange>
          </w:rPr>
          <w:t>(</w:t>
        </w:r>
        <w:r w:rsidRPr="00CC342C">
          <w:rPr>
            <w:rPrChange w:id="2413" w:author="Vihari Réka" w:date="2018-11-30T20:53:00Z">
              <w:rPr>
                <w:rFonts w:ascii="Menlo" w:eastAsiaTheme="minorHAnsi" w:hAnsi="Menlo" w:cs="Menlo"/>
                <w:color w:val="C41A16"/>
              </w:rPr>
            </w:rPrChange>
          </w:rPr>
          <w:t>"A dekodolas sikertelen volt."</w:t>
        </w:r>
        <w:r w:rsidRPr="00CC342C">
          <w:rPr>
            <w:rPrChange w:id="2414" w:author="Vihari Réka" w:date="2018-11-30T20:53:00Z">
              <w:rPr>
                <w:rFonts w:ascii="Menlo" w:eastAsiaTheme="minorHAnsi" w:hAnsi="Menlo" w:cs="Menlo"/>
                <w:color w:val="000000"/>
              </w:rPr>
            </w:rPrChange>
          </w:rPr>
          <w:t>)</w:t>
        </w:r>
      </w:ins>
    </w:p>
    <w:p w14:paraId="522010F6" w14:textId="65C700A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415" w:author="Vihari Réka" w:date="2018-11-23T20:35:00Z"/>
          <w:rPrChange w:id="2416" w:author="Vihari Réka" w:date="2018-11-30T20:53:00Z">
            <w:rPr>
              <w:ins w:id="2417" w:author="Vihari Réka" w:date="2018-11-23T20:35:00Z"/>
              <w:rFonts w:ascii="Helvetica" w:eastAsiaTheme="minorHAnsi" w:hAnsi="Helvetica" w:cs="Helvetica"/>
            </w:rPr>
          </w:rPrChange>
        </w:rPr>
        <w:pPrChange w:id="2418" w:author="Vihari Réka" w:date="2018-11-30T20:59:00Z">
          <w:pPr>
            <w:tabs>
              <w:tab w:val="left" w:pos="593"/>
            </w:tabs>
            <w:autoSpaceDE w:val="0"/>
            <w:autoSpaceDN w:val="0"/>
            <w:adjustRightInd w:val="0"/>
          </w:pPr>
        </w:pPrChange>
      </w:pPr>
      <w:ins w:id="2419" w:author="Vihari Réka" w:date="2018-11-23T20:35:00Z">
        <w:r w:rsidRPr="00CC342C">
          <w:rPr>
            <w:rPrChange w:id="2420" w:author="Vihari Réka" w:date="2018-11-30T20:53:00Z">
              <w:rPr>
                <w:rFonts w:ascii="Menlo" w:eastAsiaTheme="minorHAnsi" w:hAnsi="Menlo" w:cs="Menlo"/>
                <w:color w:val="000000"/>
              </w:rPr>
            </w:rPrChange>
          </w:rPr>
          <w:t xml:space="preserve">            </w:t>
        </w:r>
        <w:del w:id="2421" w:author="Illanicz Barnabás" w:date="2018-11-26T13:38:00Z">
          <w:r w:rsidRPr="00CC342C" w:rsidDel="00F20C25">
            <w:rPr>
              <w:rPrChange w:id="2422" w:author="Vihari Réka" w:date="2018-11-30T20:53:00Z">
                <w:rPr>
                  <w:rFonts w:ascii="Menlo" w:eastAsiaTheme="minorHAnsi" w:hAnsi="Menlo" w:cs="Menlo"/>
                  <w:color w:val="000000"/>
                </w:rPr>
              </w:rPrChange>
            </w:rPr>
            <w:delText xml:space="preserve">        </w:delText>
          </w:r>
        </w:del>
        <w:r w:rsidRPr="00CC342C">
          <w:rPr>
            <w:rPrChange w:id="2423" w:author="Vihari Réka" w:date="2018-11-30T20:53:00Z">
              <w:rPr>
                <w:rFonts w:ascii="Menlo" w:eastAsiaTheme="minorHAnsi" w:hAnsi="Menlo" w:cs="Menlo"/>
                <w:color w:val="000000"/>
              </w:rPr>
            </w:rPrChange>
          </w:rPr>
          <w:t>}</w:t>
        </w:r>
      </w:ins>
    </w:p>
    <w:p w14:paraId="33378808" w14:textId="1E7156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424" w:author="Vihari Réka" w:date="2018-11-23T20:35:00Z"/>
          <w:rPrChange w:id="2425" w:author="Vihari Réka" w:date="2018-11-30T20:53:00Z">
            <w:rPr>
              <w:ins w:id="2426" w:author="Vihari Réka" w:date="2018-11-23T20:35:00Z"/>
              <w:rFonts w:ascii="Helvetica" w:eastAsiaTheme="minorHAnsi" w:hAnsi="Helvetica" w:cs="Helvetica"/>
            </w:rPr>
          </w:rPrChange>
        </w:rPr>
        <w:pPrChange w:id="2427" w:author="Vihari Réka" w:date="2018-11-30T20:59:00Z">
          <w:pPr>
            <w:tabs>
              <w:tab w:val="left" w:pos="593"/>
            </w:tabs>
            <w:autoSpaceDE w:val="0"/>
            <w:autoSpaceDN w:val="0"/>
            <w:adjustRightInd w:val="0"/>
          </w:pPr>
        </w:pPrChange>
      </w:pPr>
      <w:ins w:id="2428" w:author="Vihari Réka" w:date="2018-11-23T20:35:00Z">
        <w:r w:rsidRPr="00CC342C">
          <w:rPr>
            <w:rPrChange w:id="2429" w:author="Vihari Réka" w:date="2018-11-30T20:53:00Z">
              <w:rPr>
                <w:rFonts w:ascii="Menlo" w:eastAsiaTheme="minorHAnsi" w:hAnsi="Menlo" w:cs="Menlo"/>
                <w:color w:val="000000"/>
              </w:rPr>
            </w:rPrChange>
          </w:rPr>
          <w:t xml:space="preserve">        </w:t>
        </w:r>
        <w:del w:id="2430" w:author="Illanicz Barnabás" w:date="2018-11-26T13:38:00Z">
          <w:r w:rsidRPr="00CC342C" w:rsidDel="00F20C25">
            <w:rPr>
              <w:rPrChange w:id="2431" w:author="Vihari Réka" w:date="2018-11-30T20:53:00Z">
                <w:rPr>
                  <w:rFonts w:ascii="Menlo" w:eastAsiaTheme="minorHAnsi" w:hAnsi="Menlo" w:cs="Menlo"/>
                  <w:color w:val="000000"/>
                </w:rPr>
              </w:rPrChange>
            </w:rPr>
            <w:delText xml:space="preserve">    </w:delText>
          </w:r>
        </w:del>
        <w:r w:rsidRPr="00CC342C">
          <w:rPr>
            <w:rPrChange w:id="2432" w:author="Vihari Réka" w:date="2018-11-30T20:53:00Z">
              <w:rPr>
                <w:rFonts w:ascii="Menlo" w:eastAsiaTheme="minorHAnsi" w:hAnsi="Menlo" w:cs="Menlo"/>
                <w:color w:val="000000"/>
              </w:rPr>
            </w:rPrChange>
          </w:rPr>
          <w:t>}</w:t>
        </w:r>
      </w:ins>
    </w:p>
    <w:p w14:paraId="746A6C80" w14:textId="7D22406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433" w:author="Vihari Réka" w:date="2018-11-23T20:35:00Z"/>
          <w:rPrChange w:id="2434" w:author="Vihari Réka" w:date="2018-11-30T20:53:00Z">
            <w:rPr>
              <w:ins w:id="2435" w:author="Vihari Réka" w:date="2018-11-23T20:35:00Z"/>
              <w:rFonts w:ascii="Helvetica" w:eastAsiaTheme="minorHAnsi" w:hAnsi="Helvetica" w:cs="Helvetica"/>
            </w:rPr>
          </w:rPrChange>
        </w:rPr>
        <w:pPrChange w:id="2436" w:author="Vihari Réka" w:date="2018-11-30T20:59:00Z">
          <w:pPr>
            <w:tabs>
              <w:tab w:val="left" w:pos="593"/>
            </w:tabs>
            <w:autoSpaceDE w:val="0"/>
            <w:autoSpaceDN w:val="0"/>
            <w:adjustRightInd w:val="0"/>
          </w:pPr>
        </w:pPrChange>
      </w:pPr>
      <w:ins w:id="2437" w:author="Vihari Réka" w:date="2018-11-23T20:35:00Z">
        <w:r w:rsidRPr="00CC342C">
          <w:rPr>
            <w:rPrChange w:id="2438" w:author="Vihari Réka" w:date="2018-11-30T20:53:00Z">
              <w:rPr>
                <w:rFonts w:ascii="Menlo" w:eastAsiaTheme="minorHAnsi" w:hAnsi="Menlo" w:cs="Menlo"/>
                <w:color w:val="000000"/>
              </w:rPr>
            </w:rPrChange>
          </w:rPr>
          <w:t xml:space="preserve">    </w:t>
        </w:r>
        <w:del w:id="2439" w:author="Illanicz Barnabás" w:date="2018-11-26T13:38:00Z">
          <w:r w:rsidRPr="00CC342C" w:rsidDel="00F20C25">
            <w:rPr>
              <w:rPrChange w:id="2440" w:author="Vihari Réka" w:date="2018-11-30T20:53:00Z">
                <w:rPr>
                  <w:rFonts w:ascii="Menlo" w:eastAsiaTheme="minorHAnsi" w:hAnsi="Menlo" w:cs="Menlo"/>
                  <w:color w:val="000000"/>
                </w:rPr>
              </w:rPrChange>
            </w:rPr>
            <w:delText xml:space="preserve">    </w:delText>
          </w:r>
        </w:del>
        <w:r w:rsidRPr="00CC342C">
          <w:rPr>
            <w:rPrChange w:id="2441" w:author="Vihari Réka" w:date="2018-11-30T20:53:00Z">
              <w:rPr>
                <w:rFonts w:ascii="Menlo" w:eastAsiaTheme="minorHAnsi" w:hAnsi="Menlo" w:cs="Menlo"/>
                <w:color w:val="000000"/>
              </w:rPr>
            </w:rPrChange>
          </w:rPr>
          <w:t>})</w:t>
        </w:r>
      </w:ins>
    </w:p>
    <w:p w14:paraId="58EF74C7" w14:textId="260EC216"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442" w:author="Vihari Réka" w:date="2018-11-23T20:36:00Z"/>
          <w:rPrChange w:id="2443" w:author="Vihari Réka" w:date="2018-11-30T20:53:00Z">
            <w:rPr>
              <w:ins w:id="2444" w:author="Vihari Réka" w:date="2018-11-23T20:36:00Z"/>
              <w:rFonts w:ascii="Menlo" w:eastAsiaTheme="minorHAnsi" w:hAnsi="Menlo" w:cs="Menlo"/>
              <w:color w:val="000000"/>
              <w:sz w:val="16"/>
              <w:szCs w:val="16"/>
            </w:rPr>
          </w:rPrChange>
        </w:rPr>
        <w:pPrChange w:id="2445" w:author="Vihari Réka" w:date="2018-11-30T20:59:00Z">
          <w:pPr>
            <w:jc w:val="center"/>
          </w:pPr>
        </w:pPrChange>
      </w:pPr>
      <w:ins w:id="2446" w:author="Vihari Réka" w:date="2018-11-23T20:35:00Z">
        <w:del w:id="2447" w:author="Illanicz Barnabás" w:date="2018-11-26T13:38:00Z">
          <w:r w:rsidRPr="00CC342C" w:rsidDel="00F20C25">
            <w:rPr>
              <w:rPrChange w:id="2448" w:author="Vihari Réka" w:date="2018-11-30T20:53:00Z">
                <w:rPr>
                  <w:rFonts w:ascii="Menlo" w:eastAsiaTheme="minorHAnsi" w:hAnsi="Menlo" w:cs="Menlo"/>
                  <w:color w:val="000000"/>
                </w:rPr>
              </w:rPrChange>
            </w:rPr>
            <w:delText xml:space="preserve">    </w:delText>
          </w:r>
        </w:del>
        <w:r w:rsidRPr="00CC342C">
          <w:rPr>
            <w:rPrChange w:id="2449" w:author="Vihari Réka" w:date="2018-11-30T20:53:00Z">
              <w:rPr>
                <w:rFonts w:ascii="Menlo" w:eastAsiaTheme="minorHAnsi" w:hAnsi="Menlo" w:cs="Menlo"/>
                <w:color w:val="000000"/>
              </w:rPr>
            </w:rPrChange>
          </w:rPr>
          <w:t>}</w:t>
        </w:r>
      </w:ins>
    </w:p>
    <w:p w14:paraId="78CCC7D6" w14:textId="33A6023E" w:rsidR="00EE0D0A" w:rsidRPr="00BA753E" w:rsidRDefault="00BA753E">
      <w:pPr>
        <w:spacing w:after="120" w:line="360" w:lineRule="auto"/>
        <w:ind w:firstLine="720"/>
        <w:jc w:val="both"/>
        <w:rPr>
          <w:ins w:id="2450" w:author="Vihari Réka" w:date="2018-11-23T20:37:00Z"/>
          <w:rPrChange w:id="2451" w:author="Vihari Réka" w:date="2018-11-23T20:42:00Z">
            <w:rPr>
              <w:ins w:id="2452" w:author="Vihari Réka" w:date="2018-11-23T20:37:00Z"/>
              <w:rFonts w:ascii="Menlo" w:eastAsiaTheme="minorHAnsi" w:hAnsi="Menlo" w:cs="Menlo"/>
              <w:color w:val="000000"/>
              <w:sz w:val="16"/>
              <w:szCs w:val="16"/>
            </w:rPr>
          </w:rPrChange>
        </w:rPr>
        <w:pPrChange w:id="2453" w:author="Vihari Réka" w:date="2018-11-23T20:42:00Z">
          <w:pPr>
            <w:jc w:val="center"/>
          </w:pPr>
        </w:pPrChange>
      </w:pPr>
      <w:ins w:id="2454" w:author="Vihari Réka" w:date="2018-11-23T20:38:00Z">
        <w:r w:rsidRPr="00BA753E">
          <w:rPr>
            <w:rPrChange w:id="2455"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2456" w:author="Vihari Réka" w:date="2018-11-23T20:39:00Z">
        <w:r w:rsidRPr="00BA753E">
          <w:rPr>
            <w:rPrChange w:id="2457" w:author="Vihari Réka" w:date="2018-11-23T20:42:00Z">
              <w:rPr>
                <w:rFonts w:ascii="Menlo" w:eastAsiaTheme="minorHAnsi" w:hAnsi="Menlo" w:cs="Menlo"/>
                <w:color w:val="000000"/>
                <w:sz w:val="16"/>
                <w:szCs w:val="16"/>
              </w:rPr>
            </w:rPrChange>
          </w:rPr>
          <w:t>, majd ezután az alkalmazásba bejelentkez</w:t>
        </w:r>
      </w:ins>
      <w:ins w:id="2458" w:author="Illanicz Barnabás" w:date="2018-11-26T13:38:00Z">
        <w:r w:rsidR="00CB4D00">
          <w:t>é</w:t>
        </w:r>
      </w:ins>
      <w:ins w:id="2459" w:author="Vihari Réka" w:date="2018-11-23T20:39:00Z">
        <w:del w:id="2460" w:author="Illanicz Barnabás" w:date="2018-11-26T13:38:00Z">
          <w:r w:rsidRPr="00BA753E" w:rsidDel="00CB4D00">
            <w:rPr>
              <w:rPrChange w:id="2461" w:author="Vihari Réka" w:date="2018-11-23T20:42:00Z">
                <w:rPr>
                  <w:rFonts w:ascii="Menlo" w:eastAsiaTheme="minorHAnsi" w:hAnsi="Menlo" w:cs="Menlo"/>
                  <w:color w:val="000000"/>
                  <w:sz w:val="16"/>
                  <w:szCs w:val="16"/>
                </w:rPr>
              </w:rPrChange>
            </w:rPr>
            <w:delText>á</w:delText>
          </w:r>
        </w:del>
        <w:r w:rsidRPr="00BA753E">
          <w:rPr>
            <w:rPrChange w:id="2462" w:author="Vihari Réka" w:date="2018-11-23T20:42:00Z">
              <w:rPr>
                <w:rFonts w:ascii="Menlo" w:eastAsiaTheme="minorHAnsi" w:hAnsi="Menlo" w:cs="Menlo"/>
                <w:color w:val="000000"/>
                <w:sz w:val="16"/>
                <w:szCs w:val="16"/>
              </w:rPr>
            </w:rPrChange>
          </w:rPr>
          <w:t>sük után automatikus</w:t>
        </w:r>
      </w:ins>
      <w:ins w:id="2463" w:author="Illanicz Barnabás" w:date="2018-11-26T13:38:00Z">
        <w:r w:rsidR="00CB4D00">
          <w:t>an</w:t>
        </w:r>
      </w:ins>
      <w:ins w:id="2464" w:author="Vihari Réka" w:date="2018-11-23T20:39:00Z">
        <w:r w:rsidRPr="00BA753E">
          <w:rPr>
            <w:rPrChange w:id="2465" w:author="Vihari Réka" w:date="2018-11-23T20:42:00Z">
              <w:rPr>
                <w:rFonts w:ascii="Menlo" w:eastAsiaTheme="minorHAnsi" w:hAnsi="Menlo" w:cs="Menlo"/>
                <w:color w:val="000000"/>
                <w:sz w:val="16"/>
                <w:szCs w:val="16"/>
              </w:rPr>
            </w:rPrChange>
          </w:rPr>
          <w:t xml:space="preserve"> felküldi a szerverre helyzetüket. Illetve, engedélyezés hiányában nem küld fel adatokat. A lokációt is a tokenhez hasonlóan a UserDefaults-ban tároltam, melyről a következő fejezetben írok részletesebben. </w:t>
        </w:r>
      </w:ins>
    </w:p>
    <w:p w14:paraId="0AE6563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466" w:author="Vihari Réka" w:date="2018-11-23T20:37:00Z"/>
          <w:rPrChange w:id="2467" w:author="Vihari Réka" w:date="2018-11-30T20:53:00Z">
            <w:rPr>
              <w:ins w:id="2468" w:author="Vihari Réka" w:date="2018-11-23T20:37:00Z"/>
              <w:rFonts w:ascii="Helvetica" w:eastAsiaTheme="minorHAnsi" w:hAnsi="Helvetica" w:cs="Helvetica"/>
            </w:rPr>
          </w:rPrChange>
        </w:rPr>
        <w:pPrChange w:id="2469" w:author="Vihari Réka" w:date="2018-11-30T20:59:00Z">
          <w:pPr>
            <w:tabs>
              <w:tab w:val="left" w:pos="593"/>
            </w:tabs>
            <w:autoSpaceDE w:val="0"/>
            <w:autoSpaceDN w:val="0"/>
            <w:adjustRightInd w:val="0"/>
          </w:pPr>
        </w:pPrChange>
      </w:pPr>
      <w:ins w:id="2470" w:author="Vihari Réka" w:date="2018-11-23T20:37:00Z">
        <w:r w:rsidRPr="00CC342C">
          <w:rPr>
            <w:rPrChange w:id="2471" w:author="Vihari Réka" w:date="2018-11-30T20:53:00Z">
              <w:rPr>
                <w:rFonts w:ascii="Menlo" w:eastAsiaTheme="minorHAnsi" w:hAnsi="Menlo" w:cs="Menlo"/>
                <w:b/>
                <w:bCs/>
                <w:color w:val="9B2393"/>
              </w:rPr>
            </w:rPrChange>
          </w:rPr>
          <w:t>guard</w:t>
        </w:r>
        <w:r w:rsidRPr="00CC342C">
          <w:rPr>
            <w:rPrChange w:id="2472" w:author="Vihari Réka" w:date="2018-11-30T20:53:00Z">
              <w:rPr>
                <w:rFonts w:ascii="Menlo" w:eastAsiaTheme="minorHAnsi" w:hAnsi="Menlo" w:cs="Menlo"/>
                <w:color w:val="000000"/>
              </w:rPr>
            </w:rPrChange>
          </w:rPr>
          <w:t xml:space="preserve"> </w:t>
        </w:r>
        <w:r w:rsidRPr="00CC342C">
          <w:rPr>
            <w:rPrChange w:id="2473" w:author="Vihari Réka" w:date="2018-11-30T20:53:00Z">
              <w:rPr>
                <w:rFonts w:ascii="Menlo" w:eastAsiaTheme="minorHAnsi" w:hAnsi="Menlo" w:cs="Menlo"/>
                <w:b/>
                <w:bCs/>
                <w:color w:val="9B2393"/>
              </w:rPr>
            </w:rPrChange>
          </w:rPr>
          <w:t>let</w:t>
        </w:r>
        <w:r w:rsidRPr="00CC342C">
          <w:rPr>
            <w:rPrChange w:id="2474" w:author="Vihari Réka" w:date="2018-11-30T20:53:00Z">
              <w:rPr>
                <w:rFonts w:ascii="Menlo" w:eastAsiaTheme="minorHAnsi" w:hAnsi="Menlo" w:cs="Menlo"/>
                <w:color w:val="000000"/>
              </w:rPr>
            </w:rPrChange>
          </w:rPr>
          <w:t xml:space="preserve"> sourceCord = </w:t>
        </w:r>
        <w:r w:rsidRPr="00CC342C">
          <w:rPr>
            <w:rPrChange w:id="2475" w:author="Vihari Réka" w:date="2018-11-30T20:53:00Z">
              <w:rPr>
                <w:rFonts w:ascii="Menlo" w:eastAsiaTheme="minorHAnsi" w:hAnsi="Menlo" w:cs="Menlo"/>
                <w:color w:val="326D74"/>
              </w:rPr>
            </w:rPrChange>
          </w:rPr>
          <w:t>locationManager</w:t>
        </w:r>
        <w:r w:rsidRPr="00CC342C">
          <w:rPr>
            <w:rPrChange w:id="2476" w:author="Vihari Réka" w:date="2018-11-30T20:53:00Z">
              <w:rPr>
                <w:rFonts w:ascii="Menlo" w:eastAsiaTheme="minorHAnsi" w:hAnsi="Menlo" w:cs="Menlo"/>
                <w:color w:val="000000"/>
              </w:rPr>
            </w:rPrChange>
          </w:rPr>
          <w:t>.</w:t>
        </w:r>
        <w:r w:rsidRPr="00CC342C">
          <w:rPr>
            <w:rPrChange w:id="2477" w:author="Vihari Réka" w:date="2018-11-30T20:53:00Z">
              <w:rPr>
                <w:rFonts w:ascii="Menlo" w:eastAsiaTheme="minorHAnsi" w:hAnsi="Menlo" w:cs="Menlo"/>
                <w:color w:val="5C2699"/>
              </w:rPr>
            </w:rPrChange>
          </w:rPr>
          <w:t>location</w:t>
        </w:r>
        <w:r w:rsidRPr="00CC342C">
          <w:rPr>
            <w:rPrChange w:id="2478" w:author="Vihari Réka" w:date="2018-11-30T20:53:00Z">
              <w:rPr>
                <w:rFonts w:ascii="Menlo" w:eastAsiaTheme="minorHAnsi" w:hAnsi="Menlo" w:cs="Menlo"/>
                <w:color w:val="000000"/>
              </w:rPr>
            </w:rPrChange>
          </w:rPr>
          <w:t>?.</w:t>
        </w:r>
        <w:r w:rsidRPr="00CC342C">
          <w:rPr>
            <w:rPrChange w:id="2479" w:author="Vihari Réka" w:date="2018-11-30T20:53:00Z">
              <w:rPr>
                <w:rFonts w:ascii="Menlo" w:eastAsiaTheme="minorHAnsi" w:hAnsi="Menlo" w:cs="Menlo"/>
                <w:color w:val="5C2699"/>
              </w:rPr>
            </w:rPrChange>
          </w:rPr>
          <w:t>coordinate</w:t>
        </w:r>
        <w:r w:rsidRPr="00CC342C">
          <w:rPr>
            <w:rPrChange w:id="2480" w:author="Vihari Réka" w:date="2018-11-30T20:53:00Z">
              <w:rPr>
                <w:rFonts w:ascii="Menlo" w:eastAsiaTheme="minorHAnsi" w:hAnsi="Menlo" w:cs="Menlo"/>
                <w:color w:val="000000"/>
              </w:rPr>
            </w:rPrChange>
          </w:rPr>
          <w:t xml:space="preserve">, </w:t>
        </w:r>
        <w:r w:rsidRPr="00CC342C">
          <w:rPr>
            <w:rPrChange w:id="2481" w:author="Vihari Réka" w:date="2018-11-30T20:53:00Z">
              <w:rPr>
                <w:rFonts w:ascii="Menlo" w:eastAsiaTheme="minorHAnsi" w:hAnsi="Menlo" w:cs="Menlo"/>
                <w:color w:val="3900A0"/>
              </w:rPr>
            </w:rPrChange>
          </w:rPr>
          <w:t>CLLocationCoordinate2DIsValid</w:t>
        </w:r>
        <w:r w:rsidRPr="00CC342C">
          <w:rPr>
            <w:rPrChange w:id="2482" w:author="Vihari Réka" w:date="2018-11-30T20:53:00Z">
              <w:rPr>
                <w:rFonts w:ascii="Menlo" w:eastAsiaTheme="minorHAnsi" w:hAnsi="Menlo" w:cs="Menlo"/>
                <w:color w:val="000000"/>
              </w:rPr>
            </w:rPrChange>
          </w:rPr>
          <w:t xml:space="preserve">(sourceCord) </w:t>
        </w:r>
        <w:r w:rsidRPr="00CC342C">
          <w:rPr>
            <w:rPrChange w:id="2483" w:author="Vihari Réka" w:date="2018-11-30T20:53:00Z">
              <w:rPr>
                <w:rFonts w:ascii="Menlo" w:eastAsiaTheme="minorHAnsi" w:hAnsi="Menlo" w:cs="Menlo"/>
                <w:b/>
                <w:bCs/>
                <w:color w:val="9B2393"/>
              </w:rPr>
            </w:rPrChange>
          </w:rPr>
          <w:t>else</w:t>
        </w:r>
        <w:r w:rsidRPr="00CC342C">
          <w:rPr>
            <w:rPrChange w:id="2484" w:author="Vihari Réka" w:date="2018-11-30T20:53:00Z">
              <w:rPr>
                <w:rFonts w:ascii="Menlo" w:eastAsiaTheme="minorHAnsi" w:hAnsi="Menlo" w:cs="Menlo"/>
                <w:color w:val="000000"/>
              </w:rPr>
            </w:rPrChange>
          </w:rPr>
          <w:t>{</w:t>
        </w:r>
      </w:ins>
    </w:p>
    <w:p w14:paraId="418644E3" w14:textId="6A82FB45"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485" w:author="Vihari Réka" w:date="2018-11-23T20:37:00Z"/>
          <w:rPrChange w:id="2486" w:author="Vihari Réka" w:date="2018-11-30T20:53:00Z">
            <w:rPr>
              <w:ins w:id="2487" w:author="Vihari Réka" w:date="2018-11-23T20:37:00Z"/>
              <w:rFonts w:ascii="Helvetica" w:eastAsiaTheme="minorHAnsi" w:hAnsi="Helvetica" w:cs="Helvetica"/>
            </w:rPr>
          </w:rPrChange>
        </w:rPr>
        <w:pPrChange w:id="2488" w:author="Vihari Réka" w:date="2018-11-30T20:59:00Z">
          <w:pPr>
            <w:tabs>
              <w:tab w:val="left" w:pos="593"/>
            </w:tabs>
            <w:autoSpaceDE w:val="0"/>
            <w:autoSpaceDN w:val="0"/>
            <w:adjustRightInd w:val="0"/>
          </w:pPr>
        </w:pPrChange>
      </w:pPr>
      <w:ins w:id="2489" w:author="Vihari Réka" w:date="2018-11-23T20:37:00Z">
        <w:r w:rsidRPr="00CC342C">
          <w:rPr>
            <w:rPrChange w:id="2490" w:author="Vihari Réka" w:date="2018-11-30T20:53:00Z">
              <w:rPr>
                <w:rFonts w:ascii="Menlo" w:eastAsiaTheme="minorHAnsi" w:hAnsi="Menlo" w:cs="Menlo"/>
                <w:color w:val="000000"/>
              </w:rPr>
            </w:rPrChange>
          </w:rPr>
          <w:t xml:space="preserve">    </w:t>
        </w:r>
        <w:del w:id="2491" w:author="Illanicz Barnabás" w:date="2018-11-26T13:39:00Z">
          <w:r w:rsidRPr="00CC342C" w:rsidDel="00226F27">
            <w:rPr>
              <w:rPrChange w:id="2492" w:author="Vihari Réka" w:date="2018-11-30T20:53:00Z">
                <w:rPr>
                  <w:rFonts w:ascii="Menlo" w:eastAsiaTheme="minorHAnsi" w:hAnsi="Menlo" w:cs="Menlo"/>
                  <w:color w:val="000000"/>
                </w:rPr>
              </w:rPrChange>
            </w:rPr>
            <w:delText xml:space="preserve">        </w:delText>
          </w:r>
        </w:del>
        <w:r w:rsidRPr="00CC342C">
          <w:rPr>
            <w:rPrChange w:id="2493" w:author="Vihari Réka" w:date="2018-11-30T20:53:00Z">
              <w:rPr>
                <w:rFonts w:ascii="Menlo" w:eastAsiaTheme="minorHAnsi" w:hAnsi="Menlo" w:cs="Menlo"/>
                <w:color w:val="3900A0"/>
              </w:rPr>
            </w:rPrChange>
          </w:rPr>
          <w:t>print</w:t>
        </w:r>
        <w:r w:rsidRPr="00CC342C">
          <w:rPr>
            <w:rPrChange w:id="2494" w:author="Vihari Réka" w:date="2018-11-30T20:53:00Z">
              <w:rPr>
                <w:rFonts w:ascii="Menlo" w:eastAsiaTheme="minorHAnsi" w:hAnsi="Menlo" w:cs="Menlo"/>
                <w:color w:val="000000"/>
              </w:rPr>
            </w:rPrChange>
          </w:rPr>
          <w:t>(</w:t>
        </w:r>
        <w:r w:rsidRPr="00CC342C">
          <w:rPr>
            <w:rPrChange w:id="2495" w:author="Vihari Réka" w:date="2018-11-30T20:53:00Z">
              <w:rPr>
                <w:rFonts w:ascii="Menlo" w:eastAsiaTheme="minorHAnsi" w:hAnsi="Menlo" w:cs="Menlo"/>
                <w:color w:val="C41A16"/>
              </w:rPr>
            </w:rPrChange>
          </w:rPr>
          <w:t>"Forrás koordináta üres!"</w:t>
        </w:r>
        <w:r w:rsidRPr="00CC342C">
          <w:rPr>
            <w:rPrChange w:id="2496" w:author="Vihari Réka" w:date="2018-11-30T20:53:00Z">
              <w:rPr>
                <w:rFonts w:ascii="Menlo" w:eastAsiaTheme="minorHAnsi" w:hAnsi="Menlo" w:cs="Menlo"/>
                <w:color w:val="000000"/>
              </w:rPr>
            </w:rPrChange>
          </w:rPr>
          <w:t>)</w:t>
        </w:r>
      </w:ins>
    </w:p>
    <w:p w14:paraId="570D8830" w14:textId="3DEE6C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497" w:author="Vihari Réka" w:date="2018-11-23T20:37:00Z"/>
          <w:rPrChange w:id="2498" w:author="Vihari Réka" w:date="2018-11-30T20:53:00Z">
            <w:rPr>
              <w:ins w:id="2499" w:author="Vihari Réka" w:date="2018-11-23T20:37:00Z"/>
              <w:rFonts w:ascii="Helvetica" w:eastAsiaTheme="minorHAnsi" w:hAnsi="Helvetica" w:cs="Helvetica"/>
            </w:rPr>
          </w:rPrChange>
        </w:rPr>
        <w:pPrChange w:id="2500" w:author="Vihari Réka" w:date="2018-11-30T20:59:00Z">
          <w:pPr>
            <w:tabs>
              <w:tab w:val="left" w:pos="593"/>
            </w:tabs>
            <w:autoSpaceDE w:val="0"/>
            <w:autoSpaceDN w:val="0"/>
            <w:adjustRightInd w:val="0"/>
          </w:pPr>
        </w:pPrChange>
      </w:pPr>
      <w:ins w:id="2501" w:author="Vihari Réka" w:date="2018-11-23T20:37:00Z">
        <w:r w:rsidRPr="00CC342C">
          <w:rPr>
            <w:rPrChange w:id="2502" w:author="Vihari Réka" w:date="2018-11-30T20:53:00Z">
              <w:rPr>
                <w:rFonts w:ascii="Menlo" w:eastAsiaTheme="minorHAnsi" w:hAnsi="Menlo" w:cs="Menlo"/>
                <w:color w:val="000000"/>
              </w:rPr>
            </w:rPrChange>
          </w:rPr>
          <w:t xml:space="preserve">    </w:t>
        </w:r>
        <w:del w:id="2503" w:author="Illanicz Barnabás" w:date="2018-11-26T13:39:00Z">
          <w:r w:rsidRPr="00CC342C" w:rsidDel="00226F27">
            <w:rPr>
              <w:rPrChange w:id="2504" w:author="Vihari Réka" w:date="2018-11-30T20:53:00Z">
                <w:rPr>
                  <w:rFonts w:ascii="Menlo" w:eastAsiaTheme="minorHAnsi" w:hAnsi="Menlo" w:cs="Menlo"/>
                  <w:color w:val="000000"/>
                </w:rPr>
              </w:rPrChange>
            </w:rPr>
            <w:delText xml:space="preserve">        </w:delText>
          </w:r>
        </w:del>
        <w:r w:rsidRPr="00CC342C">
          <w:rPr>
            <w:rPrChange w:id="2505" w:author="Vihari Réka" w:date="2018-11-30T20:53:00Z">
              <w:rPr>
                <w:rFonts w:ascii="Menlo" w:eastAsiaTheme="minorHAnsi" w:hAnsi="Menlo" w:cs="Menlo"/>
                <w:b/>
                <w:bCs/>
                <w:color w:val="9B2393"/>
              </w:rPr>
            </w:rPrChange>
          </w:rPr>
          <w:t>return</w:t>
        </w:r>
      </w:ins>
    </w:p>
    <w:p w14:paraId="3D2E7D78" w14:textId="7EB983BD"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06" w:author="Vihari Réka" w:date="2018-11-23T20:37:00Z"/>
          <w:rPrChange w:id="2507" w:author="Vihari Réka" w:date="2018-11-30T20:53:00Z">
            <w:rPr>
              <w:ins w:id="2508" w:author="Vihari Réka" w:date="2018-11-23T20:37:00Z"/>
              <w:rFonts w:ascii="Helvetica" w:eastAsiaTheme="minorHAnsi" w:hAnsi="Helvetica" w:cs="Helvetica"/>
            </w:rPr>
          </w:rPrChange>
        </w:rPr>
        <w:pPrChange w:id="2509" w:author="Vihari Réka" w:date="2018-11-30T20:59:00Z">
          <w:pPr>
            <w:tabs>
              <w:tab w:val="left" w:pos="593"/>
            </w:tabs>
            <w:autoSpaceDE w:val="0"/>
            <w:autoSpaceDN w:val="0"/>
            <w:adjustRightInd w:val="0"/>
          </w:pPr>
        </w:pPrChange>
      </w:pPr>
      <w:ins w:id="2510" w:author="Vihari Réka" w:date="2018-11-23T20:37:00Z">
        <w:del w:id="2511" w:author="Illanicz Barnabás" w:date="2018-11-26T13:39:00Z">
          <w:r w:rsidRPr="00CC342C" w:rsidDel="00226F27">
            <w:rPr>
              <w:rPrChange w:id="2512" w:author="Vihari Réka" w:date="2018-11-30T20:53:00Z">
                <w:rPr>
                  <w:rFonts w:ascii="Menlo" w:eastAsiaTheme="minorHAnsi" w:hAnsi="Menlo" w:cs="Menlo"/>
                  <w:color w:val="000000"/>
                </w:rPr>
              </w:rPrChange>
            </w:rPr>
            <w:delText xml:space="preserve">        </w:delText>
          </w:r>
        </w:del>
        <w:r w:rsidRPr="00CC342C">
          <w:rPr>
            <w:rPrChange w:id="2513" w:author="Vihari Réka" w:date="2018-11-30T20:53:00Z">
              <w:rPr>
                <w:rFonts w:ascii="Menlo" w:eastAsiaTheme="minorHAnsi" w:hAnsi="Menlo" w:cs="Menlo"/>
                <w:color w:val="000000"/>
              </w:rPr>
            </w:rPrChange>
          </w:rPr>
          <w:t>}</w:t>
        </w:r>
      </w:ins>
    </w:p>
    <w:p w14:paraId="3B902AE1" w14:textId="2DFFF81A"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14" w:author="Vihari Réka" w:date="2018-11-23T20:37:00Z"/>
          <w:rPrChange w:id="2515" w:author="Vihari Réka" w:date="2018-11-30T20:53:00Z">
            <w:rPr>
              <w:ins w:id="2516" w:author="Vihari Réka" w:date="2018-11-23T20:37:00Z"/>
              <w:rFonts w:ascii="Helvetica" w:eastAsiaTheme="minorHAnsi" w:hAnsi="Helvetica" w:cs="Helvetica"/>
            </w:rPr>
          </w:rPrChange>
        </w:rPr>
        <w:pPrChange w:id="2517" w:author="Vihari Réka" w:date="2018-11-30T20:59:00Z">
          <w:pPr>
            <w:tabs>
              <w:tab w:val="left" w:pos="593"/>
            </w:tabs>
            <w:autoSpaceDE w:val="0"/>
            <w:autoSpaceDN w:val="0"/>
            <w:adjustRightInd w:val="0"/>
          </w:pPr>
        </w:pPrChange>
      </w:pPr>
      <w:ins w:id="2518" w:author="Vihari Réka" w:date="2018-11-23T20:37:00Z">
        <w:del w:id="2519" w:author="Illanicz Barnabás" w:date="2018-11-26T13:39:00Z">
          <w:r w:rsidRPr="00CC342C" w:rsidDel="00226F27">
            <w:rPr>
              <w:rPrChange w:id="2520" w:author="Vihari Réka" w:date="2018-11-30T20:53:00Z">
                <w:rPr>
                  <w:rFonts w:ascii="Menlo" w:eastAsiaTheme="minorHAnsi" w:hAnsi="Menlo" w:cs="Menlo"/>
                  <w:color w:val="000000"/>
                </w:rPr>
              </w:rPrChange>
            </w:rPr>
            <w:delText xml:space="preserve">        </w:delText>
          </w:r>
        </w:del>
        <w:r w:rsidRPr="00CC342C">
          <w:rPr>
            <w:rPrChange w:id="2521" w:author="Vihari Réka" w:date="2018-11-30T20:53:00Z">
              <w:rPr>
                <w:rFonts w:ascii="Menlo" w:eastAsiaTheme="minorHAnsi" w:hAnsi="Menlo" w:cs="Menlo"/>
                <w:b/>
                <w:bCs/>
                <w:color w:val="9B2393"/>
              </w:rPr>
            </w:rPrChange>
          </w:rPr>
          <w:t>let</w:t>
        </w:r>
        <w:r w:rsidRPr="00CC342C">
          <w:rPr>
            <w:rPrChange w:id="2522" w:author="Vihari Réka" w:date="2018-11-30T20:53:00Z">
              <w:rPr>
                <w:rFonts w:ascii="Menlo" w:eastAsiaTheme="minorHAnsi" w:hAnsi="Menlo" w:cs="Menlo"/>
                <w:color w:val="000000"/>
              </w:rPr>
            </w:rPrChange>
          </w:rPr>
          <w:t xml:space="preserve"> latiSource = sourceCord.</w:t>
        </w:r>
        <w:r w:rsidRPr="00CC342C">
          <w:rPr>
            <w:rPrChange w:id="2523" w:author="Vihari Réka" w:date="2018-11-30T20:53:00Z">
              <w:rPr>
                <w:rFonts w:ascii="Menlo" w:eastAsiaTheme="minorHAnsi" w:hAnsi="Menlo" w:cs="Menlo"/>
                <w:color w:val="5C2699"/>
              </w:rPr>
            </w:rPrChange>
          </w:rPr>
          <w:t>latitude</w:t>
        </w:r>
      </w:ins>
    </w:p>
    <w:p w14:paraId="24C9BBC1" w14:textId="4FDDBC7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24" w:author="Vihari Réka" w:date="2018-11-23T20:37:00Z"/>
          <w:rPrChange w:id="2525" w:author="Vihari Réka" w:date="2018-11-30T20:53:00Z">
            <w:rPr>
              <w:ins w:id="2526" w:author="Vihari Réka" w:date="2018-11-23T20:37:00Z"/>
              <w:rFonts w:ascii="Helvetica" w:eastAsiaTheme="minorHAnsi" w:hAnsi="Helvetica" w:cs="Helvetica"/>
            </w:rPr>
          </w:rPrChange>
        </w:rPr>
        <w:pPrChange w:id="2527" w:author="Vihari Réka" w:date="2018-11-30T20:59:00Z">
          <w:pPr>
            <w:tabs>
              <w:tab w:val="left" w:pos="593"/>
            </w:tabs>
            <w:autoSpaceDE w:val="0"/>
            <w:autoSpaceDN w:val="0"/>
            <w:adjustRightInd w:val="0"/>
          </w:pPr>
        </w:pPrChange>
      </w:pPr>
      <w:ins w:id="2528" w:author="Vihari Réka" w:date="2018-11-23T20:37:00Z">
        <w:del w:id="2529" w:author="Illanicz Barnabás" w:date="2018-11-26T13:39:00Z">
          <w:r w:rsidRPr="00CC342C" w:rsidDel="00226F27">
            <w:rPr>
              <w:rPrChange w:id="2530" w:author="Vihari Réka" w:date="2018-11-30T20:53:00Z">
                <w:rPr>
                  <w:rFonts w:ascii="Menlo" w:eastAsiaTheme="minorHAnsi" w:hAnsi="Menlo" w:cs="Menlo"/>
                  <w:color w:val="000000"/>
                </w:rPr>
              </w:rPrChange>
            </w:rPr>
            <w:delText xml:space="preserve">        </w:delText>
          </w:r>
        </w:del>
        <w:r w:rsidRPr="00CC342C">
          <w:rPr>
            <w:rPrChange w:id="2531" w:author="Vihari Réka" w:date="2018-11-30T20:53:00Z">
              <w:rPr>
                <w:rFonts w:ascii="Menlo" w:eastAsiaTheme="minorHAnsi" w:hAnsi="Menlo" w:cs="Menlo"/>
                <w:b/>
                <w:bCs/>
                <w:color w:val="9B2393"/>
              </w:rPr>
            </w:rPrChange>
          </w:rPr>
          <w:t>let</w:t>
        </w:r>
        <w:r w:rsidRPr="00CC342C">
          <w:rPr>
            <w:rPrChange w:id="2532" w:author="Vihari Réka" w:date="2018-11-30T20:53:00Z">
              <w:rPr>
                <w:rFonts w:ascii="Menlo" w:eastAsiaTheme="minorHAnsi" w:hAnsi="Menlo" w:cs="Menlo"/>
                <w:color w:val="000000"/>
              </w:rPr>
            </w:rPrChange>
          </w:rPr>
          <w:t xml:space="preserve"> longiSource = sourceCord.</w:t>
        </w:r>
        <w:r w:rsidRPr="00CC342C">
          <w:rPr>
            <w:rPrChange w:id="2533" w:author="Vihari Réka" w:date="2018-11-30T20:53:00Z">
              <w:rPr>
                <w:rFonts w:ascii="Menlo" w:eastAsiaTheme="minorHAnsi" w:hAnsi="Menlo" w:cs="Menlo"/>
                <w:color w:val="5C2699"/>
              </w:rPr>
            </w:rPrChange>
          </w:rPr>
          <w:t>longitude</w:t>
        </w:r>
      </w:ins>
    </w:p>
    <w:p w14:paraId="6A348F90" w14:textId="0893CB7E"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34" w:author="Vihari Réka" w:date="2018-11-23T20:37:00Z"/>
          <w:rPrChange w:id="2535" w:author="Vihari Réka" w:date="2018-11-30T20:53:00Z">
            <w:rPr>
              <w:ins w:id="2536" w:author="Vihari Réka" w:date="2018-11-23T20:37:00Z"/>
              <w:rFonts w:ascii="Helvetica" w:eastAsiaTheme="minorHAnsi" w:hAnsi="Helvetica" w:cs="Helvetica"/>
            </w:rPr>
          </w:rPrChange>
        </w:rPr>
        <w:pPrChange w:id="2537" w:author="Vihari Réka" w:date="2018-11-30T20:59:00Z">
          <w:pPr>
            <w:tabs>
              <w:tab w:val="left" w:pos="593"/>
            </w:tabs>
            <w:autoSpaceDE w:val="0"/>
            <w:autoSpaceDN w:val="0"/>
            <w:adjustRightInd w:val="0"/>
          </w:pPr>
        </w:pPrChange>
      </w:pPr>
      <w:ins w:id="2538" w:author="Vihari Réka" w:date="2018-11-23T20:37:00Z">
        <w:del w:id="2539" w:author="Illanicz Barnabás" w:date="2018-11-26T13:39:00Z">
          <w:r w:rsidRPr="00CC342C" w:rsidDel="00226F27">
            <w:rPr>
              <w:rPrChange w:id="2540" w:author="Vihari Réka" w:date="2018-11-30T20:53:00Z">
                <w:rPr>
                  <w:rFonts w:ascii="Menlo" w:eastAsiaTheme="minorHAnsi" w:hAnsi="Menlo" w:cs="Menlo"/>
                  <w:color w:val="000000"/>
                </w:rPr>
              </w:rPrChange>
            </w:rPr>
            <w:delText xml:space="preserve">        </w:delText>
          </w:r>
        </w:del>
        <w:r w:rsidRPr="00CC342C">
          <w:rPr>
            <w:rPrChange w:id="2541" w:author="Vihari Réka" w:date="2018-11-30T20:53:00Z">
              <w:rPr>
                <w:rFonts w:ascii="Menlo" w:eastAsiaTheme="minorHAnsi" w:hAnsi="Menlo" w:cs="Menlo"/>
                <w:color w:val="5C2699"/>
              </w:rPr>
            </w:rPrChange>
          </w:rPr>
          <w:t>UserDefaults</w:t>
        </w:r>
        <w:r w:rsidRPr="00CC342C">
          <w:rPr>
            <w:rPrChange w:id="2542" w:author="Vihari Réka" w:date="2018-11-30T20:53:00Z">
              <w:rPr>
                <w:rFonts w:ascii="Menlo" w:eastAsiaTheme="minorHAnsi" w:hAnsi="Menlo" w:cs="Menlo"/>
                <w:color w:val="000000"/>
              </w:rPr>
            </w:rPrChange>
          </w:rPr>
          <w:t>.</w:t>
        </w:r>
        <w:r w:rsidRPr="00CC342C">
          <w:rPr>
            <w:rPrChange w:id="2543" w:author="Vihari Réka" w:date="2018-11-30T20:53:00Z">
              <w:rPr>
                <w:rFonts w:ascii="Menlo" w:eastAsiaTheme="minorHAnsi" w:hAnsi="Menlo" w:cs="Menlo"/>
                <w:color w:val="5C2699"/>
              </w:rPr>
            </w:rPrChange>
          </w:rPr>
          <w:t>standard</w:t>
        </w:r>
        <w:r w:rsidRPr="00CC342C">
          <w:rPr>
            <w:rPrChange w:id="2544" w:author="Vihari Réka" w:date="2018-11-30T20:53:00Z">
              <w:rPr>
                <w:rFonts w:ascii="Menlo" w:eastAsiaTheme="minorHAnsi" w:hAnsi="Menlo" w:cs="Menlo"/>
                <w:color w:val="000000"/>
              </w:rPr>
            </w:rPrChange>
          </w:rPr>
          <w:t>.</w:t>
        </w:r>
        <w:r w:rsidRPr="00CC342C">
          <w:rPr>
            <w:rPrChange w:id="2545" w:author="Vihari Réka" w:date="2018-11-30T20:53:00Z">
              <w:rPr>
                <w:rFonts w:ascii="Menlo" w:eastAsiaTheme="minorHAnsi" w:hAnsi="Menlo" w:cs="Menlo"/>
                <w:color w:val="245256"/>
              </w:rPr>
            </w:rPrChange>
          </w:rPr>
          <w:t>setLatitude</w:t>
        </w:r>
        <w:r w:rsidRPr="00CC342C">
          <w:rPr>
            <w:rPrChange w:id="2546" w:author="Vihari Réka" w:date="2018-11-30T20:53:00Z">
              <w:rPr>
                <w:rFonts w:ascii="Menlo" w:eastAsiaTheme="minorHAnsi" w:hAnsi="Menlo" w:cs="Menlo"/>
                <w:color w:val="000000"/>
              </w:rPr>
            </w:rPrChange>
          </w:rPr>
          <w:t>(value: latiSource)</w:t>
        </w:r>
      </w:ins>
    </w:p>
    <w:p w14:paraId="7D7466D8" w14:textId="28F2655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47" w:author="Vihari Réka" w:date="2018-11-23T20:37:00Z"/>
          <w:rPrChange w:id="2548" w:author="Vihari Réka" w:date="2018-11-30T20:53:00Z">
            <w:rPr>
              <w:ins w:id="2549" w:author="Vihari Réka" w:date="2018-11-23T20:37:00Z"/>
              <w:rFonts w:ascii="Helvetica" w:eastAsiaTheme="minorHAnsi" w:hAnsi="Helvetica" w:cs="Helvetica"/>
            </w:rPr>
          </w:rPrChange>
        </w:rPr>
        <w:pPrChange w:id="2550" w:author="Vihari Réka" w:date="2018-11-30T20:59:00Z">
          <w:pPr>
            <w:tabs>
              <w:tab w:val="left" w:pos="593"/>
            </w:tabs>
            <w:autoSpaceDE w:val="0"/>
            <w:autoSpaceDN w:val="0"/>
            <w:adjustRightInd w:val="0"/>
          </w:pPr>
        </w:pPrChange>
      </w:pPr>
      <w:ins w:id="2551" w:author="Vihari Réka" w:date="2018-11-23T20:37:00Z">
        <w:del w:id="2552" w:author="Illanicz Barnabás" w:date="2018-11-26T13:39:00Z">
          <w:r w:rsidRPr="00CC342C" w:rsidDel="00226F27">
            <w:rPr>
              <w:rPrChange w:id="2553" w:author="Vihari Réka" w:date="2018-11-30T20:53:00Z">
                <w:rPr>
                  <w:rFonts w:ascii="Menlo" w:eastAsiaTheme="minorHAnsi" w:hAnsi="Menlo" w:cs="Menlo"/>
                  <w:color w:val="000000"/>
                </w:rPr>
              </w:rPrChange>
            </w:rPr>
            <w:delText xml:space="preserve">        </w:delText>
          </w:r>
        </w:del>
        <w:r w:rsidRPr="00CC342C">
          <w:rPr>
            <w:rPrChange w:id="2554" w:author="Vihari Réka" w:date="2018-11-30T20:53:00Z">
              <w:rPr>
                <w:rFonts w:ascii="Menlo" w:eastAsiaTheme="minorHAnsi" w:hAnsi="Menlo" w:cs="Menlo"/>
                <w:color w:val="5C2699"/>
              </w:rPr>
            </w:rPrChange>
          </w:rPr>
          <w:t>UserDefaults</w:t>
        </w:r>
        <w:r w:rsidRPr="00CC342C">
          <w:rPr>
            <w:rPrChange w:id="2555" w:author="Vihari Réka" w:date="2018-11-30T20:53:00Z">
              <w:rPr>
                <w:rFonts w:ascii="Menlo" w:eastAsiaTheme="minorHAnsi" w:hAnsi="Menlo" w:cs="Menlo"/>
                <w:color w:val="000000"/>
              </w:rPr>
            </w:rPrChange>
          </w:rPr>
          <w:t>.</w:t>
        </w:r>
        <w:r w:rsidRPr="00CC342C">
          <w:rPr>
            <w:rPrChange w:id="2556" w:author="Vihari Réka" w:date="2018-11-30T20:53:00Z">
              <w:rPr>
                <w:rFonts w:ascii="Menlo" w:eastAsiaTheme="minorHAnsi" w:hAnsi="Menlo" w:cs="Menlo"/>
                <w:color w:val="5C2699"/>
              </w:rPr>
            </w:rPrChange>
          </w:rPr>
          <w:t>standard</w:t>
        </w:r>
        <w:r w:rsidRPr="00CC342C">
          <w:rPr>
            <w:rPrChange w:id="2557" w:author="Vihari Réka" w:date="2018-11-30T20:53:00Z">
              <w:rPr>
                <w:rFonts w:ascii="Menlo" w:eastAsiaTheme="minorHAnsi" w:hAnsi="Menlo" w:cs="Menlo"/>
                <w:color w:val="000000"/>
              </w:rPr>
            </w:rPrChange>
          </w:rPr>
          <w:t>.</w:t>
        </w:r>
        <w:r w:rsidRPr="00CC342C">
          <w:rPr>
            <w:rPrChange w:id="2558" w:author="Vihari Réka" w:date="2018-11-30T20:53:00Z">
              <w:rPr>
                <w:rFonts w:ascii="Menlo" w:eastAsiaTheme="minorHAnsi" w:hAnsi="Menlo" w:cs="Menlo"/>
                <w:color w:val="245256"/>
              </w:rPr>
            </w:rPrChange>
          </w:rPr>
          <w:t>setLongitude</w:t>
        </w:r>
        <w:r w:rsidRPr="00CC342C">
          <w:rPr>
            <w:rPrChange w:id="2559" w:author="Vihari Réka" w:date="2018-11-30T20:53:00Z">
              <w:rPr>
                <w:rFonts w:ascii="Menlo" w:eastAsiaTheme="minorHAnsi" w:hAnsi="Menlo" w:cs="Menlo"/>
                <w:color w:val="000000"/>
              </w:rPr>
            </w:rPrChange>
          </w:rPr>
          <w:t>(value: longiSource)</w:t>
        </w:r>
      </w:ins>
    </w:p>
    <w:p w14:paraId="759A5D02"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60" w:author="Vihari Réka" w:date="2018-11-23T20:37:00Z"/>
          <w:rPrChange w:id="2561" w:author="Vihari Réka" w:date="2018-11-30T20:53:00Z">
            <w:rPr>
              <w:ins w:id="2562" w:author="Vihari Réka" w:date="2018-11-23T20:37:00Z"/>
              <w:rFonts w:ascii="Helvetica" w:eastAsiaTheme="minorHAnsi" w:hAnsi="Helvetica" w:cs="Helvetica"/>
            </w:rPr>
          </w:rPrChange>
        </w:rPr>
        <w:pPrChange w:id="2563" w:author="Vihari Réka" w:date="2018-11-30T20:59:00Z">
          <w:pPr>
            <w:tabs>
              <w:tab w:val="left" w:pos="593"/>
            </w:tabs>
            <w:autoSpaceDE w:val="0"/>
            <w:autoSpaceDN w:val="0"/>
            <w:adjustRightInd w:val="0"/>
          </w:pPr>
        </w:pPrChange>
      </w:pPr>
    </w:p>
    <w:p w14:paraId="3DEF0F56" w14:textId="76264F6F"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64" w:author="Vihari Réka" w:date="2018-11-23T20:37:00Z"/>
          <w:rPrChange w:id="2565" w:author="Vihari Réka" w:date="2018-11-30T20:53:00Z">
            <w:rPr>
              <w:ins w:id="2566" w:author="Vihari Réka" w:date="2018-11-23T20:37:00Z"/>
              <w:rFonts w:ascii="Helvetica" w:eastAsiaTheme="minorHAnsi" w:hAnsi="Helvetica" w:cs="Helvetica"/>
            </w:rPr>
          </w:rPrChange>
        </w:rPr>
        <w:pPrChange w:id="2567" w:author="Vihari Réka" w:date="2018-11-30T20:59:00Z">
          <w:pPr>
            <w:tabs>
              <w:tab w:val="left" w:pos="593"/>
            </w:tabs>
            <w:autoSpaceDE w:val="0"/>
            <w:autoSpaceDN w:val="0"/>
            <w:adjustRightInd w:val="0"/>
          </w:pPr>
        </w:pPrChange>
      </w:pPr>
      <w:ins w:id="2568" w:author="Vihari Réka" w:date="2018-11-23T20:37:00Z">
        <w:del w:id="2569" w:author="Illanicz Barnabás" w:date="2018-11-26T13:39:00Z">
          <w:r w:rsidRPr="00CC342C" w:rsidDel="00226F27">
            <w:rPr>
              <w:rPrChange w:id="2570" w:author="Vihari Réka" w:date="2018-11-30T20:53:00Z">
                <w:rPr>
                  <w:rFonts w:ascii="Menlo" w:eastAsiaTheme="minorHAnsi" w:hAnsi="Menlo" w:cs="Menlo"/>
                  <w:color w:val="000000"/>
                </w:rPr>
              </w:rPrChange>
            </w:rPr>
            <w:delText xml:space="preserve">        </w:delText>
          </w:r>
        </w:del>
        <w:r w:rsidRPr="00CC342C">
          <w:rPr>
            <w:rPrChange w:id="2571" w:author="Vihari Réka" w:date="2018-11-30T20:53:00Z">
              <w:rPr>
                <w:rFonts w:ascii="Menlo" w:eastAsiaTheme="minorHAnsi" w:hAnsi="Menlo" w:cs="Menlo"/>
                <w:b/>
                <w:bCs/>
                <w:color w:val="9B2393"/>
              </w:rPr>
            </w:rPrChange>
          </w:rPr>
          <w:t>let</w:t>
        </w:r>
        <w:r w:rsidRPr="00CC342C">
          <w:rPr>
            <w:rPrChange w:id="2572" w:author="Vihari Réka" w:date="2018-11-30T20:53:00Z">
              <w:rPr>
                <w:rFonts w:ascii="Menlo" w:eastAsiaTheme="minorHAnsi" w:hAnsi="Menlo" w:cs="Menlo"/>
                <w:color w:val="000000"/>
              </w:rPr>
            </w:rPrChange>
          </w:rPr>
          <w:t xml:space="preserve"> locdownloaderService = </w:t>
        </w:r>
        <w:r w:rsidRPr="00CC342C">
          <w:rPr>
            <w:rPrChange w:id="2573" w:author="Vihari Réka" w:date="2018-11-30T20:53:00Z">
              <w:rPr>
                <w:rFonts w:ascii="Menlo" w:eastAsiaTheme="minorHAnsi" w:hAnsi="Menlo" w:cs="Menlo"/>
                <w:color w:val="326D74"/>
              </w:rPr>
            </w:rPrChange>
          </w:rPr>
          <w:t>DownloaderService</w:t>
        </w:r>
        <w:r w:rsidRPr="00CC342C">
          <w:rPr>
            <w:rPrChange w:id="2574" w:author="Vihari Réka" w:date="2018-11-30T20:53:00Z">
              <w:rPr>
                <w:rFonts w:ascii="Menlo" w:eastAsiaTheme="minorHAnsi" w:hAnsi="Menlo" w:cs="Menlo"/>
                <w:color w:val="000000"/>
              </w:rPr>
            </w:rPrChange>
          </w:rPr>
          <w:t>.</w:t>
        </w:r>
        <w:r w:rsidRPr="00CC342C">
          <w:rPr>
            <w:rPrChange w:id="2575" w:author="Vihari Réka" w:date="2018-11-30T20:53:00Z">
              <w:rPr>
                <w:rFonts w:ascii="Menlo" w:eastAsiaTheme="minorHAnsi" w:hAnsi="Menlo" w:cs="Menlo"/>
                <w:color w:val="326D74"/>
              </w:rPr>
            </w:rPrChange>
          </w:rPr>
          <w:t>shared</w:t>
        </w:r>
      </w:ins>
    </w:p>
    <w:p w14:paraId="172C289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76" w:author="Vihari Réka" w:date="2018-11-23T20:37:00Z"/>
          <w:rPrChange w:id="2577" w:author="Vihari Réka" w:date="2018-11-30T20:53:00Z">
            <w:rPr>
              <w:ins w:id="2578" w:author="Vihari Réka" w:date="2018-11-23T20:37:00Z"/>
              <w:rFonts w:ascii="Helvetica" w:eastAsiaTheme="minorHAnsi" w:hAnsi="Helvetica" w:cs="Helvetica"/>
            </w:rPr>
          </w:rPrChange>
        </w:rPr>
        <w:pPrChange w:id="2579" w:author="Vihari Réka" w:date="2018-11-30T20:59:00Z">
          <w:pPr>
            <w:tabs>
              <w:tab w:val="left" w:pos="593"/>
            </w:tabs>
            <w:autoSpaceDE w:val="0"/>
            <w:autoSpaceDN w:val="0"/>
            <w:adjustRightInd w:val="0"/>
          </w:pPr>
        </w:pPrChange>
      </w:pPr>
    </w:p>
    <w:p w14:paraId="141DF43D" w14:textId="36C242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80" w:author="Vihari Réka" w:date="2018-11-23T20:37:00Z"/>
          <w:rPrChange w:id="2581" w:author="Vihari Réka" w:date="2018-11-30T20:53:00Z">
            <w:rPr>
              <w:ins w:id="2582" w:author="Vihari Réka" w:date="2018-11-23T20:37:00Z"/>
              <w:rFonts w:ascii="Helvetica" w:eastAsiaTheme="minorHAnsi" w:hAnsi="Helvetica" w:cs="Helvetica"/>
            </w:rPr>
          </w:rPrChange>
        </w:rPr>
        <w:pPrChange w:id="2583" w:author="Vihari Réka" w:date="2018-11-30T20:59:00Z">
          <w:pPr>
            <w:tabs>
              <w:tab w:val="left" w:pos="593"/>
            </w:tabs>
            <w:autoSpaceDE w:val="0"/>
            <w:autoSpaceDN w:val="0"/>
            <w:adjustRightInd w:val="0"/>
          </w:pPr>
        </w:pPrChange>
      </w:pPr>
      <w:ins w:id="2584" w:author="Vihari Réka" w:date="2018-11-23T20:37:00Z">
        <w:del w:id="2585" w:author="Illanicz Barnabás" w:date="2018-11-26T13:39:00Z">
          <w:r w:rsidRPr="00CC342C" w:rsidDel="00226F27">
            <w:rPr>
              <w:rPrChange w:id="2586" w:author="Vihari Réka" w:date="2018-11-30T20:53:00Z">
                <w:rPr>
                  <w:rFonts w:ascii="Menlo" w:eastAsiaTheme="minorHAnsi" w:hAnsi="Menlo" w:cs="Menlo"/>
                  <w:color w:val="000000"/>
                </w:rPr>
              </w:rPrChange>
            </w:rPr>
            <w:delText xml:space="preserve">        </w:delText>
          </w:r>
        </w:del>
        <w:r w:rsidRPr="00CC342C">
          <w:rPr>
            <w:rPrChange w:id="2587" w:author="Vihari Réka" w:date="2018-11-30T20:53:00Z">
              <w:rPr>
                <w:rFonts w:ascii="Menlo" w:eastAsiaTheme="minorHAnsi" w:hAnsi="Menlo" w:cs="Menlo"/>
                <w:color w:val="000000"/>
              </w:rPr>
            </w:rPrChange>
          </w:rPr>
          <w:t>locdownloaderService.</w:t>
        </w:r>
        <w:r w:rsidRPr="00CC342C">
          <w:rPr>
            <w:rPrChange w:id="2588" w:author="Vihari Réka" w:date="2018-11-30T20:53:00Z">
              <w:rPr>
                <w:rFonts w:ascii="Menlo" w:eastAsiaTheme="minorHAnsi" w:hAnsi="Menlo" w:cs="Menlo"/>
                <w:color w:val="245256"/>
              </w:rPr>
            </w:rPrChange>
          </w:rPr>
          <w:t>addLocation</w:t>
        </w:r>
        <w:r w:rsidRPr="00CC342C">
          <w:rPr>
            <w:rPrChange w:id="2589" w:author="Vihari Réka" w:date="2018-11-30T20:53:00Z">
              <w:rPr>
                <w:rFonts w:ascii="Menlo" w:eastAsiaTheme="minorHAnsi" w:hAnsi="Menlo" w:cs="Menlo"/>
                <w:color w:val="000000"/>
              </w:rPr>
            </w:rPrChange>
          </w:rPr>
          <w:t xml:space="preserve">(completion: { geos </w:t>
        </w:r>
        <w:r w:rsidRPr="00CC342C">
          <w:rPr>
            <w:rPrChange w:id="2590" w:author="Vihari Réka" w:date="2018-11-30T20:53:00Z">
              <w:rPr>
                <w:rFonts w:ascii="Menlo" w:eastAsiaTheme="minorHAnsi" w:hAnsi="Menlo" w:cs="Menlo"/>
                <w:b/>
                <w:bCs/>
                <w:color w:val="9B2393"/>
              </w:rPr>
            </w:rPrChange>
          </w:rPr>
          <w:t>in</w:t>
        </w:r>
      </w:ins>
    </w:p>
    <w:p w14:paraId="5C2F714B" w14:textId="1D5386F4"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2591" w:author="Vihari Réka" w:date="2018-11-23T20:37:00Z"/>
          <w:rPrChange w:id="2592" w:author="Vihari Réka" w:date="2018-11-30T20:53:00Z">
            <w:rPr>
              <w:ins w:id="2593" w:author="Vihari Réka" w:date="2018-11-23T20:37:00Z"/>
              <w:rFonts w:ascii="Helvetica" w:eastAsiaTheme="minorHAnsi" w:hAnsi="Helvetica" w:cs="Helvetica"/>
            </w:rPr>
          </w:rPrChange>
        </w:rPr>
        <w:pPrChange w:id="2594" w:author="Vihari Réka" w:date="2018-11-30T20:59:00Z">
          <w:pPr>
            <w:tabs>
              <w:tab w:val="left" w:pos="593"/>
            </w:tabs>
            <w:autoSpaceDE w:val="0"/>
            <w:autoSpaceDN w:val="0"/>
            <w:adjustRightInd w:val="0"/>
          </w:pPr>
        </w:pPrChange>
      </w:pPr>
      <w:ins w:id="2595" w:author="Vihari Réka" w:date="2018-11-23T20:37:00Z">
        <w:r w:rsidRPr="00CC342C">
          <w:rPr>
            <w:rPrChange w:id="2596" w:author="Vihari Réka" w:date="2018-11-30T20:53:00Z">
              <w:rPr>
                <w:rFonts w:ascii="Menlo" w:eastAsiaTheme="minorHAnsi" w:hAnsi="Menlo" w:cs="Menlo"/>
                <w:color w:val="000000"/>
              </w:rPr>
            </w:rPrChange>
          </w:rPr>
          <w:t xml:space="preserve">     </w:t>
        </w:r>
        <w:del w:id="2597" w:author="Illanicz Barnabás" w:date="2018-11-26T13:39:00Z">
          <w:r w:rsidRPr="00CC342C" w:rsidDel="00226F27">
            <w:rPr>
              <w:rPrChange w:id="2598" w:author="Vihari Réka" w:date="2018-11-30T20:53:00Z">
                <w:rPr>
                  <w:rFonts w:ascii="Menlo" w:eastAsiaTheme="minorHAnsi" w:hAnsi="Menlo" w:cs="Menlo"/>
                  <w:color w:val="000000"/>
                </w:rPr>
              </w:rPrChange>
            </w:rPr>
            <w:delText xml:space="preserve">       </w:delText>
          </w:r>
        </w:del>
        <w:r w:rsidRPr="00CC342C">
          <w:rPr>
            <w:rPrChange w:id="2599" w:author="Vihari Réka" w:date="2018-11-30T20:53:00Z">
              <w:rPr>
                <w:rFonts w:ascii="Menlo" w:eastAsiaTheme="minorHAnsi" w:hAnsi="Menlo" w:cs="Menlo"/>
                <w:color w:val="3900A0"/>
              </w:rPr>
            </w:rPrChange>
          </w:rPr>
          <w:t>print</w:t>
        </w:r>
        <w:r w:rsidRPr="00CC342C">
          <w:rPr>
            <w:rPrChange w:id="2600" w:author="Vihari Réka" w:date="2018-11-30T20:53:00Z">
              <w:rPr>
                <w:rFonts w:ascii="Menlo" w:eastAsiaTheme="minorHAnsi" w:hAnsi="Menlo" w:cs="Menlo"/>
                <w:color w:val="000000"/>
              </w:rPr>
            </w:rPrChange>
          </w:rPr>
          <w:t>(geos)</w:t>
        </w:r>
      </w:ins>
    </w:p>
    <w:p w14:paraId="0FD027DB" w14:textId="55724F28" w:rsidR="00BA753E" w:rsidRPr="00CC342C" w:rsidRDefault="00BA753E" w:rsidP="00CC342C">
      <w:pPr>
        <w:pStyle w:val="Kd"/>
        <w:pBdr>
          <w:top w:val="single" w:sz="4" w:space="1" w:color="auto"/>
          <w:left w:val="single" w:sz="4" w:space="4" w:color="auto"/>
          <w:bottom w:val="single" w:sz="4" w:space="1" w:color="auto"/>
          <w:right w:val="single" w:sz="4" w:space="4" w:color="auto"/>
        </w:pBdr>
        <w:pPrChange w:id="2601" w:author="Vihari Réka" w:date="2018-11-30T20:59:00Z">
          <w:pPr>
            <w:jc w:val="center"/>
          </w:pPr>
        </w:pPrChange>
      </w:pPr>
      <w:ins w:id="2602" w:author="Vihari Réka" w:date="2018-11-23T20:37:00Z">
        <w:del w:id="2603" w:author="Illanicz Barnabás" w:date="2018-11-26T13:39:00Z">
          <w:r w:rsidRPr="00CC342C" w:rsidDel="00226F27">
            <w:rPr>
              <w:rPrChange w:id="2604" w:author="Vihari Réka" w:date="2018-11-30T20:53:00Z">
                <w:rPr>
                  <w:rFonts w:ascii="Menlo" w:eastAsiaTheme="minorHAnsi" w:hAnsi="Menlo" w:cs="Menlo"/>
                  <w:color w:val="000000"/>
                </w:rPr>
              </w:rPrChange>
            </w:rPr>
            <w:delText xml:space="preserve">        </w:delText>
          </w:r>
        </w:del>
        <w:r w:rsidRPr="00CC342C">
          <w:rPr>
            <w:rPrChange w:id="2605" w:author="Vihari Réka" w:date="2018-11-30T20:53:00Z">
              <w:rPr>
                <w:rFonts w:ascii="Menlo" w:eastAsiaTheme="minorHAnsi" w:hAnsi="Menlo" w:cs="Menlo"/>
                <w:color w:val="000000"/>
              </w:rPr>
            </w:rPrChange>
          </w:rPr>
          <w:t>})</w:t>
        </w:r>
      </w:ins>
    </w:p>
    <w:p w14:paraId="27D44203" w14:textId="504164B3" w:rsidR="0039020A" w:rsidDel="00D1686B" w:rsidRDefault="00411B12" w:rsidP="00945E8E">
      <w:pPr>
        <w:rPr>
          <w:del w:id="2606" w:author="Vihari Réka" w:date="2018-11-22T23:56:00Z"/>
        </w:rPr>
      </w:pPr>
      <w:del w:id="2607" w:author="Vihari Réka" w:date="2018-11-22T23:56:00Z">
        <w:r w:rsidDel="00D1686B">
          <w:delText>TODO: összes kommunikáció leírása</w:delText>
        </w:r>
        <w:bookmarkStart w:id="2608" w:name="_Toc530832979"/>
        <w:bookmarkStart w:id="2609" w:name="_Toc530833080"/>
        <w:bookmarkStart w:id="2610" w:name="_Toc530833409"/>
        <w:bookmarkStart w:id="2611" w:name="_Toc531375423"/>
        <w:bookmarkStart w:id="2612" w:name="_Toc531375576"/>
        <w:bookmarkStart w:id="2613" w:name="_Toc531375715"/>
        <w:bookmarkEnd w:id="2608"/>
        <w:bookmarkEnd w:id="2609"/>
        <w:bookmarkEnd w:id="2610"/>
        <w:bookmarkEnd w:id="2611"/>
        <w:bookmarkEnd w:id="2612"/>
        <w:bookmarkEnd w:id="2613"/>
      </w:del>
    </w:p>
    <w:p w14:paraId="14F52F54" w14:textId="64BC4A50" w:rsidR="00A471C6" w:rsidRDefault="00A471C6">
      <w:pPr>
        <w:pStyle w:val="Cmsor2"/>
        <w:numPr>
          <w:ilvl w:val="2"/>
          <w:numId w:val="20"/>
        </w:numPr>
        <w:pPrChange w:id="2614" w:author="Vihari Réka" w:date="2018-11-22T23:46:00Z">
          <w:pPr>
            <w:pStyle w:val="Cmsor2"/>
            <w:numPr>
              <w:numId w:val="15"/>
            </w:numPr>
            <w:ind w:left="1080" w:hanging="360"/>
          </w:pPr>
        </w:pPrChange>
      </w:pPr>
      <w:bookmarkStart w:id="2615" w:name="_Toc531375716"/>
      <w:r>
        <w:t>Authentikáció</w:t>
      </w:r>
      <w:bookmarkEnd w:id="2615"/>
    </w:p>
    <w:p w14:paraId="1D2572DF" w14:textId="7E177016" w:rsidR="00A471C6" w:rsidRPr="003A6C89" w:rsidRDefault="006A2BF5" w:rsidP="003A6C89">
      <w:pPr>
        <w:spacing w:after="120" w:line="360" w:lineRule="auto"/>
        <w:ind w:firstLine="720"/>
        <w:jc w:val="both"/>
        <w:rPr>
          <w:rFonts w:cs="Times New Roman"/>
        </w:rPr>
      </w:pPr>
      <w:r w:rsidRPr="003A6C89">
        <w:rPr>
          <w:rFonts w:cs="Times New Roman"/>
        </w:rPr>
        <w:t>Az authentikáció a J</w:t>
      </w:r>
      <w:r w:rsidR="006E10C0" w:rsidRPr="003A6C89">
        <w:rPr>
          <w:rFonts w:cs="Times New Roman"/>
        </w:rPr>
        <w:t>SON Web T</w:t>
      </w:r>
      <w:r w:rsidRPr="003A6C89">
        <w:rPr>
          <w:rFonts w:cs="Times New Roman"/>
        </w:rPr>
        <w:t xml:space="preserve">oken </w:t>
      </w:r>
      <w:r w:rsidR="006E10C0" w:rsidRPr="003A6C89">
        <w:rPr>
          <w:rFonts w:cs="Times New Roman"/>
        </w:rPr>
        <w:t xml:space="preserve">(JWT) </w:t>
      </w:r>
      <w:r w:rsidRPr="003A6C89">
        <w:rPr>
          <w:rFonts w:cs="Times New Roman"/>
        </w:rPr>
        <w:t xml:space="preserve">segítségével történik. </w:t>
      </w:r>
      <w:commentRangeStart w:id="2616"/>
      <w:r w:rsidR="006E10C0" w:rsidRPr="003A6C89">
        <w:rPr>
          <w:rFonts w:cs="Times New Roman"/>
        </w:rPr>
        <w:t xml:space="preserve">A JWT egy nyitott szabvány, ami </w:t>
      </w:r>
      <w:del w:id="2617" w:author="Illanicz Barnabás" w:date="2018-11-26T13:40:00Z">
        <w:r w:rsidR="006E10C0" w:rsidRPr="003A6C89" w:rsidDel="00AF2556">
          <w:rPr>
            <w:rFonts w:cs="Times New Roman"/>
          </w:rPr>
          <w:delText xml:space="preserve">definiál </w:delText>
        </w:r>
      </w:del>
      <w:ins w:id="2618" w:author="Vihari Réka" w:date="2018-11-22T10:29:00Z">
        <w:del w:id="2619" w:author="Illanicz Barnabás" w:date="2018-11-26T13:40:00Z">
          <w:r w:rsidR="002052A4" w:rsidDel="00AF2556">
            <w:rPr>
              <w:rFonts w:cs="Times New Roman"/>
            </w:rPr>
            <w:delText xml:space="preserve">egy </w:delText>
          </w:r>
        </w:del>
      </w:ins>
      <w:del w:id="2620" w:author="Illanicz Barnabás" w:date="2018-11-26T13:40:00Z">
        <w:r w:rsidR="006E10C0" w:rsidRPr="003A6C89" w:rsidDel="00AF2556">
          <w:rPr>
            <w:rFonts w:cs="Times New Roman"/>
          </w:rPr>
          <w:delText>egy kompakt és önálló utat, melyen</w:delText>
        </w:r>
      </w:del>
      <w:ins w:id="2621" w:author="Illanicz Barnabás" w:date="2018-11-26T13:40:00Z">
        <w:r w:rsidR="00AF2556">
          <w:rPr>
            <w:rFonts w:cs="Times New Roman"/>
          </w:rPr>
          <w:t>egy olyan módszert definiál, amelynek segítségével</w:t>
        </w:r>
      </w:ins>
      <w:r w:rsidR="006E10C0" w:rsidRPr="003A6C89">
        <w:rPr>
          <w:rFonts w:cs="Times New Roman"/>
        </w:rPr>
        <w:t xml:space="preserve"> biztonságosan továbbíthatunk információkat JSON</w:t>
      </w:r>
      <w:del w:id="2622" w:author="Vihari Réka" w:date="2018-11-22T10:29:00Z">
        <w:r w:rsidR="006E10C0" w:rsidRPr="003A6C89" w:rsidDel="002052A4">
          <w:rPr>
            <w:rFonts w:cs="Times New Roman"/>
          </w:rPr>
          <w:delText xml:space="preserve"> </w:delText>
        </w:r>
      </w:del>
      <w:ins w:id="2623" w:author="Vihari Réka" w:date="2018-11-22T10:29:00Z">
        <w:r w:rsidR="002052A4">
          <w:rPr>
            <w:rFonts w:cs="Times New Roman"/>
          </w:rPr>
          <w:t xml:space="preserve"> formában az egyes felek között</w:t>
        </w:r>
      </w:ins>
      <w:del w:id="2624"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2616"/>
      <w:r w:rsidR="00940694">
        <w:rPr>
          <w:rStyle w:val="Jegyzethivatkozs"/>
        </w:rPr>
        <w:commentReference w:id="2616"/>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lastRenderedPageBreak/>
        <w:t xml:space="preserve">Két féle lehetőségünk van a tokenek használatára. Egyrészt használhatjuk authentikációhoz, ez a leggyakoribb használata a JWT tokeneknek. A User bejelentkezésnél megkapja a szervertől a JWT tokent, melyet ezután az összes szerver-kérésnek tartalmaznia kell, hogy az authentikálás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datokat a felek között. A token</w:t>
      </w:r>
      <w:r w:rsidRPr="003A6C89">
        <w:rPr>
          <w:rFonts w:cs="Times New Roman"/>
        </w:rPr>
        <w:t xml:space="preserve">ek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5071670" w:rsidR="00A4098C" w:rsidRPr="003A6C89" w:rsidRDefault="00F335C5" w:rsidP="00A4098C">
      <w:pPr>
        <w:spacing w:after="120" w:line="360" w:lineRule="auto"/>
        <w:ind w:firstLine="720"/>
        <w:jc w:val="both"/>
        <w:rPr>
          <w:rFonts w:cs="Times New Roman"/>
        </w:rPr>
      </w:pPr>
      <w:r w:rsidRPr="003A6C89">
        <w:rPr>
          <w:rFonts w:cs="Times New Roman"/>
        </w:rPr>
        <w:t>Egy JWT három részből áll: ezek a Header, Payload és Signature (aláírás). A Header tipikusan k</w:t>
      </w:r>
      <w:r w:rsidR="00411B12">
        <w:rPr>
          <w:rFonts w:cs="Times New Roman"/>
        </w:rPr>
        <w:t xml:space="preserve">ét részt tartalmaz: </w:t>
      </w:r>
      <w:del w:id="2625" w:author="Illanicz Barnabás" w:date="2018-11-19T15:57:00Z">
        <w:r w:rsidR="00411B12" w:rsidDel="00527E71">
          <w:rPr>
            <w:rFonts w:cs="Times New Roman"/>
          </w:rPr>
          <w:delText xml:space="preserve">ami </w:delText>
        </w:r>
      </w:del>
      <w:r w:rsidR="00411B12">
        <w:rPr>
          <w:rFonts w:cs="Times New Roman"/>
        </w:rPr>
        <w:t xml:space="preserve">a </w:t>
      </w:r>
      <w:commentRangeStart w:id="2626"/>
      <w:r w:rsidR="00411B12">
        <w:rPr>
          <w:rFonts w:cs="Times New Roman"/>
        </w:rPr>
        <w:t>token</w:t>
      </w:r>
      <w:ins w:id="2627" w:author="Vihari Réka" w:date="2018-11-22T10:30:00Z">
        <w:r w:rsidR="002052A4">
          <w:rPr>
            <w:rFonts w:cs="Times New Roman"/>
          </w:rPr>
          <w:t xml:space="preserve"> típusát</w:t>
        </w:r>
      </w:ins>
      <w:del w:id="2628" w:author="Vihari Réka" w:date="2018-11-22T10:30:00Z">
        <w:r w:rsidRPr="003A6C89" w:rsidDel="002052A4">
          <w:rPr>
            <w:rFonts w:cs="Times New Roman"/>
          </w:rPr>
          <w:delText>ből</w:delText>
        </w:r>
      </w:del>
      <w:r w:rsidRPr="003A6C89">
        <w:rPr>
          <w:rFonts w:cs="Times New Roman"/>
        </w:rPr>
        <w:t xml:space="preserve"> </w:t>
      </w:r>
      <w:commentRangeEnd w:id="2626"/>
      <w:r w:rsidR="00D84E6E">
        <w:rPr>
          <w:rStyle w:val="Jegyzethivatkozs"/>
        </w:rPr>
        <w:commentReference w:id="2626"/>
      </w:r>
      <w:r w:rsidRPr="003A6C89">
        <w:rPr>
          <w:rFonts w:cs="Times New Roman"/>
        </w:rPr>
        <w:t>és a használt hash algoritmus</w:t>
      </w:r>
      <w:ins w:id="2629" w:author="Illanicz Barnabás" w:date="2018-11-26T13:41:00Z">
        <w:r w:rsidR="006F3BD6">
          <w:rPr>
            <w:rFonts w:cs="Times New Roman"/>
          </w:rPr>
          <w:t>t</w:t>
        </w:r>
      </w:ins>
      <w:del w:id="2630" w:author="Illanicz Barnabás" w:date="2018-11-26T13:41:00Z">
        <w:r w:rsidRPr="003A6C89" w:rsidDel="006F3BD6">
          <w:rPr>
            <w:rFonts w:cs="Times New Roman"/>
          </w:rPr>
          <w:delText>ból áll</w:delText>
        </w:r>
      </w:del>
      <w:r w:rsidRPr="003A6C89">
        <w:rPr>
          <w:rFonts w:cs="Times New Roman"/>
        </w:rPr>
        <w:t xml:space="preserve">. </w:t>
      </w:r>
      <w:r w:rsidR="003A6C89" w:rsidRPr="003A6C89">
        <w:rPr>
          <w:rFonts w:cs="Times New Roman"/>
        </w:rPr>
        <w:t xml:space="preserve">A Payload tartalmazza a claims-eket, ilyenek az </w:t>
      </w:r>
      <w:commentRangeStart w:id="2631"/>
      <w:r w:rsidR="003A6C89" w:rsidRPr="003A6C89">
        <w:rPr>
          <w:rFonts w:cs="Times New Roman"/>
        </w:rPr>
        <w:t xml:space="preserve">egyes entitásokhoz tartozó </w:t>
      </w:r>
      <w:del w:id="2632" w:author="Vihari Réka" w:date="2018-11-22T10:30:00Z">
        <w:r w:rsidR="003A6C89" w:rsidRPr="003A6C89" w:rsidDel="002052A4">
          <w:rPr>
            <w:rFonts w:cs="Times New Roman"/>
          </w:rPr>
          <w:delText xml:space="preserve">állapotok </w:delText>
        </w:r>
      </w:del>
      <w:commentRangeEnd w:id="2631"/>
      <w:ins w:id="2633" w:author="Vihari Réka" w:date="2018-11-22T10:30:00Z">
        <w:r w:rsidR="002052A4">
          <w:rPr>
            <w:rFonts w:cs="Times New Roman"/>
          </w:rPr>
          <w:t>információk (például: felhasználóknál név, emai</w:t>
        </w:r>
      </w:ins>
      <w:ins w:id="2634" w:author="Vihari Réka" w:date="2018-11-22T10:31:00Z">
        <w:r w:rsidR="002052A4">
          <w:rPr>
            <w:rFonts w:cs="Times New Roman"/>
          </w:rPr>
          <w:t>l, stb.</w:t>
        </w:r>
      </w:ins>
      <w:ins w:id="2635"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2631"/>
      </w:r>
      <w:r w:rsidR="003A6C89" w:rsidRPr="003A6C89">
        <w:rPr>
          <w:rFonts w:cs="Times New Roman"/>
        </w:rPr>
        <w:t xml:space="preserve">és egyéb további adatok. A Signature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Az alkalmazásomban szereplő aktuális tokennek a szerkezete sz</w:t>
      </w:r>
      <w:r w:rsidR="00411B12">
        <w:rPr>
          <w:rFonts w:cs="Times New Roman"/>
        </w:rPr>
        <w:t>erepel az alábbi képen. A token</w:t>
      </w:r>
      <w:r w:rsidRPr="003A6C89">
        <w:rPr>
          <w:rFonts w:cs="Times New Roman"/>
        </w:rPr>
        <w:t xml:space="preserve">ben szereplő két pont választja el a JWT token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2">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2636" w:author="Vihari Réka" w:date="2018-11-22T23:47:00Z"/>
          <w:rFonts w:cs="Times New Roman"/>
        </w:rPr>
      </w:pPr>
      <w:r>
        <w:rPr>
          <w:rFonts w:cs="Times New Roman"/>
        </w:rPr>
        <w:t>A JWT hivatalos</w:t>
      </w:r>
      <w:r w:rsidR="00411B12">
        <w:rPr>
          <w:rFonts w:cs="Times New Roman"/>
        </w:rPr>
        <w:t xml:space="preserve"> oldalán lehetőségünk van token</w:t>
      </w:r>
      <w:r>
        <w:rPr>
          <w:rFonts w:cs="Times New Roman"/>
        </w:rPr>
        <w:t>ünk dekódolására, mely az alábbi képen látható. A Header részből kinyerhető információ alapján a to</w:t>
      </w:r>
      <w:r w:rsidR="00411B12">
        <w:rPr>
          <w:rFonts w:cs="Times New Roman"/>
        </w:rPr>
        <w:t>ken</w:t>
      </w:r>
      <w:r>
        <w:rPr>
          <w:rFonts w:cs="Times New Roman"/>
        </w:rPr>
        <w:t xml:space="preserve">ünk </w:t>
      </w:r>
      <w:r w:rsidR="00411B12">
        <w:rPr>
          <w:rFonts w:cs="Times New Roman"/>
        </w:rPr>
        <w:t xml:space="preserve">a </w:t>
      </w:r>
      <w:r>
        <w:rPr>
          <w:rFonts w:cs="Times New Roman"/>
        </w:rPr>
        <w:t>HS512 algoritmust használja. A Payload-ból láthatjuk, hogy a bejelentk</w:t>
      </w:r>
      <w:r w:rsidR="00411B12">
        <w:rPr>
          <w:rFonts w:cs="Times New Roman"/>
        </w:rPr>
        <w:t xml:space="preserve">ezett felhasználó neve admin, aki </w:t>
      </w:r>
      <w:r w:rsidR="000D1DDB">
        <w:rPr>
          <w:rFonts w:cs="Times New Roman"/>
        </w:rPr>
        <w:t xml:space="preserve">admin és felhasználói jogokkal egyaránt rendelkezik. A Signature-ből pedig láthatjuk, hogy </w:t>
      </w:r>
      <w:r w:rsidR="000D1DDB" w:rsidRPr="000D1DDB">
        <w:rPr>
          <w:rFonts w:cs="Times New Roman"/>
        </w:rPr>
        <w:t>HMAC SHA512 algoritmust használ.</w:t>
      </w:r>
    </w:p>
    <w:p w14:paraId="43C4B9EA" w14:textId="47CD4BA8" w:rsidR="00D1686B" w:rsidDel="008645F1" w:rsidRDefault="00D1686B" w:rsidP="000D1DDB">
      <w:pPr>
        <w:spacing w:after="120" w:line="360" w:lineRule="auto"/>
        <w:ind w:firstLine="720"/>
        <w:jc w:val="both"/>
        <w:rPr>
          <w:ins w:id="2637" w:author="Vihari Réka" w:date="2018-11-22T23:46:00Z"/>
          <w:del w:id="2638" w:author="Illanicz Barnabás" w:date="2018-11-26T13:42:00Z"/>
          <w:rFonts w:cs="Times New Roman"/>
        </w:rPr>
      </w:pPr>
      <w:ins w:id="2639" w:author="Vihari Réka" w:date="2018-11-22T23:47:00Z">
        <w:r>
          <w:rPr>
            <w:rFonts w:cs="Times New Roman"/>
          </w:rPr>
          <w:t>Az authentikációhoz a már említett Al</w:t>
        </w:r>
      </w:ins>
      <w:ins w:id="2640" w:author="Illanicz Barnabás" w:date="2018-11-26T13:44:00Z">
        <w:r w:rsidR="0018734B">
          <w:rPr>
            <w:rFonts w:cs="Times New Roman"/>
          </w:rPr>
          <w:t>a</w:t>
        </w:r>
      </w:ins>
      <w:ins w:id="2641" w:author="Vihari Réka" w:date="2018-11-22T23:47:00Z">
        <w:del w:id="2642" w:author="Illanicz Barnabás" w:date="2018-11-26T13:44:00Z">
          <w:r w:rsidDel="0018734B">
            <w:rPr>
              <w:rFonts w:cs="Times New Roman"/>
            </w:rPr>
            <w:delText>o</w:delText>
          </w:r>
        </w:del>
        <w:r>
          <w:rPr>
            <w:rFonts w:cs="Times New Roman"/>
          </w:rPr>
          <w:t xml:space="preserve">mofire-t hívtam segítségül. </w:t>
        </w:r>
      </w:ins>
    </w:p>
    <w:p w14:paraId="27FE4EB5" w14:textId="1185203F" w:rsidR="00D1686B" w:rsidRPr="000D1DDB" w:rsidRDefault="00D1686B" w:rsidP="008645F1">
      <w:pPr>
        <w:spacing w:after="120" w:line="360" w:lineRule="auto"/>
        <w:ind w:firstLine="720"/>
        <w:jc w:val="both"/>
        <w:rPr>
          <w:rFonts w:cs="Times New Roman"/>
        </w:rPr>
      </w:pPr>
    </w:p>
    <w:p w14:paraId="515127AA" w14:textId="77777777" w:rsidR="00B22C33" w:rsidRDefault="00B22C33">
      <w:pPr>
        <w:spacing w:after="120" w:line="360" w:lineRule="auto"/>
        <w:jc w:val="both"/>
        <w:rPr>
          <w:rFonts w:cs="Times New Roman"/>
        </w:rPr>
        <w:pPrChange w:id="2643" w:author="Illanicz Barnabás" w:date="2018-11-26T13:42:00Z">
          <w:pPr>
            <w:spacing w:after="120" w:line="360" w:lineRule="auto"/>
            <w:ind w:firstLine="720"/>
            <w:jc w:val="both"/>
          </w:pPr>
        </w:pPrChange>
      </w:pPr>
      <w:del w:id="2644" w:author="Illanicz Barnabás" w:date="2018-11-26T13:42:00Z">
        <w:r w:rsidDel="008645F1">
          <w:rPr>
            <w:rFonts w:cs="Times New Roman"/>
          </w:rPr>
          <w:delText xml:space="preserve"> </w:delText>
        </w:r>
      </w:del>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lastRenderedPageBreak/>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A token</w:t>
      </w:r>
      <w:r w:rsidR="009D1588">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r w:rsidR="00B22C33" w:rsidRPr="000D1DDB">
        <w:rPr>
          <w:rFonts w:cs="Times New Roman"/>
        </w:rPr>
        <w:t>tokent a szerver hálózati kéréseknél a HTTP</w:t>
      </w:r>
      <w:ins w:id="2645" w:author="Illanicz Barnabás" w:date="2018-11-19T16:04:00Z">
        <w:r w:rsidR="001510C8">
          <w:rPr>
            <w:rFonts w:cs="Times New Roman"/>
          </w:rPr>
          <w:t xml:space="preserve"> </w:t>
        </w:r>
      </w:ins>
      <w:r w:rsidR="00B22C33" w:rsidRPr="000D1DDB">
        <w:rPr>
          <w:rFonts w:cs="Times New Roman"/>
        </w:rPr>
        <w:t>Header-ben kell feltüntetni</w:t>
      </w:r>
      <w:r w:rsidR="009D1588">
        <w:rPr>
          <w:rFonts w:cs="Times New Roman"/>
        </w:rPr>
        <w:t>, ezzel jogosultságot kapva a kérésben szereplő adatok lekéréséhez</w:t>
      </w:r>
      <w:r w:rsidR="00B22C33" w:rsidRPr="000D1DDB">
        <w:rPr>
          <w:rFonts w:cs="Times New Roman"/>
        </w:rPr>
        <w:t>. A Header kulcsának neve az ,,Authorization” és az értéke a token az alábbi formában:</w:t>
      </w:r>
    </w:p>
    <w:p w14:paraId="04CF8F49" w14:textId="77777777" w:rsidR="00B22C33" w:rsidRDefault="00B22C33" w:rsidP="00A471C6"/>
    <w:p w14:paraId="29B88ADC" w14:textId="77777777" w:rsidR="00B22C33" w:rsidRPr="00CC342C" w:rsidRDefault="00B22C33" w:rsidP="00CC342C">
      <w:pPr>
        <w:pStyle w:val="Kd"/>
        <w:pBdr>
          <w:top w:val="single" w:sz="4" w:space="1" w:color="auto"/>
          <w:left w:val="single" w:sz="4" w:space="4" w:color="auto"/>
          <w:bottom w:val="single" w:sz="4" w:space="1" w:color="auto"/>
          <w:right w:val="single" w:sz="4" w:space="4" w:color="auto"/>
        </w:pBdr>
        <w:rPr>
          <w:rPrChange w:id="2646" w:author="Vihari Réka" w:date="2018-11-30T20:52:00Z">
            <w:rPr>
              <w:rFonts w:ascii="Menlo" w:eastAsiaTheme="minorHAnsi" w:hAnsi="Menlo" w:cs="Menlo"/>
              <w:color w:val="000000"/>
            </w:rPr>
          </w:rPrChange>
        </w:rPr>
        <w:pPrChange w:id="2647" w:author="Vihari Réka" w:date="2018-11-30T20:58:00Z">
          <w:pPr/>
        </w:pPrChange>
      </w:pPr>
      <w:commentRangeStart w:id="2648"/>
      <w:r w:rsidRPr="00CC342C">
        <w:rPr>
          <w:rPrChange w:id="2649" w:author="Vihari Réka" w:date="2018-11-30T20:52:00Z">
            <w:rPr>
              <w:rFonts w:ascii="Menlo" w:eastAsiaTheme="minorHAnsi" w:hAnsi="Menlo" w:cs="Menlo"/>
              <w:b/>
              <w:bCs/>
              <w:color w:val="9B2393"/>
            </w:rPr>
          </w:rPrChange>
        </w:rPr>
        <w:t>var</w:t>
      </w:r>
      <w:r w:rsidRPr="00CC342C">
        <w:rPr>
          <w:rPrChange w:id="2650" w:author="Vihari Réka" w:date="2018-11-30T20:52:00Z">
            <w:rPr>
              <w:rFonts w:ascii="Menlo" w:eastAsiaTheme="minorHAnsi" w:hAnsi="Menlo" w:cs="Menlo"/>
              <w:color w:val="000000"/>
            </w:rPr>
          </w:rPrChange>
        </w:rPr>
        <w:t xml:space="preserve"> headers: </w:t>
      </w:r>
      <w:r w:rsidRPr="00CC342C">
        <w:rPr>
          <w:rPrChange w:id="2651" w:author="Vihari Réka" w:date="2018-11-30T20:52:00Z">
            <w:rPr>
              <w:rFonts w:ascii="Menlo" w:eastAsiaTheme="minorHAnsi" w:hAnsi="Menlo" w:cs="Menlo"/>
              <w:color w:val="326D74"/>
            </w:rPr>
          </w:rPrChange>
        </w:rPr>
        <w:t>HTTPHeaders</w:t>
      </w:r>
      <w:r w:rsidRPr="00CC342C">
        <w:rPr>
          <w:rPrChange w:id="2652" w:author="Vihari Réka" w:date="2018-11-30T20:52:00Z">
            <w:rPr>
              <w:rFonts w:ascii="Menlo" w:eastAsiaTheme="minorHAnsi" w:hAnsi="Menlo" w:cs="Menlo"/>
              <w:color w:val="000000"/>
            </w:rPr>
          </w:rPrChange>
        </w:rPr>
        <w:t xml:space="preserve"> = [</w:t>
      </w:r>
      <w:r w:rsidRPr="00CC342C">
        <w:rPr>
          <w:rPrChange w:id="2653" w:author="Vihari Réka" w:date="2018-11-30T20:52:00Z">
            <w:rPr>
              <w:rFonts w:ascii="Menlo" w:eastAsiaTheme="minorHAnsi" w:hAnsi="Menlo" w:cs="Menlo"/>
              <w:color w:val="C41A16"/>
            </w:rPr>
          </w:rPrChange>
        </w:rPr>
        <w:t>"Authorization"</w:t>
      </w:r>
      <w:r w:rsidRPr="00CC342C">
        <w:rPr>
          <w:rPrChange w:id="2654" w:author="Vihari Réka" w:date="2018-11-30T20:52:00Z">
            <w:rPr>
              <w:rFonts w:ascii="Menlo" w:eastAsiaTheme="minorHAnsi" w:hAnsi="Menlo" w:cs="Menlo"/>
              <w:color w:val="000000"/>
            </w:rPr>
          </w:rPrChange>
        </w:rPr>
        <w:t>:</w:t>
      </w:r>
      <w:r w:rsidRPr="00CC342C">
        <w:rPr>
          <w:rPrChange w:id="2655" w:author="Vihari Réka" w:date="2018-11-30T20:52:00Z">
            <w:rPr>
              <w:rFonts w:ascii="Menlo" w:eastAsiaTheme="minorHAnsi" w:hAnsi="Menlo" w:cs="Menlo"/>
              <w:color w:val="C41A16"/>
            </w:rPr>
          </w:rPrChange>
        </w:rPr>
        <w:t>"Bearer token"</w:t>
      </w:r>
      <w:r w:rsidRPr="00CC342C">
        <w:rPr>
          <w:rPrChange w:id="2656" w:author="Vihari Réka" w:date="2018-11-30T20:52:00Z">
            <w:rPr>
              <w:rFonts w:ascii="Menlo" w:eastAsiaTheme="minorHAnsi" w:hAnsi="Menlo" w:cs="Menlo"/>
              <w:color w:val="000000"/>
            </w:rPr>
          </w:rPrChange>
        </w:rPr>
        <w:t>]</w:t>
      </w:r>
      <w:commentRangeEnd w:id="2648"/>
      <w:r w:rsidR="00DF75E1" w:rsidRPr="00CC342C">
        <w:rPr>
          <w:rPrChange w:id="2657" w:author="Vihari Réka" w:date="2018-11-30T20:52:00Z">
            <w:rPr>
              <w:rStyle w:val="Jegyzethivatkozs"/>
            </w:rPr>
          </w:rPrChange>
        </w:rPr>
        <w:commentReference w:id="2648"/>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token</w:t>
      </w:r>
      <w:r w:rsidRPr="000D1DDB">
        <w:rPr>
          <w:rFonts w:cs="Times New Roman"/>
        </w:rPr>
        <w:t xml:space="preserve">t a kapott értékkel az authentikációhoz. </w:t>
      </w:r>
      <w:r w:rsidR="00411B12">
        <w:rPr>
          <w:rFonts w:cs="Times New Roman"/>
        </w:rPr>
        <w:t>A header értékét a kapott token</w:t>
      </w:r>
      <w:r w:rsidR="009D1588">
        <w:rPr>
          <w:rFonts w:cs="Times New Roman"/>
        </w:rPr>
        <w:t>nel az alábbi updateValue() metódussal változtathatjuk:</w:t>
      </w:r>
    </w:p>
    <w:p w14:paraId="2EA1A5BC" w14:textId="77777777" w:rsidR="009D1588" w:rsidRDefault="009D1588" w:rsidP="00CC342C">
      <w:pPr>
        <w:pStyle w:val="Kd"/>
        <w:pBdr>
          <w:top w:val="single" w:sz="4" w:space="1" w:color="auto"/>
          <w:left w:val="single" w:sz="4" w:space="4" w:color="auto"/>
          <w:bottom w:val="single" w:sz="4" w:space="1" w:color="auto"/>
          <w:right w:val="single" w:sz="4" w:space="4" w:color="auto"/>
        </w:pBdr>
        <w:pPrChange w:id="2658" w:author="Vihari Réka" w:date="2018-11-30T20:58:00Z">
          <w:pPr>
            <w:spacing w:after="120" w:line="360" w:lineRule="auto"/>
            <w:ind w:firstLine="720"/>
            <w:jc w:val="both"/>
          </w:pPr>
        </w:pPrChange>
      </w:pPr>
      <w:commentRangeStart w:id="2659"/>
      <w:r w:rsidRPr="00CC342C">
        <w:rPr>
          <w:rPrChange w:id="2660" w:author="Vihari Réka" w:date="2018-11-30T20:52:00Z">
            <w:rPr>
              <w:rFonts w:ascii="Menlo" w:eastAsiaTheme="minorHAnsi" w:hAnsi="Menlo" w:cs="Menlo"/>
              <w:color w:val="000000"/>
            </w:rPr>
          </w:rPrChange>
        </w:rPr>
        <w:t>headers.</w:t>
      </w:r>
      <w:r w:rsidRPr="00CC342C">
        <w:rPr>
          <w:rPrChange w:id="2661" w:author="Vihari Réka" w:date="2018-11-30T20:52:00Z">
            <w:rPr>
              <w:rFonts w:ascii="Menlo" w:eastAsiaTheme="minorHAnsi" w:hAnsi="Menlo" w:cs="Menlo"/>
              <w:color w:val="3900A0"/>
            </w:rPr>
          </w:rPrChange>
        </w:rPr>
        <w:t>updateValue</w:t>
      </w:r>
      <w:r w:rsidRPr="00CC342C">
        <w:rPr>
          <w:rPrChange w:id="2662" w:author="Vihari Réka" w:date="2018-11-30T20:52:00Z">
            <w:rPr>
              <w:rFonts w:ascii="Menlo" w:eastAsiaTheme="minorHAnsi" w:hAnsi="Menlo" w:cs="Menlo"/>
              <w:color w:val="000000"/>
            </w:rPr>
          </w:rPrChange>
        </w:rPr>
        <w:t>(</w:t>
      </w:r>
      <w:r w:rsidRPr="00CC342C">
        <w:rPr>
          <w:rPrChange w:id="2663" w:author="Vihari Réka" w:date="2018-11-30T20:52:00Z">
            <w:rPr>
              <w:rFonts w:ascii="Menlo" w:eastAsiaTheme="minorHAnsi" w:hAnsi="Menlo" w:cs="Menlo"/>
              <w:color w:val="C41A16"/>
            </w:rPr>
          </w:rPrChange>
        </w:rPr>
        <w:t xml:space="preserve">"Bearer </w:t>
      </w:r>
      <w:r w:rsidRPr="00CC342C">
        <w:rPr>
          <w:rPrChange w:id="2664" w:author="Vihari Réka" w:date="2018-11-30T20:52:00Z">
            <w:rPr>
              <w:rFonts w:ascii="Menlo" w:eastAsiaTheme="minorHAnsi" w:hAnsi="Menlo" w:cs="Menlo"/>
              <w:color w:val="000000"/>
            </w:rPr>
          </w:rPrChange>
        </w:rPr>
        <w:t>\</w:t>
      </w:r>
      <w:r w:rsidRPr="00CC342C">
        <w:rPr>
          <w:rPrChange w:id="2665" w:author="Vihari Réka" w:date="2018-11-30T20:52:00Z">
            <w:rPr>
              <w:rFonts w:ascii="Menlo" w:eastAsiaTheme="minorHAnsi" w:hAnsi="Menlo" w:cs="Menlo"/>
              <w:color w:val="C41A16"/>
            </w:rPr>
          </w:rPrChange>
        </w:rPr>
        <w:t>(</w:t>
      </w:r>
      <w:r w:rsidRPr="00CC342C">
        <w:rPr>
          <w:rPrChange w:id="2666" w:author="Vihari Réka" w:date="2018-11-30T20:52:00Z">
            <w:rPr>
              <w:rFonts w:ascii="Menlo" w:eastAsiaTheme="minorHAnsi" w:hAnsi="Menlo" w:cs="Menlo"/>
              <w:color w:val="000000"/>
            </w:rPr>
          </w:rPrChange>
        </w:rPr>
        <w:t>auth.</w:t>
      </w:r>
      <w:r w:rsidRPr="00CC342C">
        <w:rPr>
          <w:rPrChange w:id="2667" w:author="Vihari Réka" w:date="2018-11-30T20:52:00Z">
            <w:rPr>
              <w:rFonts w:ascii="Menlo" w:eastAsiaTheme="minorHAnsi" w:hAnsi="Menlo" w:cs="Menlo"/>
              <w:color w:val="326D74"/>
            </w:rPr>
          </w:rPrChange>
        </w:rPr>
        <w:t>id_token</w:t>
      </w:r>
      <w:r w:rsidRPr="00CC342C">
        <w:rPr>
          <w:rPrChange w:id="2668" w:author="Vihari Réka" w:date="2018-11-30T20:52:00Z">
            <w:rPr>
              <w:rFonts w:ascii="Menlo" w:eastAsiaTheme="minorHAnsi" w:hAnsi="Menlo" w:cs="Menlo"/>
              <w:color w:val="C41A16"/>
            </w:rPr>
          </w:rPrChange>
        </w:rPr>
        <w:t>)"</w:t>
      </w:r>
      <w:r w:rsidRPr="00CC342C">
        <w:rPr>
          <w:rPrChange w:id="2669" w:author="Vihari Réka" w:date="2018-11-30T20:52:00Z">
            <w:rPr>
              <w:rFonts w:ascii="Menlo" w:eastAsiaTheme="minorHAnsi" w:hAnsi="Menlo" w:cs="Menlo"/>
              <w:color w:val="000000"/>
            </w:rPr>
          </w:rPrChange>
        </w:rPr>
        <w:t xml:space="preserve">, forKey: </w:t>
      </w:r>
      <w:r w:rsidRPr="00CC342C">
        <w:rPr>
          <w:rPrChange w:id="2670" w:author="Vihari Réka" w:date="2018-11-30T20:52:00Z">
            <w:rPr>
              <w:rFonts w:ascii="Menlo" w:eastAsiaTheme="minorHAnsi" w:hAnsi="Menlo" w:cs="Menlo"/>
              <w:color w:val="C41A16"/>
            </w:rPr>
          </w:rPrChange>
        </w:rPr>
        <w:t>"Authorization"</w:t>
      </w:r>
      <w:r w:rsidRPr="00CC342C">
        <w:rPr>
          <w:rPrChange w:id="2671" w:author="Vihari Réka" w:date="2018-11-30T20:52:00Z">
            <w:rPr>
              <w:rFonts w:ascii="Menlo" w:eastAsiaTheme="minorHAnsi" w:hAnsi="Menlo" w:cs="Menlo"/>
              <w:color w:val="000000"/>
            </w:rPr>
          </w:rPrChange>
        </w:rPr>
        <w:t>)</w:t>
      </w:r>
      <w:r>
        <w:t xml:space="preserve"> </w:t>
      </w:r>
      <w:commentRangeEnd w:id="2659"/>
      <w:r w:rsidR="00A8627A" w:rsidRPr="00CC342C">
        <w:rPr>
          <w:rPrChange w:id="2672" w:author="Vihari Réka" w:date="2018-11-30T20:52:00Z">
            <w:rPr>
              <w:rStyle w:val="Jegyzethivatkozs"/>
            </w:rPr>
          </w:rPrChange>
        </w:rPr>
        <w:commentReference w:id="2659"/>
      </w:r>
    </w:p>
    <w:p w14:paraId="0A5FE41C" w14:textId="77777777" w:rsidR="00B22C33" w:rsidRDefault="009D1588" w:rsidP="009D1588">
      <w:pPr>
        <w:spacing w:after="120" w:line="360" w:lineRule="auto"/>
        <w:ind w:firstLine="720"/>
        <w:jc w:val="both"/>
        <w:rPr>
          <w:rFonts w:cs="Times New Roman"/>
        </w:rPr>
      </w:pPr>
      <w:r>
        <w:rPr>
          <w:rFonts w:cs="Times New Roman"/>
        </w:rPr>
        <w:t xml:space="preserve">Itt az </w:t>
      </w:r>
      <w:r w:rsidRPr="00CC342C">
        <w:rPr>
          <w:rFonts w:cs="Times New Roman"/>
          <w:rPrChange w:id="2673" w:author="Vihari Réka" w:date="2018-11-30T20:58:00Z">
            <w:rPr>
              <w:rFonts w:ascii="Menlo" w:eastAsiaTheme="minorHAnsi" w:hAnsi="Menlo" w:cs="Menlo"/>
              <w:color w:val="000000"/>
              <w:sz w:val="22"/>
              <w:szCs w:val="22"/>
            </w:rPr>
          </w:rPrChange>
        </w:rPr>
        <w:t>auth.</w:t>
      </w:r>
      <w:r w:rsidRPr="00CC342C">
        <w:rPr>
          <w:rFonts w:cs="Times New Roman"/>
          <w:rPrChange w:id="2674" w:author="Vihari Réka" w:date="2018-11-30T20:58:00Z">
            <w:rPr>
              <w:rFonts w:ascii="Menlo" w:eastAsiaTheme="minorHAnsi" w:hAnsi="Menlo" w:cs="Menlo"/>
              <w:color w:val="326D74"/>
              <w:sz w:val="22"/>
              <w:szCs w:val="22"/>
            </w:rPr>
          </w:rPrChange>
        </w:rPr>
        <w:t>id_token</w:t>
      </w:r>
      <w:r>
        <w:rPr>
          <w:rFonts w:cs="Times New Roman"/>
        </w:rPr>
        <w:t xml:space="preserve"> a szervertől kapott token értéke. </w:t>
      </w:r>
      <w:r>
        <w:rPr>
          <w:rFonts w:cs="Times New Roman"/>
        </w:rPr>
        <w:br/>
      </w:r>
      <w:r w:rsidR="00B22C33" w:rsidRPr="000D1DDB">
        <w:rPr>
          <w:rFonts w:cs="Times New Roman"/>
        </w:rPr>
        <w:t>Mivel ennek a tokennek minden hálózati kérésben szerepelnie kell, ezért szükséges tárolnunk.</w:t>
      </w:r>
      <w:r>
        <w:rPr>
          <w:rFonts w:cs="Times New Roman"/>
        </w:rPr>
        <w:t xml:space="preserve"> </w:t>
      </w:r>
      <w:r w:rsidR="00B22C33" w:rsidRPr="000D1DDB">
        <w:rPr>
          <w:rFonts w:cs="Times New Roman"/>
        </w:rPr>
        <w:t xml:space="preserve">A token tárolására a UserDefaults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 xml:space="preserve">A UserDefaults egy interfész, amely a felhasználó default adatbázisa. Itt kulcs-érték párokat tudunk perzisztensen tárolni. Az itt megadott paraméterek alapértelmezett értékekre </w:t>
      </w:r>
      <w:r>
        <w:rPr>
          <w:rFonts w:cs="Times New Roman"/>
        </w:rPr>
        <w:lastRenderedPageBreak/>
        <w:t>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UserDefaults </w:t>
      </w:r>
      <w:commentRangeStart w:id="2675"/>
      <w:del w:id="2676" w:author="Vihari Réka" w:date="2018-11-22T10:39:00Z">
        <w:r w:rsidDel="002E3512">
          <w:rPr>
            <w:rFonts w:cs="Times New Roman"/>
          </w:rPr>
          <w:delText xml:space="preserve">tárolja </w:delText>
        </w:r>
      </w:del>
      <w:commentRangeEnd w:id="2675"/>
      <w:ins w:id="2677" w:author="Vihari Réka" w:date="2018-11-22T10:39:00Z">
        <w:r w:rsidR="002E3512">
          <w:rPr>
            <w:rFonts w:cs="Times New Roman"/>
          </w:rPr>
          <w:t xml:space="preserve">gyorsítótárazza </w:t>
        </w:r>
      </w:ins>
      <w:r w:rsidR="00353F51">
        <w:rPr>
          <w:rStyle w:val="Jegyzethivatkozs"/>
        </w:rPr>
        <w:commentReference w:id="2675"/>
      </w:r>
      <w:r>
        <w:rPr>
          <w:rFonts w:cs="Times New Roman"/>
        </w:rPr>
        <w:t xml:space="preserve">a kapott információkat, ezáltal nem kell mindig megnyitnunk az alapértelmezett adatbázist, hogy ezeket az értékeket megkapjuk. </w:t>
      </w:r>
      <w:commentRangeStart w:id="2678"/>
      <w:del w:id="2679"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2678"/>
        <w:r w:rsidR="00FB780C" w:rsidDel="002052A4">
          <w:rPr>
            <w:rStyle w:val="Jegyzethivatkozs"/>
          </w:rPr>
          <w:commentReference w:id="2678"/>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UserDefaults osztályhoz érdemes írni egy wrapper </w:t>
      </w:r>
      <w:r w:rsidR="00411B12">
        <w:rPr>
          <w:rFonts w:cs="Times New Roman"/>
        </w:rPr>
        <w:t>osztályt</w:t>
      </w:r>
      <w:r w:rsidR="00D06BDB">
        <w:rPr>
          <w:rFonts w:cs="Times New Roman"/>
        </w:rPr>
        <w:t>, mellyel lekérhetjük és megadhatjuk az itt tárolt értékeket. Az alkalmazásomban a felhasználónevet</w:t>
      </w:r>
      <w:ins w:id="2680" w:author="Vihari Réka" w:date="2018-11-22T10:33:00Z">
        <w:r w:rsidR="002052A4">
          <w:rPr>
            <w:rFonts w:cs="Times New Roman"/>
          </w:rPr>
          <w:t xml:space="preserve"> é</w:t>
        </w:r>
      </w:ins>
      <w:del w:id="2681" w:author="Vihari Réka" w:date="2018-11-22T10:33:00Z">
        <w:r w:rsidR="00D06BDB" w:rsidDel="002052A4">
          <w:rPr>
            <w:rFonts w:cs="Times New Roman"/>
          </w:rPr>
          <w:delText xml:space="preserve">, a </w:delText>
        </w:r>
        <w:commentRangeStart w:id="2682"/>
        <w:r w:rsidR="00D06BDB" w:rsidDel="002052A4">
          <w:rPr>
            <w:rFonts w:cs="Times New Roman"/>
          </w:rPr>
          <w:delText>je</w:delText>
        </w:r>
      </w:del>
      <w:del w:id="2683" w:author="Vihari Réka" w:date="2018-11-22T10:32:00Z">
        <w:r w:rsidR="00D06BDB" w:rsidDel="002052A4">
          <w:rPr>
            <w:rFonts w:cs="Times New Roman"/>
          </w:rPr>
          <w:delText>l</w:delText>
        </w:r>
        <w:r w:rsidR="00411B12" w:rsidDel="002052A4">
          <w:rPr>
            <w:rFonts w:cs="Times New Roman"/>
          </w:rPr>
          <w:delText xml:space="preserve">szót </w:delText>
        </w:r>
        <w:commentRangeEnd w:id="2682"/>
        <w:r w:rsidR="006E365B" w:rsidDel="002052A4">
          <w:rPr>
            <w:rStyle w:val="Jegyzethivatkozs"/>
          </w:rPr>
          <w:commentReference w:id="2682"/>
        </w:r>
        <w:r w:rsidR="00411B12" w:rsidDel="002052A4">
          <w:rPr>
            <w:rFonts w:cs="Times New Roman"/>
          </w:rPr>
          <w:delText>é</w:delText>
        </w:r>
      </w:del>
      <w:r w:rsidR="00411B12">
        <w:rPr>
          <w:rFonts w:cs="Times New Roman"/>
        </w:rPr>
        <w:t>s a token</w:t>
      </w:r>
      <w:r w:rsidR="00D06BDB">
        <w:rPr>
          <w:rFonts w:cs="Times New Roman"/>
        </w:rPr>
        <w:t xml:space="preserve">t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UserDefaults kulcsai közé felvettem az értékeket: </w:t>
      </w:r>
    </w:p>
    <w:p w14:paraId="790AD1E9"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684" w:author="Vihari Réka" w:date="2018-11-30T20:52:00Z">
            <w:rPr>
              <w:rFonts w:ascii="Helvetica" w:eastAsiaTheme="minorHAnsi" w:hAnsi="Helvetica" w:cs="Helvetica"/>
            </w:rPr>
          </w:rPrChange>
        </w:rPr>
        <w:pPrChange w:id="2685" w:author="Vihari Réka" w:date="2018-11-30T20:58:00Z">
          <w:pPr>
            <w:tabs>
              <w:tab w:val="left" w:pos="593"/>
            </w:tabs>
            <w:autoSpaceDE w:val="0"/>
            <w:autoSpaceDN w:val="0"/>
            <w:adjustRightInd w:val="0"/>
          </w:pPr>
        </w:pPrChange>
      </w:pPr>
      <w:commentRangeStart w:id="2686"/>
      <w:r w:rsidRPr="00CC342C">
        <w:rPr>
          <w:rPrChange w:id="2687" w:author="Vihari Réka" w:date="2018-11-30T20:52:00Z">
            <w:rPr>
              <w:rFonts w:ascii="Menlo" w:eastAsiaTheme="minorHAnsi" w:hAnsi="Menlo" w:cs="Menlo"/>
              <w:b/>
              <w:bCs/>
              <w:color w:val="9B2393"/>
            </w:rPr>
          </w:rPrChange>
        </w:rPr>
        <w:t>enum</w:t>
      </w:r>
      <w:r w:rsidRPr="00CC342C">
        <w:rPr>
          <w:rPrChange w:id="2688" w:author="Vihari Réka" w:date="2018-11-30T20:52:00Z">
            <w:rPr>
              <w:rFonts w:ascii="Menlo" w:eastAsiaTheme="minorHAnsi" w:hAnsi="Menlo" w:cs="Menlo"/>
              <w:color w:val="000000"/>
            </w:rPr>
          </w:rPrChange>
        </w:rPr>
        <w:t xml:space="preserve"> UserDefaultsKey: </w:t>
      </w:r>
      <w:r w:rsidRPr="00CC342C">
        <w:rPr>
          <w:rPrChange w:id="2689" w:author="Vihari Réka" w:date="2018-11-30T20:52:00Z">
            <w:rPr>
              <w:rFonts w:ascii="Menlo" w:eastAsiaTheme="minorHAnsi" w:hAnsi="Menlo" w:cs="Menlo"/>
              <w:color w:val="5C2699"/>
            </w:rPr>
          </w:rPrChange>
        </w:rPr>
        <w:t>String</w:t>
      </w:r>
      <w:r w:rsidRPr="00CC342C">
        <w:rPr>
          <w:rPrChange w:id="2690" w:author="Vihari Réka" w:date="2018-11-30T20:52:00Z">
            <w:rPr>
              <w:rFonts w:ascii="Menlo" w:eastAsiaTheme="minorHAnsi" w:hAnsi="Menlo" w:cs="Menlo"/>
              <w:color w:val="000000"/>
            </w:rPr>
          </w:rPrChange>
        </w:rPr>
        <w:t xml:space="preserve"> {</w:t>
      </w:r>
    </w:p>
    <w:p w14:paraId="2F23C737" w14:textId="77777777" w:rsidR="00D06BDB" w:rsidRPr="00CC342C" w:rsidDel="002052A4" w:rsidRDefault="00D06BDB" w:rsidP="00CC342C">
      <w:pPr>
        <w:pStyle w:val="Kd"/>
        <w:pBdr>
          <w:top w:val="single" w:sz="4" w:space="1" w:color="auto"/>
          <w:left w:val="single" w:sz="4" w:space="4" w:color="auto"/>
          <w:bottom w:val="single" w:sz="4" w:space="1" w:color="auto"/>
          <w:right w:val="single" w:sz="4" w:space="4" w:color="auto"/>
        </w:pBdr>
        <w:rPr>
          <w:del w:id="2691" w:author="Vihari Réka" w:date="2018-11-22T10:33:00Z"/>
          <w:rPrChange w:id="2692" w:author="Vihari Réka" w:date="2018-11-30T20:52:00Z">
            <w:rPr>
              <w:del w:id="2693" w:author="Vihari Réka" w:date="2018-11-22T10:33:00Z"/>
              <w:rFonts w:ascii="Helvetica" w:eastAsiaTheme="minorHAnsi" w:hAnsi="Helvetica" w:cs="Helvetica"/>
            </w:rPr>
          </w:rPrChange>
        </w:rPr>
        <w:pPrChange w:id="2694" w:author="Vihari Réka" w:date="2018-11-30T20:58:00Z">
          <w:pPr>
            <w:tabs>
              <w:tab w:val="left" w:pos="593"/>
            </w:tabs>
            <w:autoSpaceDE w:val="0"/>
            <w:autoSpaceDN w:val="0"/>
            <w:adjustRightInd w:val="0"/>
          </w:pPr>
        </w:pPrChange>
      </w:pPr>
      <w:r w:rsidRPr="00CC342C">
        <w:rPr>
          <w:rPrChange w:id="2695" w:author="Vihari Réka" w:date="2018-11-30T20:52:00Z">
            <w:rPr>
              <w:rFonts w:ascii="Menlo" w:eastAsiaTheme="minorHAnsi" w:hAnsi="Menlo" w:cs="Menlo"/>
              <w:color w:val="000000"/>
            </w:rPr>
          </w:rPrChange>
        </w:rPr>
        <w:t xml:space="preserve">        </w:t>
      </w:r>
      <w:r w:rsidRPr="00CC342C">
        <w:rPr>
          <w:rPrChange w:id="2696" w:author="Vihari Réka" w:date="2018-11-30T20:52:00Z">
            <w:rPr>
              <w:rFonts w:ascii="Menlo" w:eastAsiaTheme="minorHAnsi" w:hAnsi="Menlo" w:cs="Menlo"/>
              <w:b/>
              <w:bCs/>
              <w:color w:val="9B2393"/>
            </w:rPr>
          </w:rPrChange>
        </w:rPr>
        <w:t>case</w:t>
      </w:r>
      <w:r w:rsidRPr="00CC342C">
        <w:rPr>
          <w:rPrChange w:id="2697" w:author="Vihari Réka" w:date="2018-11-30T20:52:00Z">
            <w:rPr>
              <w:rFonts w:ascii="Menlo" w:eastAsiaTheme="minorHAnsi" w:hAnsi="Menlo" w:cs="Menlo"/>
              <w:color w:val="000000"/>
            </w:rPr>
          </w:rPrChange>
        </w:rPr>
        <w:t xml:space="preserve"> username</w:t>
      </w:r>
    </w:p>
    <w:p w14:paraId="0A9E4E4B" w14:textId="4964EECD"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698" w:author="Vihari Réka" w:date="2018-11-30T20:52:00Z">
            <w:rPr>
              <w:rFonts w:ascii="Helvetica" w:eastAsiaTheme="minorHAnsi" w:hAnsi="Helvetica" w:cs="Helvetica"/>
            </w:rPr>
          </w:rPrChange>
        </w:rPr>
        <w:pPrChange w:id="2699" w:author="Vihari Réka" w:date="2018-11-30T20:58:00Z">
          <w:pPr>
            <w:tabs>
              <w:tab w:val="left" w:pos="593"/>
            </w:tabs>
            <w:autoSpaceDE w:val="0"/>
            <w:autoSpaceDN w:val="0"/>
            <w:adjustRightInd w:val="0"/>
          </w:pPr>
        </w:pPrChange>
      </w:pPr>
      <w:del w:id="2700" w:author="Vihari Réka" w:date="2018-11-22T10:33:00Z">
        <w:r w:rsidRPr="00CC342C" w:rsidDel="002052A4">
          <w:rPr>
            <w:rPrChange w:id="2701" w:author="Vihari Réka" w:date="2018-11-30T20:52:00Z">
              <w:rPr>
                <w:rFonts w:ascii="Menlo" w:eastAsiaTheme="minorHAnsi" w:hAnsi="Menlo" w:cs="Menlo"/>
                <w:color w:val="000000"/>
              </w:rPr>
            </w:rPrChange>
          </w:rPr>
          <w:delText xml:space="preserve">        </w:delText>
        </w:r>
        <w:r w:rsidRPr="00CC342C" w:rsidDel="002052A4">
          <w:rPr>
            <w:rPrChange w:id="2702" w:author="Vihari Réka" w:date="2018-11-30T20:52:00Z">
              <w:rPr>
                <w:rFonts w:ascii="Menlo" w:eastAsiaTheme="minorHAnsi" w:hAnsi="Menlo" w:cs="Menlo"/>
                <w:b/>
                <w:bCs/>
                <w:color w:val="9B2393"/>
              </w:rPr>
            </w:rPrChange>
          </w:rPr>
          <w:delText>case</w:delText>
        </w:r>
        <w:r w:rsidRPr="00CC342C" w:rsidDel="002052A4">
          <w:rPr>
            <w:rPrChange w:id="2703" w:author="Vihari Réka" w:date="2018-11-30T20:52:00Z">
              <w:rPr>
                <w:rFonts w:ascii="Menlo" w:eastAsiaTheme="minorHAnsi" w:hAnsi="Menlo" w:cs="Menlo"/>
                <w:color w:val="000000"/>
              </w:rPr>
            </w:rPrChange>
          </w:rPr>
          <w:delText xml:space="preserve"> password</w:delText>
        </w:r>
      </w:del>
    </w:p>
    <w:p w14:paraId="762E4765"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04" w:author="Vihari Réka" w:date="2018-11-30T20:52:00Z">
            <w:rPr>
              <w:rFonts w:ascii="Helvetica" w:eastAsiaTheme="minorHAnsi" w:hAnsi="Helvetica" w:cs="Helvetica"/>
            </w:rPr>
          </w:rPrChange>
        </w:rPr>
        <w:pPrChange w:id="2705" w:author="Vihari Réka" w:date="2018-11-30T20:58:00Z">
          <w:pPr>
            <w:tabs>
              <w:tab w:val="left" w:pos="593"/>
            </w:tabs>
            <w:autoSpaceDE w:val="0"/>
            <w:autoSpaceDN w:val="0"/>
            <w:adjustRightInd w:val="0"/>
          </w:pPr>
        </w:pPrChange>
      </w:pPr>
      <w:r w:rsidRPr="00CC342C">
        <w:rPr>
          <w:rPrChange w:id="2706" w:author="Vihari Réka" w:date="2018-11-30T20:52:00Z">
            <w:rPr>
              <w:rFonts w:ascii="Menlo" w:eastAsiaTheme="minorHAnsi" w:hAnsi="Menlo" w:cs="Menlo"/>
              <w:color w:val="000000"/>
            </w:rPr>
          </w:rPrChange>
        </w:rPr>
        <w:t xml:space="preserve">        </w:t>
      </w:r>
      <w:r w:rsidRPr="00CC342C">
        <w:rPr>
          <w:rPrChange w:id="2707" w:author="Vihari Réka" w:date="2018-11-30T20:52:00Z">
            <w:rPr>
              <w:rFonts w:ascii="Menlo" w:eastAsiaTheme="minorHAnsi" w:hAnsi="Menlo" w:cs="Menlo"/>
              <w:b/>
              <w:bCs/>
              <w:color w:val="9B2393"/>
            </w:rPr>
          </w:rPrChange>
        </w:rPr>
        <w:t>case</w:t>
      </w:r>
      <w:r w:rsidRPr="00CC342C">
        <w:rPr>
          <w:rPrChange w:id="2708" w:author="Vihari Réka" w:date="2018-11-30T20:52:00Z">
            <w:rPr>
              <w:rFonts w:ascii="Menlo" w:eastAsiaTheme="minorHAnsi" w:hAnsi="Menlo" w:cs="Menlo"/>
              <w:color w:val="000000"/>
            </w:rPr>
          </w:rPrChange>
        </w:rPr>
        <w:t xml:space="preserve"> accestoken</w:t>
      </w:r>
    </w:p>
    <w:p w14:paraId="6875D7B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09" w:author="Vihari Réka" w:date="2018-11-30T20:52:00Z">
            <w:rPr>
              <w:rFonts w:ascii="Menlo" w:eastAsiaTheme="minorHAnsi" w:hAnsi="Menlo" w:cs="Menlo"/>
              <w:color w:val="000000"/>
            </w:rPr>
          </w:rPrChange>
        </w:rPr>
        <w:pPrChange w:id="2710" w:author="Vihari Réka" w:date="2018-11-30T20:58:00Z">
          <w:pPr>
            <w:spacing w:after="120" w:line="360" w:lineRule="auto"/>
            <w:ind w:firstLine="720"/>
            <w:jc w:val="both"/>
          </w:pPr>
        </w:pPrChange>
      </w:pPr>
      <w:r w:rsidRPr="00CC342C">
        <w:rPr>
          <w:rPrChange w:id="2711" w:author="Vihari Réka" w:date="2018-11-30T20:52:00Z">
            <w:rPr>
              <w:rFonts w:ascii="Menlo" w:eastAsiaTheme="minorHAnsi" w:hAnsi="Menlo" w:cs="Menlo"/>
              <w:color w:val="000000"/>
            </w:rPr>
          </w:rPrChange>
        </w:rPr>
        <w:t xml:space="preserve">    }</w:t>
      </w:r>
      <w:commentRangeEnd w:id="2686"/>
      <w:r w:rsidR="00207620" w:rsidRPr="00CC342C">
        <w:rPr>
          <w:rPrChange w:id="2712" w:author="Vihari Réka" w:date="2018-11-30T20:52:00Z">
            <w:rPr>
              <w:rStyle w:val="Jegyzethivatkozs"/>
            </w:rPr>
          </w:rPrChange>
        </w:rPr>
        <w:commentReference w:id="2686"/>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getter és setter metódusokat az értékek megadásához és lekéréséhez. Például az alábbiakban látható a token lekérése. Ennek fontos volt a tárolása, mert minden egyes hálózati kérésben szükséges elküldeni. </w:t>
      </w:r>
      <w:r w:rsidR="00F80ED2">
        <w:rPr>
          <w:rFonts w:cs="Times New Roman"/>
        </w:rPr>
        <w:t xml:space="preserve">Látható, hogy a token egy String érték, melyet a UserDefaultsKey használatával a kulcs nevének megadásával tudunk beállítani. Lekérésnél pedig ugyanerre a megadott kulcs névre hivatkozunk. Ha nem sikerült a token tárolása, vagy még nem kaptunk, akkor </w:t>
      </w:r>
      <w:ins w:id="2713" w:author="Vihari Réka" w:date="2018-11-22T10:34:00Z">
        <w:r w:rsidR="002052A4">
          <w:rPr>
            <w:rFonts w:cs="Times New Roman"/>
          </w:rPr>
          <w:t>a getter metódus ,,nil” értékkel tér vissza.</w:t>
        </w:r>
      </w:ins>
      <w:commentRangeStart w:id="2714"/>
      <w:del w:id="2715" w:author="Vihari Réka" w:date="2018-11-22T10:34:00Z">
        <w:r w:rsidR="00F80ED2" w:rsidDel="002052A4">
          <w:rPr>
            <w:rFonts w:cs="Times New Roman"/>
          </w:rPr>
          <w:delText xml:space="preserve">,,Nincs token” </w:delText>
        </w:r>
        <w:commentRangeEnd w:id="2714"/>
        <w:r w:rsidR="00AA4217" w:rsidDel="002052A4">
          <w:rPr>
            <w:rStyle w:val="Jegyzethivatkozs"/>
          </w:rPr>
          <w:commentReference w:id="2714"/>
        </w:r>
        <w:r w:rsidR="00F80ED2" w:rsidDel="002052A4">
          <w:rPr>
            <w:rFonts w:cs="Times New Roman"/>
          </w:rPr>
          <w:delText>választ kapunk.</w:delText>
        </w:r>
      </w:del>
      <w:r w:rsidR="00F80ED2">
        <w:rPr>
          <w:rFonts w:cs="Times New Roman"/>
        </w:rPr>
        <w:t xml:space="preserve"> </w:t>
      </w:r>
    </w:p>
    <w:p w14:paraId="6081D6E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16" w:author="Vihari Réka" w:date="2018-11-30T20:52:00Z">
            <w:rPr>
              <w:rFonts w:ascii="Helvetica" w:eastAsiaTheme="minorHAnsi" w:hAnsi="Helvetica" w:cs="Helvetica"/>
              <w:sz w:val="22"/>
              <w:szCs w:val="22"/>
            </w:rPr>
          </w:rPrChange>
        </w:rPr>
        <w:pPrChange w:id="2717" w:author="Vihari Réka" w:date="2018-11-30T20:58:00Z">
          <w:pPr>
            <w:tabs>
              <w:tab w:val="left" w:pos="593"/>
            </w:tabs>
            <w:autoSpaceDE w:val="0"/>
            <w:autoSpaceDN w:val="0"/>
            <w:adjustRightInd w:val="0"/>
          </w:pPr>
        </w:pPrChange>
      </w:pPr>
      <w:commentRangeStart w:id="2718"/>
      <w:r w:rsidRPr="00CC342C">
        <w:rPr>
          <w:rPrChange w:id="2719" w:author="Vihari Réka" w:date="2018-11-30T20:52:00Z">
            <w:rPr>
              <w:rFonts w:ascii="Menlo" w:eastAsiaTheme="minorHAnsi" w:hAnsi="Menlo" w:cs="Menlo"/>
              <w:b/>
              <w:bCs/>
              <w:color w:val="9B2393"/>
              <w:sz w:val="22"/>
              <w:szCs w:val="22"/>
            </w:rPr>
          </w:rPrChange>
        </w:rPr>
        <w:t>func</w:t>
      </w:r>
      <w:r w:rsidRPr="00CC342C">
        <w:rPr>
          <w:rPrChange w:id="2720" w:author="Vihari Réka" w:date="2018-11-30T20:52:00Z">
            <w:rPr>
              <w:rFonts w:ascii="Menlo" w:eastAsiaTheme="minorHAnsi" w:hAnsi="Menlo" w:cs="Menlo"/>
              <w:color w:val="000000"/>
              <w:sz w:val="22"/>
              <w:szCs w:val="22"/>
            </w:rPr>
          </w:rPrChange>
        </w:rPr>
        <w:t xml:space="preserve"> setToken(value: </w:t>
      </w:r>
      <w:r w:rsidRPr="00CC342C">
        <w:rPr>
          <w:rPrChange w:id="2721" w:author="Vihari Réka" w:date="2018-11-30T20:52:00Z">
            <w:rPr>
              <w:rFonts w:ascii="Menlo" w:eastAsiaTheme="minorHAnsi" w:hAnsi="Menlo" w:cs="Menlo"/>
              <w:color w:val="5C2699"/>
              <w:sz w:val="22"/>
              <w:szCs w:val="22"/>
            </w:rPr>
          </w:rPrChange>
        </w:rPr>
        <w:t>String</w:t>
      </w:r>
      <w:r w:rsidRPr="00CC342C">
        <w:rPr>
          <w:rPrChange w:id="2722" w:author="Vihari Réka" w:date="2018-11-30T20:52:00Z">
            <w:rPr>
              <w:rFonts w:ascii="Menlo" w:eastAsiaTheme="minorHAnsi" w:hAnsi="Menlo" w:cs="Menlo"/>
              <w:color w:val="000000"/>
              <w:sz w:val="22"/>
              <w:szCs w:val="22"/>
            </w:rPr>
          </w:rPrChange>
        </w:rPr>
        <w:t>) {</w:t>
      </w:r>
    </w:p>
    <w:p w14:paraId="701E76F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23" w:author="Vihari Réka" w:date="2018-11-30T20:52:00Z">
            <w:rPr>
              <w:rFonts w:ascii="Helvetica" w:eastAsiaTheme="minorHAnsi" w:hAnsi="Helvetica" w:cs="Helvetica"/>
              <w:sz w:val="22"/>
              <w:szCs w:val="22"/>
            </w:rPr>
          </w:rPrChange>
        </w:rPr>
        <w:pPrChange w:id="2724" w:author="Vihari Réka" w:date="2018-11-30T20:58:00Z">
          <w:pPr>
            <w:tabs>
              <w:tab w:val="left" w:pos="593"/>
            </w:tabs>
            <w:autoSpaceDE w:val="0"/>
            <w:autoSpaceDN w:val="0"/>
            <w:adjustRightInd w:val="0"/>
          </w:pPr>
        </w:pPrChange>
      </w:pPr>
      <w:r w:rsidRPr="00CC342C">
        <w:rPr>
          <w:rPrChange w:id="2725" w:author="Vihari Réka" w:date="2018-11-30T20:52:00Z">
            <w:rPr>
              <w:rFonts w:ascii="Menlo" w:eastAsiaTheme="minorHAnsi" w:hAnsi="Menlo" w:cs="Menlo"/>
              <w:color w:val="000000"/>
              <w:sz w:val="22"/>
              <w:szCs w:val="22"/>
            </w:rPr>
          </w:rPrChange>
        </w:rPr>
        <w:t xml:space="preserve">        </w:t>
      </w:r>
      <w:r w:rsidRPr="00CC342C">
        <w:rPr>
          <w:rPrChange w:id="2726" w:author="Vihari Réka" w:date="2018-11-30T20:52:00Z">
            <w:rPr>
              <w:rFonts w:ascii="Menlo" w:eastAsiaTheme="minorHAnsi" w:hAnsi="Menlo" w:cs="Menlo"/>
              <w:color w:val="3900A0"/>
              <w:sz w:val="22"/>
              <w:szCs w:val="22"/>
            </w:rPr>
          </w:rPrChange>
        </w:rPr>
        <w:t>set</w:t>
      </w:r>
      <w:r w:rsidRPr="00CC342C">
        <w:rPr>
          <w:rPrChange w:id="2727" w:author="Vihari Réka" w:date="2018-11-30T20:52:00Z">
            <w:rPr>
              <w:rFonts w:ascii="Menlo" w:eastAsiaTheme="minorHAnsi" w:hAnsi="Menlo" w:cs="Menlo"/>
              <w:color w:val="000000"/>
              <w:sz w:val="22"/>
              <w:szCs w:val="22"/>
            </w:rPr>
          </w:rPrChange>
        </w:rPr>
        <w:t xml:space="preserve">(value, forKey: </w:t>
      </w:r>
      <w:r w:rsidRPr="00CC342C">
        <w:rPr>
          <w:rPrChange w:id="2728" w:author="Vihari Réka" w:date="2018-11-30T20:52:00Z">
            <w:rPr>
              <w:rFonts w:ascii="Menlo" w:eastAsiaTheme="minorHAnsi" w:hAnsi="Menlo" w:cs="Menlo"/>
              <w:color w:val="326D74"/>
              <w:sz w:val="22"/>
              <w:szCs w:val="22"/>
            </w:rPr>
          </w:rPrChange>
        </w:rPr>
        <w:t>UserDefaultsKey</w:t>
      </w:r>
      <w:r w:rsidRPr="00CC342C">
        <w:rPr>
          <w:rPrChange w:id="2729" w:author="Vihari Réka" w:date="2018-11-30T20:52:00Z">
            <w:rPr>
              <w:rFonts w:ascii="Menlo" w:eastAsiaTheme="minorHAnsi" w:hAnsi="Menlo" w:cs="Menlo"/>
              <w:color w:val="000000"/>
              <w:sz w:val="22"/>
              <w:szCs w:val="22"/>
            </w:rPr>
          </w:rPrChange>
        </w:rPr>
        <w:t>.</w:t>
      </w:r>
      <w:r w:rsidRPr="00CC342C">
        <w:rPr>
          <w:rPrChange w:id="2730" w:author="Vihari Réka" w:date="2018-11-30T20:52:00Z">
            <w:rPr>
              <w:rFonts w:ascii="Menlo" w:eastAsiaTheme="minorHAnsi" w:hAnsi="Menlo" w:cs="Menlo"/>
              <w:color w:val="245256"/>
              <w:sz w:val="22"/>
              <w:szCs w:val="22"/>
            </w:rPr>
          </w:rPrChange>
        </w:rPr>
        <w:t>accestoken</w:t>
      </w:r>
      <w:r w:rsidRPr="00CC342C">
        <w:rPr>
          <w:rPrChange w:id="2731" w:author="Vihari Réka" w:date="2018-11-30T20:52:00Z">
            <w:rPr>
              <w:rFonts w:ascii="Menlo" w:eastAsiaTheme="minorHAnsi" w:hAnsi="Menlo" w:cs="Menlo"/>
              <w:color w:val="000000"/>
              <w:sz w:val="22"/>
              <w:szCs w:val="22"/>
            </w:rPr>
          </w:rPrChange>
        </w:rPr>
        <w:t>.</w:t>
      </w:r>
      <w:r w:rsidRPr="00CC342C">
        <w:rPr>
          <w:rPrChange w:id="2732" w:author="Vihari Réka" w:date="2018-11-30T20:52:00Z">
            <w:rPr>
              <w:rFonts w:ascii="Menlo" w:eastAsiaTheme="minorHAnsi" w:hAnsi="Menlo" w:cs="Menlo"/>
              <w:color w:val="326D74"/>
              <w:sz w:val="22"/>
              <w:szCs w:val="22"/>
            </w:rPr>
          </w:rPrChange>
        </w:rPr>
        <w:t>rawValue</w:t>
      </w:r>
      <w:r w:rsidRPr="00CC342C">
        <w:rPr>
          <w:rPrChange w:id="2733" w:author="Vihari Réka" w:date="2018-11-30T20:52:00Z">
            <w:rPr>
              <w:rFonts w:ascii="Menlo" w:eastAsiaTheme="minorHAnsi" w:hAnsi="Menlo" w:cs="Menlo"/>
              <w:color w:val="000000"/>
              <w:sz w:val="22"/>
              <w:szCs w:val="22"/>
            </w:rPr>
          </w:rPrChange>
        </w:rPr>
        <w:t>)</w:t>
      </w:r>
    </w:p>
    <w:p w14:paraId="5BC5F4A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34" w:author="Vihari Réka" w:date="2018-11-30T20:52:00Z">
            <w:rPr>
              <w:rFonts w:ascii="Helvetica" w:eastAsiaTheme="minorHAnsi" w:hAnsi="Helvetica" w:cs="Helvetica"/>
              <w:sz w:val="22"/>
              <w:szCs w:val="22"/>
            </w:rPr>
          </w:rPrChange>
        </w:rPr>
        <w:pPrChange w:id="2735" w:author="Vihari Réka" w:date="2018-11-30T20:58:00Z">
          <w:pPr>
            <w:tabs>
              <w:tab w:val="left" w:pos="593"/>
            </w:tabs>
            <w:autoSpaceDE w:val="0"/>
            <w:autoSpaceDN w:val="0"/>
            <w:adjustRightInd w:val="0"/>
          </w:pPr>
        </w:pPrChange>
      </w:pPr>
      <w:r w:rsidRPr="00CC342C">
        <w:rPr>
          <w:rPrChange w:id="2736" w:author="Vihari Réka" w:date="2018-11-30T20:52:00Z">
            <w:rPr>
              <w:rFonts w:ascii="Menlo" w:eastAsiaTheme="minorHAnsi" w:hAnsi="Menlo" w:cs="Menlo"/>
              <w:color w:val="000000"/>
              <w:sz w:val="22"/>
              <w:szCs w:val="22"/>
            </w:rPr>
          </w:rPrChange>
        </w:rPr>
        <w:t xml:space="preserve">        </w:t>
      </w:r>
      <w:r w:rsidRPr="00CC342C">
        <w:rPr>
          <w:rPrChange w:id="2737" w:author="Vihari Réka" w:date="2018-11-30T20:52:00Z">
            <w:rPr>
              <w:rFonts w:ascii="Menlo" w:eastAsiaTheme="minorHAnsi" w:hAnsi="Menlo" w:cs="Menlo"/>
              <w:color w:val="3900A0"/>
              <w:sz w:val="22"/>
              <w:szCs w:val="22"/>
            </w:rPr>
          </w:rPrChange>
        </w:rPr>
        <w:t>synchronize</w:t>
      </w:r>
      <w:r w:rsidRPr="00CC342C">
        <w:rPr>
          <w:rPrChange w:id="2738" w:author="Vihari Réka" w:date="2018-11-30T20:52:00Z">
            <w:rPr>
              <w:rFonts w:ascii="Menlo" w:eastAsiaTheme="minorHAnsi" w:hAnsi="Menlo" w:cs="Menlo"/>
              <w:color w:val="000000"/>
              <w:sz w:val="22"/>
              <w:szCs w:val="22"/>
            </w:rPr>
          </w:rPrChange>
        </w:rPr>
        <w:t>()</w:t>
      </w:r>
    </w:p>
    <w:p w14:paraId="5446D91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39" w:author="Vihari Réka" w:date="2018-11-30T20:52:00Z">
            <w:rPr>
              <w:rFonts w:ascii="Helvetica" w:eastAsiaTheme="minorHAnsi" w:hAnsi="Helvetica" w:cs="Helvetica"/>
              <w:sz w:val="22"/>
              <w:szCs w:val="22"/>
            </w:rPr>
          </w:rPrChange>
        </w:rPr>
        <w:pPrChange w:id="2740" w:author="Vihari Réka" w:date="2018-11-30T20:58:00Z">
          <w:pPr>
            <w:tabs>
              <w:tab w:val="left" w:pos="593"/>
            </w:tabs>
            <w:autoSpaceDE w:val="0"/>
            <w:autoSpaceDN w:val="0"/>
            <w:adjustRightInd w:val="0"/>
          </w:pPr>
        </w:pPrChange>
      </w:pPr>
      <w:r w:rsidRPr="00CC342C">
        <w:rPr>
          <w:rPrChange w:id="2741" w:author="Vihari Réka" w:date="2018-11-30T20:52:00Z">
            <w:rPr>
              <w:rFonts w:ascii="Menlo" w:eastAsiaTheme="minorHAnsi" w:hAnsi="Menlo" w:cs="Menlo"/>
              <w:color w:val="000000"/>
              <w:sz w:val="22"/>
              <w:szCs w:val="22"/>
            </w:rPr>
          </w:rPrChange>
        </w:rPr>
        <w:t xml:space="preserve">    }</w:t>
      </w:r>
    </w:p>
    <w:p w14:paraId="3D0268CC"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42" w:author="Vihari Réka" w:date="2018-11-30T20:52:00Z">
            <w:rPr>
              <w:rFonts w:ascii="Helvetica" w:eastAsiaTheme="minorHAnsi" w:hAnsi="Helvetica" w:cs="Helvetica"/>
              <w:sz w:val="22"/>
              <w:szCs w:val="22"/>
            </w:rPr>
          </w:rPrChange>
        </w:rPr>
        <w:pPrChange w:id="2743" w:author="Vihari Réka" w:date="2018-11-30T20:58:00Z">
          <w:pPr>
            <w:tabs>
              <w:tab w:val="left" w:pos="593"/>
            </w:tabs>
            <w:autoSpaceDE w:val="0"/>
            <w:autoSpaceDN w:val="0"/>
            <w:adjustRightInd w:val="0"/>
          </w:pPr>
        </w:pPrChange>
      </w:pPr>
    </w:p>
    <w:p w14:paraId="207B2B1C" w14:textId="6F930212"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44" w:author="Vihari Réka" w:date="2018-11-30T20:52:00Z">
            <w:rPr>
              <w:rFonts w:ascii="Helvetica" w:eastAsiaTheme="minorHAnsi" w:hAnsi="Helvetica" w:cs="Helvetica"/>
              <w:sz w:val="22"/>
              <w:szCs w:val="22"/>
            </w:rPr>
          </w:rPrChange>
        </w:rPr>
        <w:pPrChange w:id="2745" w:author="Vihari Réka" w:date="2018-11-30T20:58:00Z">
          <w:pPr>
            <w:tabs>
              <w:tab w:val="left" w:pos="593"/>
            </w:tabs>
            <w:autoSpaceDE w:val="0"/>
            <w:autoSpaceDN w:val="0"/>
            <w:adjustRightInd w:val="0"/>
          </w:pPr>
        </w:pPrChange>
      </w:pPr>
      <w:r w:rsidRPr="00CC342C">
        <w:rPr>
          <w:rPrChange w:id="2746" w:author="Vihari Réka" w:date="2018-11-30T20:52:00Z">
            <w:rPr>
              <w:rFonts w:ascii="Menlo" w:eastAsiaTheme="minorHAnsi" w:hAnsi="Menlo" w:cs="Menlo"/>
              <w:b/>
              <w:bCs/>
              <w:color w:val="9B2393"/>
              <w:sz w:val="22"/>
              <w:szCs w:val="22"/>
            </w:rPr>
          </w:rPrChange>
        </w:rPr>
        <w:t>func</w:t>
      </w:r>
      <w:r w:rsidRPr="00CC342C">
        <w:rPr>
          <w:rPrChange w:id="2747" w:author="Vihari Réka" w:date="2018-11-30T20:52:00Z">
            <w:rPr>
              <w:rFonts w:ascii="Menlo" w:eastAsiaTheme="minorHAnsi" w:hAnsi="Menlo" w:cs="Menlo"/>
              <w:color w:val="000000"/>
              <w:sz w:val="22"/>
              <w:szCs w:val="22"/>
            </w:rPr>
          </w:rPrChange>
        </w:rPr>
        <w:t xml:space="preserve"> getToken() -&gt; </w:t>
      </w:r>
      <w:r w:rsidRPr="00CC342C">
        <w:rPr>
          <w:rPrChange w:id="2748" w:author="Vihari Réka" w:date="2018-11-30T20:52:00Z">
            <w:rPr>
              <w:rFonts w:ascii="Menlo" w:eastAsiaTheme="minorHAnsi" w:hAnsi="Menlo" w:cs="Menlo"/>
              <w:color w:val="5C2699"/>
              <w:sz w:val="22"/>
              <w:szCs w:val="22"/>
            </w:rPr>
          </w:rPrChange>
        </w:rPr>
        <w:t>String</w:t>
      </w:r>
      <w:ins w:id="2749" w:author="Vihari Réka" w:date="2018-11-22T10:33:00Z">
        <w:r w:rsidR="002052A4" w:rsidRPr="00CC342C">
          <w:rPr>
            <w:rPrChange w:id="2750" w:author="Vihari Réka" w:date="2018-11-30T20:52:00Z">
              <w:rPr>
                <w:rFonts w:ascii="Menlo" w:eastAsiaTheme="minorHAnsi" w:hAnsi="Menlo" w:cs="Menlo"/>
                <w:color w:val="5C2699"/>
                <w:sz w:val="22"/>
                <w:szCs w:val="22"/>
              </w:rPr>
            </w:rPrChange>
          </w:rPr>
          <w:t>?</w:t>
        </w:r>
      </w:ins>
      <w:r w:rsidRPr="00CC342C">
        <w:rPr>
          <w:rPrChange w:id="2751" w:author="Vihari Réka" w:date="2018-11-30T20:52:00Z">
            <w:rPr>
              <w:rFonts w:ascii="Menlo" w:eastAsiaTheme="minorHAnsi" w:hAnsi="Menlo" w:cs="Menlo"/>
              <w:color w:val="000000"/>
              <w:sz w:val="22"/>
              <w:szCs w:val="22"/>
            </w:rPr>
          </w:rPrChange>
        </w:rPr>
        <w:t xml:space="preserve"> {</w:t>
      </w:r>
    </w:p>
    <w:p w14:paraId="3031923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52" w:author="Vihari Réka" w:date="2018-11-30T20:52:00Z">
            <w:rPr>
              <w:rFonts w:ascii="Menlo" w:eastAsiaTheme="minorHAnsi" w:hAnsi="Menlo" w:cs="Menlo"/>
              <w:color w:val="000000"/>
              <w:sz w:val="22"/>
              <w:szCs w:val="22"/>
            </w:rPr>
          </w:rPrChange>
        </w:rPr>
        <w:pPrChange w:id="2753" w:author="Vihari Réka" w:date="2018-11-30T20:58:00Z">
          <w:pPr>
            <w:tabs>
              <w:tab w:val="left" w:pos="593"/>
            </w:tabs>
            <w:autoSpaceDE w:val="0"/>
            <w:autoSpaceDN w:val="0"/>
            <w:adjustRightInd w:val="0"/>
          </w:pPr>
        </w:pPrChange>
      </w:pPr>
      <w:r w:rsidRPr="00CC342C">
        <w:rPr>
          <w:rPrChange w:id="2754" w:author="Vihari Réka" w:date="2018-11-30T20:52:00Z">
            <w:rPr>
              <w:rFonts w:ascii="Menlo" w:eastAsiaTheme="minorHAnsi" w:hAnsi="Menlo" w:cs="Menlo"/>
              <w:color w:val="000000"/>
              <w:sz w:val="22"/>
              <w:szCs w:val="22"/>
            </w:rPr>
          </w:rPrChange>
        </w:rPr>
        <w:t xml:space="preserve">   </w:t>
      </w:r>
      <w:r w:rsidR="00F80ED2" w:rsidRPr="00CC342C">
        <w:rPr>
          <w:rPrChange w:id="2755" w:author="Vihari Réka" w:date="2018-11-30T20:52:00Z">
            <w:rPr>
              <w:rFonts w:ascii="Menlo" w:eastAsiaTheme="minorHAnsi" w:hAnsi="Menlo" w:cs="Menlo"/>
              <w:color w:val="000000"/>
              <w:sz w:val="22"/>
              <w:szCs w:val="22"/>
            </w:rPr>
          </w:rPrChange>
        </w:rPr>
        <w:t xml:space="preserve"> </w:t>
      </w:r>
      <w:r w:rsidRPr="00CC342C">
        <w:rPr>
          <w:rPrChange w:id="2756" w:author="Vihari Réka" w:date="2018-11-30T20:52:00Z">
            <w:rPr>
              <w:rFonts w:ascii="Menlo" w:eastAsiaTheme="minorHAnsi" w:hAnsi="Menlo" w:cs="Menlo"/>
              <w:b/>
              <w:bCs/>
              <w:color w:val="9B2393"/>
              <w:sz w:val="22"/>
              <w:szCs w:val="22"/>
            </w:rPr>
          </w:rPrChange>
        </w:rPr>
        <w:t>guard</w:t>
      </w:r>
      <w:r w:rsidRPr="00CC342C">
        <w:rPr>
          <w:rPrChange w:id="2757" w:author="Vihari Réka" w:date="2018-11-30T20:52:00Z">
            <w:rPr>
              <w:rFonts w:ascii="Menlo" w:eastAsiaTheme="minorHAnsi" w:hAnsi="Menlo" w:cs="Menlo"/>
              <w:color w:val="000000"/>
              <w:sz w:val="22"/>
              <w:szCs w:val="22"/>
            </w:rPr>
          </w:rPrChange>
        </w:rPr>
        <w:t xml:space="preserve"> </w:t>
      </w:r>
      <w:r w:rsidRPr="00CC342C">
        <w:rPr>
          <w:rPrChange w:id="2758" w:author="Vihari Réka" w:date="2018-11-30T20:52:00Z">
            <w:rPr>
              <w:rFonts w:ascii="Menlo" w:eastAsiaTheme="minorHAnsi" w:hAnsi="Menlo" w:cs="Menlo"/>
              <w:b/>
              <w:bCs/>
              <w:color w:val="9B2393"/>
              <w:sz w:val="22"/>
              <w:szCs w:val="22"/>
            </w:rPr>
          </w:rPrChange>
        </w:rPr>
        <w:t>let</w:t>
      </w:r>
      <w:r w:rsidRPr="00CC342C">
        <w:rPr>
          <w:rPrChange w:id="2759" w:author="Vihari Réka" w:date="2018-11-30T20:52:00Z">
            <w:rPr>
              <w:rFonts w:ascii="Menlo" w:eastAsiaTheme="minorHAnsi" w:hAnsi="Menlo" w:cs="Menlo"/>
              <w:color w:val="000000"/>
              <w:sz w:val="22"/>
              <w:szCs w:val="22"/>
            </w:rPr>
          </w:rPrChange>
        </w:rPr>
        <w:t xml:space="preserve"> token = </w:t>
      </w:r>
      <w:r w:rsidRPr="00CC342C">
        <w:rPr>
          <w:rPrChange w:id="2760" w:author="Vihari Réka" w:date="2018-11-30T20:52:00Z">
            <w:rPr>
              <w:rFonts w:ascii="Menlo" w:eastAsiaTheme="minorHAnsi" w:hAnsi="Menlo" w:cs="Menlo"/>
              <w:color w:val="5C2699"/>
              <w:sz w:val="22"/>
              <w:szCs w:val="22"/>
            </w:rPr>
          </w:rPrChange>
        </w:rPr>
        <w:t>UserDefaults</w:t>
      </w:r>
      <w:r w:rsidRPr="00CC342C">
        <w:rPr>
          <w:rPrChange w:id="2761" w:author="Vihari Réka" w:date="2018-11-30T20:52:00Z">
            <w:rPr>
              <w:rFonts w:ascii="Menlo" w:eastAsiaTheme="minorHAnsi" w:hAnsi="Menlo" w:cs="Menlo"/>
              <w:color w:val="000000"/>
              <w:sz w:val="22"/>
              <w:szCs w:val="22"/>
            </w:rPr>
          </w:rPrChange>
        </w:rPr>
        <w:t>.</w:t>
      </w:r>
      <w:r w:rsidRPr="00CC342C">
        <w:rPr>
          <w:rPrChange w:id="2762" w:author="Vihari Réka" w:date="2018-11-30T20:52:00Z">
            <w:rPr>
              <w:rFonts w:ascii="Menlo" w:eastAsiaTheme="minorHAnsi" w:hAnsi="Menlo" w:cs="Menlo"/>
              <w:color w:val="5C2699"/>
              <w:sz w:val="22"/>
              <w:szCs w:val="22"/>
            </w:rPr>
          </w:rPrChange>
        </w:rPr>
        <w:t>standard</w:t>
      </w:r>
      <w:r w:rsidRPr="00CC342C">
        <w:rPr>
          <w:rPrChange w:id="2763" w:author="Vihari Réka" w:date="2018-11-30T20:52:00Z">
            <w:rPr>
              <w:rFonts w:ascii="Menlo" w:eastAsiaTheme="minorHAnsi" w:hAnsi="Menlo" w:cs="Menlo"/>
              <w:color w:val="000000"/>
              <w:sz w:val="22"/>
              <w:szCs w:val="22"/>
            </w:rPr>
          </w:rPrChange>
        </w:rPr>
        <w:t>.</w:t>
      </w:r>
      <w:r w:rsidRPr="00CC342C">
        <w:rPr>
          <w:rPrChange w:id="2764" w:author="Vihari Réka" w:date="2018-11-30T20:52:00Z">
            <w:rPr>
              <w:rFonts w:ascii="Menlo" w:eastAsiaTheme="minorHAnsi" w:hAnsi="Menlo" w:cs="Menlo"/>
              <w:color w:val="3900A0"/>
              <w:sz w:val="22"/>
              <w:szCs w:val="22"/>
            </w:rPr>
          </w:rPrChange>
        </w:rPr>
        <w:t>string</w:t>
      </w:r>
      <w:r w:rsidRPr="00CC342C">
        <w:rPr>
          <w:rPrChange w:id="2765" w:author="Vihari Réka" w:date="2018-11-30T20:52:00Z">
            <w:rPr>
              <w:rFonts w:ascii="Menlo" w:eastAsiaTheme="minorHAnsi" w:hAnsi="Menlo" w:cs="Menlo"/>
              <w:color w:val="000000"/>
              <w:sz w:val="22"/>
              <w:szCs w:val="22"/>
            </w:rPr>
          </w:rPrChange>
        </w:rPr>
        <w:t>(forKey:</w:t>
      </w:r>
      <w:r w:rsidR="00F80ED2" w:rsidRPr="00CC342C">
        <w:rPr>
          <w:rPrChange w:id="2766" w:author="Vihari Réka" w:date="2018-11-30T20:52:00Z">
            <w:rPr>
              <w:rFonts w:ascii="Menlo" w:eastAsiaTheme="minorHAnsi" w:hAnsi="Menlo" w:cs="Menlo"/>
              <w:color w:val="000000"/>
              <w:sz w:val="22"/>
              <w:szCs w:val="22"/>
            </w:rPr>
          </w:rPrChange>
        </w:rPr>
        <w:t xml:space="preserve"> </w:t>
      </w:r>
      <w:r w:rsidRPr="00CC342C">
        <w:rPr>
          <w:rPrChange w:id="2767" w:author="Vihari Réka" w:date="2018-11-30T20:52:00Z">
            <w:rPr>
              <w:rFonts w:ascii="Menlo" w:eastAsiaTheme="minorHAnsi" w:hAnsi="Menlo" w:cs="Menlo"/>
              <w:color w:val="C41A16"/>
              <w:sz w:val="22"/>
              <w:szCs w:val="22"/>
            </w:rPr>
          </w:rPrChange>
        </w:rPr>
        <w:t>"accestoken"</w:t>
      </w:r>
      <w:r w:rsidRPr="00CC342C">
        <w:rPr>
          <w:rPrChange w:id="2768" w:author="Vihari Réka" w:date="2018-11-30T20:52:00Z">
            <w:rPr>
              <w:rFonts w:ascii="Menlo" w:eastAsiaTheme="minorHAnsi" w:hAnsi="Menlo" w:cs="Menlo"/>
              <w:color w:val="000000"/>
              <w:sz w:val="22"/>
              <w:szCs w:val="22"/>
            </w:rPr>
          </w:rPrChange>
        </w:rPr>
        <w:t xml:space="preserve">) </w:t>
      </w:r>
    </w:p>
    <w:p w14:paraId="78C2EE9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2769" w:author="Vihari Réka" w:date="2018-11-30T20:52:00Z">
            <w:rPr>
              <w:rFonts w:ascii="Menlo" w:eastAsiaTheme="minorHAnsi" w:hAnsi="Menlo" w:cs="Menlo"/>
              <w:color w:val="000000"/>
              <w:sz w:val="22"/>
              <w:szCs w:val="22"/>
            </w:rPr>
          </w:rPrChange>
        </w:rPr>
        <w:pPrChange w:id="2770" w:author="Vihari Réka" w:date="2018-11-30T20:58:00Z">
          <w:pPr>
            <w:tabs>
              <w:tab w:val="left" w:pos="593"/>
            </w:tabs>
            <w:autoSpaceDE w:val="0"/>
            <w:autoSpaceDN w:val="0"/>
            <w:adjustRightInd w:val="0"/>
          </w:pPr>
        </w:pPrChange>
      </w:pPr>
      <w:r w:rsidRPr="00CC342C">
        <w:rPr>
          <w:rPrChange w:id="2771" w:author="Vihari Réka" w:date="2018-11-30T20:52:00Z">
            <w:rPr>
              <w:rFonts w:ascii="Menlo" w:eastAsiaTheme="minorHAnsi" w:hAnsi="Menlo" w:cs="Menlo"/>
              <w:b/>
              <w:bCs/>
              <w:color w:val="9B2393"/>
              <w:sz w:val="22"/>
              <w:szCs w:val="22"/>
            </w:rPr>
          </w:rPrChange>
        </w:rPr>
        <w:tab/>
      </w:r>
      <w:r w:rsidR="00D06BDB" w:rsidRPr="00CC342C">
        <w:rPr>
          <w:rPrChange w:id="2772" w:author="Vihari Réka" w:date="2018-11-30T20:52:00Z">
            <w:rPr>
              <w:rFonts w:ascii="Menlo" w:eastAsiaTheme="minorHAnsi" w:hAnsi="Menlo" w:cs="Menlo"/>
              <w:b/>
              <w:bCs/>
              <w:color w:val="9B2393"/>
              <w:sz w:val="22"/>
              <w:szCs w:val="22"/>
            </w:rPr>
          </w:rPrChange>
        </w:rPr>
        <w:t>else</w:t>
      </w:r>
      <w:r w:rsidR="00D06BDB" w:rsidRPr="00CC342C">
        <w:rPr>
          <w:rPrChange w:id="2773" w:author="Vihari Réka" w:date="2018-11-30T20:52:00Z">
            <w:rPr>
              <w:rFonts w:ascii="Menlo" w:eastAsiaTheme="minorHAnsi" w:hAnsi="Menlo" w:cs="Menlo"/>
              <w:color w:val="000000"/>
              <w:sz w:val="22"/>
              <w:szCs w:val="22"/>
            </w:rPr>
          </w:rPrChange>
        </w:rPr>
        <w:t xml:space="preserve"> { </w:t>
      </w:r>
    </w:p>
    <w:p w14:paraId="69471F6B" w14:textId="19CC1DE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74" w:author="Vihari Réka" w:date="2018-11-30T20:52:00Z">
            <w:rPr>
              <w:rFonts w:ascii="Menlo" w:eastAsiaTheme="minorHAnsi" w:hAnsi="Menlo" w:cs="Menlo"/>
              <w:color w:val="C41A16"/>
              <w:sz w:val="22"/>
              <w:szCs w:val="22"/>
            </w:rPr>
          </w:rPrChange>
        </w:rPr>
        <w:pPrChange w:id="2775" w:author="Vihari Réka" w:date="2018-11-30T20:58:00Z">
          <w:pPr>
            <w:tabs>
              <w:tab w:val="left" w:pos="593"/>
            </w:tabs>
            <w:autoSpaceDE w:val="0"/>
            <w:autoSpaceDN w:val="0"/>
            <w:adjustRightInd w:val="0"/>
          </w:pPr>
        </w:pPrChange>
      </w:pPr>
      <w:r w:rsidRPr="00CC342C">
        <w:rPr>
          <w:rPrChange w:id="2776" w:author="Vihari Réka" w:date="2018-11-30T20:52:00Z">
            <w:rPr>
              <w:rFonts w:ascii="Menlo" w:eastAsiaTheme="minorHAnsi" w:hAnsi="Menlo" w:cs="Menlo"/>
              <w:color w:val="000000"/>
              <w:sz w:val="22"/>
              <w:szCs w:val="22"/>
            </w:rPr>
          </w:rPrChange>
        </w:rPr>
        <w:tab/>
      </w:r>
      <w:r w:rsidRPr="00CC342C">
        <w:rPr>
          <w:rPrChange w:id="2777" w:author="Vihari Réka" w:date="2018-11-30T20:52:00Z">
            <w:rPr>
              <w:rFonts w:ascii="Menlo" w:eastAsiaTheme="minorHAnsi" w:hAnsi="Menlo" w:cs="Menlo"/>
              <w:color w:val="000000"/>
              <w:sz w:val="22"/>
              <w:szCs w:val="22"/>
            </w:rPr>
          </w:rPrChange>
        </w:rPr>
        <w:tab/>
      </w:r>
      <w:r w:rsidRPr="00CC342C">
        <w:rPr>
          <w:rPrChange w:id="2778" w:author="Vihari Réka" w:date="2018-11-30T20:52:00Z">
            <w:rPr>
              <w:rFonts w:ascii="Menlo" w:eastAsiaTheme="minorHAnsi" w:hAnsi="Menlo" w:cs="Menlo"/>
              <w:color w:val="000000"/>
              <w:sz w:val="22"/>
              <w:szCs w:val="22"/>
            </w:rPr>
          </w:rPrChange>
        </w:rPr>
        <w:tab/>
      </w:r>
      <w:r w:rsidRPr="00CC342C">
        <w:rPr>
          <w:rPrChange w:id="2779" w:author="Vihari Réka" w:date="2018-11-30T20:52:00Z">
            <w:rPr>
              <w:rFonts w:ascii="Menlo" w:eastAsiaTheme="minorHAnsi" w:hAnsi="Menlo" w:cs="Menlo"/>
              <w:b/>
              <w:bCs/>
              <w:color w:val="9B2393"/>
              <w:sz w:val="22"/>
              <w:szCs w:val="22"/>
            </w:rPr>
          </w:rPrChange>
        </w:rPr>
        <w:t>return</w:t>
      </w:r>
      <w:r w:rsidRPr="00CC342C">
        <w:rPr>
          <w:rPrChange w:id="2780" w:author="Vihari Réka" w:date="2018-11-30T20:52:00Z">
            <w:rPr>
              <w:rFonts w:ascii="Menlo" w:eastAsiaTheme="minorHAnsi" w:hAnsi="Menlo" w:cs="Menlo"/>
              <w:color w:val="000000"/>
              <w:sz w:val="22"/>
              <w:szCs w:val="22"/>
            </w:rPr>
          </w:rPrChange>
        </w:rPr>
        <w:t xml:space="preserve"> </w:t>
      </w:r>
      <w:del w:id="2781" w:author="Vihari Réka" w:date="2018-11-22T10:33:00Z">
        <w:r w:rsidRPr="00CC342C" w:rsidDel="002052A4">
          <w:rPr>
            <w:rPrChange w:id="2782" w:author="Vihari Réka" w:date="2018-11-30T20:52:00Z">
              <w:rPr>
                <w:rFonts w:ascii="Menlo" w:eastAsiaTheme="minorHAnsi" w:hAnsi="Menlo" w:cs="Menlo"/>
                <w:color w:val="C41A16"/>
                <w:sz w:val="22"/>
                <w:szCs w:val="22"/>
              </w:rPr>
            </w:rPrChange>
          </w:rPr>
          <w:delText>"Nincs token"</w:delText>
        </w:r>
      </w:del>
      <w:ins w:id="2783" w:author="Vihari Réka" w:date="2018-11-22T10:33:00Z">
        <w:r w:rsidR="002052A4" w:rsidRPr="00CC342C">
          <w:rPr>
            <w:rPrChange w:id="2784" w:author="Vihari Réka" w:date="2018-11-30T20:52:00Z">
              <w:rPr>
                <w:rFonts w:ascii="Menlo" w:eastAsiaTheme="minorHAnsi" w:hAnsi="Menlo" w:cs="Menlo"/>
                <w:color w:val="C41A16"/>
                <w:sz w:val="22"/>
                <w:szCs w:val="22"/>
              </w:rPr>
            </w:rPrChange>
          </w:rPr>
          <w:t>nil</w:t>
        </w:r>
      </w:ins>
    </w:p>
    <w:p w14:paraId="688D37B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2785" w:author="Vihari Réka" w:date="2018-11-30T20:52:00Z">
            <w:rPr>
              <w:rFonts w:ascii="Helvetica" w:eastAsiaTheme="minorHAnsi" w:hAnsi="Helvetica" w:cs="Helvetica"/>
              <w:sz w:val="22"/>
              <w:szCs w:val="22"/>
            </w:rPr>
          </w:rPrChange>
        </w:rPr>
        <w:pPrChange w:id="2786" w:author="Vihari Réka" w:date="2018-11-30T20:58:00Z">
          <w:pPr>
            <w:tabs>
              <w:tab w:val="left" w:pos="593"/>
            </w:tabs>
            <w:autoSpaceDE w:val="0"/>
            <w:autoSpaceDN w:val="0"/>
            <w:adjustRightInd w:val="0"/>
          </w:pPr>
        </w:pPrChange>
      </w:pPr>
      <w:r w:rsidRPr="00CC342C">
        <w:rPr>
          <w:rPrChange w:id="2787" w:author="Vihari Réka" w:date="2018-11-30T20:52:00Z">
            <w:rPr>
              <w:rFonts w:ascii="Menlo" w:eastAsiaTheme="minorHAnsi" w:hAnsi="Menlo" w:cs="Menlo"/>
              <w:color w:val="000000"/>
              <w:sz w:val="22"/>
              <w:szCs w:val="22"/>
            </w:rPr>
          </w:rPrChange>
        </w:rPr>
        <w:tab/>
      </w:r>
      <w:r w:rsidRPr="00CC342C">
        <w:rPr>
          <w:rPrChange w:id="2788" w:author="Vihari Réka" w:date="2018-11-30T20:52:00Z">
            <w:rPr>
              <w:rFonts w:ascii="Menlo" w:eastAsiaTheme="minorHAnsi" w:hAnsi="Menlo" w:cs="Menlo"/>
              <w:color w:val="000000"/>
              <w:sz w:val="22"/>
              <w:szCs w:val="22"/>
            </w:rPr>
          </w:rPrChange>
        </w:rPr>
        <w:tab/>
      </w:r>
      <w:r w:rsidR="00D06BDB" w:rsidRPr="00CC342C">
        <w:rPr>
          <w:rPrChange w:id="2789" w:author="Vihari Réka" w:date="2018-11-30T20:52:00Z">
            <w:rPr>
              <w:rFonts w:ascii="Menlo" w:eastAsiaTheme="minorHAnsi" w:hAnsi="Menlo" w:cs="Menlo"/>
              <w:color w:val="000000"/>
              <w:sz w:val="22"/>
              <w:szCs w:val="22"/>
            </w:rPr>
          </w:rPrChange>
        </w:rPr>
        <w:t>}</w:t>
      </w:r>
    </w:p>
    <w:p w14:paraId="0C9E69C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90" w:author="Vihari Réka" w:date="2018-11-30T20:52:00Z">
            <w:rPr>
              <w:rFonts w:ascii="Helvetica" w:eastAsiaTheme="minorHAnsi" w:hAnsi="Helvetica" w:cs="Helvetica"/>
              <w:sz w:val="22"/>
              <w:szCs w:val="22"/>
            </w:rPr>
          </w:rPrChange>
        </w:rPr>
        <w:pPrChange w:id="2791" w:author="Vihari Réka" w:date="2018-11-30T20:58:00Z">
          <w:pPr>
            <w:tabs>
              <w:tab w:val="left" w:pos="593"/>
            </w:tabs>
            <w:autoSpaceDE w:val="0"/>
            <w:autoSpaceDN w:val="0"/>
            <w:adjustRightInd w:val="0"/>
          </w:pPr>
        </w:pPrChange>
      </w:pPr>
      <w:r w:rsidRPr="00CC342C">
        <w:rPr>
          <w:rPrChange w:id="2792" w:author="Vihari Réka" w:date="2018-11-30T20:52:00Z">
            <w:rPr>
              <w:rFonts w:ascii="Menlo" w:eastAsiaTheme="minorHAnsi" w:hAnsi="Menlo" w:cs="Menlo"/>
              <w:color w:val="000000"/>
              <w:sz w:val="22"/>
              <w:szCs w:val="22"/>
            </w:rPr>
          </w:rPrChange>
        </w:rPr>
        <w:t xml:space="preserve">    </w:t>
      </w:r>
      <w:r w:rsidR="00F80ED2" w:rsidRPr="00CC342C">
        <w:rPr>
          <w:rPrChange w:id="2793" w:author="Vihari Réka" w:date="2018-11-30T20:52:00Z">
            <w:rPr>
              <w:rFonts w:ascii="Menlo" w:eastAsiaTheme="minorHAnsi" w:hAnsi="Menlo" w:cs="Menlo"/>
              <w:color w:val="000000"/>
              <w:sz w:val="22"/>
              <w:szCs w:val="22"/>
            </w:rPr>
          </w:rPrChange>
        </w:rPr>
        <w:t xml:space="preserve"> </w:t>
      </w:r>
      <w:r w:rsidRPr="00CC342C">
        <w:rPr>
          <w:rPrChange w:id="2794" w:author="Vihari Réka" w:date="2018-11-30T20:52:00Z">
            <w:rPr>
              <w:rFonts w:ascii="Menlo" w:eastAsiaTheme="minorHAnsi" w:hAnsi="Menlo" w:cs="Menlo"/>
              <w:b/>
              <w:bCs/>
              <w:color w:val="9B2393"/>
              <w:sz w:val="22"/>
              <w:szCs w:val="22"/>
            </w:rPr>
          </w:rPrChange>
        </w:rPr>
        <w:t>return</w:t>
      </w:r>
      <w:r w:rsidRPr="00CC342C">
        <w:rPr>
          <w:rPrChange w:id="2795" w:author="Vihari Réka" w:date="2018-11-30T20:52:00Z">
            <w:rPr>
              <w:rFonts w:ascii="Menlo" w:eastAsiaTheme="minorHAnsi" w:hAnsi="Menlo" w:cs="Menlo"/>
              <w:color w:val="000000"/>
              <w:sz w:val="22"/>
              <w:szCs w:val="22"/>
            </w:rPr>
          </w:rPrChange>
        </w:rPr>
        <w:t xml:space="preserve"> token</w:t>
      </w:r>
    </w:p>
    <w:p w14:paraId="344BCC8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2796" w:author="Vihari Réka" w:date="2018-11-30T20:52:00Z">
            <w:rPr>
              <w:rFonts w:ascii="Menlo" w:eastAsiaTheme="minorHAnsi" w:hAnsi="Menlo" w:cs="Menlo"/>
              <w:color w:val="000000"/>
              <w:sz w:val="22"/>
              <w:szCs w:val="22"/>
            </w:rPr>
          </w:rPrChange>
        </w:rPr>
        <w:pPrChange w:id="2797" w:author="Vihari Réka" w:date="2018-11-30T20:58:00Z">
          <w:pPr>
            <w:spacing w:after="120" w:line="360" w:lineRule="auto"/>
            <w:ind w:firstLine="720"/>
            <w:jc w:val="both"/>
          </w:pPr>
        </w:pPrChange>
      </w:pPr>
      <w:r w:rsidRPr="00CC342C">
        <w:rPr>
          <w:rPrChange w:id="2798" w:author="Vihari Réka" w:date="2018-11-30T20:52:00Z">
            <w:rPr>
              <w:rFonts w:ascii="Menlo" w:eastAsiaTheme="minorHAnsi" w:hAnsi="Menlo" w:cs="Menlo"/>
              <w:color w:val="000000"/>
              <w:sz w:val="22"/>
              <w:szCs w:val="22"/>
            </w:rPr>
          </w:rPrChange>
        </w:rPr>
        <w:t>}</w:t>
      </w:r>
      <w:commentRangeEnd w:id="2718"/>
      <w:r w:rsidR="00D328FC" w:rsidRPr="00CC342C">
        <w:rPr>
          <w:rPrChange w:id="2799" w:author="Vihari Réka" w:date="2018-11-30T20:52:00Z">
            <w:rPr>
              <w:rStyle w:val="Jegyzethivatkozs"/>
            </w:rPr>
          </w:rPrChange>
        </w:rPr>
        <w:commentReference w:id="2718"/>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2800" w:name="_Toc531375717"/>
      <w:commentRangeStart w:id="2801"/>
      <w:r w:rsidRPr="005F6762">
        <w:rPr>
          <w:rFonts w:ascii="Times New Roman" w:eastAsia="Times New Roman" w:hAnsi="Times New Roman" w:cs="Arial"/>
          <w:color w:val="auto"/>
          <w:kern w:val="32"/>
          <w:sz w:val="36"/>
          <w:szCs w:val="32"/>
        </w:rPr>
        <w:lastRenderedPageBreak/>
        <w:t>Megvalósítás</w:t>
      </w:r>
      <w:commentRangeEnd w:id="2801"/>
      <w:r w:rsidR="001C7196">
        <w:rPr>
          <w:rStyle w:val="Jegyzethivatkozs"/>
          <w:rFonts w:ascii="Times New Roman" w:eastAsia="Times New Roman" w:hAnsi="Times New Roman" w:cs="Sendnya"/>
          <w:b w:val="0"/>
          <w:bCs w:val="0"/>
          <w:color w:val="auto"/>
        </w:rPr>
        <w:commentReference w:id="2801"/>
      </w:r>
      <w:bookmarkEnd w:id="2800"/>
    </w:p>
    <w:p w14:paraId="1341BC17" w14:textId="1C6A9417" w:rsidR="00A471C6" w:rsidRDefault="00A471C6" w:rsidP="00A471C6">
      <w:pPr>
        <w:pStyle w:val="Cmsor2"/>
        <w:numPr>
          <w:ilvl w:val="1"/>
          <w:numId w:val="15"/>
        </w:numPr>
        <w:rPr>
          <w:ins w:id="2802" w:author="Vihari Réka" w:date="2018-11-30T14:49:00Z"/>
        </w:rPr>
      </w:pPr>
      <w:commentRangeStart w:id="2803"/>
      <w:del w:id="2804" w:author="Vihari Réka" w:date="2018-11-30T14:48:00Z">
        <w:r w:rsidDel="009707B6">
          <w:delText>Képernyők</w:delText>
        </w:r>
        <w:commentRangeEnd w:id="2803"/>
        <w:r w:rsidR="00B57635" w:rsidDel="009707B6">
          <w:rPr>
            <w:rStyle w:val="Jegyzethivatkozs"/>
            <w:rFonts w:cs="Sendnya"/>
            <w:b w:val="0"/>
            <w:bCs w:val="0"/>
            <w:iCs w:val="0"/>
          </w:rPr>
          <w:commentReference w:id="2803"/>
        </w:r>
      </w:del>
      <w:bookmarkStart w:id="2805" w:name="_Toc531375718"/>
      <w:ins w:id="2806" w:author="Vihari Réka" w:date="2018-11-30T14:48:00Z">
        <w:r w:rsidR="009707B6">
          <w:t>Néhány részletesebb megvalósítás</w:t>
        </w:r>
      </w:ins>
      <w:ins w:id="2807" w:author="Vihari Réka" w:date="2018-11-30T14:49:00Z">
        <w:r w:rsidR="00691EEB">
          <w:t xml:space="preserve"> bemutatása</w:t>
        </w:r>
        <w:bookmarkEnd w:id="2805"/>
      </w:ins>
    </w:p>
    <w:p w14:paraId="3FC00508" w14:textId="671F9691" w:rsidR="00691EEB" w:rsidRDefault="002C3F5F" w:rsidP="002C3F5F">
      <w:pPr>
        <w:pStyle w:val="Cmsor2"/>
        <w:numPr>
          <w:ilvl w:val="0"/>
          <w:numId w:val="0"/>
        </w:numPr>
        <w:ind w:left="720"/>
        <w:rPr>
          <w:ins w:id="2808" w:author="Vihari Réka" w:date="2018-11-30T14:49:00Z"/>
        </w:rPr>
        <w:pPrChange w:id="2809" w:author="Vihari Réka" w:date="2018-11-30T20:48:00Z">
          <w:pPr>
            <w:pStyle w:val="Cmsor2"/>
            <w:numPr>
              <w:numId w:val="15"/>
            </w:numPr>
            <w:ind w:left="1080" w:hanging="360"/>
          </w:pPr>
        </w:pPrChange>
      </w:pPr>
      <w:bookmarkStart w:id="2810" w:name="_Toc531375719"/>
      <w:ins w:id="2811" w:author="Vihari Réka" w:date="2018-11-30T20:49:00Z">
        <w:r>
          <w:t>6.1.2.</w:t>
        </w:r>
      </w:ins>
      <w:ins w:id="2812" w:author="Vihari Réka" w:date="2018-11-30T14:49:00Z">
        <w:r w:rsidR="00691EEB">
          <w:t xml:space="preserve"> Út rajzolása</w:t>
        </w:r>
        <w:bookmarkEnd w:id="2810"/>
      </w:ins>
    </w:p>
    <w:p w14:paraId="449149F7" w14:textId="14CF63FF" w:rsidR="00691EEB" w:rsidRDefault="00691EEB" w:rsidP="00691EEB">
      <w:pPr>
        <w:rPr>
          <w:ins w:id="2813" w:author="Vihari Réka" w:date="2018-11-30T14:49:00Z"/>
        </w:rPr>
        <w:pPrChange w:id="2814" w:author="Vihari Réka" w:date="2018-11-30T14:49:00Z">
          <w:pPr>
            <w:pStyle w:val="Cmsor2"/>
            <w:numPr>
              <w:numId w:val="15"/>
            </w:numPr>
            <w:ind w:left="1080" w:hanging="360"/>
          </w:pPr>
        </w:pPrChange>
      </w:pPr>
    </w:p>
    <w:p w14:paraId="3026DFAB" w14:textId="50D58A4C" w:rsidR="00691EEB" w:rsidRPr="00CC342C" w:rsidRDefault="00691EEB" w:rsidP="002C3F5F">
      <w:pPr>
        <w:spacing w:after="120" w:line="360" w:lineRule="auto"/>
        <w:ind w:firstLine="720"/>
        <w:jc w:val="both"/>
        <w:rPr>
          <w:ins w:id="2815" w:author="Vihari Réka" w:date="2018-11-30T14:56:00Z"/>
          <w:rFonts w:cs="Times New Roman"/>
        </w:rPr>
        <w:pPrChange w:id="2816" w:author="Vihari Réka" w:date="2018-11-30T20:48:00Z">
          <w:pPr>
            <w:pStyle w:val="Cmsor2"/>
            <w:numPr>
              <w:numId w:val="15"/>
            </w:numPr>
            <w:ind w:left="1080" w:hanging="360"/>
          </w:pPr>
        </w:pPrChange>
      </w:pPr>
      <w:ins w:id="2817" w:author="Vihari Réka" w:date="2018-11-30T14:49:00Z">
        <w:r w:rsidRPr="002C3F5F">
          <w:rPr>
            <w:rFonts w:cs="Times New Roman"/>
          </w:rPr>
          <w:t xml:space="preserve">Az Apple Maps integrálásánál nem találtam olyan opciót, mely útvonal tervezésére ad lehetőséget applikáción belül. Így </w:t>
        </w:r>
      </w:ins>
      <w:ins w:id="2818" w:author="Vihari Réka" w:date="2018-11-30T20:38:00Z">
        <w:r w:rsidR="00D91E78" w:rsidRPr="002C3F5F">
          <w:rPr>
            <w:rFonts w:cs="Times New Roman"/>
          </w:rPr>
          <w:t>amellett döntöttem</w:t>
        </w:r>
      </w:ins>
      <w:ins w:id="2819" w:author="Vihari Réka" w:date="2018-11-30T14:49:00Z">
        <w:r w:rsidRPr="002C3F5F">
          <w:rPr>
            <w:rFonts w:cs="Times New Roman"/>
          </w:rPr>
          <w:t xml:space="preserve">, hogy én rajzolok útvonalat két végpont között. </w:t>
        </w:r>
      </w:ins>
      <w:ins w:id="2820" w:author="Vihari Réka" w:date="2018-11-30T14:56:00Z">
        <w:r w:rsidRPr="00CC342C">
          <w:rPr>
            <w:rFonts w:cs="Times New Roman"/>
          </w:rPr>
          <w:t xml:space="preserve">Ehhez az Apple MapKit könyvtárát hívtam segítségül. Először létrehoztam egy </w:t>
        </w:r>
      </w:ins>
      <w:ins w:id="2821" w:author="Vihari Réka" w:date="2018-11-30T14:57:00Z">
        <w:r w:rsidRPr="00CC342C">
          <w:rPr>
            <w:rFonts w:cs="Times New Roman"/>
          </w:rPr>
          <w:t xml:space="preserve">MKDirectionsRequest objektumot, ami útvonalak kéréséhez vagy biztosítására szolgál. </w:t>
        </w:r>
      </w:ins>
      <w:ins w:id="2822" w:author="Vihari Réka" w:date="2018-11-30T14:58:00Z">
        <w:r w:rsidRPr="00CC342C">
          <w:rPr>
            <w:rFonts w:cs="Times New Roman"/>
          </w:rPr>
          <w:t>Majd szükséges megadni</w:t>
        </w:r>
      </w:ins>
      <w:ins w:id="2823" w:author="Vihari Réka" w:date="2018-11-30T20:38:00Z">
        <w:r w:rsidR="002C3F5F" w:rsidRPr="00CC342C">
          <w:rPr>
            <w:rFonts w:cs="Times New Roman"/>
          </w:rPr>
          <w:t xml:space="preserve"> a forrás koordinátáit, ahonnan az útvonalat rajzoljuk. Ez jelen esetben a saját helyzete a felhasználónak. Illetve, a cél koordinátáit, mely az a felhasználó lesz, akire rányomunk a térképen. Az útvonal tervezésénél meglehet adni, hogy milyen típusú közlekedési eszközt </w:t>
        </w:r>
      </w:ins>
      <w:ins w:id="2824" w:author="Vihari Réka" w:date="2018-11-30T20:45:00Z">
        <w:r w:rsidR="002C3F5F" w:rsidRPr="00CC342C">
          <w:rPr>
            <w:rFonts w:cs="Times New Roman"/>
          </w:rPr>
          <w:t xml:space="preserve">(gyalogos vagy autó) </w:t>
        </w:r>
      </w:ins>
      <w:ins w:id="2825" w:author="Vihari Réka" w:date="2018-11-30T20:38:00Z">
        <w:r w:rsidR="002C3F5F" w:rsidRPr="00CC342C">
          <w:rPr>
            <w:rFonts w:cs="Times New Roman"/>
          </w:rPr>
          <w:t xml:space="preserve">szeretnénk. Mivel az applikációmat kisebb rendezvényekhez terveztem, vagy esetleg gyalogoshoz </w:t>
        </w:r>
      </w:ins>
      <w:ins w:id="2826" w:author="Vihari Réka" w:date="2018-11-30T20:41:00Z">
        <w:r w:rsidR="002C3F5F" w:rsidRPr="00CC342C">
          <w:rPr>
            <w:rFonts w:cs="Times New Roman"/>
          </w:rPr>
          <w:t xml:space="preserve">útvonalhoz </w:t>
        </w:r>
      </w:ins>
      <w:ins w:id="2827" w:author="Vihari Réka" w:date="2018-11-30T20:38:00Z">
        <w:r w:rsidR="002C3F5F" w:rsidRPr="00CC342C">
          <w:rPr>
            <w:rFonts w:cs="Times New Roman"/>
          </w:rPr>
          <w:t xml:space="preserve">hasonló, biciklis </w:t>
        </w:r>
      </w:ins>
      <w:ins w:id="2828" w:author="Vihari Réka" w:date="2018-11-30T20:41:00Z">
        <w:r w:rsidR="002C3F5F" w:rsidRPr="00CC342C">
          <w:rPr>
            <w:rFonts w:cs="Times New Roman"/>
          </w:rPr>
          <w:t xml:space="preserve">közlekedéshez, így itt a gyalogos tervezést választottam. </w:t>
        </w:r>
      </w:ins>
      <w:ins w:id="2829" w:author="Vihari Réka" w:date="2018-11-30T20:45:00Z">
        <w:r w:rsidR="002C3F5F" w:rsidRPr="00CC342C">
          <w:rPr>
            <w:rFonts w:cs="Times New Roman"/>
          </w:rPr>
          <w:t xml:space="preserve">Majd létrehoztam egy MKDirections objektumot, melynek a calculate metódusa </w:t>
        </w:r>
      </w:ins>
      <w:ins w:id="2830" w:author="Vihari Réka" w:date="2018-11-30T20:46:00Z">
        <w:r w:rsidR="002C3F5F" w:rsidRPr="00CC342C">
          <w:rPr>
            <w:rFonts w:cs="Times New Roman"/>
          </w:rPr>
          <w:t xml:space="preserve">számolja ki az utat. Ha sikerült találnia megfelelő útvonalat, akkor létrehozok egy kirajzolt vonalat a térképen, mely megfelel a gyalogos közlekedésnek. </w:t>
        </w:r>
      </w:ins>
    </w:p>
    <w:p w14:paraId="733BEA40" w14:textId="1DC1D576" w:rsidR="00691EEB" w:rsidRPr="00CC342C" w:rsidRDefault="00691EEB" w:rsidP="002C3F5F">
      <w:pPr>
        <w:spacing w:after="120" w:line="360" w:lineRule="auto"/>
        <w:ind w:firstLine="720"/>
        <w:jc w:val="both"/>
        <w:rPr>
          <w:ins w:id="2831" w:author="Vihari Réka" w:date="2018-11-30T14:49:00Z"/>
          <w:rFonts w:cs="Times New Roman"/>
        </w:rPr>
        <w:pPrChange w:id="2832" w:author="Vihari Réka" w:date="2018-11-30T20:48:00Z">
          <w:pPr>
            <w:pStyle w:val="Cmsor2"/>
            <w:numPr>
              <w:numId w:val="15"/>
            </w:numPr>
            <w:ind w:left="1080" w:hanging="360"/>
          </w:pPr>
        </w:pPrChange>
      </w:pPr>
      <w:ins w:id="2833" w:author="Vihari Réka" w:date="2018-11-30T14:49:00Z">
        <w:r w:rsidRPr="00CC342C">
          <w:rPr>
            <w:rFonts w:cs="Times New Roman"/>
          </w:rPr>
          <w:t xml:space="preserve">Ennek a megvalósítását az alábbi kódrészlet végzi el: </w:t>
        </w:r>
      </w:ins>
    </w:p>
    <w:p w14:paraId="597BF058"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34" w:author="Vihari Réka" w:date="2018-11-30T14:55:00Z"/>
          <w:rPrChange w:id="2835" w:author="Vihari Réka" w:date="2018-11-30T20:51:00Z">
            <w:rPr>
              <w:ins w:id="2836" w:author="Vihari Réka" w:date="2018-11-30T14:55:00Z"/>
              <w:rFonts w:ascii="Helvetica" w:eastAsiaTheme="minorHAnsi" w:hAnsi="Helvetica" w:cs="Helvetica"/>
            </w:rPr>
          </w:rPrChange>
        </w:rPr>
        <w:pPrChange w:id="2837" w:author="Vihari Réka" w:date="2018-11-30T20:58:00Z">
          <w:pPr>
            <w:tabs>
              <w:tab w:val="left" w:pos="593"/>
            </w:tabs>
            <w:autoSpaceDE w:val="0"/>
            <w:autoSpaceDN w:val="0"/>
            <w:adjustRightInd w:val="0"/>
          </w:pPr>
        </w:pPrChange>
      </w:pPr>
      <w:ins w:id="2838" w:author="Vihari Réka" w:date="2018-11-30T14:55:00Z">
        <w:r w:rsidRPr="00CC342C">
          <w:rPr>
            <w:rPrChange w:id="2839" w:author="Vihari Réka" w:date="2018-11-30T20:51:00Z">
              <w:rPr>
                <w:rFonts w:ascii="Menlo" w:eastAsiaTheme="minorHAnsi" w:hAnsi="Menlo" w:cs="Menlo"/>
                <w:b/>
                <w:bCs/>
                <w:color w:val="9B2393"/>
              </w:rPr>
            </w:rPrChange>
          </w:rPr>
          <w:t>let</w:t>
        </w:r>
        <w:r w:rsidRPr="00CC342C">
          <w:rPr>
            <w:rPrChange w:id="2840" w:author="Vihari Réka" w:date="2018-11-30T20:51:00Z">
              <w:rPr>
                <w:rFonts w:ascii="Menlo" w:eastAsiaTheme="minorHAnsi" w:hAnsi="Menlo" w:cs="Menlo"/>
                <w:color w:val="000000"/>
              </w:rPr>
            </w:rPrChange>
          </w:rPr>
          <w:t xml:space="preserve"> directionRequest = </w:t>
        </w:r>
        <w:r w:rsidRPr="00CC342C">
          <w:rPr>
            <w:rPrChange w:id="2841" w:author="Vihari Réka" w:date="2018-11-30T20:51:00Z">
              <w:rPr>
                <w:rFonts w:ascii="Menlo" w:eastAsiaTheme="minorHAnsi" w:hAnsi="Menlo" w:cs="Menlo"/>
                <w:color w:val="5C2699"/>
              </w:rPr>
            </w:rPrChange>
          </w:rPr>
          <w:t>MKDirections</w:t>
        </w:r>
        <w:r w:rsidRPr="00CC342C">
          <w:rPr>
            <w:rPrChange w:id="2842" w:author="Vihari Réka" w:date="2018-11-30T20:51:00Z">
              <w:rPr>
                <w:rFonts w:ascii="Menlo" w:eastAsiaTheme="minorHAnsi" w:hAnsi="Menlo" w:cs="Menlo"/>
                <w:color w:val="000000"/>
              </w:rPr>
            </w:rPrChange>
          </w:rPr>
          <w:t>.</w:t>
        </w:r>
        <w:r w:rsidRPr="00CC342C">
          <w:rPr>
            <w:rPrChange w:id="2843" w:author="Vihari Réka" w:date="2018-11-30T20:51:00Z">
              <w:rPr>
                <w:rFonts w:ascii="Menlo" w:eastAsiaTheme="minorHAnsi" w:hAnsi="Menlo" w:cs="Menlo"/>
                <w:color w:val="5C2699"/>
              </w:rPr>
            </w:rPrChange>
          </w:rPr>
          <w:t>Request</w:t>
        </w:r>
        <w:r w:rsidRPr="00CC342C">
          <w:rPr>
            <w:rPrChange w:id="2844" w:author="Vihari Réka" w:date="2018-11-30T20:51:00Z">
              <w:rPr>
                <w:rFonts w:ascii="Menlo" w:eastAsiaTheme="minorHAnsi" w:hAnsi="Menlo" w:cs="Menlo"/>
                <w:color w:val="000000"/>
              </w:rPr>
            </w:rPrChange>
          </w:rPr>
          <w:t>()</w:t>
        </w:r>
      </w:ins>
    </w:p>
    <w:p w14:paraId="02C041F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45" w:author="Vihari Réka" w:date="2018-11-30T14:55:00Z"/>
          <w:rPrChange w:id="2846" w:author="Vihari Réka" w:date="2018-11-30T20:51:00Z">
            <w:rPr>
              <w:ins w:id="2847" w:author="Vihari Réka" w:date="2018-11-30T14:55:00Z"/>
              <w:rFonts w:ascii="Helvetica" w:eastAsiaTheme="minorHAnsi" w:hAnsi="Helvetica" w:cs="Helvetica"/>
            </w:rPr>
          </w:rPrChange>
        </w:rPr>
        <w:pPrChange w:id="2848" w:author="Vihari Réka" w:date="2018-11-30T20:58:00Z">
          <w:pPr>
            <w:tabs>
              <w:tab w:val="left" w:pos="593"/>
            </w:tabs>
            <w:autoSpaceDE w:val="0"/>
            <w:autoSpaceDN w:val="0"/>
            <w:adjustRightInd w:val="0"/>
          </w:pPr>
        </w:pPrChange>
      </w:pPr>
      <w:ins w:id="2849" w:author="Vihari Réka" w:date="2018-11-30T14:55:00Z">
        <w:r w:rsidRPr="00CC342C">
          <w:rPr>
            <w:rPrChange w:id="2850" w:author="Vihari Réka" w:date="2018-11-30T20:51:00Z">
              <w:rPr>
                <w:rFonts w:ascii="Menlo" w:eastAsiaTheme="minorHAnsi" w:hAnsi="Menlo" w:cs="Menlo"/>
                <w:color w:val="000000"/>
              </w:rPr>
            </w:rPrChange>
          </w:rPr>
          <w:t xml:space="preserve">        </w:t>
        </w:r>
        <w:r w:rsidRPr="00CC342C">
          <w:rPr>
            <w:rPrChange w:id="2851" w:author="Vihari Réka" w:date="2018-11-30T20:51:00Z">
              <w:rPr>
                <w:rFonts w:ascii="Menlo" w:eastAsiaTheme="minorHAnsi" w:hAnsi="Menlo" w:cs="Menlo"/>
                <w:b/>
                <w:bCs/>
                <w:color w:val="9B2393"/>
              </w:rPr>
            </w:rPrChange>
          </w:rPr>
          <w:t>let</w:t>
        </w:r>
        <w:r w:rsidRPr="00CC342C">
          <w:rPr>
            <w:rPrChange w:id="2852" w:author="Vihari Réka" w:date="2018-11-30T20:51:00Z">
              <w:rPr>
                <w:rFonts w:ascii="Menlo" w:eastAsiaTheme="minorHAnsi" w:hAnsi="Menlo" w:cs="Menlo"/>
                <w:color w:val="000000"/>
              </w:rPr>
            </w:rPrChange>
          </w:rPr>
          <w:t xml:space="preserve"> sourcePlaceMark = </w:t>
        </w:r>
        <w:r w:rsidRPr="00CC342C">
          <w:rPr>
            <w:rPrChange w:id="2853" w:author="Vihari Réka" w:date="2018-11-30T20:51:00Z">
              <w:rPr>
                <w:rFonts w:ascii="Menlo" w:eastAsiaTheme="minorHAnsi" w:hAnsi="Menlo" w:cs="Menlo"/>
                <w:color w:val="5C2699"/>
              </w:rPr>
            </w:rPrChange>
          </w:rPr>
          <w:t>MKPlacemark</w:t>
        </w:r>
        <w:r w:rsidRPr="00CC342C">
          <w:rPr>
            <w:rPrChange w:id="2854" w:author="Vihari Réka" w:date="2018-11-30T20:51:00Z">
              <w:rPr>
                <w:rFonts w:ascii="Menlo" w:eastAsiaTheme="minorHAnsi" w:hAnsi="Menlo" w:cs="Menlo"/>
                <w:color w:val="000000"/>
              </w:rPr>
            </w:rPrChange>
          </w:rPr>
          <w:t xml:space="preserve"> (coordinate: sourceCord)</w:t>
        </w:r>
      </w:ins>
    </w:p>
    <w:p w14:paraId="24AFDDC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55" w:author="Vihari Réka" w:date="2018-11-30T14:55:00Z"/>
          <w:rPrChange w:id="2856" w:author="Vihari Réka" w:date="2018-11-30T20:51:00Z">
            <w:rPr>
              <w:ins w:id="2857" w:author="Vihari Réka" w:date="2018-11-30T14:55:00Z"/>
              <w:rFonts w:ascii="Helvetica" w:eastAsiaTheme="minorHAnsi" w:hAnsi="Helvetica" w:cs="Helvetica"/>
            </w:rPr>
          </w:rPrChange>
        </w:rPr>
        <w:pPrChange w:id="2858" w:author="Vihari Réka" w:date="2018-11-30T20:58:00Z">
          <w:pPr>
            <w:tabs>
              <w:tab w:val="left" w:pos="593"/>
            </w:tabs>
            <w:autoSpaceDE w:val="0"/>
            <w:autoSpaceDN w:val="0"/>
            <w:adjustRightInd w:val="0"/>
          </w:pPr>
        </w:pPrChange>
      </w:pPr>
      <w:ins w:id="2859" w:author="Vihari Réka" w:date="2018-11-30T14:55:00Z">
        <w:r w:rsidRPr="00CC342C">
          <w:rPr>
            <w:rPrChange w:id="2860" w:author="Vihari Réka" w:date="2018-11-30T20:51:00Z">
              <w:rPr>
                <w:rFonts w:ascii="Menlo" w:eastAsiaTheme="minorHAnsi" w:hAnsi="Menlo" w:cs="Menlo"/>
                <w:color w:val="000000"/>
              </w:rPr>
            </w:rPrChange>
          </w:rPr>
          <w:t xml:space="preserve">        </w:t>
        </w:r>
        <w:r w:rsidRPr="00CC342C">
          <w:rPr>
            <w:rPrChange w:id="2861" w:author="Vihari Réka" w:date="2018-11-30T20:51:00Z">
              <w:rPr>
                <w:rFonts w:ascii="Menlo" w:eastAsiaTheme="minorHAnsi" w:hAnsi="Menlo" w:cs="Menlo"/>
                <w:b/>
                <w:bCs/>
                <w:color w:val="9B2393"/>
              </w:rPr>
            </w:rPrChange>
          </w:rPr>
          <w:t>let</w:t>
        </w:r>
        <w:r w:rsidRPr="00CC342C">
          <w:rPr>
            <w:rPrChange w:id="2862" w:author="Vihari Réka" w:date="2018-11-30T20:51:00Z">
              <w:rPr>
                <w:rFonts w:ascii="Menlo" w:eastAsiaTheme="minorHAnsi" w:hAnsi="Menlo" w:cs="Menlo"/>
                <w:color w:val="000000"/>
              </w:rPr>
            </w:rPrChange>
          </w:rPr>
          <w:t xml:space="preserve"> sourceItem = </w:t>
        </w:r>
        <w:r w:rsidRPr="00CC342C">
          <w:rPr>
            <w:rPrChange w:id="2863" w:author="Vihari Réka" w:date="2018-11-30T20:51:00Z">
              <w:rPr>
                <w:rFonts w:ascii="Menlo" w:eastAsiaTheme="minorHAnsi" w:hAnsi="Menlo" w:cs="Menlo"/>
                <w:color w:val="5C2699"/>
              </w:rPr>
            </w:rPrChange>
          </w:rPr>
          <w:t>MKMapItem</w:t>
        </w:r>
        <w:r w:rsidRPr="00CC342C">
          <w:rPr>
            <w:rPrChange w:id="2864" w:author="Vihari Réka" w:date="2018-11-30T20:51:00Z">
              <w:rPr>
                <w:rFonts w:ascii="Menlo" w:eastAsiaTheme="minorHAnsi" w:hAnsi="Menlo" w:cs="Menlo"/>
                <w:color w:val="000000"/>
              </w:rPr>
            </w:rPrChange>
          </w:rPr>
          <w:t xml:space="preserve"> (placemark: sourcePlaceMark)</w:t>
        </w:r>
      </w:ins>
    </w:p>
    <w:p w14:paraId="09DBD97D"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65" w:author="Vihari Réka" w:date="2018-11-30T14:55:00Z"/>
          <w:rPrChange w:id="2866" w:author="Vihari Réka" w:date="2018-11-30T20:51:00Z">
            <w:rPr>
              <w:ins w:id="2867" w:author="Vihari Réka" w:date="2018-11-30T14:55:00Z"/>
              <w:rFonts w:ascii="Helvetica" w:eastAsiaTheme="minorHAnsi" w:hAnsi="Helvetica" w:cs="Helvetica"/>
            </w:rPr>
          </w:rPrChange>
        </w:rPr>
        <w:pPrChange w:id="2868" w:author="Vihari Réka" w:date="2018-11-30T20:58:00Z">
          <w:pPr>
            <w:tabs>
              <w:tab w:val="left" w:pos="593"/>
            </w:tabs>
            <w:autoSpaceDE w:val="0"/>
            <w:autoSpaceDN w:val="0"/>
            <w:adjustRightInd w:val="0"/>
          </w:pPr>
        </w:pPrChange>
      </w:pPr>
      <w:ins w:id="2869" w:author="Vihari Réka" w:date="2018-11-30T14:55:00Z">
        <w:r w:rsidRPr="00CC342C">
          <w:rPr>
            <w:rPrChange w:id="2870" w:author="Vihari Réka" w:date="2018-11-30T20:51:00Z">
              <w:rPr>
                <w:rFonts w:ascii="Menlo" w:eastAsiaTheme="minorHAnsi" w:hAnsi="Menlo" w:cs="Menlo"/>
                <w:color w:val="000000"/>
              </w:rPr>
            </w:rPrChange>
          </w:rPr>
          <w:t xml:space="preserve">        </w:t>
        </w:r>
        <w:r w:rsidRPr="00CC342C">
          <w:rPr>
            <w:rPrChange w:id="2871" w:author="Vihari Réka" w:date="2018-11-30T20:51:00Z">
              <w:rPr>
                <w:rFonts w:ascii="Menlo" w:eastAsiaTheme="minorHAnsi" w:hAnsi="Menlo" w:cs="Menlo"/>
                <w:b/>
                <w:bCs/>
                <w:color w:val="9B2393"/>
              </w:rPr>
            </w:rPrChange>
          </w:rPr>
          <w:t>let</w:t>
        </w:r>
        <w:r w:rsidRPr="00CC342C">
          <w:rPr>
            <w:rPrChange w:id="2872" w:author="Vihari Réka" w:date="2018-11-30T20:51:00Z">
              <w:rPr>
                <w:rFonts w:ascii="Menlo" w:eastAsiaTheme="minorHAnsi" w:hAnsi="Menlo" w:cs="Menlo"/>
                <w:color w:val="000000"/>
              </w:rPr>
            </w:rPrChange>
          </w:rPr>
          <w:t xml:space="preserve"> destPM = </w:t>
        </w:r>
        <w:r w:rsidRPr="00CC342C">
          <w:rPr>
            <w:rPrChange w:id="2873" w:author="Vihari Réka" w:date="2018-11-30T20:51:00Z">
              <w:rPr>
                <w:rFonts w:ascii="Menlo" w:eastAsiaTheme="minorHAnsi" w:hAnsi="Menlo" w:cs="Menlo"/>
                <w:color w:val="5C2699"/>
              </w:rPr>
            </w:rPrChange>
          </w:rPr>
          <w:t>MKPlacemark</w:t>
        </w:r>
        <w:r w:rsidRPr="00CC342C">
          <w:rPr>
            <w:rPrChange w:id="2874" w:author="Vihari Réka" w:date="2018-11-30T20:51:00Z">
              <w:rPr>
                <w:rFonts w:ascii="Menlo" w:eastAsiaTheme="minorHAnsi" w:hAnsi="Menlo" w:cs="Menlo"/>
                <w:color w:val="000000"/>
              </w:rPr>
            </w:rPrChange>
          </w:rPr>
          <w:t xml:space="preserve"> (coordinate: </w:t>
        </w:r>
        <w:r w:rsidRPr="00CC342C">
          <w:rPr>
            <w:rPrChange w:id="2875" w:author="Vihari Réka" w:date="2018-11-30T20:51:00Z">
              <w:rPr>
                <w:rFonts w:ascii="Menlo" w:eastAsiaTheme="minorHAnsi" w:hAnsi="Menlo" w:cs="Menlo"/>
                <w:color w:val="326D74"/>
              </w:rPr>
            </w:rPrChange>
          </w:rPr>
          <w:t>tappedLoc</w:t>
        </w:r>
        <w:r w:rsidRPr="00CC342C">
          <w:rPr>
            <w:rPrChange w:id="2876" w:author="Vihari Réka" w:date="2018-11-30T20:51:00Z">
              <w:rPr>
                <w:rFonts w:ascii="Menlo" w:eastAsiaTheme="minorHAnsi" w:hAnsi="Menlo" w:cs="Menlo"/>
                <w:color w:val="000000"/>
              </w:rPr>
            </w:rPrChange>
          </w:rPr>
          <w:t>)</w:t>
        </w:r>
      </w:ins>
    </w:p>
    <w:p w14:paraId="523351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77" w:author="Vihari Réka" w:date="2018-11-30T14:55:00Z"/>
          <w:rPrChange w:id="2878" w:author="Vihari Réka" w:date="2018-11-30T20:51:00Z">
            <w:rPr>
              <w:ins w:id="2879" w:author="Vihari Réka" w:date="2018-11-30T14:55:00Z"/>
              <w:rFonts w:ascii="Helvetica" w:eastAsiaTheme="minorHAnsi" w:hAnsi="Helvetica" w:cs="Helvetica"/>
            </w:rPr>
          </w:rPrChange>
        </w:rPr>
        <w:pPrChange w:id="2880" w:author="Vihari Réka" w:date="2018-11-30T20:58:00Z">
          <w:pPr>
            <w:tabs>
              <w:tab w:val="left" w:pos="593"/>
            </w:tabs>
            <w:autoSpaceDE w:val="0"/>
            <w:autoSpaceDN w:val="0"/>
            <w:adjustRightInd w:val="0"/>
          </w:pPr>
        </w:pPrChange>
      </w:pPr>
      <w:ins w:id="2881" w:author="Vihari Réka" w:date="2018-11-30T14:55:00Z">
        <w:r w:rsidRPr="00CC342C">
          <w:rPr>
            <w:rPrChange w:id="2882" w:author="Vihari Réka" w:date="2018-11-30T20:51:00Z">
              <w:rPr>
                <w:rFonts w:ascii="Menlo" w:eastAsiaTheme="minorHAnsi" w:hAnsi="Menlo" w:cs="Menlo"/>
                <w:color w:val="000000"/>
              </w:rPr>
            </w:rPrChange>
          </w:rPr>
          <w:t xml:space="preserve">        </w:t>
        </w:r>
        <w:r w:rsidRPr="00CC342C">
          <w:rPr>
            <w:rPrChange w:id="2883" w:author="Vihari Réka" w:date="2018-11-30T20:51:00Z">
              <w:rPr>
                <w:rFonts w:ascii="Menlo" w:eastAsiaTheme="minorHAnsi" w:hAnsi="Menlo" w:cs="Menlo"/>
                <w:b/>
                <w:bCs/>
                <w:color w:val="9B2393"/>
              </w:rPr>
            </w:rPrChange>
          </w:rPr>
          <w:t>let</w:t>
        </w:r>
        <w:r w:rsidRPr="00CC342C">
          <w:rPr>
            <w:rPrChange w:id="2884" w:author="Vihari Réka" w:date="2018-11-30T20:51:00Z">
              <w:rPr>
                <w:rFonts w:ascii="Menlo" w:eastAsiaTheme="minorHAnsi" w:hAnsi="Menlo" w:cs="Menlo"/>
                <w:color w:val="000000"/>
              </w:rPr>
            </w:rPrChange>
          </w:rPr>
          <w:t xml:space="preserve"> destITM = </w:t>
        </w:r>
        <w:r w:rsidRPr="00CC342C">
          <w:rPr>
            <w:rPrChange w:id="2885" w:author="Vihari Réka" w:date="2018-11-30T20:51:00Z">
              <w:rPr>
                <w:rFonts w:ascii="Menlo" w:eastAsiaTheme="minorHAnsi" w:hAnsi="Menlo" w:cs="Menlo"/>
                <w:color w:val="5C2699"/>
              </w:rPr>
            </w:rPrChange>
          </w:rPr>
          <w:t>MKMapItem</w:t>
        </w:r>
        <w:r w:rsidRPr="00CC342C">
          <w:rPr>
            <w:rPrChange w:id="2886" w:author="Vihari Réka" w:date="2018-11-30T20:51:00Z">
              <w:rPr>
                <w:rFonts w:ascii="Menlo" w:eastAsiaTheme="minorHAnsi" w:hAnsi="Menlo" w:cs="Menlo"/>
                <w:color w:val="000000"/>
              </w:rPr>
            </w:rPrChange>
          </w:rPr>
          <w:t xml:space="preserve"> (placemark: destPM)</w:t>
        </w:r>
      </w:ins>
    </w:p>
    <w:p w14:paraId="15D3F53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87" w:author="Vihari Réka" w:date="2018-11-30T14:55:00Z"/>
          <w:rPrChange w:id="2888" w:author="Vihari Réka" w:date="2018-11-30T20:51:00Z">
            <w:rPr>
              <w:ins w:id="2889" w:author="Vihari Réka" w:date="2018-11-30T14:55:00Z"/>
              <w:rFonts w:ascii="Helvetica" w:eastAsiaTheme="minorHAnsi" w:hAnsi="Helvetica" w:cs="Helvetica"/>
            </w:rPr>
          </w:rPrChange>
        </w:rPr>
        <w:pPrChange w:id="2890" w:author="Vihari Réka" w:date="2018-11-30T20:58:00Z">
          <w:pPr>
            <w:tabs>
              <w:tab w:val="left" w:pos="593"/>
            </w:tabs>
            <w:autoSpaceDE w:val="0"/>
            <w:autoSpaceDN w:val="0"/>
            <w:adjustRightInd w:val="0"/>
          </w:pPr>
        </w:pPrChange>
      </w:pPr>
    </w:p>
    <w:p w14:paraId="7F72F6E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91" w:author="Vihari Réka" w:date="2018-11-30T14:55:00Z"/>
          <w:rPrChange w:id="2892" w:author="Vihari Réka" w:date="2018-11-30T20:51:00Z">
            <w:rPr>
              <w:ins w:id="2893" w:author="Vihari Réka" w:date="2018-11-30T14:55:00Z"/>
              <w:rFonts w:ascii="Helvetica" w:eastAsiaTheme="minorHAnsi" w:hAnsi="Helvetica" w:cs="Helvetica"/>
            </w:rPr>
          </w:rPrChange>
        </w:rPr>
        <w:pPrChange w:id="2894" w:author="Vihari Réka" w:date="2018-11-30T20:58:00Z">
          <w:pPr>
            <w:tabs>
              <w:tab w:val="left" w:pos="593"/>
            </w:tabs>
            <w:autoSpaceDE w:val="0"/>
            <w:autoSpaceDN w:val="0"/>
            <w:adjustRightInd w:val="0"/>
          </w:pPr>
        </w:pPrChange>
      </w:pPr>
      <w:ins w:id="2895" w:author="Vihari Réka" w:date="2018-11-30T14:55:00Z">
        <w:r w:rsidRPr="00CC342C">
          <w:rPr>
            <w:rPrChange w:id="2896" w:author="Vihari Réka" w:date="2018-11-30T20:51:00Z">
              <w:rPr>
                <w:rFonts w:ascii="Menlo" w:eastAsiaTheme="minorHAnsi" w:hAnsi="Menlo" w:cs="Menlo"/>
                <w:color w:val="000000"/>
              </w:rPr>
            </w:rPrChange>
          </w:rPr>
          <w:t xml:space="preserve">        directionRequest.</w:t>
        </w:r>
        <w:r w:rsidRPr="00CC342C">
          <w:rPr>
            <w:rPrChange w:id="2897" w:author="Vihari Réka" w:date="2018-11-30T20:51:00Z">
              <w:rPr>
                <w:rFonts w:ascii="Menlo" w:eastAsiaTheme="minorHAnsi" w:hAnsi="Menlo" w:cs="Menlo"/>
                <w:color w:val="5C2699"/>
              </w:rPr>
            </w:rPrChange>
          </w:rPr>
          <w:t>source</w:t>
        </w:r>
        <w:r w:rsidRPr="00CC342C">
          <w:rPr>
            <w:rPrChange w:id="2898" w:author="Vihari Réka" w:date="2018-11-30T20:51:00Z">
              <w:rPr>
                <w:rFonts w:ascii="Menlo" w:eastAsiaTheme="minorHAnsi" w:hAnsi="Menlo" w:cs="Menlo"/>
                <w:color w:val="000000"/>
              </w:rPr>
            </w:rPrChange>
          </w:rPr>
          <w:t xml:space="preserve"> = sourceItem</w:t>
        </w:r>
      </w:ins>
    </w:p>
    <w:p w14:paraId="7875DC8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899" w:author="Vihari Réka" w:date="2018-11-30T14:55:00Z"/>
          <w:rPrChange w:id="2900" w:author="Vihari Réka" w:date="2018-11-30T20:51:00Z">
            <w:rPr>
              <w:ins w:id="2901" w:author="Vihari Réka" w:date="2018-11-30T14:55:00Z"/>
              <w:rFonts w:ascii="Helvetica" w:eastAsiaTheme="minorHAnsi" w:hAnsi="Helvetica" w:cs="Helvetica"/>
            </w:rPr>
          </w:rPrChange>
        </w:rPr>
        <w:pPrChange w:id="2902" w:author="Vihari Réka" w:date="2018-11-30T20:58:00Z">
          <w:pPr>
            <w:tabs>
              <w:tab w:val="left" w:pos="593"/>
            </w:tabs>
            <w:autoSpaceDE w:val="0"/>
            <w:autoSpaceDN w:val="0"/>
            <w:adjustRightInd w:val="0"/>
          </w:pPr>
        </w:pPrChange>
      </w:pPr>
      <w:ins w:id="2903" w:author="Vihari Réka" w:date="2018-11-30T14:55:00Z">
        <w:r w:rsidRPr="00CC342C">
          <w:rPr>
            <w:rPrChange w:id="2904" w:author="Vihari Réka" w:date="2018-11-30T20:51:00Z">
              <w:rPr>
                <w:rFonts w:ascii="Menlo" w:eastAsiaTheme="minorHAnsi" w:hAnsi="Menlo" w:cs="Menlo"/>
                <w:color w:val="000000"/>
              </w:rPr>
            </w:rPrChange>
          </w:rPr>
          <w:t xml:space="preserve">        directionRequest.</w:t>
        </w:r>
        <w:r w:rsidRPr="00CC342C">
          <w:rPr>
            <w:rPrChange w:id="2905" w:author="Vihari Réka" w:date="2018-11-30T20:51:00Z">
              <w:rPr>
                <w:rFonts w:ascii="Menlo" w:eastAsiaTheme="minorHAnsi" w:hAnsi="Menlo" w:cs="Menlo"/>
                <w:color w:val="5C2699"/>
              </w:rPr>
            </w:rPrChange>
          </w:rPr>
          <w:t>destination</w:t>
        </w:r>
        <w:r w:rsidRPr="00CC342C">
          <w:rPr>
            <w:rPrChange w:id="2906" w:author="Vihari Réka" w:date="2018-11-30T20:51:00Z">
              <w:rPr>
                <w:rFonts w:ascii="Menlo" w:eastAsiaTheme="minorHAnsi" w:hAnsi="Menlo" w:cs="Menlo"/>
                <w:color w:val="000000"/>
              </w:rPr>
            </w:rPrChange>
          </w:rPr>
          <w:t xml:space="preserve"> = destITM</w:t>
        </w:r>
      </w:ins>
    </w:p>
    <w:p w14:paraId="5C9AB3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07" w:author="Vihari Réka" w:date="2018-11-30T14:55:00Z"/>
          <w:rPrChange w:id="2908" w:author="Vihari Réka" w:date="2018-11-30T20:51:00Z">
            <w:rPr>
              <w:ins w:id="2909" w:author="Vihari Réka" w:date="2018-11-30T14:55:00Z"/>
              <w:rFonts w:ascii="Helvetica" w:eastAsiaTheme="minorHAnsi" w:hAnsi="Helvetica" w:cs="Helvetica"/>
            </w:rPr>
          </w:rPrChange>
        </w:rPr>
        <w:pPrChange w:id="2910" w:author="Vihari Réka" w:date="2018-11-30T20:58:00Z">
          <w:pPr>
            <w:tabs>
              <w:tab w:val="left" w:pos="593"/>
            </w:tabs>
            <w:autoSpaceDE w:val="0"/>
            <w:autoSpaceDN w:val="0"/>
            <w:adjustRightInd w:val="0"/>
          </w:pPr>
        </w:pPrChange>
      </w:pPr>
      <w:ins w:id="2911" w:author="Vihari Réka" w:date="2018-11-30T14:55:00Z">
        <w:r w:rsidRPr="00CC342C">
          <w:rPr>
            <w:rPrChange w:id="2912" w:author="Vihari Réka" w:date="2018-11-30T20:51:00Z">
              <w:rPr>
                <w:rFonts w:ascii="Menlo" w:eastAsiaTheme="minorHAnsi" w:hAnsi="Menlo" w:cs="Menlo"/>
                <w:color w:val="000000"/>
              </w:rPr>
            </w:rPrChange>
          </w:rPr>
          <w:t xml:space="preserve">        directionRequest.</w:t>
        </w:r>
        <w:r w:rsidRPr="00CC342C">
          <w:rPr>
            <w:rPrChange w:id="2913" w:author="Vihari Réka" w:date="2018-11-30T20:51:00Z">
              <w:rPr>
                <w:rFonts w:ascii="Menlo" w:eastAsiaTheme="minorHAnsi" w:hAnsi="Menlo" w:cs="Menlo"/>
                <w:color w:val="5C2699"/>
              </w:rPr>
            </w:rPrChange>
          </w:rPr>
          <w:t>transportType</w:t>
        </w:r>
        <w:r w:rsidRPr="00CC342C">
          <w:rPr>
            <w:rPrChange w:id="2914" w:author="Vihari Réka" w:date="2018-11-30T20:51:00Z">
              <w:rPr>
                <w:rFonts w:ascii="Menlo" w:eastAsiaTheme="minorHAnsi" w:hAnsi="Menlo" w:cs="Menlo"/>
                <w:color w:val="000000"/>
              </w:rPr>
            </w:rPrChange>
          </w:rPr>
          <w:t xml:space="preserve"> = .</w:t>
        </w:r>
        <w:r w:rsidRPr="00CC342C">
          <w:rPr>
            <w:rPrChange w:id="2915" w:author="Vihari Réka" w:date="2018-11-30T20:51:00Z">
              <w:rPr>
                <w:rFonts w:ascii="Menlo" w:eastAsiaTheme="minorHAnsi" w:hAnsi="Menlo" w:cs="Menlo"/>
                <w:color w:val="5C2699"/>
              </w:rPr>
            </w:rPrChange>
          </w:rPr>
          <w:t>walking</w:t>
        </w:r>
      </w:ins>
    </w:p>
    <w:p w14:paraId="35DFBBC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16" w:author="Vihari Réka" w:date="2018-11-30T14:55:00Z"/>
          <w:rPrChange w:id="2917" w:author="Vihari Réka" w:date="2018-11-30T20:51:00Z">
            <w:rPr>
              <w:ins w:id="2918" w:author="Vihari Réka" w:date="2018-11-30T14:55:00Z"/>
              <w:rFonts w:ascii="Helvetica" w:eastAsiaTheme="minorHAnsi" w:hAnsi="Helvetica" w:cs="Helvetica"/>
            </w:rPr>
          </w:rPrChange>
        </w:rPr>
        <w:pPrChange w:id="2919" w:author="Vihari Réka" w:date="2018-11-30T20:58:00Z">
          <w:pPr>
            <w:tabs>
              <w:tab w:val="left" w:pos="593"/>
            </w:tabs>
            <w:autoSpaceDE w:val="0"/>
            <w:autoSpaceDN w:val="0"/>
            <w:adjustRightInd w:val="0"/>
          </w:pPr>
        </w:pPrChange>
      </w:pPr>
      <w:ins w:id="2920" w:author="Vihari Réka" w:date="2018-11-30T14:55:00Z">
        <w:r w:rsidRPr="00CC342C">
          <w:rPr>
            <w:rPrChange w:id="2921" w:author="Vihari Réka" w:date="2018-11-30T20:51:00Z">
              <w:rPr>
                <w:rFonts w:ascii="Menlo" w:eastAsiaTheme="minorHAnsi" w:hAnsi="Menlo" w:cs="Menlo"/>
                <w:color w:val="000000"/>
              </w:rPr>
            </w:rPrChange>
          </w:rPr>
          <w:t xml:space="preserve">        </w:t>
        </w:r>
        <w:r w:rsidRPr="00CC342C">
          <w:rPr>
            <w:rPrChange w:id="2922" w:author="Vihari Réka" w:date="2018-11-30T20:51:00Z">
              <w:rPr>
                <w:rFonts w:ascii="Menlo" w:eastAsiaTheme="minorHAnsi" w:hAnsi="Menlo" w:cs="Menlo"/>
                <w:b/>
                <w:bCs/>
                <w:color w:val="9B2393"/>
              </w:rPr>
            </w:rPrChange>
          </w:rPr>
          <w:t>let</w:t>
        </w:r>
        <w:r w:rsidRPr="00CC342C">
          <w:rPr>
            <w:rPrChange w:id="2923" w:author="Vihari Réka" w:date="2018-11-30T20:51:00Z">
              <w:rPr>
                <w:rFonts w:ascii="Menlo" w:eastAsiaTheme="minorHAnsi" w:hAnsi="Menlo" w:cs="Menlo"/>
                <w:color w:val="000000"/>
              </w:rPr>
            </w:rPrChange>
          </w:rPr>
          <w:t xml:space="preserve"> directions = </w:t>
        </w:r>
        <w:r w:rsidRPr="00CC342C">
          <w:rPr>
            <w:rPrChange w:id="2924" w:author="Vihari Réka" w:date="2018-11-30T20:51:00Z">
              <w:rPr>
                <w:rFonts w:ascii="Menlo" w:eastAsiaTheme="minorHAnsi" w:hAnsi="Menlo" w:cs="Menlo"/>
                <w:color w:val="5C2699"/>
              </w:rPr>
            </w:rPrChange>
          </w:rPr>
          <w:t>MKDirections</w:t>
        </w:r>
        <w:r w:rsidRPr="00CC342C">
          <w:rPr>
            <w:rPrChange w:id="2925" w:author="Vihari Réka" w:date="2018-11-30T20:51:00Z">
              <w:rPr>
                <w:rFonts w:ascii="Menlo" w:eastAsiaTheme="minorHAnsi" w:hAnsi="Menlo" w:cs="Menlo"/>
                <w:color w:val="000000"/>
              </w:rPr>
            </w:rPrChange>
          </w:rPr>
          <w:t>(request: directionRequest)</w:t>
        </w:r>
      </w:ins>
    </w:p>
    <w:p w14:paraId="63343F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26" w:author="Vihari Réka" w:date="2018-11-30T14:55:00Z"/>
          <w:rPrChange w:id="2927" w:author="Vihari Réka" w:date="2018-11-30T20:51:00Z">
            <w:rPr>
              <w:ins w:id="2928" w:author="Vihari Réka" w:date="2018-11-30T14:55:00Z"/>
              <w:rFonts w:ascii="Helvetica" w:eastAsiaTheme="minorHAnsi" w:hAnsi="Helvetica" w:cs="Helvetica"/>
            </w:rPr>
          </w:rPrChange>
        </w:rPr>
        <w:pPrChange w:id="2929" w:author="Vihari Réka" w:date="2018-11-30T20:58:00Z">
          <w:pPr>
            <w:tabs>
              <w:tab w:val="left" w:pos="593"/>
            </w:tabs>
            <w:autoSpaceDE w:val="0"/>
            <w:autoSpaceDN w:val="0"/>
            <w:adjustRightInd w:val="0"/>
          </w:pPr>
        </w:pPrChange>
      </w:pPr>
      <w:ins w:id="2930" w:author="Vihari Réka" w:date="2018-11-30T14:55:00Z">
        <w:r w:rsidRPr="00CC342C">
          <w:rPr>
            <w:rPrChange w:id="2931" w:author="Vihari Réka" w:date="2018-11-30T20:51:00Z">
              <w:rPr>
                <w:rFonts w:ascii="Menlo" w:eastAsiaTheme="minorHAnsi" w:hAnsi="Menlo" w:cs="Menlo"/>
                <w:color w:val="000000"/>
              </w:rPr>
            </w:rPrChange>
          </w:rPr>
          <w:t xml:space="preserve">        directions.</w:t>
        </w:r>
        <w:r w:rsidRPr="00CC342C">
          <w:rPr>
            <w:rPrChange w:id="2932" w:author="Vihari Réka" w:date="2018-11-30T20:51:00Z">
              <w:rPr>
                <w:rFonts w:ascii="Menlo" w:eastAsiaTheme="minorHAnsi" w:hAnsi="Menlo" w:cs="Menlo"/>
                <w:color w:val="3900A0"/>
              </w:rPr>
            </w:rPrChange>
          </w:rPr>
          <w:t>calculate</w:t>
        </w:r>
        <w:r w:rsidRPr="00CC342C">
          <w:rPr>
            <w:rPrChange w:id="2933" w:author="Vihari Réka" w:date="2018-11-30T20:51:00Z">
              <w:rPr>
                <w:rFonts w:ascii="Menlo" w:eastAsiaTheme="minorHAnsi" w:hAnsi="Menlo" w:cs="Menlo"/>
                <w:color w:val="000000"/>
              </w:rPr>
            </w:rPrChange>
          </w:rPr>
          <w:t>(completionHandler: {</w:t>
        </w:r>
      </w:ins>
    </w:p>
    <w:p w14:paraId="667E7CE4"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34" w:author="Vihari Réka" w:date="2018-11-30T14:55:00Z"/>
          <w:rPrChange w:id="2935" w:author="Vihari Réka" w:date="2018-11-30T20:51:00Z">
            <w:rPr>
              <w:ins w:id="2936" w:author="Vihari Réka" w:date="2018-11-30T14:55:00Z"/>
              <w:rFonts w:ascii="Helvetica" w:eastAsiaTheme="minorHAnsi" w:hAnsi="Helvetica" w:cs="Helvetica"/>
            </w:rPr>
          </w:rPrChange>
        </w:rPr>
        <w:pPrChange w:id="2937" w:author="Vihari Réka" w:date="2018-11-30T20:58:00Z">
          <w:pPr>
            <w:tabs>
              <w:tab w:val="left" w:pos="593"/>
            </w:tabs>
            <w:autoSpaceDE w:val="0"/>
            <w:autoSpaceDN w:val="0"/>
            <w:adjustRightInd w:val="0"/>
          </w:pPr>
        </w:pPrChange>
      </w:pPr>
      <w:ins w:id="2938" w:author="Vihari Réka" w:date="2018-11-30T14:55:00Z">
        <w:r w:rsidRPr="00CC342C">
          <w:rPr>
            <w:rPrChange w:id="2939" w:author="Vihari Réka" w:date="2018-11-30T20:51:00Z">
              <w:rPr>
                <w:rFonts w:ascii="Menlo" w:eastAsiaTheme="minorHAnsi" w:hAnsi="Menlo" w:cs="Menlo"/>
                <w:color w:val="000000"/>
              </w:rPr>
            </w:rPrChange>
          </w:rPr>
          <w:t xml:space="preserve">            response, error </w:t>
        </w:r>
        <w:r w:rsidRPr="00CC342C">
          <w:rPr>
            <w:rPrChange w:id="2940" w:author="Vihari Réka" w:date="2018-11-30T20:51:00Z">
              <w:rPr>
                <w:rFonts w:ascii="Menlo" w:eastAsiaTheme="minorHAnsi" w:hAnsi="Menlo" w:cs="Menlo"/>
                <w:b/>
                <w:bCs/>
                <w:color w:val="9B2393"/>
              </w:rPr>
            </w:rPrChange>
          </w:rPr>
          <w:t>in</w:t>
        </w:r>
      </w:ins>
    </w:p>
    <w:p w14:paraId="1D8A36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41" w:author="Vihari Réka" w:date="2018-11-30T14:55:00Z"/>
          <w:rPrChange w:id="2942" w:author="Vihari Réka" w:date="2018-11-30T20:51:00Z">
            <w:rPr>
              <w:ins w:id="2943" w:author="Vihari Réka" w:date="2018-11-30T14:55:00Z"/>
              <w:rFonts w:ascii="Helvetica" w:eastAsiaTheme="minorHAnsi" w:hAnsi="Helvetica" w:cs="Helvetica"/>
            </w:rPr>
          </w:rPrChange>
        </w:rPr>
        <w:pPrChange w:id="2944" w:author="Vihari Réka" w:date="2018-11-30T20:58:00Z">
          <w:pPr>
            <w:tabs>
              <w:tab w:val="left" w:pos="593"/>
            </w:tabs>
            <w:autoSpaceDE w:val="0"/>
            <w:autoSpaceDN w:val="0"/>
            <w:adjustRightInd w:val="0"/>
          </w:pPr>
        </w:pPrChange>
      </w:pPr>
    </w:p>
    <w:p w14:paraId="5A5420B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45" w:author="Vihari Réka" w:date="2018-11-30T14:55:00Z"/>
          <w:rPrChange w:id="2946" w:author="Vihari Réka" w:date="2018-11-30T20:51:00Z">
            <w:rPr>
              <w:ins w:id="2947" w:author="Vihari Réka" w:date="2018-11-30T14:55:00Z"/>
              <w:rFonts w:ascii="Helvetica" w:eastAsiaTheme="minorHAnsi" w:hAnsi="Helvetica" w:cs="Helvetica"/>
            </w:rPr>
          </w:rPrChange>
        </w:rPr>
        <w:pPrChange w:id="2948" w:author="Vihari Réka" w:date="2018-11-30T20:58:00Z">
          <w:pPr>
            <w:tabs>
              <w:tab w:val="left" w:pos="593"/>
            </w:tabs>
            <w:autoSpaceDE w:val="0"/>
            <w:autoSpaceDN w:val="0"/>
            <w:adjustRightInd w:val="0"/>
          </w:pPr>
        </w:pPrChange>
      </w:pPr>
      <w:ins w:id="2949" w:author="Vihari Réka" w:date="2018-11-30T14:55:00Z">
        <w:r w:rsidRPr="00CC342C">
          <w:rPr>
            <w:rPrChange w:id="2950" w:author="Vihari Réka" w:date="2018-11-30T20:51:00Z">
              <w:rPr>
                <w:rFonts w:ascii="Menlo" w:eastAsiaTheme="minorHAnsi" w:hAnsi="Menlo" w:cs="Menlo"/>
                <w:color w:val="000000"/>
              </w:rPr>
            </w:rPrChange>
          </w:rPr>
          <w:t xml:space="preserve">            </w:t>
        </w:r>
        <w:r w:rsidRPr="00CC342C">
          <w:rPr>
            <w:rPrChange w:id="2951" w:author="Vihari Réka" w:date="2018-11-30T20:51:00Z">
              <w:rPr>
                <w:rFonts w:ascii="Menlo" w:eastAsiaTheme="minorHAnsi" w:hAnsi="Menlo" w:cs="Menlo"/>
                <w:b/>
                <w:bCs/>
                <w:color w:val="9B2393"/>
              </w:rPr>
            </w:rPrChange>
          </w:rPr>
          <w:t>guard</w:t>
        </w:r>
        <w:r w:rsidRPr="00CC342C">
          <w:rPr>
            <w:rPrChange w:id="2952" w:author="Vihari Réka" w:date="2018-11-30T20:51:00Z">
              <w:rPr>
                <w:rFonts w:ascii="Menlo" w:eastAsiaTheme="minorHAnsi" w:hAnsi="Menlo" w:cs="Menlo"/>
                <w:color w:val="000000"/>
              </w:rPr>
            </w:rPrChange>
          </w:rPr>
          <w:t xml:space="preserve"> </w:t>
        </w:r>
        <w:r w:rsidRPr="00CC342C">
          <w:rPr>
            <w:rPrChange w:id="2953" w:author="Vihari Réka" w:date="2018-11-30T20:51:00Z">
              <w:rPr>
                <w:rFonts w:ascii="Menlo" w:eastAsiaTheme="minorHAnsi" w:hAnsi="Menlo" w:cs="Menlo"/>
                <w:b/>
                <w:bCs/>
                <w:color w:val="9B2393"/>
              </w:rPr>
            </w:rPrChange>
          </w:rPr>
          <w:t>let</w:t>
        </w:r>
        <w:r w:rsidRPr="00CC342C">
          <w:rPr>
            <w:rPrChange w:id="2954" w:author="Vihari Réka" w:date="2018-11-30T20:51:00Z">
              <w:rPr>
                <w:rFonts w:ascii="Menlo" w:eastAsiaTheme="minorHAnsi" w:hAnsi="Menlo" w:cs="Menlo"/>
                <w:color w:val="000000"/>
              </w:rPr>
            </w:rPrChange>
          </w:rPr>
          <w:t xml:space="preserve"> response = response  </w:t>
        </w:r>
        <w:r w:rsidRPr="00CC342C">
          <w:rPr>
            <w:rPrChange w:id="2955" w:author="Vihari Réka" w:date="2018-11-30T20:51:00Z">
              <w:rPr>
                <w:rFonts w:ascii="Menlo" w:eastAsiaTheme="minorHAnsi" w:hAnsi="Menlo" w:cs="Menlo"/>
                <w:b/>
                <w:bCs/>
                <w:color w:val="9B2393"/>
              </w:rPr>
            </w:rPrChange>
          </w:rPr>
          <w:t>else</w:t>
        </w:r>
        <w:r w:rsidRPr="00CC342C">
          <w:rPr>
            <w:rPrChange w:id="2956" w:author="Vihari Réka" w:date="2018-11-30T20:51:00Z">
              <w:rPr>
                <w:rFonts w:ascii="Menlo" w:eastAsiaTheme="minorHAnsi" w:hAnsi="Menlo" w:cs="Menlo"/>
                <w:color w:val="000000"/>
              </w:rPr>
            </w:rPrChange>
          </w:rPr>
          <w:t xml:space="preserve"> {</w:t>
        </w:r>
      </w:ins>
    </w:p>
    <w:p w14:paraId="6878F12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57" w:author="Vihari Réka" w:date="2018-11-30T14:55:00Z"/>
          <w:rPrChange w:id="2958" w:author="Vihari Réka" w:date="2018-11-30T20:51:00Z">
            <w:rPr>
              <w:ins w:id="2959" w:author="Vihari Réka" w:date="2018-11-30T14:55:00Z"/>
              <w:rFonts w:ascii="Helvetica" w:eastAsiaTheme="minorHAnsi" w:hAnsi="Helvetica" w:cs="Helvetica"/>
            </w:rPr>
          </w:rPrChange>
        </w:rPr>
        <w:pPrChange w:id="2960" w:author="Vihari Réka" w:date="2018-11-30T20:58:00Z">
          <w:pPr>
            <w:tabs>
              <w:tab w:val="left" w:pos="593"/>
            </w:tabs>
            <w:autoSpaceDE w:val="0"/>
            <w:autoSpaceDN w:val="0"/>
            <w:adjustRightInd w:val="0"/>
          </w:pPr>
        </w:pPrChange>
      </w:pPr>
      <w:ins w:id="2961" w:author="Vihari Réka" w:date="2018-11-30T14:55:00Z">
        <w:r w:rsidRPr="00CC342C">
          <w:rPr>
            <w:rPrChange w:id="2962" w:author="Vihari Réka" w:date="2018-11-30T20:51:00Z">
              <w:rPr>
                <w:rFonts w:ascii="Menlo" w:eastAsiaTheme="minorHAnsi" w:hAnsi="Menlo" w:cs="Menlo"/>
                <w:color w:val="000000"/>
              </w:rPr>
            </w:rPrChange>
          </w:rPr>
          <w:t xml:space="preserve">                </w:t>
        </w:r>
        <w:r w:rsidRPr="00CC342C">
          <w:rPr>
            <w:rPrChange w:id="2963" w:author="Vihari Réka" w:date="2018-11-30T20:51:00Z">
              <w:rPr>
                <w:rFonts w:ascii="Menlo" w:eastAsiaTheme="minorHAnsi" w:hAnsi="Menlo" w:cs="Menlo"/>
                <w:b/>
                <w:bCs/>
                <w:color w:val="9B2393"/>
              </w:rPr>
            </w:rPrChange>
          </w:rPr>
          <w:t>if</w:t>
        </w:r>
        <w:r w:rsidRPr="00CC342C">
          <w:rPr>
            <w:rPrChange w:id="2964" w:author="Vihari Réka" w:date="2018-11-30T20:51:00Z">
              <w:rPr>
                <w:rFonts w:ascii="Menlo" w:eastAsiaTheme="minorHAnsi" w:hAnsi="Menlo" w:cs="Menlo"/>
                <w:color w:val="000000"/>
              </w:rPr>
            </w:rPrChange>
          </w:rPr>
          <w:t xml:space="preserve"> </w:t>
        </w:r>
        <w:r w:rsidRPr="00CC342C">
          <w:rPr>
            <w:rPrChange w:id="2965" w:author="Vihari Réka" w:date="2018-11-30T20:51:00Z">
              <w:rPr>
                <w:rFonts w:ascii="Menlo" w:eastAsiaTheme="minorHAnsi" w:hAnsi="Menlo" w:cs="Menlo"/>
                <w:b/>
                <w:bCs/>
                <w:color w:val="9B2393"/>
              </w:rPr>
            </w:rPrChange>
          </w:rPr>
          <w:t>let</w:t>
        </w:r>
        <w:r w:rsidRPr="00CC342C">
          <w:rPr>
            <w:rPrChange w:id="2966" w:author="Vihari Réka" w:date="2018-11-30T20:51:00Z">
              <w:rPr>
                <w:rFonts w:ascii="Menlo" w:eastAsiaTheme="minorHAnsi" w:hAnsi="Menlo" w:cs="Menlo"/>
                <w:color w:val="000000"/>
              </w:rPr>
            </w:rPrChange>
          </w:rPr>
          <w:t xml:space="preserve"> error = error {</w:t>
        </w:r>
      </w:ins>
    </w:p>
    <w:p w14:paraId="02C7BCF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67" w:author="Vihari Réka" w:date="2018-11-30T14:55:00Z"/>
          <w:rPrChange w:id="2968" w:author="Vihari Réka" w:date="2018-11-30T20:51:00Z">
            <w:rPr>
              <w:ins w:id="2969" w:author="Vihari Réka" w:date="2018-11-30T14:55:00Z"/>
              <w:rFonts w:ascii="Helvetica" w:eastAsiaTheme="minorHAnsi" w:hAnsi="Helvetica" w:cs="Helvetica"/>
            </w:rPr>
          </w:rPrChange>
        </w:rPr>
        <w:pPrChange w:id="2970" w:author="Vihari Réka" w:date="2018-11-30T20:58:00Z">
          <w:pPr>
            <w:tabs>
              <w:tab w:val="left" w:pos="593"/>
            </w:tabs>
            <w:autoSpaceDE w:val="0"/>
            <w:autoSpaceDN w:val="0"/>
            <w:adjustRightInd w:val="0"/>
          </w:pPr>
        </w:pPrChange>
      </w:pPr>
      <w:ins w:id="2971" w:author="Vihari Réka" w:date="2018-11-30T14:55:00Z">
        <w:r w:rsidRPr="00CC342C">
          <w:rPr>
            <w:rPrChange w:id="2972" w:author="Vihari Réka" w:date="2018-11-30T20:51:00Z">
              <w:rPr>
                <w:rFonts w:ascii="Menlo" w:eastAsiaTheme="minorHAnsi" w:hAnsi="Menlo" w:cs="Menlo"/>
                <w:color w:val="000000"/>
              </w:rPr>
            </w:rPrChange>
          </w:rPr>
          <w:t xml:space="preserve">                    </w:t>
        </w:r>
        <w:r w:rsidRPr="00CC342C">
          <w:rPr>
            <w:rPrChange w:id="2973" w:author="Vihari Réka" w:date="2018-11-30T20:51:00Z">
              <w:rPr>
                <w:rFonts w:ascii="Menlo" w:eastAsiaTheme="minorHAnsi" w:hAnsi="Menlo" w:cs="Menlo"/>
                <w:color w:val="3900A0"/>
              </w:rPr>
            </w:rPrChange>
          </w:rPr>
          <w:t>print</w:t>
        </w:r>
        <w:r w:rsidRPr="00CC342C">
          <w:rPr>
            <w:rPrChange w:id="2974" w:author="Vihari Réka" w:date="2018-11-30T20:51:00Z">
              <w:rPr>
                <w:rFonts w:ascii="Menlo" w:eastAsiaTheme="minorHAnsi" w:hAnsi="Menlo" w:cs="Menlo"/>
                <w:color w:val="000000"/>
              </w:rPr>
            </w:rPrChange>
          </w:rPr>
          <w:t>(</w:t>
        </w:r>
        <w:r w:rsidRPr="00CC342C">
          <w:rPr>
            <w:rPrChange w:id="2975" w:author="Vihari Réka" w:date="2018-11-30T20:51:00Z">
              <w:rPr>
                <w:rFonts w:ascii="Menlo" w:eastAsiaTheme="minorHAnsi" w:hAnsi="Menlo" w:cs="Menlo"/>
                <w:color w:val="C41A16"/>
              </w:rPr>
            </w:rPrChange>
          </w:rPr>
          <w:t>"something went wrong"</w:t>
        </w:r>
        <w:r w:rsidRPr="00CC342C">
          <w:rPr>
            <w:rPrChange w:id="2976" w:author="Vihari Réka" w:date="2018-11-30T20:51:00Z">
              <w:rPr>
                <w:rFonts w:ascii="Menlo" w:eastAsiaTheme="minorHAnsi" w:hAnsi="Menlo" w:cs="Menlo"/>
                <w:color w:val="000000"/>
              </w:rPr>
            </w:rPrChange>
          </w:rPr>
          <w:t>)</w:t>
        </w:r>
      </w:ins>
    </w:p>
    <w:p w14:paraId="43A7E1E9"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77" w:author="Vihari Réka" w:date="2018-11-30T14:55:00Z"/>
          <w:rPrChange w:id="2978" w:author="Vihari Réka" w:date="2018-11-30T20:51:00Z">
            <w:rPr>
              <w:ins w:id="2979" w:author="Vihari Réka" w:date="2018-11-30T14:55:00Z"/>
              <w:rFonts w:ascii="Helvetica" w:eastAsiaTheme="minorHAnsi" w:hAnsi="Helvetica" w:cs="Helvetica"/>
            </w:rPr>
          </w:rPrChange>
        </w:rPr>
        <w:pPrChange w:id="2980" w:author="Vihari Réka" w:date="2018-11-30T20:58:00Z">
          <w:pPr>
            <w:tabs>
              <w:tab w:val="left" w:pos="593"/>
            </w:tabs>
            <w:autoSpaceDE w:val="0"/>
            <w:autoSpaceDN w:val="0"/>
            <w:adjustRightInd w:val="0"/>
          </w:pPr>
        </w:pPrChange>
      </w:pPr>
      <w:ins w:id="2981" w:author="Vihari Réka" w:date="2018-11-30T14:55:00Z">
        <w:r w:rsidRPr="00CC342C">
          <w:rPr>
            <w:rPrChange w:id="2982" w:author="Vihari Réka" w:date="2018-11-30T20:51:00Z">
              <w:rPr>
                <w:rFonts w:ascii="Menlo" w:eastAsiaTheme="minorHAnsi" w:hAnsi="Menlo" w:cs="Menlo"/>
                <w:color w:val="000000"/>
              </w:rPr>
            </w:rPrChange>
          </w:rPr>
          <w:t xml:space="preserve">                }</w:t>
        </w:r>
      </w:ins>
    </w:p>
    <w:p w14:paraId="1A926D42"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83" w:author="Vihari Réka" w:date="2018-11-30T14:55:00Z"/>
          <w:rPrChange w:id="2984" w:author="Vihari Réka" w:date="2018-11-30T20:51:00Z">
            <w:rPr>
              <w:ins w:id="2985" w:author="Vihari Réka" w:date="2018-11-30T14:55:00Z"/>
              <w:rFonts w:ascii="Helvetica" w:eastAsiaTheme="minorHAnsi" w:hAnsi="Helvetica" w:cs="Helvetica"/>
            </w:rPr>
          </w:rPrChange>
        </w:rPr>
        <w:pPrChange w:id="2986" w:author="Vihari Réka" w:date="2018-11-30T20:58:00Z">
          <w:pPr>
            <w:tabs>
              <w:tab w:val="left" w:pos="593"/>
            </w:tabs>
            <w:autoSpaceDE w:val="0"/>
            <w:autoSpaceDN w:val="0"/>
            <w:adjustRightInd w:val="0"/>
          </w:pPr>
        </w:pPrChange>
      </w:pPr>
      <w:ins w:id="2987" w:author="Vihari Réka" w:date="2018-11-30T14:55:00Z">
        <w:r w:rsidRPr="00CC342C">
          <w:rPr>
            <w:rPrChange w:id="2988" w:author="Vihari Réka" w:date="2018-11-30T20:51:00Z">
              <w:rPr>
                <w:rFonts w:ascii="Menlo" w:eastAsiaTheme="minorHAnsi" w:hAnsi="Menlo" w:cs="Menlo"/>
                <w:color w:val="000000"/>
              </w:rPr>
            </w:rPrChange>
          </w:rPr>
          <w:t xml:space="preserve">                </w:t>
        </w:r>
        <w:r w:rsidRPr="00CC342C">
          <w:rPr>
            <w:rPrChange w:id="2989" w:author="Vihari Réka" w:date="2018-11-30T20:51:00Z">
              <w:rPr>
                <w:rFonts w:ascii="Menlo" w:eastAsiaTheme="minorHAnsi" w:hAnsi="Menlo" w:cs="Menlo"/>
                <w:b/>
                <w:bCs/>
                <w:color w:val="9B2393"/>
              </w:rPr>
            </w:rPrChange>
          </w:rPr>
          <w:t>return</w:t>
        </w:r>
      </w:ins>
    </w:p>
    <w:p w14:paraId="7E763DA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90" w:author="Vihari Réka" w:date="2018-11-30T14:55:00Z"/>
          <w:rPrChange w:id="2991" w:author="Vihari Réka" w:date="2018-11-30T20:51:00Z">
            <w:rPr>
              <w:ins w:id="2992" w:author="Vihari Réka" w:date="2018-11-30T14:55:00Z"/>
              <w:rFonts w:ascii="Helvetica" w:eastAsiaTheme="minorHAnsi" w:hAnsi="Helvetica" w:cs="Helvetica"/>
            </w:rPr>
          </w:rPrChange>
        </w:rPr>
        <w:pPrChange w:id="2993" w:author="Vihari Réka" w:date="2018-11-30T20:58:00Z">
          <w:pPr>
            <w:tabs>
              <w:tab w:val="left" w:pos="593"/>
            </w:tabs>
            <w:autoSpaceDE w:val="0"/>
            <w:autoSpaceDN w:val="0"/>
            <w:adjustRightInd w:val="0"/>
          </w:pPr>
        </w:pPrChange>
      </w:pPr>
      <w:ins w:id="2994" w:author="Vihari Réka" w:date="2018-11-30T14:55:00Z">
        <w:r w:rsidRPr="00CC342C">
          <w:rPr>
            <w:rPrChange w:id="2995" w:author="Vihari Réka" w:date="2018-11-30T20:51:00Z">
              <w:rPr>
                <w:rFonts w:ascii="Menlo" w:eastAsiaTheme="minorHAnsi" w:hAnsi="Menlo" w:cs="Menlo"/>
                <w:color w:val="000000"/>
              </w:rPr>
            </w:rPrChange>
          </w:rPr>
          <w:t xml:space="preserve">            }</w:t>
        </w:r>
      </w:ins>
    </w:p>
    <w:p w14:paraId="19278D0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2996" w:author="Vihari Réka" w:date="2018-11-30T14:55:00Z"/>
          <w:rPrChange w:id="2997" w:author="Vihari Réka" w:date="2018-11-30T20:51:00Z">
            <w:rPr>
              <w:ins w:id="2998" w:author="Vihari Réka" w:date="2018-11-30T14:55:00Z"/>
              <w:rFonts w:ascii="Helvetica" w:eastAsiaTheme="minorHAnsi" w:hAnsi="Helvetica" w:cs="Helvetica"/>
            </w:rPr>
          </w:rPrChange>
        </w:rPr>
        <w:pPrChange w:id="2999" w:author="Vihari Réka" w:date="2018-11-30T20:58:00Z">
          <w:pPr>
            <w:tabs>
              <w:tab w:val="left" w:pos="593"/>
            </w:tabs>
            <w:autoSpaceDE w:val="0"/>
            <w:autoSpaceDN w:val="0"/>
            <w:adjustRightInd w:val="0"/>
          </w:pPr>
        </w:pPrChange>
      </w:pPr>
      <w:ins w:id="3000" w:author="Vihari Réka" w:date="2018-11-30T14:55:00Z">
        <w:r w:rsidRPr="00CC342C">
          <w:rPr>
            <w:rPrChange w:id="3001" w:author="Vihari Réka" w:date="2018-11-30T20:51:00Z">
              <w:rPr>
                <w:rFonts w:ascii="Menlo" w:eastAsiaTheme="minorHAnsi" w:hAnsi="Menlo" w:cs="Menlo"/>
                <w:color w:val="000000"/>
              </w:rPr>
            </w:rPrChange>
          </w:rPr>
          <w:t xml:space="preserve">            </w:t>
        </w:r>
        <w:r w:rsidRPr="00CC342C">
          <w:rPr>
            <w:rPrChange w:id="3002" w:author="Vihari Réka" w:date="2018-11-30T20:51:00Z">
              <w:rPr>
                <w:rFonts w:ascii="Menlo" w:eastAsiaTheme="minorHAnsi" w:hAnsi="Menlo" w:cs="Menlo"/>
                <w:b/>
                <w:bCs/>
                <w:color w:val="9B2393"/>
              </w:rPr>
            </w:rPrChange>
          </w:rPr>
          <w:t>let</w:t>
        </w:r>
        <w:r w:rsidRPr="00CC342C">
          <w:rPr>
            <w:rPrChange w:id="3003" w:author="Vihari Réka" w:date="2018-11-30T20:51:00Z">
              <w:rPr>
                <w:rFonts w:ascii="Menlo" w:eastAsiaTheme="minorHAnsi" w:hAnsi="Menlo" w:cs="Menlo"/>
                <w:color w:val="000000"/>
              </w:rPr>
            </w:rPrChange>
          </w:rPr>
          <w:t xml:space="preserve"> route = response.</w:t>
        </w:r>
        <w:r w:rsidRPr="00CC342C">
          <w:rPr>
            <w:rPrChange w:id="3004" w:author="Vihari Réka" w:date="2018-11-30T20:51:00Z">
              <w:rPr>
                <w:rFonts w:ascii="Menlo" w:eastAsiaTheme="minorHAnsi" w:hAnsi="Menlo" w:cs="Menlo"/>
                <w:color w:val="5C2699"/>
              </w:rPr>
            </w:rPrChange>
          </w:rPr>
          <w:t>routes</w:t>
        </w:r>
        <w:r w:rsidRPr="00CC342C">
          <w:rPr>
            <w:rPrChange w:id="3005" w:author="Vihari Réka" w:date="2018-11-30T20:51:00Z">
              <w:rPr>
                <w:rFonts w:ascii="Menlo" w:eastAsiaTheme="minorHAnsi" w:hAnsi="Menlo" w:cs="Menlo"/>
                <w:color w:val="000000"/>
              </w:rPr>
            </w:rPrChange>
          </w:rPr>
          <w:t>[</w:t>
        </w:r>
        <w:r w:rsidRPr="00CC342C">
          <w:rPr>
            <w:rPrChange w:id="3006" w:author="Vihari Réka" w:date="2018-11-30T20:51:00Z">
              <w:rPr>
                <w:rFonts w:ascii="Menlo" w:eastAsiaTheme="minorHAnsi" w:hAnsi="Menlo" w:cs="Menlo"/>
                <w:color w:val="1C00CF"/>
              </w:rPr>
            </w:rPrChange>
          </w:rPr>
          <w:t>0</w:t>
        </w:r>
        <w:r w:rsidRPr="00CC342C">
          <w:rPr>
            <w:rPrChange w:id="3007" w:author="Vihari Réka" w:date="2018-11-30T20:51:00Z">
              <w:rPr>
                <w:rFonts w:ascii="Menlo" w:eastAsiaTheme="minorHAnsi" w:hAnsi="Menlo" w:cs="Menlo"/>
                <w:color w:val="000000"/>
              </w:rPr>
            </w:rPrChange>
          </w:rPr>
          <w:t>]</w:t>
        </w:r>
      </w:ins>
    </w:p>
    <w:p w14:paraId="1D5B08D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008" w:author="Vihari Réka" w:date="2018-11-30T14:55:00Z"/>
          <w:rPrChange w:id="3009" w:author="Vihari Réka" w:date="2018-11-30T20:51:00Z">
            <w:rPr>
              <w:ins w:id="3010" w:author="Vihari Réka" w:date="2018-11-30T14:55:00Z"/>
              <w:rFonts w:ascii="Helvetica" w:eastAsiaTheme="minorHAnsi" w:hAnsi="Helvetica" w:cs="Helvetica"/>
            </w:rPr>
          </w:rPrChange>
        </w:rPr>
        <w:pPrChange w:id="3011" w:author="Vihari Réka" w:date="2018-11-30T20:58:00Z">
          <w:pPr>
            <w:tabs>
              <w:tab w:val="left" w:pos="593"/>
            </w:tabs>
            <w:autoSpaceDE w:val="0"/>
            <w:autoSpaceDN w:val="0"/>
            <w:adjustRightInd w:val="0"/>
          </w:pPr>
        </w:pPrChange>
      </w:pPr>
      <w:ins w:id="3012" w:author="Vihari Réka" w:date="2018-11-30T14:55:00Z">
        <w:r>
          <w:rPr>
            <w:rFonts w:ascii="Menlo" w:eastAsiaTheme="minorHAnsi" w:hAnsi="Menlo" w:cs="Menlo"/>
            <w:color w:val="000000"/>
          </w:rPr>
          <w:t xml:space="preserve">            </w:t>
        </w:r>
        <w:r w:rsidRPr="00CC342C">
          <w:rPr>
            <w:rPrChange w:id="3013" w:author="Vihari Réka" w:date="2018-11-30T20:51:00Z">
              <w:rPr>
                <w:rFonts w:ascii="Menlo" w:eastAsiaTheme="minorHAnsi" w:hAnsi="Menlo" w:cs="Menlo"/>
                <w:b/>
                <w:bCs/>
                <w:color w:val="9B2393"/>
              </w:rPr>
            </w:rPrChange>
          </w:rPr>
          <w:t>self</w:t>
        </w:r>
        <w:r w:rsidRPr="00CC342C">
          <w:rPr>
            <w:rPrChange w:id="3014" w:author="Vihari Réka" w:date="2018-11-30T20:51:00Z">
              <w:rPr>
                <w:rFonts w:ascii="Menlo" w:eastAsiaTheme="minorHAnsi" w:hAnsi="Menlo" w:cs="Menlo"/>
                <w:color w:val="000000"/>
              </w:rPr>
            </w:rPrChange>
          </w:rPr>
          <w:t>.</w:t>
        </w:r>
        <w:r w:rsidRPr="00CC342C">
          <w:rPr>
            <w:rPrChange w:id="3015" w:author="Vihari Réka" w:date="2018-11-30T20:51:00Z">
              <w:rPr>
                <w:rFonts w:ascii="Menlo" w:eastAsiaTheme="minorHAnsi" w:hAnsi="Menlo" w:cs="Menlo"/>
                <w:color w:val="326D74"/>
              </w:rPr>
            </w:rPrChange>
          </w:rPr>
          <w:t>mapView</w:t>
        </w:r>
        <w:r w:rsidRPr="00CC342C">
          <w:rPr>
            <w:rPrChange w:id="3016" w:author="Vihari Réka" w:date="2018-11-30T20:51:00Z">
              <w:rPr>
                <w:rFonts w:ascii="Menlo" w:eastAsiaTheme="minorHAnsi" w:hAnsi="Menlo" w:cs="Menlo"/>
                <w:color w:val="000000"/>
              </w:rPr>
            </w:rPrChange>
          </w:rPr>
          <w:t>.</w:t>
        </w:r>
        <w:r w:rsidRPr="00CC342C">
          <w:rPr>
            <w:rPrChange w:id="3017" w:author="Vihari Réka" w:date="2018-11-30T20:51:00Z">
              <w:rPr>
                <w:rFonts w:ascii="Menlo" w:eastAsiaTheme="minorHAnsi" w:hAnsi="Menlo" w:cs="Menlo"/>
                <w:color w:val="3900A0"/>
              </w:rPr>
            </w:rPrChange>
          </w:rPr>
          <w:t>addOverlay</w:t>
        </w:r>
        <w:r w:rsidRPr="00CC342C">
          <w:rPr>
            <w:rPrChange w:id="3018" w:author="Vihari Réka" w:date="2018-11-30T20:51:00Z">
              <w:rPr>
                <w:rFonts w:ascii="Menlo" w:eastAsiaTheme="minorHAnsi" w:hAnsi="Menlo" w:cs="Menlo"/>
                <w:color w:val="000000"/>
              </w:rPr>
            </w:rPrChange>
          </w:rPr>
          <w:t>(route.</w:t>
        </w:r>
        <w:r w:rsidRPr="00CC342C">
          <w:rPr>
            <w:rPrChange w:id="3019" w:author="Vihari Réka" w:date="2018-11-30T20:51:00Z">
              <w:rPr>
                <w:rFonts w:ascii="Menlo" w:eastAsiaTheme="minorHAnsi" w:hAnsi="Menlo" w:cs="Menlo"/>
                <w:color w:val="5C2699"/>
              </w:rPr>
            </w:rPrChange>
          </w:rPr>
          <w:t>polyline</w:t>
        </w:r>
        <w:r w:rsidRPr="00CC342C">
          <w:rPr>
            <w:rPrChange w:id="3020" w:author="Vihari Réka" w:date="2018-11-30T20:51:00Z">
              <w:rPr>
                <w:rFonts w:ascii="Menlo" w:eastAsiaTheme="minorHAnsi" w:hAnsi="Menlo" w:cs="Menlo"/>
                <w:color w:val="000000"/>
              </w:rPr>
            </w:rPrChange>
          </w:rPr>
          <w:t>, level: .</w:t>
        </w:r>
        <w:r w:rsidRPr="00CC342C">
          <w:rPr>
            <w:rPrChange w:id="3021" w:author="Vihari Réka" w:date="2018-11-30T20:51:00Z">
              <w:rPr>
                <w:rFonts w:ascii="Menlo" w:eastAsiaTheme="minorHAnsi" w:hAnsi="Menlo" w:cs="Menlo"/>
                <w:color w:val="3900A0"/>
              </w:rPr>
            </w:rPrChange>
          </w:rPr>
          <w:t>aboveRoads</w:t>
        </w:r>
        <w:r w:rsidRPr="00CC342C">
          <w:rPr>
            <w:rPrChange w:id="3022" w:author="Vihari Réka" w:date="2018-11-30T20:51:00Z">
              <w:rPr>
                <w:rFonts w:ascii="Menlo" w:eastAsiaTheme="minorHAnsi" w:hAnsi="Menlo" w:cs="Menlo"/>
                <w:color w:val="000000"/>
              </w:rPr>
            </w:rPrChange>
          </w:rPr>
          <w:t>)</w:t>
        </w:r>
      </w:ins>
    </w:p>
    <w:p w14:paraId="486FB14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023" w:author="Vihari Réka" w:date="2018-11-30T14:55:00Z"/>
          <w:rPrChange w:id="3024" w:author="Vihari Réka" w:date="2018-11-30T20:51:00Z">
            <w:rPr>
              <w:ins w:id="3025" w:author="Vihari Réka" w:date="2018-11-30T14:55:00Z"/>
              <w:rFonts w:ascii="Helvetica" w:eastAsiaTheme="minorHAnsi" w:hAnsi="Helvetica" w:cs="Helvetica"/>
            </w:rPr>
          </w:rPrChange>
        </w:rPr>
        <w:pPrChange w:id="3026" w:author="Vihari Réka" w:date="2018-11-30T20:58:00Z">
          <w:pPr>
            <w:tabs>
              <w:tab w:val="left" w:pos="593"/>
            </w:tabs>
            <w:autoSpaceDE w:val="0"/>
            <w:autoSpaceDN w:val="0"/>
            <w:adjustRightInd w:val="0"/>
          </w:pPr>
        </w:pPrChange>
      </w:pPr>
    </w:p>
    <w:p w14:paraId="7FF16E1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027" w:author="Vihari Réka" w:date="2018-11-30T14:55:00Z"/>
          <w:rPrChange w:id="3028" w:author="Vihari Réka" w:date="2018-11-30T20:51:00Z">
            <w:rPr>
              <w:ins w:id="3029" w:author="Vihari Réka" w:date="2018-11-30T14:55:00Z"/>
              <w:rFonts w:ascii="Helvetica" w:eastAsiaTheme="minorHAnsi" w:hAnsi="Helvetica" w:cs="Helvetica"/>
            </w:rPr>
          </w:rPrChange>
        </w:rPr>
        <w:pPrChange w:id="3030" w:author="Vihari Réka" w:date="2018-11-30T20:58:00Z">
          <w:pPr>
            <w:tabs>
              <w:tab w:val="left" w:pos="593"/>
            </w:tabs>
            <w:autoSpaceDE w:val="0"/>
            <w:autoSpaceDN w:val="0"/>
            <w:adjustRightInd w:val="0"/>
          </w:pPr>
        </w:pPrChange>
      </w:pPr>
      <w:ins w:id="3031" w:author="Vihari Réka" w:date="2018-11-30T14:55:00Z">
        <w:r w:rsidRPr="00CC342C">
          <w:rPr>
            <w:rPrChange w:id="3032" w:author="Vihari Réka" w:date="2018-11-30T20:51:00Z">
              <w:rPr>
                <w:rFonts w:ascii="Menlo" w:eastAsiaTheme="minorHAnsi" w:hAnsi="Menlo" w:cs="Menlo"/>
                <w:color w:val="000000"/>
              </w:rPr>
            </w:rPrChange>
          </w:rPr>
          <w:lastRenderedPageBreak/>
          <w:t xml:space="preserve">            </w:t>
        </w:r>
        <w:r w:rsidRPr="00CC342C">
          <w:rPr>
            <w:rPrChange w:id="3033" w:author="Vihari Réka" w:date="2018-11-30T20:51:00Z">
              <w:rPr>
                <w:rFonts w:ascii="Menlo" w:eastAsiaTheme="minorHAnsi" w:hAnsi="Menlo" w:cs="Menlo"/>
                <w:b/>
                <w:bCs/>
                <w:color w:val="9B2393"/>
              </w:rPr>
            </w:rPrChange>
          </w:rPr>
          <w:t>let</w:t>
        </w:r>
        <w:r w:rsidRPr="00CC342C">
          <w:rPr>
            <w:rPrChange w:id="3034" w:author="Vihari Réka" w:date="2018-11-30T20:51:00Z">
              <w:rPr>
                <w:rFonts w:ascii="Menlo" w:eastAsiaTheme="minorHAnsi" w:hAnsi="Menlo" w:cs="Menlo"/>
                <w:color w:val="000000"/>
              </w:rPr>
            </w:rPrChange>
          </w:rPr>
          <w:t xml:space="preserve"> rekt = route.</w:t>
        </w:r>
        <w:r w:rsidRPr="00CC342C">
          <w:rPr>
            <w:rPrChange w:id="3035" w:author="Vihari Réka" w:date="2018-11-30T20:51:00Z">
              <w:rPr>
                <w:rFonts w:ascii="Menlo" w:eastAsiaTheme="minorHAnsi" w:hAnsi="Menlo" w:cs="Menlo"/>
                <w:color w:val="5C2699"/>
              </w:rPr>
            </w:rPrChange>
          </w:rPr>
          <w:t>polyline</w:t>
        </w:r>
        <w:r w:rsidRPr="00CC342C">
          <w:rPr>
            <w:rPrChange w:id="3036" w:author="Vihari Réka" w:date="2018-11-30T20:51:00Z">
              <w:rPr>
                <w:rFonts w:ascii="Menlo" w:eastAsiaTheme="minorHAnsi" w:hAnsi="Menlo" w:cs="Menlo"/>
                <w:color w:val="000000"/>
              </w:rPr>
            </w:rPrChange>
          </w:rPr>
          <w:t>.</w:t>
        </w:r>
        <w:r w:rsidRPr="00CC342C">
          <w:rPr>
            <w:rPrChange w:id="3037" w:author="Vihari Réka" w:date="2018-11-30T20:51:00Z">
              <w:rPr>
                <w:rFonts w:ascii="Menlo" w:eastAsiaTheme="minorHAnsi" w:hAnsi="Menlo" w:cs="Menlo"/>
                <w:color w:val="5C2699"/>
              </w:rPr>
            </w:rPrChange>
          </w:rPr>
          <w:t>boundingMapRect</w:t>
        </w:r>
      </w:ins>
    </w:p>
    <w:p w14:paraId="6C1AA055"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038" w:author="Vihari Réka" w:date="2018-11-30T14:55:00Z"/>
          <w:rPrChange w:id="3039" w:author="Vihari Réka" w:date="2018-11-30T20:51:00Z">
            <w:rPr>
              <w:ins w:id="3040" w:author="Vihari Réka" w:date="2018-11-30T14:55:00Z"/>
              <w:rFonts w:ascii="Helvetica" w:eastAsiaTheme="minorHAnsi" w:hAnsi="Helvetica" w:cs="Helvetica"/>
            </w:rPr>
          </w:rPrChange>
        </w:rPr>
        <w:pPrChange w:id="3041" w:author="Vihari Réka" w:date="2018-11-30T20:58:00Z">
          <w:pPr>
            <w:tabs>
              <w:tab w:val="left" w:pos="593"/>
            </w:tabs>
            <w:autoSpaceDE w:val="0"/>
            <w:autoSpaceDN w:val="0"/>
            <w:adjustRightInd w:val="0"/>
          </w:pPr>
        </w:pPrChange>
      </w:pPr>
      <w:ins w:id="3042" w:author="Vihari Réka" w:date="2018-11-30T14:55:00Z">
        <w:r w:rsidRPr="00CC342C">
          <w:rPr>
            <w:rPrChange w:id="3043" w:author="Vihari Réka" w:date="2018-11-30T20:51:00Z">
              <w:rPr>
                <w:rFonts w:ascii="Menlo" w:eastAsiaTheme="minorHAnsi" w:hAnsi="Menlo" w:cs="Menlo"/>
                <w:color w:val="000000"/>
              </w:rPr>
            </w:rPrChange>
          </w:rPr>
          <w:t xml:space="preserve">            </w:t>
        </w:r>
        <w:r w:rsidRPr="00CC342C">
          <w:rPr>
            <w:rPrChange w:id="3044" w:author="Vihari Réka" w:date="2018-11-30T20:51:00Z">
              <w:rPr>
                <w:rFonts w:ascii="Menlo" w:eastAsiaTheme="minorHAnsi" w:hAnsi="Menlo" w:cs="Menlo"/>
                <w:b/>
                <w:bCs/>
                <w:color w:val="9B2393"/>
              </w:rPr>
            </w:rPrChange>
          </w:rPr>
          <w:t>self</w:t>
        </w:r>
        <w:r w:rsidRPr="00CC342C">
          <w:rPr>
            <w:rPrChange w:id="3045" w:author="Vihari Réka" w:date="2018-11-30T20:51:00Z">
              <w:rPr>
                <w:rFonts w:ascii="Menlo" w:eastAsiaTheme="minorHAnsi" w:hAnsi="Menlo" w:cs="Menlo"/>
                <w:color w:val="000000"/>
              </w:rPr>
            </w:rPrChange>
          </w:rPr>
          <w:t>.</w:t>
        </w:r>
        <w:r w:rsidRPr="00CC342C">
          <w:rPr>
            <w:rPrChange w:id="3046" w:author="Vihari Réka" w:date="2018-11-30T20:51:00Z">
              <w:rPr>
                <w:rFonts w:ascii="Menlo" w:eastAsiaTheme="minorHAnsi" w:hAnsi="Menlo" w:cs="Menlo"/>
                <w:color w:val="326D74"/>
              </w:rPr>
            </w:rPrChange>
          </w:rPr>
          <w:t>mapView</w:t>
        </w:r>
        <w:r w:rsidRPr="00CC342C">
          <w:rPr>
            <w:rPrChange w:id="3047" w:author="Vihari Réka" w:date="2018-11-30T20:51:00Z">
              <w:rPr>
                <w:rFonts w:ascii="Menlo" w:eastAsiaTheme="minorHAnsi" w:hAnsi="Menlo" w:cs="Menlo"/>
                <w:color w:val="000000"/>
              </w:rPr>
            </w:rPrChange>
          </w:rPr>
          <w:t>.</w:t>
        </w:r>
        <w:r w:rsidRPr="00CC342C">
          <w:rPr>
            <w:rPrChange w:id="3048" w:author="Vihari Réka" w:date="2018-11-30T20:51:00Z">
              <w:rPr>
                <w:rFonts w:ascii="Menlo" w:eastAsiaTheme="minorHAnsi" w:hAnsi="Menlo" w:cs="Menlo"/>
                <w:color w:val="3900A0"/>
              </w:rPr>
            </w:rPrChange>
          </w:rPr>
          <w:t>setRegion</w:t>
        </w:r>
        <w:r w:rsidRPr="00CC342C">
          <w:rPr>
            <w:rPrChange w:id="3049" w:author="Vihari Réka" w:date="2018-11-30T20:51:00Z">
              <w:rPr>
                <w:rFonts w:ascii="Menlo" w:eastAsiaTheme="minorHAnsi" w:hAnsi="Menlo" w:cs="Menlo"/>
                <w:color w:val="000000"/>
              </w:rPr>
            </w:rPrChange>
          </w:rPr>
          <w:t>(</w:t>
        </w:r>
        <w:r w:rsidRPr="00CC342C">
          <w:rPr>
            <w:rPrChange w:id="3050" w:author="Vihari Réka" w:date="2018-11-30T20:51:00Z">
              <w:rPr>
                <w:rFonts w:ascii="Menlo" w:eastAsiaTheme="minorHAnsi" w:hAnsi="Menlo" w:cs="Menlo"/>
                <w:color w:val="5C2699"/>
              </w:rPr>
            </w:rPrChange>
          </w:rPr>
          <w:t>MKCoordinateRegion</w:t>
        </w:r>
        <w:r w:rsidRPr="00CC342C">
          <w:rPr>
            <w:rPrChange w:id="3051" w:author="Vihari Réka" w:date="2018-11-30T20:51:00Z">
              <w:rPr>
                <w:rFonts w:ascii="Menlo" w:eastAsiaTheme="minorHAnsi" w:hAnsi="Menlo" w:cs="Menlo"/>
                <w:color w:val="000000"/>
              </w:rPr>
            </w:rPrChange>
          </w:rPr>
          <w:t xml:space="preserve">(rekt), animated: </w:t>
        </w:r>
        <w:r w:rsidRPr="00CC342C">
          <w:rPr>
            <w:rPrChange w:id="3052" w:author="Vihari Réka" w:date="2018-11-30T20:51:00Z">
              <w:rPr>
                <w:rFonts w:ascii="Menlo" w:eastAsiaTheme="minorHAnsi" w:hAnsi="Menlo" w:cs="Menlo"/>
                <w:b/>
                <w:bCs/>
                <w:color w:val="9B2393"/>
              </w:rPr>
            </w:rPrChange>
          </w:rPr>
          <w:t>true</w:t>
        </w:r>
        <w:r w:rsidRPr="00CC342C">
          <w:rPr>
            <w:rPrChange w:id="3053" w:author="Vihari Réka" w:date="2018-11-30T20:51:00Z">
              <w:rPr>
                <w:rFonts w:ascii="Menlo" w:eastAsiaTheme="minorHAnsi" w:hAnsi="Menlo" w:cs="Menlo"/>
                <w:color w:val="000000"/>
              </w:rPr>
            </w:rPrChange>
          </w:rPr>
          <w:t>)</w:t>
        </w:r>
      </w:ins>
    </w:p>
    <w:p w14:paraId="305A6951" w14:textId="5485CD7F" w:rsidR="00691EEB" w:rsidRPr="00691EEB" w:rsidRDefault="00691EEB" w:rsidP="00CC342C">
      <w:pPr>
        <w:pStyle w:val="Kd"/>
        <w:pBdr>
          <w:top w:val="single" w:sz="4" w:space="1" w:color="auto"/>
          <w:left w:val="single" w:sz="4" w:space="4" w:color="auto"/>
          <w:bottom w:val="single" w:sz="4" w:space="1" w:color="auto"/>
          <w:right w:val="single" w:sz="4" w:space="4" w:color="auto"/>
        </w:pBdr>
        <w:pPrChange w:id="3054" w:author="Vihari Réka" w:date="2018-11-30T20:58:00Z">
          <w:pPr>
            <w:pStyle w:val="Cmsor2"/>
            <w:numPr>
              <w:numId w:val="15"/>
            </w:numPr>
            <w:ind w:left="1080" w:hanging="360"/>
          </w:pPr>
        </w:pPrChange>
      </w:pPr>
      <w:ins w:id="3055" w:author="Vihari Réka" w:date="2018-11-30T14:55:00Z">
        <w:r w:rsidRPr="00CC342C">
          <w:rPr>
            <w:rPrChange w:id="3056" w:author="Vihari Réka" w:date="2018-11-30T20:51:00Z">
              <w:rPr>
                <w:rFonts w:ascii="Menlo" w:eastAsiaTheme="minorHAnsi" w:hAnsi="Menlo" w:cs="Menlo"/>
                <w:color w:val="000000"/>
              </w:rPr>
            </w:rPrChange>
          </w:rPr>
          <w:t xml:space="preserve">        })</w:t>
        </w:r>
      </w:ins>
    </w:p>
    <w:p w14:paraId="5BD98CE1" w14:textId="77777777" w:rsidR="00A471C6" w:rsidRDefault="00A471C6" w:rsidP="00A471C6"/>
    <w:p w14:paraId="43FE7B5D" w14:textId="35527DA4" w:rsidR="00A471C6" w:rsidRDefault="00A471C6" w:rsidP="00A471C6">
      <w:pPr>
        <w:pStyle w:val="Cmsor2"/>
        <w:numPr>
          <w:ilvl w:val="1"/>
          <w:numId w:val="15"/>
        </w:numPr>
      </w:pPr>
      <w:r>
        <w:t xml:space="preserve"> </w:t>
      </w:r>
      <w:commentRangeStart w:id="3057"/>
      <w:del w:id="3058" w:author="Vihari Réka" w:date="2018-11-29T22:20:00Z">
        <w:r w:rsidDel="00A13E76">
          <w:delText>Funkciók</w:delText>
        </w:r>
        <w:commentRangeEnd w:id="3057"/>
        <w:r w:rsidR="00ED1E76" w:rsidDel="00A13E76">
          <w:rPr>
            <w:rStyle w:val="Jegyzethivatkozs"/>
            <w:rFonts w:cs="Sendnya"/>
            <w:b w:val="0"/>
            <w:bCs w:val="0"/>
            <w:iCs w:val="0"/>
          </w:rPr>
          <w:commentReference w:id="3057"/>
        </w:r>
      </w:del>
      <w:bookmarkStart w:id="3059" w:name="_Toc531375720"/>
      <w:ins w:id="3060" w:author="Vihari Réka" w:date="2018-11-29T22:20:00Z">
        <w:r w:rsidR="00A13E76">
          <w:t>Felhasználói kézikönyv</w:t>
        </w:r>
      </w:ins>
      <w:bookmarkEnd w:id="3059"/>
    </w:p>
    <w:p w14:paraId="2C22B581" w14:textId="569BCA02" w:rsidR="001B07CF" w:rsidRPr="00BC353E" w:rsidRDefault="001B07CF">
      <w:pPr>
        <w:spacing w:after="120" w:line="360" w:lineRule="auto"/>
        <w:ind w:firstLine="720"/>
        <w:jc w:val="both"/>
        <w:rPr>
          <w:moveTo w:id="3061" w:author="Vihari Réka" w:date="2018-11-24T13:50:00Z"/>
          <w:rFonts w:cs="Times New Roman"/>
        </w:rPr>
        <w:pPrChange w:id="3062" w:author="Vihari Réka" w:date="2018-11-24T14:24:00Z">
          <w:pPr>
            <w:pStyle w:val="Listaszerbekezds"/>
            <w:numPr>
              <w:numId w:val="15"/>
            </w:numPr>
            <w:spacing w:after="120" w:line="360" w:lineRule="auto"/>
            <w:ind w:left="1080" w:hanging="360"/>
            <w:jc w:val="both"/>
          </w:pPr>
        </w:pPrChange>
      </w:pPr>
      <w:moveToRangeStart w:id="3063" w:author="Vihari Réka" w:date="2018-11-24T13:50:00Z" w:name="move530830731"/>
      <w:commentRangeStart w:id="3064"/>
      <w:moveTo w:id="3065" w:author="Vihari Réka" w:date="2018-11-24T13:50:00Z">
        <w:del w:id="3066" w:author="Vihari Réka" w:date="2018-11-29T22:20:00Z">
          <w:r w:rsidRPr="001B07CF" w:rsidDel="00A13E76">
            <w:rPr>
              <w:rFonts w:cs="Times New Roman"/>
            </w:rPr>
            <w:delText>A dolgozatomban egy olyan alkalmazást mutatok be, mely</w:delText>
          </w:r>
        </w:del>
      </w:moveTo>
      <w:ins w:id="3067" w:author="Vihari Réka" w:date="2018-11-29T22:21:00Z">
        <w:r w:rsidR="00A13E76">
          <w:rPr>
            <w:rFonts w:cs="Times New Roman"/>
          </w:rPr>
          <w:t>A megtervezett</w:t>
        </w:r>
      </w:ins>
      <w:ins w:id="3068" w:author="Vihari Réka" w:date="2018-11-29T22:20:00Z">
        <w:r w:rsidR="00A13E76">
          <w:rPr>
            <w:rFonts w:cs="Times New Roman"/>
          </w:rPr>
          <w:t xml:space="preserve"> alkalmazás</w:t>
        </w:r>
      </w:ins>
      <w:moveTo w:id="3069" w:author="Vihari Réka" w:date="2018-11-24T13:50:00Z">
        <w:r w:rsidRPr="001B07CF">
          <w:rPr>
            <w:rFonts w:cs="Times New Roman"/>
          </w:rPr>
          <w:t xml:space="preserve"> különféle rendezvények lebonyolításához használható iOS platformon. A backend által nyújtott testreszabhatóságnak köszönhetően, laikus szemmel is változtathatóvá válnak az alkalmazás fő adatai. </w:t>
        </w:r>
        <w:r w:rsidRPr="001B07CF">
          <w:rPr>
            <w:rFonts w:cs="Times New Roman"/>
          </w:rPr>
          <w:br/>
          <w:t xml:space="preserve">Az applikáció öt fő menüből áll, mely authentikáció után válik láthatóvá a felhasználó számára. </w:t>
        </w:r>
        <w:r w:rsidRPr="00BC353E">
          <w:rPr>
            <w:rFonts w:cs="Times New Roman"/>
          </w:rPr>
          <w:t>Az alkalmazásom a kliens funkciót tölti be, de készítettem hozzá szervert is, melyet a</w:t>
        </w:r>
      </w:moveTo>
      <w:ins w:id="3070" w:author="Vihari Réka" w:date="2018-11-29T22:21:00Z">
        <w:r w:rsidR="00A13E76">
          <w:rPr>
            <w:rFonts w:cs="Times New Roman"/>
          </w:rPr>
          <w:t>z előző fejezetben mutattam be.</w:t>
        </w:r>
      </w:ins>
      <w:moveTo w:id="3071" w:author="Vihari Réka" w:date="2018-11-24T13:50:00Z">
        <w:del w:id="3072" w:author="Vihari Réka" w:date="2018-11-29T22:21:00Z">
          <w:r w:rsidRPr="00BC353E" w:rsidDel="00A13E76">
            <w:rPr>
              <w:rFonts w:cs="Times New Roman"/>
            </w:rPr>
            <w:delText xml:space="preserve"> későbbiekben mutatok be.</w:delText>
          </w:r>
        </w:del>
      </w:moveTo>
      <w:commentRangeEnd w:id="3064"/>
      <w:del w:id="3073" w:author="Vihari Réka" w:date="2018-11-29T22:21:00Z">
        <w:r w:rsidR="009E726E" w:rsidDel="00A13E76">
          <w:rPr>
            <w:rStyle w:val="Jegyzethivatkozs"/>
          </w:rPr>
          <w:commentReference w:id="3064"/>
        </w:r>
      </w:del>
    </w:p>
    <w:p w14:paraId="4A99EE6E" w14:textId="77777777" w:rsidR="001B07CF" w:rsidRDefault="001B07CF">
      <w:pPr>
        <w:rPr>
          <w:moveTo w:id="3074" w:author="Vihari Réka" w:date="2018-11-24T13:50:00Z"/>
        </w:rPr>
        <w:pPrChange w:id="3075" w:author="Vihari Réka" w:date="2018-11-24T13:50:00Z">
          <w:pPr>
            <w:pStyle w:val="Listaszerbekezds"/>
            <w:numPr>
              <w:numId w:val="15"/>
            </w:numPr>
            <w:ind w:left="1080" w:hanging="360"/>
          </w:pPr>
        </w:pPrChange>
      </w:pPr>
    </w:p>
    <w:p w14:paraId="0E5CC044" w14:textId="68602E94" w:rsidR="001B07CF" w:rsidRPr="00A25C5E" w:rsidRDefault="001B07CF">
      <w:pPr>
        <w:pStyle w:val="Listaszerbekezds"/>
        <w:numPr>
          <w:ilvl w:val="2"/>
          <w:numId w:val="15"/>
        </w:numPr>
        <w:rPr>
          <w:moveTo w:id="3076" w:author="Vihari Réka" w:date="2018-11-24T13:50:00Z"/>
          <w:rFonts w:cs="Arial"/>
          <w:b/>
          <w:bCs/>
          <w:sz w:val="28"/>
          <w:szCs w:val="26"/>
          <w:rPrChange w:id="3077" w:author="Vihari Réka" w:date="2018-11-24T14:30:00Z">
            <w:rPr>
              <w:moveTo w:id="3078" w:author="Vihari Réka" w:date="2018-11-24T13:50:00Z"/>
            </w:rPr>
          </w:rPrChange>
        </w:rPr>
        <w:pPrChange w:id="3079" w:author="Vihari Réka" w:date="2018-11-24T14:30:00Z">
          <w:pPr>
            <w:pStyle w:val="Listaszerbekezds"/>
            <w:numPr>
              <w:numId w:val="15"/>
            </w:numPr>
            <w:ind w:left="1080" w:hanging="360"/>
          </w:pPr>
        </w:pPrChange>
      </w:pPr>
      <w:moveTo w:id="3080" w:author="Vihari Réka" w:date="2018-11-24T13:50:00Z">
        <w:del w:id="3081" w:author="Vihari Réka" w:date="2018-11-24T13:50:00Z">
          <w:r w:rsidRPr="00A25C5E" w:rsidDel="001B07CF">
            <w:rPr>
              <w:rFonts w:cs="Arial"/>
              <w:b/>
              <w:bCs/>
              <w:sz w:val="28"/>
              <w:szCs w:val="26"/>
              <w:rPrChange w:id="3082" w:author="Vihari Réka" w:date="2018-11-24T14:30:00Z">
                <w:rPr/>
              </w:rPrChange>
            </w:rPr>
            <w:delText xml:space="preserve">3.1.1 </w:delText>
          </w:r>
        </w:del>
        <w:r w:rsidRPr="00A25C5E">
          <w:rPr>
            <w:rFonts w:cs="Arial"/>
            <w:b/>
            <w:bCs/>
            <w:sz w:val="28"/>
            <w:szCs w:val="26"/>
            <w:rPrChange w:id="3083" w:author="Vihari Réka" w:date="2018-11-24T14:30:00Z">
              <w:rPr/>
            </w:rPrChange>
          </w:rPr>
          <w:t xml:space="preserve">Alkalmazás indítása </w:t>
        </w:r>
      </w:moveTo>
    </w:p>
    <w:p w14:paraId="17489D10" w14:textId="476B3638" w:rsidR="001B07CF" w:rsidDel="001B07CF" w:rsidRDefault="001B07CF">
      <w:pPr>
        <w:rPr>
          <w:del w:id="3084" w:author="Vihari Réka" w:date="2018-11-24T13:50:00Z"/>
        </w:rPr>
        <w:pPrChange w:id="3085"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pPr>
        <w:rPr>
          <w:ins w:id="3086" w:author="Vihari Réka" w:date="2018-11-24T13:51:00Z"/>
          <w:moveTo w:id="3087" w:author="Vihari Réka" w:date="2018-11-24T13:50:00Z"/>
        </w:rPr>
        <w:pPrChange w:id="3088" w:author="Vihari Réka" w:date="2018-11-24T13:51:00Z">
          <w:pPr>
            <w:pStyle w:val="Listaszerbekezds"/>
            <w:numPr>
              <w:numId w:val="15"/>
            </w:numPr>
            <w:ind w:left="1080" w:hanging="360"/>
          </w:pPr>
        </w:pPrChange>
      </w:pPr>
    </w:p>
    <w:p w14:paraId="57BE36AB" w14:textId="77777777" w:rsidR="001B07CF" w:rsidRPr="001B07CF" w:rsidRDefault="001B07CF">
      <w:pPr>
        <w:spacing w:after="120" w:line="360" w:lineRule="auto"/>
        <w:ind w:firstLine="720"/>
        <w:jc w:val="both"/>
        <w:rPr>
          <w:moveTo w:id="3089" w:author="Vihari Réka" w:date="2018-11-24T13:50:00Z"/>
          <w:rFonts w:cs="Times New Roman"/>
        </w:rPr>
        <w:pPrChange w:id="3090" w:author="Vihari Réka" w:date="2018-11-24T14:24:00Z">
          <w:pPr>
            <w:pStyle w:val="Listaszerbekezds"/>
            <w:numPr>
              <w:numId w:val="15"/>
            </w:numPr>
            <w:spacing w:after="120" w:line="360" w:lineRule="auto"/>
            <w:ind w:left="1080" w:hanging="360"/>
            <w:jc w:val="both"/>
          </w:pPr>
        </w:pPrChange>
      </w:pPr>
      <w:moveTo w:id="3091"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pPr>
        <w:pStyle w:val="Listaszerbekezds"/>
        <w:spacing w:after="120" w:line="360" w:lineRule="auto"/>
        <w:ind w:left="1080"/>
        <w:jc w:val="center"/>
        <w:rPr>
          <w:moveTo w:id="3092" w:author="Vihari Réka" w:date="2018-11-24T13:50:00Z"/>
          <w:rFonts w:cs="Times New Roman"/>
        </w:rPr>
        <w:pPrChange w:id="3093" w:author="Vihari Réka" w:date="2018-11-24T14:32:00Z">
          <w:pPr>
            <w:pStyle w:val="Listaszerbekezds"/>
            <w:numPr>
              <w:numId w:val="15"/>
            </w:numPr>
            <w:spacing w:after="120" w:line="360" w:lineRule="auto"/>
            <w:ind w:left="1080" w:hanging="360"/>
            <w:jc w:val="center"/>
          </w:pPr>
        </w:pPrChange>
      </w:pPr>
      <w:moveTo w:id="3094" w:author="Vihari Réka" w:date="2018-11-24T13:50:00Z">
        <w:r w:rsidRPr="00863322">
          <w:rPr>
            <w:noProof/>
          </w:rPr>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pPr>
        <w:spacing w:after="120" w:line="360" w:lineRule="auto"/>
        <w:ind w:firstLine="720"/>
        <w:jc w:val="both"/>
        <w:rPr>
          <w:moveTo w:id="3095" w:author="Vihari Réka" w:date="2018-11-24T13:50:00Z"/>
          <w:rFonts w:cs="Times New Roman"/>
        </w:rPr>
        <w:pPrChange w:id="3096" w:author="Vihari Réka" w:date="2018-11-24T14:24:00Z">
          <w:pPr>
            <w:pStyle w:val="Listaszerbekezds"/>
            <w:numPr>
              <w:numId w:val="15"/>
            </w:numPr>
            <w:spacing w:after="120" w:line="360" w:lineRule="auto"/>
            <w:ind w:left="1080" w:hanging="360"/>
            <w:jc w:val="both"/>
          </w:pPr>
        </w:pPrChange>
      </w:pPr>
      <w:moveTo w:id="3097" w:author="Vihari Réka" w:date="2018-11-24T13:50:00Z">
        <w:r w:rsidRPr="001B07CF">
          <w:rPr>
            <w:rFonts w:cs="Times New Roman"/>
          </w:rPr>
          <w:lastRenderedPageBreak/>
          <w:t>A bejelentkezéshez email és jelszó megadása szükséges. Sikeres bejelentkezés esetén már regisztrált felhasználóval rendelkezünk a szerveren, ekkor az alkalmazás automatikusan tovább</w:t>
        </w:r>
        <w:del w:id="3098" w:author="Illanicz Barnabás" w:date="2018-11-26T15:29:00Z">
          <w:r w:rsidRPr="001B07CF" w:rsidDel="00B11482">
            <w:rPr>
              <w:rFonts w:cs="Times New Roman"/>
            </w:rPr>
            <w:delText xml:space="preserve"> </w:delText>
          </w:r>
        </w:del>
        <w:r w:rsidRPr="001B07CF">
          <w:rPr>
            <w:rFonts w:cs="Times New Roman"/>
          </w:rPr>
          <w:t xml:space="preserve">irányít a főoldalra. </w:t>
        </w:r>
      </w:moveTo>
    </w:p>
    <w:p w14:paraId="53C0EE32" w14:textId="64D037E8" w:rsidR="001B07CF" w:rsidRPr="00BC353E" w:rsidDel="001B07CF" w:rsidRDefault="001B07CF">
      <w:pPr>
        <w:spacing w:after="120" w:line="360" w:lineRule="auto"/>
        <w:ind w:firstLine="720"/>
        <w:jc w:val="both"/>
        <w:rPr>
          <w:del w:id="3099" w:author="Vihari Réka" w:date="2018-11-24T13:51:00Z"/>
          <w:moveTo w:id="3100" w:author="Vihari Réka" w:date="2018-11-24T13:50:00Z"/>
          <w:rFonts w:cs="Times New Roman"/>
        </w:rPr>
        <w:pPrChange w:id="3101" w:author="Vihari Réka" w:date="2018-11-24T14:24:00Z">
          <w:pPr>
            <w:pStyle w:val="Listaszerbekezds"/>
            <w:numPr>
              <w:numId w:val="15"/>
            </w:numPr>
            <w:ind w:left="1080" w:hanging="360"/>
          </w:pPr>
        </w:pPrChange>
      </w:pPr>
    </w:p>
    <w:p w14:paraId="2B7EE77B" w14:textId="22FDB0BA" w:rsidR="001B07CF" w:rsidRPr="00BC353E" w:rsidDel="001B07CF" w:rsidRDefault="001B07CF">
      <w:pPr>
        <w:spacing w:after="120" w:line="360" w:lineRule="auto"/>
        <w:ind w:firstLine="720"/>
        <w:jc w:val="both"/>
        <w:rPr>
          <w:del w:id="3102" w:author="Vihari Réka" w:date="2018-11-24T13:51:00Z"/>
          <w:moveTo w:id="3103" w:author="Vihari Réka" w:date="2018-11-24T13:50:00Z"/>
          <w:rFonts w:cs="Times New Roman"/>
        </w:rPr>
        <w:pPrChange w:id="3104" w:author="Vihari Réka" w:date="2018-11-24T14:24:00Z">
          <w:pPr>
            <w:pStyle w:val="Listaszerbekezds"/>
            <w:numPr>
              <w:numId w:val="15"/>
            </w:numPr>
            <w:ind w:left="1080" w:hanging="360"/>
            <w:jc w:val="center"/>
          </w:pPr>
        </w:pPrChange>
      </w:pPr>
    </w:p>
    <w:p w14:paraId="3E832211" w14:textId="77777777" w:rsidR="001B07CF" w:rsidRPr="001B07CF" w:rsidRDefault="001B07CF">
      <w:pPr>
        <w:spacing w:after="120" w:line="360" w:lineRule="auto"/>
        <w:ind w:firstLine="720"/>
        <w:jc w:val="both"/>
        <w:rPr>
          <w:moveTo w:id="3105" w:author="Vihari Réka" w:date="2018-11-24T13:50:00Z"/>
          <w:rFonts w:cs="Times New Roman"/>
        </w:rPr>
        <w:pPrChange w:id="3106" w:author="Vihari Réka" w:date="2018-11-24T14:24:00Z">
          <w:pPr>
            <w:pStyle w:val="Listaszerbekezds"/>
            <w:numPr>
              <w:numId w:val="15"/>
            </w:numPr>
            <w:spacing w:after="120" w:line="360" w:lineRule="auto"/>
            <w:ind w:left="1080" w:hanging="360"/>
            <w:jc w:val="both"/>
          </w:pPr>
        </w:pPrChange>
      </w:pPr>
      <w:moveTo w:id="3107" w:author="Vihari Réka" w:date="2018-11-24T13:50:00Z">
        <w:r w:rsidRPr="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To>
    </w:p>
    <w:p w14:paraId="47BEAB7C" w14:textId="77777777" w:rsidR="001B07CF" w:rsidRDefault="001B07CF">
      <w:pPr>
        <w:pStyle w:val="Listaszerbekezds"/>
        <w:ind w:left="1080"/>
        <w:rPr>
          <w:moveTo w:id="3108" w:author="Vihari Réka" w:date="2018-11-24T13:50:00Z"/>
        </w:rPr>
        <w:pPrChange w:id="3109"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pPr>
        <w:pStyle w:val="Listaszerbekezds"/>
        <w:numPr>
          <w:ilvl w:val="2"/>
          <w:numId w:val="15"/>
        </w:numPr>
        <w:rPr>
          <w:del w:id="3110" w:author="Vihari Réka" w:date="2018-11-24T13:51:00Z"/>
          <w:moveTo w:id="3111" w:author="Vihari Réka" w:date="2018-11-24T13:50:00Z"/>
          <w:rFonts w:cs="Arial"/>
          <w:b/>
          <w:bCs/>
          <w:sz w:val="28"/>
          <w:szCs w:val="26"/>
          <w:rPrChange w:id="3112" w:author="Vihari Réka" w:date="2018-11-24T14:31:00Z">
            <w:rPr>
              <w:del w:id="3113" w:author="Vihari Réka" w:date="2018-11-24T13:51:00Z"/>
              <w:moveTo w:id="3114" w:author="Vihari Réka" w:date="2018-11-24T13:50:00Z"/>
            </w:rPr>
          </w:rPrChange>
        </w:rPr>
        <w:pPrChange w:id="3115" w:author="Vihari Réka" w:date="2018-11-24T14:32:00Z">
          <w:pPr>
            <w:pStyle w:val="Listaszerbekezds"/>
            <w:numPr>
              <w:numId w:val="15"/>
            </w:numPr>
            <w:ind w:left="1080" w:hanging="360"/>
          </w:pPr>
        </w:pPrChange>
      </w:pPr>
      <w:ins w:id="3116" w:author="Vihari Réka" w:date="2018-11-24T14:31:00Z">
        <w:r>
          <w:rPr>
            <w:rFonts w:cs="Arial"/>
            <w:b/>
            <w:bCs/>
            <w:sz w:val="28"/>
            <w:szCs w:val="26"/>
          </w:rPr>
          <w:tab/>
        </w:r>
      </w:ins>
    </w:p>
    <w:p w14:paraId="4DFAEDF9" w14:textId="77777777" w:rsidR="001B07CF" w:rsidRPr="00826B19" w:rsidDel="001B07CF" w:rsidRDefault="001B07CF">
      <w:pPr>
        <w:pStyle w:val="Listaszerbekezds"/>
        <w:numPr>
          <w:ilvl w:val="2"/>
          <w:numId w:val="15"/>
        </w:numPr>
        <w:rPr>
          <w:del w:id="3117" w:author="Vihari Réka" w:date="2018-11-24T13:51:00Z"/>
          <w:moveTo w:id="3118" w:author="Vihari Réka" w:date="2018-11-24T13:50:00Z"/>
          <w:rFonts w:cs="Arial"/>
          <w:b/>
          <w:bCs/>
          <w:sz w:val="28"/>
          <w:szCs w:val="26"/>
          <w:rPrChange w:id="3119" w:author="Vihari Réka" w:date="2018-11-24T14:32:00Z">
            <w:rPr>
              <w:del w:id="3120" w:author="Vihari Réka" w:date="2018-11-24T13:51:00Z"/>
              <w:moveTo w:id="3121" w:author="Vihari Réka" w:date="2018-11-24T13:50:00Z"/>
            </w:rPr>
          </w:rPrChange>
        </w:rPr>
        <w:pPrChange w:id="3122" w:author="Vihari Réka" w:date="2018-11-24T14:32:00Z">
          <w:pPr>
            <w:pStyle w:val="Listaszerbekezds"/>
            <w:numPr>
              <w:numId w:val="15"/>
            </w:numPr>
            <w:ind w:left="1080" w:hanging="360"/>
          </w:pPr>
        </w:pPrChange>
      </w:pPr>
    </w:p>
    <w:p w14:paraId="4C82AA89" w14:textId="229A8DED" w:rsidR="00A25C5E" w:rsidRPr="00826B19" w:rsidRDefault="00A25C5E">
      <w:pPr>
        <w:pStyle w:val="Listaszerbekezds"/>
        <w:numPr>
          <w:ilvl w:val="2"/>
          <w:numId w:val="15"/>
        </w:numPr>
        <w:rPr>
          <w:ins w:id="3123" w:author="Vihari Réka" w:date="2018-11-24T14:31:00Z"/>
          <w:rFonts w:cs="Arial"/>
          <w:b/>
          <w:bCs/>
          <w:sz w:val="28"/>
          <w:szCs w:val="26"/>
          <w:rPrChange w:id="3124" w:author="Vihari Réka" w:date="2018-11-24T14:32:00Z">
            <w:rPr>
              <w:ins w:id="3125" w:author="Vihari Réka" w:date="2018-11-24T14:31:00Z"/>
            </w:rPr>
          </w:rPrChange>
        </w:rPr>
        <w:pPrChange w:id="3126" w:author="Vihari Réka" w:date="2018-11-24T14:32:00Z">
          <w:pPr>
            <w:pStyle w:val="Listaszerbekezds"/>
            <w:numPr>
              <w:numId w:val="15"/>
            </w:numPr>
            <w:ind w:left="1080" w:hanging="360"/>
          </w:pPr>
        </w:pPrChange>
      </w:pPr>
      <w:ins w:id="3127" w:author="Vihari Réka" w:date="2018-11-24T14:31:00Z">
        <w:r w:rsidRPr="00826B19">
          <w:rPr>
            <w:rFonts w:cs="Arial"/>
            <w:b/>
            <w:bCs/>
            <w:sz w:val="28"/>
            <w:szCs w:val="26"/>
            <w:rPrChange w:id="3128" w:author="Vihari Réka" w:date="2018-11-24T14:32:00Z">
              <w:rPr/>
            </w:rPrChange>
          </w:rPr>
          <w:t>Főoldal – Menü</w:t>
        </w:r>
      </w:ins>
    </w:p>
    <w:p w14:paraId="2E884432" w14:textId="6B19814F" w:rsidR="001B07CF" w:rsidRPr="00A25C5E" w:rsidDel="00A25C5E" w:rsidRDefault="001B07CF">
      <w:pPr>
        <w:rPr>
          <w:del w:id="3129" w:author="Vihari Réka" w:date="2018-11-24T14:31:00Z"/>
          <w:moveTo w:id="3130" w:author="Vihari Réka" w:date="2018-11-24T13:50:00Z"/>
        </w:rPr>
        <w:pPrChange w:id="3131" w:author="Vihari Réka" w:date="2018-11-24T14:31:00Z">
          <w:pPr>
            <w:pStyle w:val="Listaszerbekezds"/>
            <w:numPr>
              <w:numId w:val="15"/>
            </w:numPr>
            <w:ind w:left="1080" w:hanging="360"/>
          </w:pPr>
        </w:pPrChange>
      </w:pPr>
      <w:moveTo w:id="3132" w:author="Vihari Réka" w:date="2018-11-24T13:50:00Z">
        <w:del w:id="3133" w:author="Vihari Réka" w:date="2018-11-24T13:51:00Z">
          <w:r w:rsidRPr="00A25C5E" w:rsidDel="001B07CF">
            <w:delText>3.1.2.</w:delText>
          </w:r>
        </w:del>
        <w:del w:id="3134" w:author="Vihari Réka" w:date="2018-11-24T14:31:00Z">
          <w:r w:rsidRPr="00A25C5E" w:rsidDel="00A25C5E">
            <w:delText xml:space="preserve">  Főoldal - Menü</w:delText>
          </w:r>
        </w:del>
      </w:moveTo>
    </w:p>
    <w:p w14:paraId="3CAD0ABB" w14:textId="77777777" w:rsidR="001B07CF" w:rsidRDefault="001B07CF">
      <w:pPr>
        <w:rPr>
          <w:moveTo w:id="3135" w:author="Vihari Réka" w:date="2018-11-24T13:50:00Z"/>
        </w:rPr>
        <w:pPrChange w:id="3136" w:author="Vihari Réka" w:date="2018-11-24T14:31:00Z">
          <w:pPr>
            <w:pStyle w:val="Listaszerbekezds"/>
            <w:numPr>
              <w:numId w:val="15"/>
            </w:numPr>
            <w:ind w:left="1080" w:hanging="360"/>
          </w:pPr>
        </w:pPrChange>
      </w:pPr>
    </w:p>
    <w:p w14:paraId="5581763C" w14:textId="6FD8D568" w:rsidR="001B07CF" w:rsidRPr="00510AFC" w:rsidRDefault="001B07CF">
      <w:pPr>
        <w:spacing w:after="120" w:line="360" w:lineRule="auto"/>
        <w:ind w:firstLine="720"/>
        <w:jc w:val="both"/>
        <w:rPr>
          <w:moveTo w:id="3137" w:author="Vihari Réka" w:date="2018-11-24T13:50:00Z"/>
          <w:rFonts w:cs="Times New Roman"/>
        </w:rPr>
        <w:pPrChange w:id="3138" w:author="Vihari Réka" w:date="2018-11-24T14:24:00Z">
          <w:pPr>
            <w:pStyle w:val="Listaszerbekezds"/>
            <w:numPr>
              <w:numId w:val="15"/>
            </w:numPr>
            <w:spacing w:after="120" w:line="360" w:lineRule="auto"/>
            <w:ind w:left="1080" w:hanging="360"/>
            <w:jc w:val="both"/>
          </w:pPr>
        </w:pPrChange>
      </w:pPr>
      <w:moveTo w:id="3139" w:author="Vihari Réka" w:date="2018-11-24T13:50:00Z">
        <w:r w:rsidRPr="001B07CF">
          <w:rPr>
            <w:rFonts w:cs="Times New Roman"/>
          </w:rPr>
          <w:t>A bejelentkezés</w:t>
        </w:r>
      </w:moveTo>
      <w:ins w:id="3140" w:author="Illanicz Barnabás" w:date="2018-11-26T15:30:00Z">
        <w:r w:rsidR="00B11482">
          <w:rPr>
            <w:rFonts w:cs="Times New Roman"/>
          </w:rPr>
          <w:t>t</w:t>
        </w:r>
      </w:ins>
      <w:moveTo w:id="3141" w:author="Vihari Réka" w:date="2018-11-24T13:50:00Z">
        <w:r w:rsidRPr="001B07CF">
          <w:rPr>
            <w:rFonts w:cs="Times New Roman"/>
          </w:rPr>
          <w:t xml:space="preserve"> követően a főoldalra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pPr>
        <w:spacing w:after="120" w:line="360" w:lineRule="auto"/>
        <w:ind w:firstLine="720"/>
        <w:jc w:val="both"/>
        <w:rPr>
          <w:moveTo w:id="3142" w:author="Vihari Réka" w:date="2018-11-24T13:50:00Z"/>
          <w:rFonts w:cs="Times New Roman"/>
        </w:rPr>
        <w:pPrChange w:id="3143" w:author="Vihari Réka" w:date="2018-11-24T14:24:00Z">
          <w:pPr>
            <w:pStyle w:val="Listaszerbekezds"/>
            <w:numPr>
              <w:numId w:val="15"/>
            </w:numPr>
            <w:spacing w:after="120" w:line="360" w:lineRule="auto"/>
            <w:ind w:left="1080" w:hanging="360"/>
            <w:jc w:val="both"/>
          </w:pPr>
        </w:pPrChange>
      </w:pPr>
      <w:moveTo w:id="3144" w:author="Vihari Réka" w:date="2018-11-24T13:50:00Z">
        <w:r w:rsidRPr="00BC353E">
          <w:rPr>
            <w:rFonts w:cs="Times New Roman"/>
          </w:rPr>
          <w:t xml:space="preserve">Ezen felül lehetőségünk van a menü pontjai között navigálni. A menüben öt lehetőség közül választhatunk: Kezdőlap, Programok, Helyzet, Üzenetek, Leírás. A főoldalra a Kezdőlap menüpont navigál. </w:t>
        </w:r>
      </w:moveTo>
    </w:p>
    <w:p w14:paraId="6FB0EC2C" w14:textId="32781F59" w:rsidR="001B07CF" w:rsidDel="00826B19" w:rsidRDefault="001B07CF">
      <w:pPr>
        <w:jc w:val="center"/>
        <w:rPr>
          <w:del w:id="3145" w:author="Vihari Réka" w:date="2018-11-24T14:32:00Z"/>
        </w:rPr>
        <w:pPrChange w:id="3146" w:author="Vihari Réka" w:date="2018-11-24T14:32:00Z">
          <w:pPr>
            <w:pStyle w:val="Listaszerbekezds"/>
            <w:numPr>
              <w:numId w:val="15"/>
            </w:numPr>
            <w:ind w:left="1080" w:hanging="360"/>
            <w:jc w:val="center"/>
          </w:pPr>
        </w:pPrChange>
      </w:pPr>
      <w:moveTo w:id="3147" w:author="Vihari Réka" w:date="2018-11-24T13:50:00Z">
        <w:r>
          <w:rPr>
            <w:noProof/>
          </w:rPr>
          <w:lastRenderedPageBreak/>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pPr>
        <w:jc w:val="center"/>
        <w:rPr>
          <w:ins w:id="3148" w:author="Vihari Réka" w:date="2018-11-24T14:32:00Z"/>
          <w:moveTo w:id="3149" w:author="Vihari Réka" w:date="2018-11-24T13:50:00Z"/>
        </w:rPr>
        <w:pPrChange w:id="3150" w:author="Vihari Réka" w:date="2018-11-24T13:54:00Z">
          <w:pPr>
            <w:pStyle w:val="Listaszerbekezds"/>
            <w:numPr>
              <w:numId w:val="15"/>
            </w:numPr>
            <w:ind w:left="1080" w:hanging="360"/>
            <w:jc w:val="center"/>
          </w:pPr>
        </w:pPrChange>
      </w:pPr>
    </w:p>
    <w:p w14:paraId="7161353D" w14:textId="77777777" w:rsidR="001B07CF" w:rsidRDefault="001B07CF">
      <w:pPr>
        <w:jc w:val="center"/>
        <w:rPr>
          <w:moveTo w:id="3151" w:author="Vihari Réka" w:date="2018-11-24T13:50:00Z"/>
        </w:rPr>
        <w:pPrChange w:id="3152" w:author="Vihari Réka" w:date="2018-11-24T14:32:00Z">
          <w:pPr>
            <w:pStyle w:val="Listaszerbekezds"/>
            <w:numPr>
              <w:numId w:val="15"/>
            </w:numPr>
            <w:ind w:left="1080" w:hanging="360"/>
            <w:jc w:val="center"/>
          </w:pPr>
        </w:pPrChange>
      </w:pPr>
    </w:p>
    <w:p w14:paraId="39445CAC" w14:textId="76C14C99" w:rsidR="001B07CF" w:rsidRPr="001B07CF" w:rsidRDefault="001B07CF">
      <w:pPr>
        <w:pStyle w:val="Listaszerbekezds"/>
        <w:numPr>
          <w:ilvl w:val="2"/>
          <w:numId w:val="15"/>
        </w:numPr>
        <w:rPr>
          <w:moveTo w:id="3153" w:author="Vihari Réka" w:date="2018-11-24T13:50:00Z"/>
          <w:rFonts w:cs="Arial"/>
          <w:b/>
          <w:bCs/>
          <w:sz w:val="28"/>
          <w:szCs w:val="26"/>
          <w:rPrChange w:id="3154" w:author="Vihari Réka" w:date="2018-11-24T13:51:00Z">
            <w:rPr>
              <w:moveTo w:id="3155" w:author="Vihari Réka" w:date="2018-11-24T13:50:00Z"/>
            </w:rPr>
          </w:rPrChange>
        </w:rPr>
        <w:pPrChange w:id="3156" w:author="Vihari Réka" w:date="2018-11-24T14:31:00Z">
          <w:pPr>
            <w:pStyle w:val="Listaszerbekezds"/>
            <w:numPr>
              <w:numId w:val="15"/>
            </w:numPr>
            <w:ind w:left="1080" w:hanging="360"/>
          </w:pPr>
        </w:pPrChange>
      </w:pPr>
      <w:moveTo w:id="3157" w:author="Vihari Réka" w:date="2018-11-24T13:50:00Z">
        <w:del w:id="3158" w:author="Vihari Réka" w:date="2018-11-24T13:51:00Z">
          <w:r w:rsidRPr="001B07CF" w:rsidDel="001B07CF">
            <w:rPr>
              <w:rFonts w:cs="Arial"/>
              <w:b/>
              <w:bCs/>
              <w:sz w:val="28"/>
              <w:szCs w:val="26"/>
              <w:rPrChange w:id="3159" w:author="Vihari Réka" w:date="2018-11-24T13:51:00Z">
                <w:rPr/>
              </w:rPrChange>
            </w:rPr>
            <w:delText xml:space="preserve">3.1.2.1 </w:delText>
          </w:r>
        </w:del>
        <w:r w:rsidRPr="001B07CF">
          <w:rPr>
            <w:rFonts w:cs="Arial"/>
            <w:b/>
            <w:bCs/>
            <w:sz w:val="28"/>
            <w:szCs w:val="26"/>
            <w:rPrChange w:id="3160" w:author="Vihari Réka" w:date="2018-11-24T13:51:00Z">
              <w:rPr/>
            </w:rPrChange>
          </w:rPr>
          <w:t>Kapcsolat</w:t>
        </w:r>
      </w:moveTo>
    </w:p>
    <w:p w14:paraId="0EA40189" w14:textId="77777777" w:rsidR="001B07CF" w:rsidRPr="001B07CF" w:rsidRDefault="001B07CF">
      <w:pPr>
        <w:pStyle w:val="Listaszerbekezds"/>
        <w:ind w:left="660"/>
        <w:rPr>
          <w:moveTo w:id="3161" w:author="Vihari Réka" w:date="2018-11-24T13:50:00Z"/>
          <w:rFonts w:cs="Arial"/>
          <w:b/>
          <w:bCs/>
          <w:sz w:val="28"/>
          <w:szCs w:val="26"/>
        </w:rPr>
        <w:pPrChange w:id="3162" w:author="Vihari Réka" w:date="2018-11-24T13:51:00Z">
          <w:pPr>
            <w:pStyle w:val="Listaszerbekezds"/>
            <w:numPr>
              <w:numId w:val="15"/>
            </w:numPr>
            <w:ind w:left="1080" w:hanging="360"/>
          </w:pPr>
        </w:pPrChange>
      </w:pPr>
    </w:p>
    <w:p w14:paraId="44DBB072" w14:textId="77777777" w:rsidR="001B07CF" w:rsidRPr="001B07CF" w:rsidRDefault="001B07CF">
      <w:pPr>
        <w:spacing w:after="120" w:line="360" w:lineRule="auto"/>
        <w:ind w:firstLine="720"/>
        <w:jc w:val="both"/>
        <w:rPr>
          <w:moveTo w:id="3163" w:author="Vihari Réka" w:date="2018-11-24T13:50:00Z"/>
          <w:rFonts w:cs="Times New Roman"/>
        </w:rPr>
        <w:pPrChange w:id="3164" w:author="Vihari Réka" w:date="2018-11-24T14:24:00Z">
          <w:pPr>
            <w:pStyle w:val="Listaszerbekezds"/>
            <w:numPr>
              <w:numId w:val="15"/>
            </w:numPr>
            <w:spacing w:after="120" w:line="360" w:lineRule="auto"/>
            <w:ind w:left="1080" w:hanging="360"/>
            <w:jc w:val="both"/>
          </w:pPr>
        </w:pPrChange>
      </w:pPr>
      <w:moveTo w:id="3165"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pPr>
        <w:spacing w:after="120" w:line="360" w:lineRule="auto"/>
        <w:ind w:firstLine="720"/>
        <w:jc w:val="both"/>
        <w:rPr>
          <w:moveTo w:id="3166" w:author="Vihari Réka" w:date="2018-11-24T13:50:00Z"/>
          <w:rFonts w:cs="Times New Roman"/>
        </w:rPr>
        <w:pPrChange w:id="3167" w:author="Vihari Réka" w:date="2018-11-24T14:24:00Z">
          <w:pPr>
            <w:pStyle w:val="Listaszerbekezds"/>
            <w:numPr>
              <w:numId w:val="15"/>
            </w:numPr>
            <w:spacing w:after="120" w:line="360" w:lineRule="auto"/>
            <w:ind w:left="1080" w:hanging="360"/>
            <w:jc w:val="both"/>
          </w:pPr>
        </w:pPrChange>
      </w:pPr>
      <w:moveTo w:id="3168"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77777777" w:rsidR="001B07CF" w:rsidRPr="001B07CF" w:rsidRDefault="001B07CF">
      <w:pPr>
        <w:rPr>
          <w:moveTo w:id="3169" w:author="Vihari Réka" w:date="2018-11-24T13:50:00Z"/>
          <w:rFonts w:cs="Arial"/>
          <w:b/>
          <w:bCs/>
          <w:sz w:val="28"/>
          <w:szCs w:val="26"/>
          <w:rPrChange w:id="3170" w:author="Vihari Réka" w:date="2018-11-24T13:52:00Z">
            <w:rPr>
              <w:moveTo w:id="3171" w:author="Vihari Réka" w:date="2018-11-24T13:50:00Z"/>
            </w:rPr>
          </w:rPrChange>
        </w:rPr>
        <w:pPrChange w:id="3172" w:author="Vihari Réka" w:date="2018-11-24T13:52:00Z">
          <w:pPr>
            <w:pStyle w:val="Listaszerbekezds"/>
            <w:numPr>
              <w:numId w:val="15"/>
            </w:numPr>
            <w:ind w:left="1080" w:hanging="360"/>
          </w:pPr>
        </w:pPrChange>
      </w:pPr>
    </w:p>
    <w:p w14:paraId="569E9E53" w14:textId="61F6AA42" w:rsidR="001B07CF" w:rsidRPr="001B07CF" w:rsidRDefault="001B07CF">
      <w:pPr>
        <w:pStyle w:val="Listaszerbekezds"/>
        <w:numPr>
          <w:ilvl w:val="2"/>
          <w:numId w:val="15"/>
        </w:numPr>
        <w:rPr>
          <w:moveTo w:id="3173" w:author="Vihari Réka" w:date="2018-11-24T13:50:00Z"/>
          <w:rFonts w:cs="Arial"/>
          <w:b/>
          <w:bCs/>
          <w:sz w:val="28"/>
          <w:szCs w:val="26"/>
          <w:rPrChange w:id="3174" w:author="Vihari Réka" w:date="2018-11-24T13:52:00Z">
            <w:rPr>
              <w:moveTo w:id="3175" w:author="Vihari Réka" w:date="2018-11-24T13:50:00Z"/>
            </w:rPr>
          </w:rPrChange>
        </w:rPr>
        <w:pPrChange w:id="3176" w:author="Vihari Réka" w:date="2018-11-24T14:33:00Z">
          <w:pPr>
            <w:pStyle w:val="Listaszerbekezds"/>
            <w:numPr>
              <w:numId w:val="15"/>
            </w:numPr>
            <w:ind w:left="1080" w:hanging="360"/>
          </w:pPr>
        </w:pPrChange>
      </w:pPr>
      <w:moveTo w:id="3177" w:author="Vihari Réka" w:date="2018-11-24T13:50:00Z">
        <w:del w:id="3178" w:author="Vihari Réka" w:date="2018-11-24T13:52:00Z">
          <w:r w:rsidRPr="001B07CF" w:rsidDel="001B07CF">
            <w:rPr>
              <w:rFonts w:cs="Arial"/>
              <w:b/>
              <w:bCs/>
              <w:sz w:val="28"/>
              <w:szCs w:val="26"/>
              <w:rPrChange w:id="3179" w:author="Vihari Réka" w:date="2018-11-24T13:52:00Z">
                <w:rPr/>
              </w:rPrChange>
            </w:rPr>
            <w:delText xml:space="preserve">3.1.3 </w:delText>
          </w:r>
        </w:del>
        <w:r w:rsidRPr="001B07CF">
          <w:rPr>
            <w:rFonts w:cs="Arial"/>
            <w:b/>
            <w:bCs/>
            <w:sz w:val="28"/>
            <w:szCs w:val="26"/>
            <w:rPrChange w:id="3180" w:author="Vihari Réka" w:date="2018-11-24T13:52:00Z">
              <w:rPr/>
            </w:rPrChange>
          </w:rPr>
          <w:t>Programok</w:t>
        </w:r>
      </w:moveTo>
    </w:p>
    <w:p w14:paraId="1E2CAF65" w14:textId="77777777" w:rsidR="001B07CF" w:rsidRDefault="001B07CF">
      <w:pPr>
        <w:rPr>
          <w:moveTo w:id="3181" w:author="Vihari Réka" w:date="2018-11-24T13:50:00Z"/>
        </w:rPr>
        <w:pPrChange w:id="3182" w:author="Vihari Réka" w:date="2018-11-24T13:52:00Z">
          <w:pPr>
            <w:pStyle w:val="Listaszerbekezds"/>
            <w:numPr>
              <w:numId w:val="15"/>
            </w:numPr>
            <w:ind w:left="1080" w:hanging="360"/>
          </w:pPr>
        </w:pPrChange>
      </w:pPr>
    </w:p>
    <w:p w14:paraId="335175FB" w14:textId="77777777" w:rsidR="001B07CF" w:rsidRPr="001B07CF" w:rsidRDefault="001B07CF">
      <w:pPr>
        <w:spacing w:after="120" w:line="360" w:lineRule="auto"/>
        <w:ind w:firstLine="720"/>
        <w:jc w:val="both"/>
        <w:rPr>
          <w:moveTo w:id="3183" w:author="Vihari Réka" w:date="2018-11-24T13:50:00Z"/>
          <w:rFonts w:cs="Times New Roman"/>
        </w:rPr>
        <w:pPrChange w:id="3184" w:author="Vihari Réka" w:date="2018-11-24T14:24:00Z">
          <w:pPr>
            <w:pStyle w:val="Listaszerbekezds"/>
            <w:numPr>
              <w:numId w:val="15"/>
            </w:numPr>
            <w:spacing w:after="120" w:line="360" w:lineRule="auto"/>
            <w:ind w:left="1080" w:hanging="360"/>
            <w:jc w:val="both"/>
          </w:pPr>
        </w:pPrChange>
      </w:pPr>
      <w:moveTo w:id="3185"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pPr>
        <w:spacing w:after="120" w:line="360" w:lineRule="auto"/>
        <w:ind w:firstLine="720"/>
        <w:jc w:val="both"/>
        <w:rPr>
          <w:moveTo w:id="3186" w:author="Vihari Réka" w:date="2018-11-24T13:50:00Z"/>
          <w:rFonts w:cs="Times New Roman"/>
        </w:rPr>
        <w:pPrChange w:id="3187" w:author="Vihari Réka" w:date="2018-11-24T14:24:00Z">
          <w:pPr>
            <w:pStyle w:val="Listaszerbekezds"/>
            <w:numPr>
              <w:numId w:val="15"/>
            </w:numPr>
            <w:spacing w:after="120" w:line="360" w:lineRule="auto"/>
            <w:ind w:left="1080" w:hanging="360"/>
            <w:jc w:val="both"/>
          </w:pPr>
        </w:pPrChange>
      </w:pPr>
      <w:moveTo w:id="3188"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pPr>
        <w:spacing w:after="120" w:line="360" w:lineRule="auto"/>
        <w:ind w:firstLine="720"/>
        <w:jc w:val="both"/>
        <w:rPr>
          <w:moveTo w:id="3189" w:author="Vihari Réka" w:date="2018-11-24T13:50:00Z"/>
          <w:rFonts w:cs="Times New Roman"/>
        </w:rPr>
        <w:pPrChange w:id="3190" w:author="Vihari Réka" w:date="2018-11-24T14:24:00Z">
          <w:pPr>
            <w:pStyle w:val="Listaszerbekezds"/>
            <w:numPr>
              <w:numId w:val="15"/>
            </w:numPr>
            <w:spacing w:after="120" w:line="360" w:lineRule="auto"/>
            <w:ind w:left="1080" w:hanging="360"/>
            <w:jc w:val="both"/>
          </w:pPr>
        </w:pPrChange>
      </w:pPr>
      <w:moveTo w:id="3191" w:author="Vihari Réka" w:date="2018-11-24T13:50:00Z">
        <w:r w:rsidRPr="00BC353E">
          <w:rPr>
            <w:rFonts w:cs="Times New Roman"/>
          </w:rPr>
          <w:lastRenderedPageBreak/>
          <w:t xml:space="preserve">Az eseményekhez képek, időpont, név és leírás tartozik, melyeket az alkalmazás a szerver oldalról tölt be, így ott bármikor változtathatjuk onnan őket. </w:t>
        </w:r>
        <w:del w:id="3192" w:author="Illanicz Barnabás" w:date="2018-11-26T15:30:00Z">
          <w:r w:rsidRPr="00BC353E" w:rsidDel="00B11482">
            <w:rPr>
              <w:rFonts w:cs="Times New Roman"/>
            </w:rPr>
            <w:delText xml:space="preserve"> </w:delText>
          </w:r>
        </w:del>
        <w:r w:rsidRPr="00BC353E">
          <w:rPr>
            <w:rFonts w:cs="Times New Roman"/>
          </w:rPr>
          <w:t>A lokáció ikon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pPr>
        <w:spacing w:after="120" w:line="360" w:lineRule="auto"/>
        <w:ind w:firstLine="720"/>
        <w:jc w:val="both"/>
        <w:rPr>
          <w:moveTo w:id="3193" w:author="Vihari Réka" w:date="2018-11-24T13:50:00Z"/>
          <w:rFonts w:cs="Times New Roman"/>
        </w:rPr>
        <w:pPrChange w:id="3194" w:author="Vihari Réka" w:date="2018-11-24T14:24:00Z">
          <w:pPr>
            <w:pStyle w:val="Listaszerbekezds"/>
            <w:numPr>
              <w:numId w:val="15"/>
            </w:numPr>
            <w:spacing w:after="120" w:line="360" w:lineRule="auto"/>
            <w:ind w:left="1080" w:hanging="360"/>
            <w:jc w:val="both"/>
          </w:pPr>
        </w:pPrChange>
      </w:pPr>
      <w:moveTo w:id="3195"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pPr>
        <w:jc w:val="center"/>
        <w:rPr>
          <w:moveTo w:id="3196" w:author="Vihari Réka" w:date="2018-11-24T13:50:00Z"/>
        </w:rPr>
        <w:pPrChange w:id="3197" w:author="Vihari Réka" w:date="2018-11-24T13:52:00Z">
          <w:pPr>
            <w:pStyle w:val="Listaszerbekezds"/>
            <w:numPr>
              <w:numId w:val="15"/>
            </w:numPr>
            <w:ind w:left="1080" w:hanging="360"/>
            <w:jc w:val="center"/>
          </w:pPr>
        </w:pPrChange>
      </w:pPr>
      <w:moveTo w:id="3198" w:author="Vihari Réka" w:date="2018-11-24T13:50:00Z">
        <w:r>
          <w:rPr>
            <w:noProof/>
          </w:rPr>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pPr>
        <w:pStyle w:val="Listaszerbekezds"/>
        <w:ind w:left="660"/>
        <w:rPr>
          <w:moveTo w:id="3199" w:author="Vihari Réka" w:date="2018-11-24T13:50:00Z"/>
        </w:rPr>
        <w:pPrChange w:id="3200" w:author="Vihari Réka" w:date="2018-11-24T13:52:00Z">
          <w:pPr>
            <w:pStyle w:val="Listaszerbekezds"/>
            <w:numPr>
              <w:numId w:val="15"/>
            </w:numPr>
            <w:ind w:left="1080" w:hanging="360"/>
          </w:pPr>
        </w:pPrChange>
      </w:pPr>
      <w:moveTo w:id="3201" w:author="Vihari Réka" w:date="2018-11-24T13:50:00Z">
        <w:r>
          <w:t xml:space="preserve"> </w:t>
        </w:r>
      </w:moveTo>
    </w:p>
    <w:p w14:paraId="726C97EE" w14:textId="0A9A7091" w:rsidR="001B07CF" w:rsidRPr="001B07CF" w:rsidRDefault="001B07CF">
      <w:pPr>
        <w:pStyle w:val="Listaszerbekezds"/>
        <w:numPr>
          <w:ilvl w:val="2"/>
          <w:numId w:val="15"/>
        </w:numPr>
        <w:rPr>
          <w:moveTo w:id="3202" w:author="Vihari Réka" w:date="2018-11-24T13:50:00Z"/>
          <w:rFonts w:cs="Arial"/>
          <w:b/>
          <w:bCs/>
          <w:sz w:val="28"/>
          <w:szCs w:val="26"/>
          <w:rPrChange w:id="3203" w:author="Vihari Réka" w:date="2018-11-24T13:52:00Z">
            <w:rPr>
              <w:moveTo w:id="3204" w:author="Vihari Réka" w:date="2018-11-24T13:50:00Z"/>
            </w:rPr>
          </w:rPrChange>
        </w:rPr>
        <w:pPrChange w:id="3205" w:author="Vihari Réka" w:date="2018-11-24T14:33:00Z">
          <w:pPr>
            <w:pStyle w:val="Listaszerbekezds"/>
            <w:numPr>
              <w:numId w:val="15"/>
            </w:numPr>
            <w:ind w:left="1080" w:hanging="360"/>
          </w:pPr>
        </w:pPrChange>
      </w:pPr>
      <w:moveTo w:id="3206" w:author="Vihari Réka" w:date="2018-11-24T13:50:00Z">
        <w:del w:id="3207" w:author="Vihari Réka" w:date="2018-11-24T13:52:00Z">
          <w:r w:rsidRPr="001B07CF" w:rsidDel="001B07CF">
            <w:rPr>
              <w:rFonts w:cs="Arial"/>
              <w:b/>
              <w:bCs/>
              <w:sz w:val="28"/>
              <w:szCs w:val="26"/>
              <w:rPrChange w:id="3208" w:author="Vihari Réka" w:date="2018-11-24T13:52:00Z">
                <w:rPr/>
              </w:rPrChange>
            </w:rPr>
            <w:delText xml:space="preserve">3.1.4. </w:delText>
          </w:r>
        </w:del>
        <w:r w:rsidRPr="001B07CF">
          <w:rPr>
            <w:rFonts w:cs="Arial"/>
            <w:b/>
            <w:bCs/>
            <w:sz w:val="28"/>
            <w:szCs w:val="26"/>
            <w:rPrChange w:id="3209" w:author="Vihari Réka" w:date="2018-11-24T13:52:00Z">
              <w:rPr/>
            </w:rPrChange>
          </w:rPr>
          <w:t>Helyzet</w:t>
        </w:r>
      </w:moveTo>
    </w:p>
    <w:p w14:paraId="4B0D74BB" w14:textId="77777777" w:rsidR="001B07CF" w:rsidRDefault="001B07CF">
      <w:pPr>
        <w:rPr>
          <w:moveTo w:id="3210" w:author="Vihari Réka" w:date="2018-11-24T13:50:00Z"/>
        </w:rPr>
        <w:pPrChange w:id="3211" w:author="Vihari Réka" w:date="2018-11-24T13:52:00Z">
          <w:pPr>
            <w:pStyle w:val="Listaszerbekezds"/>
            <w:numPr>
              <w:numId w:val="15"/>
            </w:numPr>
            <w:ind w:left="1080" w:hanging="360"/>
          </w:pPr>
        </w:pPrChange>
      </w:pPr>
    </w:p>
    <w:p w14:paraId="5E43F9BB" w14:textId="77777777" w:rsidR="001B07CF" w:rsidRPr="001B07CF" w:rsidRDefault="001B07CF">
      <w:pPr>
        <w:spacing w:after="120" w:line="360" w:lineRule="auto"/>
        <w:ind w:firstLine="720"/>
        <w:jc w:val="both"/>
        <w:rPr>
          <w:moveTo w:id="3212" w:author="Vihari Réka" w:date="2018-11-24T13:50:00Z"/>
          <w:rFonts w:cs="Times New Roman"/>
        </w:rPr>
        <w:pPrChange w:id="3213" w:author="Vihari Réka" w:date="2018-11-24T14:24:00Z">
          <w:pPr>
            <w:pStyle w:val="Listaszerbekezds"/>
            <w:numPr>
              <w:numId w:val="15"/>
            </w:numPr>
            <w:spacing w:after="120" w:line="360" w:lineRule="auto"/>
            <w:ind w:left="1080" w:hanging="360"/>
            <w:jc w:val="both"/>
          </w:pPr>
        </w:pPrChange>
      </w:pPr>
      <w:moveTo w:id="3214" w:author="Vihari Réka" w:date="2018-11-24T13:50:00Z">
        <w:r w:rsidRPr="001B07CF">
          <w:rPr>
            <w:rFonts w:cs="Times New Roman"/>
          </w:rPr>
          <w:t xml:space="preserve">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To>
    </w:p>
    <w:p w14:paraId="70D065EE" w14:textId="77777777" w:rsidR="001B07CF" w:rsidRPr="00BC353E" w:rsidRDefault="001B07CF">
      <w:pPr>
        <w:spacing w:after="120" w:line="360" w:lineRule="auto"/>
        <w:ind w:firstLine="720"/>
        <w:jc w:val="both"/>
        <w:rPr>
          <w:moveTo w:id="3215" w:author="Vihari Réka" w:date="2018-11-24T13:50:00Z"/>
          <w:rFonts w:cs="Times New Roman"/>
        </w:rPr>
        <w:pPrChange w:id="3216" w:author="Vihari Réka" w:date="2018-11-24T14:24:00Z">
          <w:pPr>
            <w:pStyle w:val="Listaszerbekezds"/>
            <w:numPr>
              <w:numId w:val="15"/>
            </w:numPr>
            <w:spacing w:after="120" w:line="360" w:lineRule="auto"/>
            <w:ind w:left="1080" w:hanging="360"/>
            <w:jc w:val="both"/>
          </w:pPr>
        </w:pPrChange>
      </w:pPr>
      <w:moveTo w:id="3217" w:author="Vihari Réka" w:date="2018-11-24T13:50:00Z">
        <w:r w:rsidRPr="001B07CF">
          <w:rPr>
            <w:rFonts w:cs="Times New Roman"/>
          </w:rPr>
          <w:lastRenderedPageBreak/>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To>
    </w:p>
    <w:p w14:paraId="05E343FD" w14:textId="77777777" w:rsidR="001B07CF" w:rsidRPr="00A25C5E" w:rsidRDefault="001B07CF">
      <w:pPr>
        <w:spacing w:after="120" w:line="360" w:lineRule="auto"/>
        <w:ind w:firstLine="720"/>
        <w:jc w:val="both"/>
        <w:rPr>
          <w:moveTo w:id="3218" w:author="Vihari Réka" w:date="2018-11-24T13:50:00Z"/>
          <w:rFonts w:cs="Times New Roman"/>
        </w:rPr>
        <w:pPrChange w:id="3219" w:author="Vihari Réka" w:date="2018-11-24T14:24:00Z">
          <w:pPr>
            <w:pStyle w:val="Listaszerbekezds"/>
            <w:numPr>
              <w:numId w:val="15"/>
            </w:numPr>
            <w:spacing w:after="120" w:line="360" w:lineRule="auto"/>
            <w:ind w:left="1080" w:hanging="360"/>
            <w:jc w:val="both"/>
          </w:pPr>
        </w:pPrChange>
      </w:pPr>
      <w:moveTo w:id="3220" w:author="Vihari Réka" w:date="2018-11-24T13:50:00Z">
        <w:r w:rsidRPr="00A25C5E">
          <w:rPr>
            <w:rFonts w:cs="Times New Roman"/>
          </w:rPr>
          <w:t>A jobb felső sarokban található Új gomb megnyomásával pedig törölhetjük az eddig kirajzolt útvonalakat.</w:t>
        </w:r>
      </w:moveTo>
    </w:p>
    <w:p w14:paraId="7AB4035E" w14:textId="77777777" w:rsidR="001B07CF" w:rsidRDefault="001B07CF">
      <w:pPr>
        <w:pStyle w:val="Listaszerbekezds"/>
        <w:ind w:left="660"/>
        <w:rPr>
          <w:moveTo w:id="3221" w:author="Vihari Réka" w:date="2018-11-24T13:50:00Z"/>
        </w:rPr>
        <w:pPrChange w:id="3222" w:author="Vihari Réka" w:date="2018-11-24T13:52:00Z">
          <w:pPr>
            <w:pStyle w:val="Listaszerbekezds"/>
            <w:numPr>
              <w:numId w:val="15"/>
            </w:numPr>
            <w:ind w:left="1080" w:hanging="360"/>
          </w:pPr>
        </w:pPrChange>
      </w:pPr>
      <w:moveTo w:id="3223"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moveTo>
    </w:p>
    <w:p w14:paraId="66F231C5" w14:textId="77777777" w:rsidR="001B07CF" w:rsidRDefault="001B07CF">
      <w:pPr>
        <w:pStyle w:val="Listaszerbekezds"/>
        <w:ind w:left="660"/>
        <w:rPr>
          <w:moveTo w:id="3224" w:author="Vihari Réka" w:date="2018-11-24T13:50:00Z"/>
        </w:rPr>
        <w:pPrChange w:id="3225" w:author="Vihari Réka" w:date="2018-11-24T13:53:00Z">
          <w:pPr>
            <w:pStyle w:val="Listaszerbekezds"/>
            <w:numPr>
              <w:numId w:val="15"/>
            </w:numPr>
            <w:ind w:left="1080" w:hanging="360"/>
          </w:pPr>
        </w:pPrChange>
      </w:pPr>
    </w:p>
    <w:p w14:paraId="746C3FE2" w14:textId="15800C6D" w:rsidR="001B07CF" w:rsidRPr="001B07CF" w:rsidRDefault="001B07CF">
      <w:pPr>
        <w:pStyle w:val="Listaszerbekezds"/>
        <w:numPr>
          <w:ilvl w:val="2"/>
          <w:numId w:val="15"/>
        </w:numPr>
        <w:rPr>
          <w:moveTo w:id="3226" w:author="Vihari Réka" w:date="2018-11-24T13:50:00Z"/>
          <w:rFonts w:cs="Arial"/>
          <w:b/>
          <w:bCs/>
          <w:sz w:val="28"/>
          <w:szCs w:val="26"/>
          <w:rPrChange w:id="3227" w:author="Vihari Réka" w:date="2018-11-24T13:53:00Z">
            <w:rPr>
              <w:moveTo w:id="3228" w:author="Vihari Réka" w:date="2018-11-24T13:50:00Z"/>
            </w:rPr>
          </w:rPrChange>
        </w:rPr>
        <w:pPrChange w:id="3229" w:author="Vihari Réka" w:date="2018-11-24T14:33:00Z">
          <w:pPr>
            <w:pStyle w:val="Listaszerbekezds"/>
            <w:numPr>
              <w:numId w:val="15"/>
            </w:numPr>
            <w:ind w:left="1080" w:hanging="360"/>
          </w:pPr>
        </w:pPrChange>
      </w:pPr>
      <w:moveTo w:id="3230" w:author="Vihari Réka" w:date="2018-11-24T13:50:00Z">
        <w:del w:id="3231" w:author="Vihari Réka" w:date="2018-11-24T13:53:00Z">
          <w:r w:rsidRPr="001B07CF" w:rsidDel="001B07CF">
            <w:rPr>
              <w:rFonts w:cs="Arial"/>
              <w:b/>
              <w:bCs/>
              <w:sz w:val="28"/>
              <w:szCs w:val="26"/>
              <w:rPrChange w:id="3232" w:author="Vihari Réka" w:date="2018-11-24T13:53:00Z">
                <w:rPr/>
              </w:rPrChange>
            </w:rPr>
            <w:delText>3.1.5</w:delText>
          </w:r>
        </w:del>
        <w:r w:rsidRPr="001B07CF">
          <w:rPr>
            <w:rFonts w:cs="Arial"/>
            <w:b/>
            <w:bCs/>
            <w:sz w:val="28"/>
            <w:szCs w:val="26"/>
            <w:rPrChange w:id="3233" w:author="Vihari Réka" w:date="2018-11-24T13:53:00Z">
              <w:rPr/>
            </w:rPrChange>
          </w:rPr>
          <w:t xml:space="preserve"> </w:t>
        </w:r>
        <w:commentRangeStart w:id="3234"/>
        <w:r w:rsidRPr="001B07CF">
          <w:rPr>
            <w:rFonts w:cs="Arial"/>
            <w:b/>
            <w:bCs/>
            <w:sz w:val="28"/>
            <w:szCs w:val="26"/>
            <w:rPrChange w:id="3235" w:author="Vihari Réka" w:date="2018-11-24T13:53:00Z">
              <w:rPr/>
            </w:rPrChange>
          </w:rPr>
          <w:t>Üzenetek</w:t>
        </w:r>
        <w:commentRangeEnd w:id="3234"/>
        <w:r w:rsidRPr="00826B19">
          <w:rPr>
            <w:rFonts w:cs="Arial"/>
            <w:b/>
            <w:bCs/>
            <w:sz w:val="28"/>
            <w:szCs w:val="26"/>
            <w:rPrChange w:id="3236" w:author="Vihari Réka" w:date="2018-11-24T14:33:00Z">
              <w:rPr>
                <w:rStyle w:val="Jegyzethivatkozs"/>
              </w:rPr>
            </w:rPrChange>
          </w:rPr>
          <w:commentReference w:id="3234"/>
        </w:r>
      </w:moveTo>
    </w:p>
    <w:p w14:paraId="77DBC1D3" w14:textId="77777777" w:rsidR="001B07CF" w:rsidRDefault="001B07CF">
      <w:pPr>
        <w:pStyle w:val="Listaszerbekezds"/>
        <w:ind w:left="660"/>
        <w:rPr>
          <w:moveTo w:id="3237" w:author="Vihari Réka" w:date="2018-11-24T13:50:00Z"/>
        </w:rPr>
        <w:pPrChange w:id="3238" w:author="Vihari Réka" w:date="2018-11-24T13:53:00Z">
          <w:pPr>
            <w:pStyle w:val="Listaszerbekezds"/>
            <w:numPr>
              <w:numId w:val="15"/>
            </w:numPr>
            <w:ind w:left="1080" w:hanging="360"/>
          </w:pPr>
        </w:pPrChange>
      </w:pPr>
    </w:p>
    <w:p w14:paraId="44A7BE41" w14:textId="77777777" w:rsidR="001B07CF" w:rsidRPr="001B07CF" w:rsidRDefault="001B07CF">
      <w:pPr>
        <w:spacing w:after="120" w:line="360" w:lineRule="auto"/>
        <w:ind w:firstLine="720"/>
        <w:jc w:val="both"/>
        <w:rPr>
          <w:moveTo w:id="3239" w:author="Vihari Réka" w:date="2018-11-24T13:50:00Z"/>
          <w:rFonts w:cs="Times New Roman"/>
        </w:rPr>
        <w:pPrChange w:id="3240" w:author="Vihari Réka" w:date="2018-11-24T14:24:00Z">
          <w:pPr>
            <w:pStyle w:val="Listaszerbekezds"/>
            <w:numPr>
              <w:numId w:val="15"/>
            </w:numPr>
            <w:spacing w:after="120" w:line="360" w:lineRule="auto"/>
            <w:ind w:left="1080" w:hanging="360"/>
            <w:jc w:val="both"/>
          </w:pPr>
        </w:pPrChange>
      </w:pPr>
      <w:moveTo w:id="3241"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pPr>
        <w:spacing w:after="120" w:line="360" w:lineRule="auto"/>
        <w:ind w:firstLine="720"/>
        <w:jc w:val="both"/>
        <w:rPr>
          <w:moveTo w:id="3242" w:author="Vihari Réka" w:date="2018-11-24T13:50:00Z"/>
          <w:rFonts w:cs="Times New Roman"/>
        </w:rPr>
        <w:pPrChange w:id="3243" w:author="Vihari Réka" w:date="2018-11-24T14:24:00Z">
          <w:pPr>
            <w:pStyle w:val="Listaszerbekezds"/>
            <w:numPr>
              <w:numId w:val="15"/>
            </w:numPr>
            <w:spacing w:after="120" w:line="360" w:lineRule="auto"/>
            <w:ind w:left="1080" w:hanging="360"/>
            <w:jc w:val="both"/>
          </w:pPr>
        </w:pPrChange>
      </w:pPr>
      <w:moveTo w:id="3244"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77777777" w:rsidR="001B07CF" w:rsidRDefault="001B07CF">
      <w:pPr>
        <w:pStyle w:val="Listaszerbekezds"/>
        <w:ind w:left="660"/>
        <w:jc w:val="center"/>
        <w:rPr>
          <w:moveTo w:id="3245" w:author="Vihari Réka" w:date="2018-11-24T13:50:00Z"/>
        </w:rPr>
        <w:pPrChange w:id="3246" w:author="Vihari Réka" w:date="2018-11-24T13:53:00Z">
          <w:pPr>
            <w:pStyle w:val="Listaszerbekezds"/>
            <w:numPr>
              <w:numId w:val="15"/>
            </w:numPr>
            <w:ind w:left="1080" w:hanging="360"/>
            <w:jc w:val="center"/>
          </w:pPr>
        </w:pPrChange>
      </w:pPr>
      <w:moveTo w:id="3247" w:author="Vihari Réka" w:date="2018-11-24T13:50:00Z">
        <w:r>
          <w:rPr>
            <w:noProof/>
          </w:rPr>
          <w:lastRenderedPageBreak/>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moveTo>
    </w:p>
    <w:p w14:paraId="29886F69" w14:textId="77777777" w:rsidR="001B07CF" w:rsidRDefault="001B07CF">
      <w:pPr>
        <w:pStyle w:val="Listaszerbekezds"/>
        <w:ind w:left="660"/>
        <w:rPr>
          <w:moveTo w:id="3248" w:author="Vihari Réka" w:date="2018-11-24T13:50:00Z"/>
        </w:rPr>
        <w:pPrChange w:id="3249" w:author="Vihari Réka" w:date="2018-11-24T13:53:00Z">
          <w:pPr>
            <w:pStyle w:val="Listaszerbekezds"/>
            <w:numPr>
              <w:numId w:val="15"/>
            </w:numPr>
            <w:ind w:left="1080" w:hanging="360"/>
          </w:pPr>
        </w:pPrChange>
      </w:pPr>
    </w:p>
    <w:p w14:paraId="7226C53D" w14:textId="32504D4D" w:rsidR="001B07CF" w:rsidRPr="001B07CF" w:rsidRDefault="001B07CF">
      <w:pPr>
        <w:pStyle w:val="Listaszerbekezds"/>
        <w:numPr>
          <w:ilvl w:val="2"/>
          <w:numId w:val="15"/>
        </w:numPr>
        <w:rPr>
          <w:moveTo w:id="3250" w:author="Vihari Réka" w:date="2018-11-24T13:50:00Z"/>
          <w:rFonts w:cs="Arial"/>
          <w:b/>
          <w:bCs/>
          <w:sz w:val="28"/>
          <w:szCs w:val="26"/>
          <w:rPrChange w:id="3251" w:author="Vihari Réka" w:date="2018-11-24T13:53:00Z">
            <w:rPr>
              <w:moveTo w:id="3252" w:author="Vihari Réka" w:date="2018-11-24T13:50:00Z"/>
            </w:rPr>
          </w:rPrChange>
        </w:rPr>
        <w:pPrChange w:id="3253" w:author="Vihari Réka" w:date="2018-11-24T14:33:00Z">
          <w:pPr>
            <w:pStyle w:val="Listaszerbekezds"/>
            <w:numPr>
              <w:numId w:val="15"/>
            </w:numPr>
            <w:ind w:left="1080" w:hanging="360"/>
          </w:pPr>
        </w:pPrChange>
      </w:pPr>
      <w:moveTo w:id="3254" w:author="Vihari Réka" w:date="2018-11-24T13:50:00Z">
        <w:del w:id="3255" w:author="Vihari Réka" w:date="2018-11-24T13:53:00Z">
          <w:r w:rsidRPr="001B07CF" w:rsidDel="001B07CF">
            <w:rPr>
              <w:rFonts w:cs="Arial"/>
              <w:b/>
              <w:bCs/>
              <w:sz w:val="28"/>
              <w:szCs w:val="26"/>
              <w:rPrChange w:id="3256" w:author="Vihari Réka" w:date="2018-11-24T13:53:00Z">
                <w:rPr/>
              </w:rPrChange>
            </w:rPr>
            <w:delText>3.1.6</w:delText>
          </w:r>
        </w:del>
        <w:r w:rsidRPr="001B07CF">
          <w:rPr>
            <w:rFonts w:cs="Arial"/>
            <w:b/>
            <w:bCs/>
            <w:sz w:val="28"/>
            <w:szCs w:val="26"/>
            <w:rPrChange w:id="3257" w:author="Vihari Réka" w:date="2018-11-24T13:53:00Z">
              <w:rPr/>
            </w:rPrChange>
          </w:rPr>
          <w:t xml:space="preserve"> Leírás</w:t>
        </w:r>
      </w:moveTo>
    </w:p>
    <w:p w14:paraId="5469BAE8" w14:textId="77777777" w:rsidR="001B07CF" w:rsidRDefault="001B07CF">
      <w:pPr>
        <w:rPr>
          <w:moveTo w:id="3258" w:author="Vihari Réka" w:date="2018-11-24T13:50:00Z"/>
        </w:rPr>
        <w:pPrChange w:id="3259" w:author="Vihari Réka" w:date="2018-11-24T13:54:00Z">
          <w:pPr>
            <w:pStyle w:val="Listaszerbekezds"/>
            <w:numPr>
              <w:numId w:val="15"/>
            </w:numPr>
            <w:ind w:left="1080" w:hanging="360"/>
          </w:pPr>
        </w:pPrChange>
      </w:pPr>
    </w:p>
    <w:p w14:paraId="773438F5" w14:textId="77777777" w:rsidR="001B07CF" w:rsidRPr="001B07CF" w:rsidRDefault="001B07CF">
      <w:pPr>
        <w:spacing w:after="120" w:line="360" w:lineRule="auto"/>
        <w:ind w:firstLine="720"/>
        <w:jc w:val="both"/>
        <w:rPr>
          <w:moveTo w:id="3260" w:author="Vihari Réka" w:date="2018-11-24T13:50:00Z"/>
          <w:rFonts w:cs="Times New Roman"/>
        </w:rPr>
        <w:pPrChange w:id="3261" w:author="Vihari Réka" w:date="2018-11-24T14:24:00Z">
          <w:pPr>
            <w:pStyle w:val="Listaszerbekezds"/>
            <w:numPr>
              <w:numId w:val="15"/>
            </w:numPr>
            <w:spacing w:after="120" w:line="360" w:lineRule="auto"/>
            <w:ind w:left="1080" w:hanging="360"/>
            <w:jc w:val="both"/>
          </w:pPr>
        </w:pPrChange>
      </w:pPr>
      <w:moveTo w:id="3262"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pPr>
        <w:spacing w:after="120" w:line="360" w:lineRule="auto"/>
        <w:ind w:firstLine="720"/>
        <w:jc w:val="both"/>
        <w:rPr>
          <w:moveTo w:id="3263" w:author="Vihari Réka" w:date="2018-11-24T13:50:00Z"/>
          <w:rFonts w:cs="Times New Roman"/>
        </w:rPr>
        <w:pPrChange w:id="3264" w:author="Vihari Réka" w:date="2018-11-24T14:24:00Z">
          <w:pPr>
            <w:pStyle w:val="Listaszerbekezds"/>
            <w:numPr>
              <w:numId w:val="15"/>
            </w:numPr>
            <w:spacing w:after="120" w:line="360" w:lineRule="auto"/>
            <w:ind w:left="1080" w:hanging="360"/>
            <w:jc w:val="both"/>
          </w:pPr>
        </w:pPrChange>
      </w:pPr>
      <w:ins w:id="3265" w:author="Vihari Réka" w:date="2018-11-24T13:54:00Z">
        <w:r>
          <w:rPr>
            <w:rFonts w:cs="Times New Roman"/>
          </w:rPr>
          <w:t>I</w:t>
        </w:r>
      </w:ins>
      <w:moveTo w:id="3266" w:author="Vihari Réka" w:date="2018-11-24T13:50:00Z">
        <w:del w:id="3267"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3063"/>
    <w:p w14:paraId="14CF80A5" w14:textId="581155F7" w:rsidR="00A471C6" w:rsidRDefault="001B07CF">
      <w:pPr>
        <w:jc w:val="center"/>
        <w:pPrChange w:id="3268" w:author="Illanicz Barnabás" w:date="2018-11-26T15:31:00Z">
          <w:pPr/>
        </w:pPrChange>
      </w:pPr>
      <w:ins w:id="3269"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270" w:author="Vihari Réka" w:date="2018-11-24T13:53:00Z">
          <w:pPr>
            <w:pStyle w:val="Cmsor1"/>
            <w:keepLines w:val="0"/>
            <w:pageBreakBefore/>
            <w:numPr>
              <w:numId w:val="15"/>
            </w:numPr>
            <w:spacing w:before="360" w:after="480" w:line="360" w:lineRule="auto"/>
            <w:ind w:left="1080" w:hanging="360"/>
            <w:jc w:val="both"/>
          </w:pPr>
        </w:pPrChange>
      </w:pPr>
      <w:bookmarkStart w:id="3271" w:name="_Toc531375721"/>
      <w:r w:rsidRPr="005F6762">
        <w:rPr>
          <w:rFonts w:ascii="Times New Roman" w:eastAsia="Times New Roman" w:hAnsi="Times New Roman" w:cs="Arial"/>
          <w:color w:val="auto"/>
          <w:kern w:val="32"/>
          <w:sz w:val="36"/>
          <w:szCs w:val="32"/>
        </w:rPr>
        <w:lastRenderedPageBreak/>
        <w:t>Tesztelés</w:t>
      </w:r>
      <w:bookmarkEnd w:id="3271"/>
    </w:p>
    <w:p w14:paraId="0F96A4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272" w:author="Vihari Réka" w:date="2018-11-24T13:53:00Z">
          <w:pPr>
            <w:pStyle w:val="Cmsor1"/>
            <w:keepLines w:val="0"/>
            <w:pageBreakBefore/>
            <w:numPr>
              <w:numId w:val="15"/>
            </w:numPr>
            <w:spacing w:before="360" w:after="480" w:line="360" w:lineRule="auto"/>
            <w:ind w:left="1080" w:hanging="360"/>
            <w:jc w:val="both"/>
          </w:pPr>
        </w:pPrChange>
      </w:pPr>
      <w:bookmarkStart w:id="3273" w:name="_Toc531375722"/>
      <w:r w:rsidRPr="005F6762">
        <w:rPr>
          <w:rFonts w:ascii="Times New Roman" w:eastAsia="Times New Roman" w:hAnsi="Times New Roman" w:cs="Arial"/>
          <w:color w:val="auto"/>
          <w:kern w:val="32"/>
          <w:sz w:val="36"/>
          <w:szCs w:val="32"/>
        </w:rPr>
        <w:lastRenderedPageBreak/>
        <w:t>Továbbfejlesztési lehetőségek</w:t>
      </w:r>
      <w:bookmarkEnd w:id="3273"/>
    </w:p>
    <w:p w14:paraId="213D1C6C" w14:textId="77777777" w:rsidR="00A471C6" w:rsidRDefault="00A471C6" w:rsidP="00A471C6"/>
    <w:p w14:paraId="40782D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274" w:author="Vihari Réka" w:date="2018-11-24T13:53:00Z">
          <w:pPr>
            <w:pStyle w:val="Cmsor1"/>
            <w:keepLines w:val="0"/>
            <w:pageBreakBefore/>
            <w:numPr>
              <w:numId w:val="15"/>
            </w:numPr>
            <w:spacing w:before="360" w:after="480" w:line="360" w:lineRule="auto"/>
            <w:ind w:left="1080" w:hanging="360"/>
            <w:jc w:val="both"/>
          </w:pPr>
        </w:pPrChange>
      </w:pPr>
      <w:bookmarkStart w:id="3275" w:name="_Toc531375723"/>
      <w:r w:rsidRPr="005F6762">
        <w:rPr>
          <w:rFonts w:ascii="Times New Roman" w:eastAsia="Times New Roman" w:hAnsi="Times New Roman" w:cs="Arial"/>
          <w:color w:val="auto"/>
          <w:kern w:val="32"/>
          <w:sz w:val="36"/>
          <w:szCs w:val="32"/>
        </w:rPr>
        <w:lastRenderedPageBreak/>
        <w:t>Összefoglaló</w:t>
      </w:r>
      <w:bookmarkEnd w:id="3275"/>
    </w:p>
    <w:p w14:paraId="5D82181E" w14:textId="77777777" w:rsidR="00A471C6" w:rsidRPr="005F6762"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276" w:author="Vihari Réka" w:date="2018-11-24T13:53:00Z">
          <w:pPr>
            <w:pStyle w:val="Cmsor1"/>
            <w:keepLines w:val="0"/>
            <w:pageBreakBefore/>
            <w:numPr>
              <w:numId w:val="15"/>
            </w:numPr>
            <w:spacing w:before="360" w:after="480" w:line="360" w:lineRule="auto"/>
            <w:ind w:left="1080" w:hanging="360"/>
            <w:jc w:val="both"/>
          </w:pPr>
        </w:pPrChange>
      </w:pPr>
      <w:bookmarkStart w:id="3277" w:name="_Toc531375724"/>
      <w:r w:rsidRPr="005F6762">
        <w:rPr>
          <w:rFonts w:ascii="Times New Roman" w:eastAsia="Times New Roman" w:hAnsi="Times New Roman" w:cs="Arial"/>
          <w:color w:val="auto"/>
          <w:kern w:val="32"/>
          <w:sz w:val="36"/>
          <w:szCs w:val="32"/>
        </w:rPr>
        <w:lastRenderedPageBreak/>
        <w:t>Irodalomjegyzék</w:t>
      </w:r>
      <w:bookmarkEnd w:id="3277"/>
    </w:p>
    <w:p w14:paraId="62E42065" w14:textId="77777777" w:rsidR="005C1EBE" w:rsidRPr="00A471C6" w:rsidRDefault="005C1EBE" w:rsidP="00A471C6"/>
    <w:sectPr w:rsidR="005C1EBE" w:rsidRPr="00A471C6" w:rsidSect="004709EC">
      <w:headerReference w:type="default" r:id="rId47"/>
      <w:footerReference w:type="even" r:id="rId48"/>
      <w:footerReference w:type="default" r:id="rId49"/>
      <w:headerReference w:type="first" r:id="rId50"/>
      <w:footerReference w:type="first" r:id="rId51"/>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 w:author="Illanicz Barnabás" w:date="2018-11-26T11:12:00Z" w:initials="i">
    <w:p w14:paraId="0A7B0E2C" w14:textId="77777777" w:rsidR="00936CC5" w:rsidRDefault="00936CC5">
      <w:pPr>
        <w:pStyle w:val="Jegyzetszveg"/>
      </w:pPr>
      <w:r>
        <w:rPr>
          <w:rStyle w:val="Jegyzethivatkozs"/>
        </w:rPr>
        <w:annotationRef/>
      </w:r>
      <w:r>
        <w:t>A „SZAKDOLGOZAT FELADAT” rész ne szerepeljen a tartalomjegyzékben, az Összefoglaló legyen az első rész.</w:t>
      </w:r>
      <w:r>
        <w:br/>
      </w:r>
      <w:r>
        <w:br/>
        <w:t>A verziókezelés ne az iOS platform bemutatása fejezetben legyen, hanem a Technológiák ismeretetésében szerintem.</w:t>
      </w:r>
      <w:r>
        <w:br/>
      </w:r>
      <w:r>
        <w:br/>
        <w:t>A 2.2 Swift fejezet rossz behúzással szerepel a tartalomban.</w:t>
      </w:r>
    </w:p>
    <w:p w14:paraId="5630A6C7" w14:textId="77777777" w:rsidR="00936CC5" w:rsidRDefault="00936CC5">
      <w:pPr>
        <w:pStyle w:val="Jegyzetszveg"/>
      </w:pPr>
    </w:p>
    <w:p w14:paraId="21EF19EB" w14:textId="7ACEFD1A" w:rsidR="00936CC5" w:rsidRDefault="00936CC5">
      <w:pPr>
        <w:pStyle w:val="Jegyzetszveg"/>
      </w:pPr>
      <w:r>
        <w:t>A 8-as Összefoglaló inkább Összefoglalás legyen szerintem, mert Összefoglaló már van a dolgozat elején.</w:t>
      </w:r>
    </w:p>
  </w:comment>
  <w:comment w:id="546" w:author="Illanicz Barnabás" w:date="2018-11-26T13:47:00Z" w:initials="i">
    <w:p w14:paraId="3E4233B6" w14:textId="26CF271E" w:rsidR="00936CC5" w:rsidRDefault="00936CC5">
      <w:pPr>
        <w:pStyle w:val="Jegyzetszveg"/>
      </w:pPr>
      <w:r>
        <w:rPr>
          <w:rStyle w:val="Jegyzethivatkozs"/>
        </w:rPr>
        <w:annotationRef/>
      </w:r>
      <w:r>
        <w:t>Ezt majd frissítsd, asszem a beadás napjára kéne</w:t>
      </w:r>
    </w:p>
  </w:comment>
  <w:comment w:id="556" w:author="Illanicz Barnabás" w:date="2018-11-26T11:18:00Z" w:initials="i">
    <w:p w14:paraId="1E72A02A" w14:textId="6F2058D4" w:rsidR="00936CC5" w:rsidRDefault="00936CC5">
      <w:pPr>
        <w:pStyle w:val="Jegyzetszveg"/>
      </w:pPr>
      <w:r>
        <w:rPr>
          <w:rStyle w:val="Jegyzethivatkozs"/>
        </w:rPr>
        <w:annotationRef/>
      </w:r>
      <w:r>
        <w:t>Ezt formázd meg úgy ahogy a többi része is van a dolgozatnak</w:t>
      </w:r>
    </w:p>
  </w:comment>
  <w:comment w:id="623" w:author="Illanicz Barnabás" w:date="2018-11-19T11:45:00Z" w:initials="i">
    <w:p w14:paraId="2319ADC2" w14:textId="4F84DD41" w:rsidR="00936CC5" w:rsidRDefault="00936CC5">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627" w:author="Illanicz Barnabás" w:date="2018-11-19T10:13:00Z" w:initials="i">
    <w:p w14:paraId="22B394B7" w14:textId="77777777" w:rsidR="00936CC5" w:rsidRDefault="00936CC5">
      <w:pPr>
        <w:pStyle w:val="Jegyzetszveg"/>
      </w:pPr>
      <w:r>
        <w:rPr>
          <w:rStyle w:val="Jegyzethivatkozs"/>
        </w:rPr>
        <w:annotationRef/>
      </w:r>
      <w:r>
        <w:t>Megszüntette már a Microsoft, nem fejlesztik már</w:t>
      </w:r>
    </w:p>
  </w:comment>
  <w:comment w:id="634" w:author="Illanicz Barnabás" w:date="2018-11-19T10:14:00Z" w:initials="i">
    <w:p w14:paraId="578D3C79" w14:textId="1C347271" w:rsidR="00936CC5" w:rsidRDefault="00936CC5">
      <w:pPr>
        <w:pStyle w:val="Jegyzetszveg"/>
      </w:pPr>
      <w:r>
        <w:rPr>
          <w:rStyle w:val="Jegyzethivatkozs"/>
        </w:rPr>
        <w:annotationRef/>
      </w:r>
      <w:r>
        <w:t>Maga az Android a platform, az LG, HTC, stb az készülékgyártó</w:t>
      </w:r>
    </w:p>
  </w:comment>
  <w:comment w:id="638" w:author="Illanicz Barnabás" w:date="2018-11-19T10:19:00Z" w:initials="i">
    <w:p w14:paraId="69240977" w14:textId="118AD5C4" w:rsidR="00936CC5" w:rsidRDefault="00936CC5">
      <w:pPr>
        <w:pStyle w:val="Jegyzetszveg"/>
      </w:pPr>
      <w:r>
        <w:rPr>
          <w:rStyle w:val="Jegyzethivatkozs"/>
        </w:rPr>
        <w:annotationRef/>
      </w:r>
      <w:r>
        <w:t>Szerintem írd inkább teljesítménynek</w:t>
      </w:r>
    </w:p>
  </w:comment>
  <w:comment w:id="655" w:author="Illanicz Barnabás" w:date="2018-11-19T10:17:00Z" w:initials="i">
    <w:p w14:paraId="5A78A47F" w14:textId="76F2DB5A" w:rsidR="00936CC5" w:rsidRDefault="00936CC5">
      <w:pPr>
        <w:pStyle w:val="Jegyzetszveg"/>
      </w:pPr>
      <w:r>
        <w:rPr>
          <w:rStyle w:val="Jegyzethivatkozs"/>
        </w:rPr>
        <w:annotationRef/>
      </w:r>
      <w:r>
        <w:t>Itt azért érdemes hozzátenni hogy nem csak az adja a különbséget hogy Android vagy iOS fut az adott készüléken, hanem más a hardver konfiguráció is (CPU, memória stb).</w:t>
      </w:r>
    </w:p>
  </w:comment>
  <w:comment w:id="665" w:author="Illanicz Barnabás" w:date="2018-11-19T10:21:00Z" w:initials="i">
    <w:p w14:paraId="62CA4B8D" w14:textId="346BB2FA" w:rsidR="00936CC5" w:rsidRDefault="00936CC5">
      <w:pPr>
        <w:pStyle w:val="Jegyzetszveg"/>
      </w:pPr>
      <w:r>
        <w:rPr>
          <w:rStyle w:val="Jegyzethivatkozs"/>
        </w:rPr>
        <w:annotationRef/>
      </w:r>
      <w:r>
        <w:t>Ez a mondat így nem értelmes.</w:t>
      </w:r>
    </w:p>
  </w:comment>
  <w:comment w:id="669" w:author="Illanicz Barnabás" w:date="2018-11-19T10:24:00Z" w:initials="i">
    <w:p w14:paraId="3CD81E50" w14:textId="46E9DCA1" w:rsidR="00936CC5" w:rsidRDefault="00936CC5">
      <w:pPr>
        <w:pStyle w:val="Jegyzetszveg"/>
      </w:pPr>
      <w:r>
        <w:rPr>
          <w:rStyle w:val="Jegyzethivatkozs"/>
        </w:rPr>
        <w:annotationRef/>
      </w:r>
      <w:r>
        <w:t>Itt mire gondolsz?</w:t>
      </w:r>
    </w:p>
  </w:comment>
  <w:comment w:id="673" w:author="Illanicz Barnabás" w:date="2018-11-19T10:24:00Z" w:initials="i">
    <w:p w14:paraId="35D8376B" w14:textId="7629297B" w:rsidR="00936CC5" w:rsidRDefault="00936CC5">
      <w:pPr>
        <w:pStyle w:val="Jegyzetszveg"/>
      </w:pPr>
      <w:r>
        <w:rPr>
          <w:rStyle w:val="Jegyzethivatkozs"/>
        </w:rPr>
        <w:annotationRef/>
      </w:r>
      <w:r>
        <w:t>A platform az iOS, itt a készülékekre gondoltál?</w:t>
      </w:r>
    </w:p>
  </w:comment>
  <w:comment w:id="732" w:author="Illanicz Barnabás" w:date="2018-11-19T10:55:00Z" w:initials="i">
    <w:p w14:paraId="5E7ED5D3" w14:textId="00ABD484" w:rsidR="00936CC5" w:rsidRDefault="00936CC5">
      <w:pPr>
        <w:pStyle w:val="Jegyzetszveg"/>
      </w:pPr>
      <w:r>
        <w:rPr>
          <w:rStyle w:val="Jegyzethivatkozs"/>
        </w:rPr>
        <w:annotationRef/>
      </w:r>
      <w:r>
        <w:t>Most látom, hogy ez eléggé hasonlít Peti dolgozatából az Objective-C-s fejezet első részére. Ezt vagy módosítsd úgy ahogy a korábbi, erre a fejezetre vonatkozó kommentben írtam, vagy szedd ki, de ne legyen benne ebben a formában.</w:t>
      </w:r>
    </w:p>
  </w:comment>
  <w:comment w:id="747" w:author="Illanicz Barnabás" w:date="2018-11-26T11:25:00Z" w:initials="i">
    <w:p w14:paraId="610B699F" w14:textId="669507BB" w:rsidR="00936CC5" w:rsidRDefault="00936CC5">
      <w:pPr>
        <w:pStyle w:val="Jegyzetszveg"/>
      </w:pPr>
      <w:r>
        <w:rPr>
          <w:rStyle w:val="Jegyzethivatkozs"/>
        </w:rPr>
        <w:annotationRef/>
      </w:r>
      <w:r>
        <w:t>Nem fordul gyorsabban a Swift az Objective-C-vel összehasonlítva. Sőt általában az Objective-C gyorsabban fordul.</w:t>
      </w:r>
    </w:p>
  </w:comment>
  <w:comment w:id="773" w:author="Illanicz Barnabás" w:date="2018-11-19T11:49:00Z" w:initials="i">
    <w:p w14:paraId="51A4430E" w14:textId="6C970A71" w:rsidR="00936CC5" w:rsidRDefault="00936CC5">
      <w:pPr>
        <w:pStyle w:val="Jegyzetszveg"/>
      </w:pPr>
      <w:r>
        <w:rPr>
          <w:rStyle w:val="Jegyzethivatkozs"/>
        </w:rPr>
        <w:annotationRef/>
      </w:r>
      <w:r>
        <w:t>Inkább azt írd, hogy az alkalmazás mérete nem feltétlen indokolja a VIPER használatát, mert amit írtál az azt jelenti hogy egy bizonyos ponton (egy adott méret felett) át kéne írni teljesen az alkalmazást MVC-ről VIPER-re, ami nem egyszerű és sok idő.</w:t>
      </w:r>
    </w:p>
  </w:comment>
  <w:comment w:id="788" w:author="Illanicz Barnabás" w:date="2018-11-26T12:43:00Z" w:initials="i">
    <w:p w14:paraId="1E063947" w14:textId="723B026B" w:rsidR="00936CC5" w:rsidRDefault="00936CC5">
      <w:pPr>
        <w:pStyle w:val="Jegyzetszveg"/>
      </w:pPr>
      <w:r>
        <w:rPr>
          <w:rStyle w:val="Jegyzethivatkozs"/>
        </w:rPr>
        <w:annotationRef/>
      </w:r>
      <w:r>
        <w:t>A verziókezelést a Git adja ami a te gépeden van, a GitHub egy távoli repository-t ad ahova fel tudod tölteni a lokális repository-dat és a változtatásokat. A verziókezelést (Git-et) lehet használni GitHub nélkül is csak a gépeden.</w:t>
      </w:r>
    </w:p>
  </w:comment>
  <w:comment w:id="818" w:author="Illanicz Barnabás" w:date="2018-11-26T12:47:00Z" w:initials="i">
    <w:p w14:paraId="5A604789" w14:textId="4D594FE8" w:rsidR="00936CC5" w:rsidRDefault="00936CC5">
      <w:pPr>
        <w:pStyle w:val="Jegyzetszveg"/>
      </w:pPr>
      <w:r>
        <w:rPr>
          <w:rStyle w:val="Jegyzethivatkozs"/>
        </w:rPr>
        <w:annotationRef/>
      </w:r>
      <w:r>
        <w:t>Már a commit is az adott branch-re rögzíti a változtatást, a push csak annyit csinál hogy feltölti a remote repository-ra a változtatást (ebben az esetben a GitHub-ra).</w:t>
      </w:r>
    </w:p>
  </w:comment>
  <w:comment w:id="842" w:author="Illanicz Barnabás" w:date="2018-11-19T11:35:00Z" w:initials="i">
    <w:p w14:paraId="0AD807FF" w14:textId="77777777" w:rsidR="00936CC5" w:rsidRDefault="00936CC5">
      <w:pPr>
        <w:pStyle w:val="Jegyzetszveg"/>
      </w:pPr>
      <w:r>
        <w:rPr>
          <w:rStyle w:val="Jegyzethivatkozs"/>
        </w:rPr>
        <w:annotationRef/>
      </w:r>
      <w:r>
        <w:t>A fejezetben amit leírtál az nem a specifikáció, hanem inkább már egy felhasználói kézikönyv. A specifikációnak az alkalmazással szemben támasztott követelményeket kell rögzítenie. A specifikáció elvileg ugye a fejlesztés előtt készül el, tehát nem tartalmazhat screenshot-okat, legfeljebb képernyőterveket, mockup-okat. Ebben a fejezetben azt kéne összeszedned felsorolásjelleggel, hogy milyen funkciókat tud „majd” az alkalmazás, esetleg van-e hasonló app a piacon, ha van akkor azokhoz képest mivel tud többet stb.</w:t>
      </w:r>
    </w:p>
    <w:p w14:paraId="0A26D375" w14:textId="5300A2B8" w:rsidR="00936CC5" w:rsidRDefault="00936CC5">
      <w:pPr>
        <w:pStyle w:val="Jegyzetszveg"/>
      </w:pPr>
      <w:r>
        <w:t>Screenshot-ok majd szerepeljenek a dolgozatban, csak később a megvalósításnál, vagy függelékként hozzá adhatod őket.</w:t>
      </w:r>
    </w:p>
  </w:comment>
  <w:comment w:id="934" w:author="Illanicz Barnabás" w:date="2018-11-19T14:04:00Z" w:initials="i">
    <w:p w14:paraId="1732F5AA" w14:textId="1163BAD9" w:rsidR="00936CC5" w:rsidRDefault="00936CC5">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965" w:author="Illanicz Barnabás" w:date="2018-11-19T13:51:00Z" w:initials="i">
    <w:p w14:paraId="52E58697" w14:textId="4E22FB7B" w:rsidR="00936CC5" w:rsidRDefault="00936CC5">
      <w:pPr>
        <w:pStyle w:val="Jegyzetszveg"/>
      </w:pPr>
      <w:r>
        <w:rPr>
          <w:rStyle w:val="Jegyzethivatkozs"/>
        </w:rPr>
        <w:annotationRef/>
      </w:r>
      <w:r>
        <w:t>Itt mikre gondolsz?</w:t>
      </w:r>
    </w:p>
  </w:comment>
  <w:comment w:id="969" w:author="Illanicz Barnabás" w:date="2018-11-19T13:52:00Z" w:initials="i">
    <w:p w14:paraId="31E9C73D" w14:textId="3138EB4B" w:rsidR="00936CC5" w:rsidRDefault="00936CC5">
      <w:pPr>
        <w:pStyle w:val="Jegyzetszveg"/>
      </w:pPr>
      <w:r>
        <w:rPr>
          <w:rStyle w:val="Jegyzethivatkozs"/>
        </w:rPr>
        <w:annotationRef/>
      </w:r>
      <w:r>
        <w:t>Rész helyett használd inkább a könyvtár/komponens szót</w:t>
      </w:r>
    </w:p>
  </w:comment>
  <w:comment w:id="972" w:author="Illanicz Barnabás" w:date="2018-11-19T13:53:00Z" w:initials="i">
    <w:p w14:paraId="21E69855" w14:textId="493FFC27" w:rsidR="00936CC5" w:rsidRDefault="00936CC5">
      <w:pPr>
        <w:pStyle w:val="Jegyzetszveg"/>
      </w:pPr>
      <w:r>
        <w:rPr>
          <w:rStyle w:val="Jegyzethivatkozs"/>
        </w:rPr>
        <w:annotationRef/>
      </w:r>
      <w:r>
        <w:t>Írd inkább egybe mindenhol szerintem</w:t>
      </w:r>
    </w:p>
  </w:comment>
  <w:comment w:id="981" w:author="Illanicz Barnabás" w:date="2018-11-19T12:00:00Z" w:initials="i">
    <w:p w14:paraId="2A0740B7" w14:textId="64CE7DF3" w:rsidR="00936CC5" w:rsidRDefault="00936CC5">
      <w:pPr>
        <w:pStyle w:val="Jegyzetszveg"/>
      </w:pPr>
      <w:r>
        <w:rPr>
          <w:rStyle w:val="Jegyzethivatkozs"/>
        </w:rPr>
        <w:annotationRef/>
      </w:r>
      <w:r>
        <w:t>Ezt inkább kódként tedd bele, ne képként.</w:t>
      </w:r>
    </w:p>
  </w:comment>
  <w:comment w:id="1159" w:author="Illanicz Barnabás" w:date="2018-11-19T13:56:00Z" w:initials="i">
    <w:p w14:paraId="3817CB6C" w14:textId="6C21E40F" w:rsidR="00936CC5" w:rsidRDefault="00936CC5">
      <w:pPr>
        <w:pStyle w:val="Jegyzetszveg"/>
      </w:pPr>
      <w:r>
        <w:rPr>
          <w:rStyle w:val="Jegyzethivatkozs"/>
        </w:rPr>
        <w:annotationRef/>
      </w:r>
      <w:r>
        <w:t>Itt feltételezem nem azért nem jelenik meg mert egy külső könyvtárról van szó, hanem mert kódból van összeállítva a UI és nem IBDesignable az osztály. A külső könyvtárak forráskódja (ha forráskód szinten áll rendelkezésre) a legtöbb esetben ugyanúgy a projekt része lesz mint az általunk megírt kód, csak egy külön Pods alprojektben.</w:t>
      </w:r>
    </w:p>
  </w:comment>
  <w:comment w:id="1193" w:author="Illanicz Barnabás" w:date="2018-11-26T12:57:00Z" w:initials="i">
    <w:p w14:paraId="33E40C83" w14:textId="18D29A42" w:rsidR="00936CC5" w:rsidRDefault="00936CC5">
      <w:pPr>
        <w:pStyle w:val="Jegyzetszveg"/>
      </w:pPr>
      <w:r>
        <w:rPr>
          <w:rStyle w:val="Jegyzethivatkozs"/>
        </w:rPr>
        <w:annotationRef/>
      </w:r>
      <w:r>
        <w:t>Ezt inkább valahogy úgy fogalmazd meg, hogy a Kingfisher kiegészíti a UIImageView-t olyan metódusokkal aminek a segítségével közvetlenül URL-el lehet megadni a megjelenítendő képet, és ezt használtad a kép megjelenítésre.</w:t>
      </w:r>
    </w:p>
  </w:comment>
  <w:comment w:id="1205" w:author="Illanicz Barnabás" w:date="2018-11-26T12:59:00Z" w:initials="i">
    <w:p w14:paraId="5CF116B9" w14:textId="174E0BB2" w:rsidR="00936CC5" w:rsidRDefault="00936CC5">
      <w:pPr>
        <w:pStyle w:val="Jegyzetszveg"/>
      </w:pPr>
      <w:r>
        <w:rPr>
          <w:rStyle w:val="Jegyzethivatkozs"/>
        </w:rPr>
        <w:annotationRef/>
      </w:r>
      <w:r>
        <w:t>Ą kódrészek egységesen legyenek formázva mindenhol.</w:t>
      </w:r>
    </w:p>
  </w:comment>
  <w:comment w:id="1251" w:author="Illanicz Barnabás" w:date="2018-11-19T14:16:00Z" w:initials="i">
    <w:p w14:paraId="5BBF5D72" w14:textId="4FBA6D74" w:rsidR="00936CC5" w:rsidRDefault="00936CC5">
      <w:pPr>
        <w:pStyle w:val="Jegyzetszveg"/>
      </w:pPr>
      <w:r>
        <w:rPr>
          <w:rStyle w:val="Jegyzethivatkozs"/>
        </w:rPr>
        <w:annotationRef/>
      </w:r>
      <w:r>
        <w:t>Ez kicsit furán hangzik, inkább „segítséget nyújt xy generálásához, fejlesztéséhez stb.”</w:t>
      </w:r>
    </w:p>
  </w:comment>
  <w:comment w:id="1257" w:author="Illanicz Barnabás" w:date="2018-11-19T14:21:00Z" w:initials="i">
    <w:p w14:paraId="02746733" w14:textId="3A67813E" w:rsidR="00936CC5" w:rsidRDefault="00936CC5">
      <w:pPr>
        <w:pStyle w:val="Jegyzetszveg"/>
      </w:pPr>
      <w:r>
        <w:rPr>
          <w:rStyle w:val="Jegyzethivatkozs"/>
        </w:rPr>
        <w:annotationRef/>
      </w:r>
      <w:r>
        <w:t>Szerintem ezt szedd szét külön mondatra, mert így nem értelmes.</w:t>
      </w:r>
    </w:p>
  </w:comment>
  <w:comment w:id="1270" w:author="Illanicz Barnabás" w:date="2018-11-19T14:27:00Z" w:initials="i">
    <w:p w14:paraId="3BA640BB" w14:textId="0EDF491A" w:rsidR="00936CC5" w:rsidRDefault="00936CC5">
      <w:pPr>
        <w:pStyle w:val="Jegyzetszveg"/>
      </w:pPr>
      <w:r>
        <w:rPr>
          <w:rStyle w:val="Jegyzethivatkozs"/>
        </w:rPr>
        <w:annotationRef/>
      </w:r>
      <w:r>
        <w:t>Itt csinálj inkább felsorolást szerintem, mert kétszer van kettőspont egymás után, nem igazán látható át.</w:t>
      </w:r>
    </w:p>
  </w:comment>
  <w:comment w:id="1291" w:author="Illanicz Barnabás" w:date="2018-11-19T14:31:00Z" w:initials="i">
    <w:p w14:paraId="4EACE3F6" w14:textId="4047EF3C" w:rsidR="00936CC5" w:rsidRDefault="00936CC5">
      <w:pPr>
        <w:pStyle w:val="Jegyzetszveg"/>
      </w:pPr>
      <w:r>
        <w:rPr>
          <w:rStyle w:val="Jegyzethivatkozs"/>
        </w:rPr>
        <w:annotationRef/>
      </w:r>
      <w:r>
        <w:t>Itt érdemes megemlíteni még hogy az adatbázis táblákat (a sémát) is legenerálja.</w:t>
      </w:r>
    </w:p>
  </w:comment>
  <w:comment w:id="1304" w:author="Illanicz Barnabás" w:date="2018-11-19T14:35:00Z" w:initials="i">
    <w:p w14:paraId="23F28A55" w14:textId="5C5096D4" w:rsidR="00936CC5" w:rsidRDefault="00936CC5">
      <w:pPr>
        <w:pStyle w:val="Jegyzetszveg"/>
      </w:pPr>
      <w:r>
        <w:rPr>
          <w:rStyle w:val="Jegyzethivatkozs"/>
        </w:rPr>
        <w:annotationRef/>
      </w:r>
      <w:r>
        <w:t>Ezt formázd meg a többi bekezdésnek megfelelően, mert más a sorköz, és nem is sorkizárt.</w:t>
      </w:r>
    </w:p>
  </w:comment>
  <w:comment w:id="1316" w:author="Illanicz Barnabás" w:date="2018-11-19T14:42:00Z" w:initials="i">
    <w:p w14:paraId="32008F02" w14:textId="77777777" w:rsidR="00936CC5" w:rsidRDefault="00936CC5" w:rsidP="002052A4">
      <w:pPr>
        <w:pStyle w:val="Jegyzetszveg"/>
      </w:pPr>
      <w:r>
        <w:rPr>
          <w:rStyle w:val="Jegyzethivatkozs"/>
        </w:rPr>
        <w:annotationRef/>
      </w:r>
      <w:r>
        <w:t>Ezt leírtad már az előző fejezetben</w:t>
      </w:r>
    </w:p>
  </w:comment>
  <w:comment w:id="1337" w:author="Illanicz Barnabás" w:date="2018-11-19T14:44:00Z" w:initials="i">
    <w:p w14:paraId="316F4181" w14:textId="3EFF5A44" w:rsidR="00936CC5" w:rsidRDefault="00936CC5">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1362" w:author="Illanicz Barnabás" w:date="2018-11-26T13:11:00Z" w:initials="i">
    <w:p w14:paraId="128BAC0D" w14:textId="63992C21" w:rsidR="00936CC5" w:rsidRDefault="00936CC5">
      <w:pPr>
        <w:pStyle w:val="Jegyzetszveg"/>
      </w:pPr>
      <w:r>
        <w:rPr>
          <w:rStyle w:val="Jegyzethivatkozs"/>
        </w:rPr>
        <w:annotationRef/>
      </w:r>
      <w:r>
        <w:t>Ez tervezési szempontból nem a legjobb szerintem, inkább egy külön, opcionális tudnivalók property-be érdemes tárolni.</w:t>
      </w:r>
    </w:p>
  </w:comment>
  <w:comment w:id="1347" w:author="Illanicz Barnabás" w:date="2018-11-26T13:08:00Z" w:initials="i">
    <w:p w14:paraId="54C92488" w14:textId="5C8811FF" w:rsidR="00936CC5" w:rsidRDefault="00936CC5">
      <w:pPr>
        <w:pStyle w:val="Jegyzetszveg"/>
      </w:pPr>
      <w:r>
        <w:rPr>
          <w:rStyle w:val="Jegyzethivatkozs"/>
        </w:rPr>
        <w:annotationRef/>
      </w:r>
      <w:r>
        <w:t>Ezt lehet érdemes táblázatba tenni, hogy átláthatóbb legyen. Vagy felsorolássá tenni, és kiemelni az entitás neveket.</w:t>
      </w:r>
    </w:p>
  </w:comment>
  <w:comment w:id="1397" w:author="Illanicz Barnabás" w:date="2018-11-19T14:42:00Z" w:initials="i">
    <w:p w14:paraId="643F8079" w14:textId="584A35DA" w:rsidR="00936CC5" w:rsidRDefault="00936CC5">
      <w:pPr>
        <w:pStyle w:val="Jegyzetszveg"/>
      </w:pPr>
      <w:r>
        <w:rPr>
          <w:rStyle w:val="Jegyzethivatkozs"/>
        </w:rPr>
        <w:annotationRef/>
      </w:r>
      <w:r>
        <w:t>Ezt leírtad már az előző fejezetben</w:t>
      </w:r>
    </w:p>
  </w:comment>
  <w:comment w:id="1748" w:author="Illanicz Barnabás" w:date="2018-11-26T13:27:00Z" w:initials="i">
    <w:p w14:paraId="6E0A96E4" w14:textId="2C9DDEBD" w:rsidR="00936CC5" w:rsidRDefault="00936CC5">
      <w:pPr>
        <w:pStyle w:val="Jegyzetszveg"/>
      </w:pPr>
      <w:r>
        <w:rPr>
          <w:rStyle w:val="Jegyzethivatkozs"/>
        </w:rPr>
        <w:annotationRef/>
      </w:r>
      <w:r>
        <w:t>Ha olyan kódot raksz bele, amiben van komment, akkor legyen inkább angol a komment szövege.</w:t>
      </w:r>
    </w:p>
  </w:comment>
  <w:comment w:id="1845" w:author="Illanicz Barnabás" w:date="2018-11-26T13:24:00Z" w:initials="i">
    <w:p w14:paraId="4F170FC5" w14:textId="2E76F03C" w:rsidR="00936CC5" w:rsidRDefault="00936CC5">
      <w:pPr>
        <w:pStyle w:val="Jegyzetszveg"/>
      </w:pPr>
      <w:r>
        <w:rPr>
          <w:rStyle w:val="Jegyzethivatkozs"/>
        </w:rPr>
        <w:annotationRef/>
      </w:r>
      <w:r>
        <w:t>Ha Alamofire-t használsz akkor nem kell kézzel validálni, hanem elég egy validate() metódust hívni a .responseJSON előt, és ő elintézi a validálást.</w:t>
      </w:r>
      <w:r>
        <w:br/>
        <w:t>De ha kézzel ellenőrzöd akkor célszerűbb azt vizsgálni hogy a statászkód a 200-299 tartományban van-e, és ha nincs akkor visszaadni az error-t, különben meg success.</w:t>
      </w:r>
    </w:p>
  </w:comment>
  <w:comment w:id="2616" w:author="Illanicz Barnabás" w:date="2018-11-19T14:57:00Z" w:initials="i">
    <w:p w14:paraId="7A5555BE" w14:textId="181E63AB" w:rsidR="00936CC5" w:rsidRDefault="00936CC5">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2626" w:author="Illanicz Barnabás" w:date="2018-11-19T15:59:00Z" w:initials="i">
    <w:p w14:paraId="216D367E" w14:textId="55A31C78" w:rsidR="00936CC5" w:rsidRDefault="00936CC5">
      <w:pPr>
        <w:pStyle w:val="Jegyzetszveg"/>
      </w:pPr>
      <w:r>
        <w:rPr>
          <w:rStyle w:val="Jegyzethivatkozs"/>
        </w:rPr>
        <w:annotationRef/>
      </w:r>
      <w:r>
        <w:t>A token típusát tartalmazza, nem a tokent</w:t>
      </w:r>
    </w:p>
  </w:comment>
  <w:comment w:id="2631" w:author="Illanicz Barnabás" w:date="2018-11-19T16:00:00Z" w:initials="i">
    <w:p w14:paraId="0A661376" w14:textId="346684A8" w:rsidR="00936CC5" w:rsidRDefault="00936CC5">
      <w:pPr>
        <w:pStyle w:val="Jegyzetszveg"/>
      </w:pPr>
      <w:r>
        <w:rPr>
          <w:rStyle w:val="Jegyzethivatkozs"/>
        </w:rPr>
        <w:annotationRef/>
      </w:r>
      <w:r>
        <w:t>Ezek nem állapotok hanem az adott entitásról (ez esetben a felhasználóról) információkat ír le: név, email stb.</w:t>
      </w:r>
    </w:p>
  </w:comment>
  <w:comment w:id="2648" w:author="Illanicz Barnabás" w:date="2018-11-26T13:44:00Z" w:initials="i">
    <w:p w14:paraId="181134B2" w14:textId="3D36A4D9" w:rsidR="00936CC5" w:rsidRDefault="00936CC5">
      <w:pPr>
        <w:pStyle w:val="Jegyzetszveg"/>
      </w:pPr>
      <w:r>
        <w:rPr>
          <w:rStyle w:val="Jegyzethivatkozs"/>
        </w:rPr>
        <w:annotationRef/>
      </w:r>
      <w:r>
        <w:t>Kódformázás</w:t>
      </w:r>
    </w:p>
  </w:comment>
  <w:comment w:id="2659" w:author="Illanicz Barnabás" w:date="2018-11-26T13:44:00Z" w:initials="i">
    <w:p w14:paraId="3E46C9A1" w14:textId="2357E276" w:rsidR="00936CC5" w:rsidRDefault="00936CC5">
      <w:pPr>
        <w:pStyle w:val="Jegyzetszveg"/>
      </w:pPr>
      <w:r>
        <w:rPr>
          <w:rStyle w:val="Jegyzethivatkozs"/>
        </w:rPr>
        <w:annotationRef/>
      </w:r>
      <w:r>
        <w:t>Kódformázás</w:t>
      </w:r>
    </w:p>
  </w:comment>
  <w:comment w:id="2675" w:author="Illanicz Barnabás" w:date="2018-11-19T16:11:00Z" w:initials="i">
    <w:p w14:paraId="2FBBCCB3" w14:textId="77777777" w:rsidR="00936CC5" w:rsidRDefault="00936CC5">
      <w:pPr>
        <w:pStyle w:val="Jegyzetszveg"/>
        <w:rPr>
          <w:noProof/>
        </w:rPr>
      </w:pPr>
      <w:r>
        <w:rPr>
          <w:rStyle w:val="Jegyzethivatkozs"/>
        </w:rPr>
        <w:annotationRef/>
      </w:r>
      <w:r>
        <w:t xml:space="preserve">Itt a </w:t>
      </w:r>
    </w:p>
    <w:p w14:paraId="430FE9E4" w14:textId="0B434BB3" w:rsidR="00936CC5" w:rsidRDefault="00936CC5">
      <w:pPr>
        <w:pStyle w:val="Jegyzetszveg"/>
      </w:pPr>
      <w:r>
        <w:t>cache-elésre gondoltál nem?</w:t>
      </w:r>
    </w:p>
  </w:comment>
  <w:comment w:id="2678" w:author="Illanicz Barnabás" w:date="2018-11-19T16:12:00Z" w:initials="i">
    <w:p w14:paraId="25535E9E" w14:textId="52F16B24" w:rsidR="00936CC5" w:rsidRDefault="00936CC5">
      <w:pPr>
        <w:pStyle w:val="Jegyzetszveg"/>
      </w:pPr>
      <w:r>
        <w:rPr>
          <w:rStyle w:val="Jegyzethivatkozs"/>
        </w:rPr>
        <w:annotationRef/>
      </w:r>
      <w:r>
        <w:t>Itt mire gondolsz?</w:t>
      </w:r>
    </w:p>
  </w:comment>
  <w:comment w:id="2682" w:author="Illanicz Barnabás" w:date="2018-11-19T16:13:00Z" w:initials="i">
    <w:p w14:paraId="05C3A4F0" w14:textId="7A3E1557" w:rsidR="00936CC5" w:rsidRDefault="00936CC5">
      <w:pPr>
        <w:pStyle w:val="Jegyzetszveg"/>
      </w:pPr>
      <w:r>
        <w:rPr>
          <w:rStyle w:val="Jegyzethivatkozs"/>
        </w:rPr>
        <w:annotationRef/>
      </w:r>
      <w:r>
        <w:t>A felhasználó jelszavát miért tároltad le? Az access token azonosítja a felhasználót bejelentkezés után, nincs szükség a jelszóra.</w:t>
      </w:r>
    </w:p>
  </w:comment>
  <w:comment w:id="2686" w:author="Illanicz Barnabás" w:date="2018-11-19T16:19:00Z" w:initials="i">
    <w:p w14:paraId="09EBACB6" w14:textId="4D764A5B" w:rsidR="00936CC5" w:rsidRDefault="00936CC5">
      <w:pPr>
        <w:pStyle w:val="Jegyzetszveg"/>
      </w:pPr>
      <w:r>
        <w:rPr>
          <w:rStyle w:val="Jegyzethivatkozs"/>
        </w:rPr>
        <w:annotationRef/>
      </w:r>
      <w:r>
        <w:t>Ezt formázd majd meg</w:t>
      </w:r>
    </w:p>
  </w:comment>
  <w:comment w:id="2714" w:author="Illanicz Barnabás" w:date="2018-11-19T16:22:00Z" w:initials="i">
    <w:p w14:paraId="1B8AE46C" w14:textId="53C95A1D" w:rsidR="00936CC5" w:rsidRDefault="00936CC5">
      <w:pPr>
        <w:pStyle w:val="Jegyzetszveg"/>
      </w:pPr>
      <w:r>
        <w:rPr>
          <w:rStyle w:val="Jegyzethivatkozs"/>
        </w:rPr>
        <w:annotationRef/>
      </w:r>
      <w:r>
        <w:t>Ezt módosítsd, hogy optional String legyen a getToken() visszatérési értéke, és nil-t adjon vissza ha nincsen token.</w:t>
      </w:r>
    </w:p>
  </w:comment>
  <w:comment w:id="2718" w:author="Illanicz Barnabás" w:date="2018-11-26T13:51:00Z" w:initials="i">
    <w:p w14:paraId="754BEE5C" w14:textId="6CF01D96" w:rsidR="00936CC5" w:rsidRDefault="00936CC5">
      <w:pPr>
        <w:pStyle w:val="Jegyzetszveg"/>
      </w:pPr>
      <w:r>
        <w:rPr>
          <w:rStyle w:val="Jegyzethivatkozs"/>
        </w:rPr>
        <w:annotationRef/>
      </w:r>
      <w:r>
        <w:t>Kódformázás</w:t>
      </w:r>
    </w:p>
  </w:comment>
  <w:comment w:id="2801" w:author="Illanicz Barnabás" w:date="2018-11-26T13:54:00Z" w:initials="i">
    <w:p w14:paraId="6756C67C" w14:textId="4A81A3EB" w:rsidR="00936CC5" w:rsidRDefault="00936CC5">
      <w:pPr>
        <w:pStyle w:val="Jegyzetszveg"/>
      </w:pPr>
      <w:r>
        <w:rPr>
          <w:rStyle w:val="Jegyzethivatkozs"/>
        </w:rPr>
        <w:annotationRef/>
      </w:r>
      <w:r>
        <w:t>Ezt a fejezetet úgy kéne megcsinálni hogy választasz néhány érdekesebb funkciót és azokat leírod hogy hogyan valósítottad meg, külön alfejezetekben.</w:t>
      </w:r>
    </w:p>
  </w:comment>
  <w:comment w:id="2803" w:author="Illanicz Barnabás" w:date="2018-11-26T14:01:00Z" w:initials="i">
    <w:p w14:paraId="2121A715" w14:textId="26897D7A" w:rsidR="00936CC5" w:rsidRDefault="00936CC5">
      <w:pPr>
        <w:pStyle w:val="Jegyzetszveg"/>
      </w:pPr>
      <w:r>
        <w:rPr>
          <w:rStyle w:val="Jegyzethivatkozs"/>
        </w:rPr>
        <w:annotationRef/>
      </w:r>
      <w:r>
        <w:t>Ilyen fejezet nem kell szerintem, a következő fejezetben vannak screenshot-ok.</w:t>
      </w:r>
    </w:p>
  </w:comment>
  <w:comment w:id="3057" w:author="Illanicz Barnabás" w:date="2018-11-26T14:00:00Z" w:initials="i">
    <w:p w14:paraId="3B8D3EA1" w14:textId="05782AFC" w:rsidR="00936CC5" w:rsidRDefault="00936CC5">
      <w:pPr>
        <w:pStyle w:val="Jegyzetszveg"/>
      </w:pPr>
      <w:r>
        <w:rPr>
          <w:rStyle w:val="Jegyzethivatkozs"/>
        </w:rPr>
        <w:annotationRef/>
      </w:r>
      <w:r>
        <w:t>Ezt inkább nevezd át valami olyasmire hogy „Az elkészült alkalmazás bemutatása” vagy „Felhasználói kézikönyv”</w:t>
      </w:r>
    </w:p>
  </w:comment>
  <w:comment w:id="3064" w:author="Illanicz Barnabás" w:date="2018-11-26T15:27:00Z" w:initials="i">
    <w:p w14:paraId="150DEC7E" w14:textId="34C9F31D" w:rsidR="00936CC5" w:rsidRDefault="00936CC5">
      <w:pPr>
        <w:pStyle w:val="Jegyzetszveg"/>
      </w:pPr>
      <w:r>
        <w:rPr>
          <w:rStyle w:val="Jegyzethivatkozs"/>
        </w:rPr>
        <w:annotationRef/>
      </w:r>
      <w:r>
        <w:t>Így hogy át lett helyezve ide, szerintem ezt kicsit módosítsd.</w:t>
      </w:r>
    </w:p>
  </w:comment>
  <w:comment w:id="3234" w:author="Illanicz Barnabás" w:date="2018-11-19T14:04:00Z" w:initials="i">
    <w:p w14:paraId="32D165F9" w14:textId="77777777" w:rsidR="00936CC5" w:rsidRDefault="00936CC5"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EF19EB" w15:done="0"/>
  <w15:commentEx w15:paraId="3E4233B6" w15:done="0"/>
  <w15:commentEx w15:paraId="1E72A02A" w15:done="0"/>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610B699F" w15:done="0"/>
  <w15:commentEx w15:paraId="51A4430E" w15:done="0"/>
  <w15:commentEx w15:paraId="1E063947" w15:done="0"/>
  <w15:commentEx w15:paraId="5A604789" w15:done="0"/>
  <w15:commentEx w15:paraId="0A26D375" w15:done="0"/>
  <w15:commentEx w15:paraId="1732F5AA" w15:done="0"/>
  <w15:commentEx w15:paraId="52E58697" w15:done="0"/>
  <w15:commentEx w15:paraId="31E9C73D" w15:done="0"/>
  <w15:commentEx w15:paraId="21E69855" w15:done="0"/>
  <w15:commentEx w15:paraId="2A0740B7" w15:done="0"/>
  <w15:commentEx w15:paraId="3817CB6C" w15:done="0"/>
  <w15:commentEx w15:paraId="33E40C83" w15:done="0"/>
  <w15:commentEx w15:paraId="5CF116B9"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128BAC0D" w15:done="0"/>
  <w15:commentEx w15:paraId="54C92488" w15:done="1"/>
  <w15:commentEx w15:paraId="643F8079" w15:done="0"/>
  <w15:commentEx w15:paraId="6E0A96E4" w15:done="0"/>
  <w15:commentEx w15:paraId="4F170FC5" w15:done="0"/>
  <w15:commentEx w15:paraId="7A5555BE" w15:done="0"/>
  <w15:commentEx w15:paraId="216D367E" w15:done="0"/>
  <w15:commentEx w15:paraId="0A661376" w15:done="0"/>
  <w15:commentEx w15:paraId="181134B2" w15:done="0"/>
  <w15:commentEx w15:paraId="3E46C9A1" w15:done="0"/>
  <w15:commentEx w15:paraId="430FE9E4" w15:done="0"/>
  <w15:commentEx w15:paraId="25535E9E" w15:done="0"/>
  <w15:commentEx w15:paraId="05C3A4F0" w15:done="0"/>
  <w15:commentEx w15:paraId="09EBACB6" w15:done="0"/>
  <w15:commentEx w15:paraId="1B8AE46C" w15:done="0"/>
  <w15:commentEx w15:paraId="754BEE5C" w15:done="0"/>
  <w15:commentEx w15:paraId="6756C67C" w15:done="0"/>
  <w15:commentEx w15:paraId="2121A715" w15:done="0"/>
  <w15:commentEx w15:paraId="3B8D3EA1" w15:done="0"/>
  <w15:commentEx w15:paraId="150DEC7E"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EF19EB" w16cid:durableId="1FA6538E"/>
  <w16cid:commentId w16cid:paraId="3E4233B6" w16cid:durableId="1FA677DB"/>
  <w16cid:commentId w16cid:paraId="1E72A02A" w16cid:durableId="1FA654F5"/>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1E063947" w16cid:durableId="1FA66902"/>
  <w16cid:commentId w16cid:paraId="5A604789" w16cid:durableId="1FA669CB"/>
  <w16cid:commentId w16cid:paraId="0A26D375" w16cid:durableId="1F9D1E8E"/>
  <w16cid:commentId w16cid:paraId="1732F5AA" w16cid:durableId="1F9D4185"/>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33E40C83" w16cid:durableId="1FA66C3D"/>
  <w16cid:commentId w16cid:paraId="5CF116B9" w16cid:durableId="1FA66CB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54C92488" w16cid:durableId="1FA66EDB"/>
  <w16cid:commentId w16cid:paraId="643F8079" w16cid:durableId="1F9D4A72"/>
  <w16cid:commentId w16cid:paraId="6E0A96E4" w16cid:durableId="1FA67359"/>
  <w16cid:commentId w16cid:paraId="4F170FC5" w16cid:durableId="1FA6729A"/>
  <w16cid:commentId w16cid:paraId="7A5555BE" w16cid:durableId="1F9D4DE7"/>
  <w16cid:commentId w16cid:paraId="216D367E" w16cid:durableId="1F9D5C79"/>
  <w16cid:commentId w16cid:paraId="0A661376" w16cid:durableId="1F9D5CAC"/>
  <w16cid:commentId w16cid:paraId="181134B2" w16cid:durableId="1FA67738"/>
  <w16cid:commentId w16cid:paraId="3E46C9A1" w16cid:durableId="1FA67749"/>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754BEE5C" w16cid:durableId="1FA678DD"/>
  <w16cid:commentId w16cid:paraId="6756C67C" w16cid:durableId="1FA679A2"/>
  <w16cid:commentId w16cid:paraId="2121A715" w16cid:durableId="1FA67B35"/>
  <w16cid:commentId w16cid:paraId="3B8D3EA1" w16cid:durableId="1FA67AF6"/>
  <w16cid:commentId w16cid:paraId="150DEC7E" w16cid:durableId="1FA68F6C"/>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F8E90F" w14:textId="77777777" w:rsidR="000C2DC4" w:rsidRDefault="000C2DC4" w:rsidP="00A471C6">
      <w:r>
        <w:separator/>
      </w:r>
    </w:p>
  </w:endnote>
  <w:endnote w:type="continuationSeparator" w:id="0">
    <w:p w14:paraId="156786ED" w14:textId="77777777" w:rsidR="000C2DC4" w:rsidRDefault="000C2DC4"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936CC5" w:rsidRDefault="00936CC5"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936CC5" w:rsidRDefault="00936CC5"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936CC5" w:rsidRDefault="00936CC5">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936CC5" w:rsidRDefault="00936CC5">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936CC5" w:rsidRDefault="00936CC5">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936CC5" w:rsidRPr="000653FA" w:rsidRDefault="00936CC5"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Budapest Műszaki és Gazdaságtudományi Egyetem</w:t>
    </w:r>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tudósok krt 2. </w:t>
    </w:r>
    <w:r w:rsidRPr="000653FA">
      <w:rPr>
        <w:rFonts w:ascii="Arial" w:hAnsi="Arial" w:cs="Arial"/>
        <w:color w:val="7F7F7F" w:themeColor="text1" w:themeTint="80"/>
        <w:sz w:val="15"/>
        <w:szCs w:val="15"/>
        <w:lang w:val="de-DE"/>
      </w:rPr>
      <w:t>Q.B.207</w:t>
    </w:r>
  </w:p>
  <w:p w14:paraId="46C962C6" w14:textId="77777777" w:rsidR="00936CC5" w:rsidRPr="000653FA" w:rsidRDefault="00936CC5"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r w:rsidRPr="000653FA">
      <w:rPr>
        <w:rFonts w:ascii="Arial" w:hAnsi="Arial" w:cs="Arial"/>
        <w:sz w:val="15"/>
        <w:szCs w:val="15"/>
        <w:lang w:val="de-DE"/>
      </w:rPr>
      <w:t>Villamosmérnöki és Informatikai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936CC5" w:rsidRPr="000653FA" w:rsidRDefault="00936CC5"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t>Automatizálási és Alkalmazott Informatikai Tanszék</w:t>
    </w:r>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936CC5" w:rsidRPr="0014012A" w:rsidRDefault="00936CC5"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BE4B5D" w14:textId="77777777" w:rsidR="000C2DC4" w:rsidRDefault="000C2DC4" w:rsidP="00A471C6">
      <w:r>
        <w:separator/>
      </w:r>
    </w:p>
  </w:footnote>
  <w:footnote w:type="continuationSeparator" w:id="0">
    <w:p w14:paraId="6B29270D" w14:textId="77777777" w:rsidR="000C2DC4" w:rsidRDefault="000C2DC4"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936CC5" w:rsidRDefault="00936CC5" w:rsidP="004709EC">
    <w:pPr>
      <w:pStyle w:val="lfej"/>
      <w:jc w:val="center"/>
    </w:pPr>
  </w:p>
  <w:p w14:paraId="70E4476F" w14:textId="77777777" w:rsidR="00936CC5" w:rsidRDefault="00936CC5" w:rsidP="004709EC">
    <w:pPr>
      <w:pStyle w:val="lfej"/>
      <w:jc w:val="center"/>
    </w:pPr>
  </w:p>
  <w:p w14:paraId="00956331" w14:textId="77777777" w:rsidR="00936CC5" w:rsidRDefault="00936CC5">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936CC5" w:rsidRDefault="00936CC5"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5"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2"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5"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6" w15:restartNumberingAfterBreak="0">
    <w:nsid w:val="61682E9F"/>
    <w:multiLevelType w:val="multilevel"/>
    <w:tmpl w:val="70F0283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0"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pStyle w:val="Cmsor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5"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6"/>
  </w:num>
  <w:num w:numId="3">
    <w:abstractNumId w:val="13"/>
  </w:num>
  <w:num w:numId="4">
    <w:abstractNumId w:val="11"/>
  </w:num>
  <w:num w:numId="5">
    <w:abstractNumId w:val="7"/>
  </w:num>
  <w:num w:numId="6">
    <w:abstractNumId w:val="19"/>
  </w:num>
  <w:num w:numId="7">
    <w:abstractNumId w:val="24"/>
  </w:num>
  <w:num w:numId="8">
    <w:abstractNumId w:val="1"/>
  </w:num>
  <w:num w:numId="9">
    <w:abstractNumId w:val="23"/>
  </w:num>
  <w:num w:numId="10">
    <w:abstractNumId w:val="0"/>
  </w:num>
  <w:num w:numId="11">
    <w:abstractNumId w:val="3"/>
  </w:num>
  <w:num w:numId="12">
    <w:abstractNumId w:val="18"/>
  </w:num>
  <w:num w:numId="13">
    <w:abstractNumId w:val="21"/>
  </w:num>
  <w:num w:numId="14">
    <w:abstractNumId w:val="9"/>
  </w:num>
  <w:num w:numId="15">
    <w:abstractNumId w:val="16"/>
  </w:num>
  <w:num w:numId="16">
    <w:abstractNumId w:val="14"/>
  </w:num>
  <w:num w:numId="17">
    <w:abstractNumId w:val="5"/>
  </w:num>
  <w:num w:numId="18">
    <w:abstractNumId w:val="21"/>
  </w:num>
  <w:num w:numId="19">
    <w:abstractNumId w:val="15"/>
  </w:num>
  <w:num w:numId="20">
    <w:abstractNumId w:val="10"/>
  </w:num>
  <w:num w:numId="21">
    <w:abstractNumId w:val="21"/>
  </w:num>
  <w:num w:numId="22">
    <w:abstractNumId w:val="25"/>
  </w:num>
  <w:num w:numId="23">
    <w:abstractNumId w:val="22"/>
  </w:num>
  <w:num w:numId="24">
    <w:abstractNumId w:val="17"/>
  </w:num>
  <w:num w:numId="25">
    <w:abstractNumId w:val="20"/>
  </w:num>
  <w:num w:numId="26">
    <w:abstractNumId w:val="8"/>
  </w:num>
  <w:num w:numId="27">
    <w:abstractNumId w:val="21"/>
  </w:num>
  <w:num w:numId="28">
    <w:abstractNumId w:val="12"/>
  </w:num>
  <w:num w:numId="29">
    <w:abstractNumId w:val="2"/>
  </w:num>
  <w:num w:numId="30">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3148C"/>
    <w:rsid w:val="000347E8"/>
    <w:rsid w:val="000509D1"/>
    <w:rsid w:val="00055088"/>
    <w:rsid w:val="000924EC"/>
    <w:rsid w:val="00093D28"/>
    <w:rsid w:val="000A706C"/>
    <w:rsid w:val="000B0343"/>
    <w:rsid w:val="000B295A"/>
    <w:rsid w:val="000C2809"/>
    <w:rsid w:val="000C2DC4"/>
    <w:rsid w:val="000D1DDB"/>
    <w:rsid w:val="000D7012"/>
    <w:rsid w:val="000E232A"/>
    <w:rsid w:val="000F05A5"/>
    <w:rsid w:val="000F54A7"/>
    <w:rsid w:val="000F73BC"/>
    <w:rsid w:val="0010294D"/>
    <w:rsid w:val="00104A15"/>
    <w:rsid w:val="00106CCB"/>
    <w:rsid w:val="001143BE"/>
    <w:rsid w:val="00125D28"/>
    <w:rsid w:val="001422CF"/>
    <w:rsid w:val="001510C8"/>
    <w:rsid w:val="0016344A"/>
    <w:rsid w:val="00165A62"/>
    <w:rsid w:val="00185622"/>
    <w:rsid w:val="0018734B"/>
    <w:rsid w:val="00187961"/>
    <w:rsid w:val="001973BB"/>
    <w:rsid w:val="001A417D"/>
    <w:rsid w:val="001A50E6"/>
    <w:rsid w:val="001A70CE"/>
    <w:rsid w:val="001B07CF"/>
    <w:rsid w:val="001B22C8"/>
    <w:rsid w:val="001B4D73"/>
    <w:rsid w:val="001C5774"/>
    <w:rsid w:val="001C7196"/>
    <w:rsid w:val="001D1FA7"/>
    <w:rsid w:val="001D6321"/>
    <w:rsid w:val="001F33AE"/>
    <w:rsid w:val="002052A4"/>
    <w:rsid w:val="002054DB"/>
    <w:rsid w:val="00207052"/>
    <w:rsid w:val="00207620"/>
    <w:rsid w:val="002174CF"/>
    <w:rsid w:val="00217844"/>
    <w:rsid w:val="00226F27"/>
    <w:rsid w:val="002275D6"/>
    <w:rsid w:val="0024583F"/>
    <w:rsid w:val="00245C81"/>
    <w:rsid w:val="002604BA"/>
    <w:rsid w:val="002618B3"/>
    <w:rsid w:val="00262D0E"/>
    <w:rsid w:val="00282220"/>
    <w:rsid w:val="002A0C5C"/>
    <w:rsid w:val="002A20D7"/>
    <w:rsid w:val="002A4383"/>
    <w:rsid w:val="002C3F5F"/>
    <w:rsid w:val="002E3512"/>
    <w:rsid w:val="002F084D"/>
    <w:rsid w:val="002F2749"/>
    <w:rsid w:val="002F3EFD"/>
    <w:rsid w:val="0030497A"/>
    <w:rsid w:val="00306290"/>
    <w:rsid w:val="003101AF"/>
    <w:rsid w:val="0032207A"/>
    <w:rsid w:val="003308ED"/>
    <w:rsid w:val="003342C2"/>
    <w:rsid w:val="00346135"/>
    <w:rsid w:val="00353F51"/>
    <w:rsid w:val="0036601E"/>
    <w:rsid w:val="003765FA"/>
    <w:rsid w:val="00380B4A"/>
    <w:rsid w:val="0039020A"/>
    <w:rsid w:val="003A6C89"/>
    <w:rsid w:val="003C458B"/>
    <w:rsid w:val="003D32D4"/>
    <w:rsid w:val="003F3E7C"/>
    <w:rsid w:val="00402641"/>
    <w:rsid w:val="004119D9"/>
    <w:rsid w:val="00411B12"/>
    <w:rsid w:val="00431D2A"/>
    <w:rsid w:val="00465BCB"/>
    <w:rsid w:val="004709EC"/>
    <w:rsid w:val="004734B6"/>
    <w:rsid w:val="0047731A"/>
    <w:rsid w:val="00487A38"/>
    <w:rsid w:val="00490282"/>
    <w:rsid w:val="004974EC"/>
    <w:rsid w:val="004A485A"/>
    <w:rsid w:val="004A56C8"/>
    <w:rsid w:val="004B1FE8"/>
    <w:rsid w:val="004C3635"/>
    <w:rsid w:val="004C3A0E"/>
    <w:rsid w:val="004D2196"/>
    <w:rsid w:val="004D39BE"/>
    <w:rsid w:val="004D41A2"/>
    <w:rsid w:val="004E750B"/>
    <w:rsid w:val="004F11B9"/>
    <w:rsid w:val="004F4DBA"/>
    <w:rsid w:val="00510AFC"/>
    <w:rsid w:val="0051277A"/>
    <w:rsid w:val="0052683C"/>
    <w:rsid w:val="00527E71"/>
    <w:rsid w:val="005512CB"/>
    <w:rsid w:val="00557579"/>
    <w:rsid w:val="005754CD"/>
    <w:rsid w:val="00576CA3"/>
    <w:rsid w:val="00580FCB"/>
    <w:rsid w:val="00582690"/>
    <w:rsid w:val="00592B1D"/>
    <w:rsid w:val="00597446"/>
    <w:rsid w:val="005B58D1"/>
    <w:rsid w:val="005C1EBE"/>
    <w:rsid w:val="005D614E"/>
    <w:rsid w:val="005E1E32"/>
    <w:rsid w:val="005E2D27"/>
    <w:rsid w:val="005E5A6D"/>
    <w:rsid w:val="005E6AF5"/>
    <w:rsid w:val="0060445F"/>
    <w:rsid w:val="006137F8"/>
    <w:rsid w:val="00616923"/>
    <w:rsid w:val="00616B23"/>
    <w:rsid w:val="0061712F"/>
    <w:rsid w:val="0062260C"/>
    <w:rsid w:val="00626866"/>
    <w:rsid w:val="00644DC5"/>
    <w:rsid w:val="00657E5B"/>
    <w:rsid w:val="00691EEB"/>
    <w:rsid w:val="006945D2"/>
    <w:rsid w:val="006A088E"/>
    <w:rsid w:val="006A2BF5"/>
    <w:rsid w:val="006A3CD5"/>
    <w:rsid w:val="006C504C"/>
    <w:rsid w:val="006E10C0"/>
    <w:rsid w:val="006E365B"/>
    <w:rsid w:val="006F0AF2"/>
    <w:rsid w:val="006F3BD6"/>
    <w:rsid w:val="00726012"/>
    <w:rsid w:val="007277E7"/>
    <w:rsid w:val="007323CA"/>
    <w:rsid w:val="0074744D"/>
    <w:rsid w:val="00760BBB"/>
    <w:rsid w:val="00775CD1"/>
    <w:rsid w:val="0078281B"/>
    <w:rsid w:val="007879BA"/>
    <w:rsid w:val="007913B3"/>
    <w:rsid w:val="007B5552"/>
    <w:rsid w:val="007D61CF"/>
    <w:rsid w:val="007F3E02"/>
    <w:rsid w:val="00801EBE"/>
    <w:rsid w:val="0080438B"/>
    <w:rsid w:val="00823A49"/>
    <w:rsid w:val="00826B19"/>
    <w:rsid w:val="00841EED"/>
    <w:rsid w:val="008531E2"/>
    <w:rsid w:val="00857344"/>
    <w:rsid w:val="00863322"/>
    <w:rsid w:val="008645F1"/>
    <w:rsid w:val="0086570D"/>
    <w:rsid w:val="00866554"/>
    <w:rsid w:val="008701A8"/>
    <w:rsid w:val="008818AA"/>
    <w:rsid w:val="008845B2"/>
    <w:rsid w:val="0089180F"/>
    <w:rsid w:val="008B2652"/>
    <w:rsid w:val="008B5545"/>
    <w:rsid w:val="008B70B5"/>
    <w:rsid w:val="008B726C"/>
    <w:rsid w:val="008C5897"/>
    <w:rsid w:val="008D0DE8"/>
    <w:rsid w:val="00920B5E"/>
    <w:rsid w:val="00925971"/>
    <w:rsid w:val="00932D5A"/>
    <w:rsid w:val="00936CC5"/>
    <w:rsid w:val="00937EC9"/>
    <w:rsid w:val="00940694"/>
    <w:rsid w:val="00944FAD"/>
    <w:rsid w:val="00945E8E"/>
    <w:rsid w:val="009565E6"/>
    <w:rsid w:val="009707B6"/>
    <w:rsid w:val="00997DE5"/>
    <w:rsid w:val="009A25D3"/>
    <w:rsid w:val="009B2779"/>
    <w:rsid w:val="009C0E30"/>
    <w:rsid w:val="009C1F39"/>
    <w:rsid w:val="009C1FF8"/>
    <w:rsid w:val="009D0C3C"/>
    <w:rsid w:val="009D1588"/>
    <w:rsid w:val="009D4E4B"/>
    <w:rsid w:val="009E726E"/>
    <w:rsid w:val="009F03E2"/>
    <w:rsid w:val="009F4D5F"/>
    <w:rsid w:val="00A13E76"/>
    <w:rsid w:val="00A25C5E"/>
    <w:rsid w:val="00A4098C"/>
    <w:rsid w:val="00A471C6"/>
    <w:rsid w:val="00A541FB"/>
    <w:rsid w:val="00A5603D"/>
    <w:rsid w:val="00A56776"/>
    <w:rsid w:val="00A611D5"/>
    <w:rsid w:val="00A613DE"/>
    <w:rsid w:val="00A678DF"/>
    <w:rsid w:val="00A778CD"/>
    <w:rsid w:val="00A8627A"/>
    <w:rsid w:val="00A87FDE"/>
    <w:rsid w:val="00A95A1B"/>
    <w:rsid w:val="00AA1EA8"/>
    <w:rsid w:val="00AA4217"/>
    <w:rsid w:val="00AB10CF"/>
    <w:rsid w:val="00AB67F2"/>
    <w:rsid w:val="00AB6A8C"/>
    <w:rsid w:val="00AD0D2D"/>
    <w:rsid w:val="00AD1D26"/>
    <w:rsid w:val="00AD342F"/>
    <w:rsid w:val="00AE31F6"/>
    <w:rsid w:val="00AF1B41"/>
    <w:rsid w:val="00AF2556"/>
    <w:rsid w:val="00B003CE"/>
    <w:rsid w:val="00B037D9"/>
    <w:rsid w:val="00B04F65"/>
    <w:rsid w:val="00B11482"/>
    <w:rsid w:val="00B22C33"/>
    <w:rsid w:val="00B352E2"/>
    <w:rsid w:val="00B35528"/>
    <w:rsid w:val="00B54076"/>
    <w:rsid w:val="00B57635"/>
    <w:rsid w:val="00B601A1"/>
    <w:rsid w:val="00B63964"/>
    <w:rsid w:val="00B6443B"/>
    <w:rsid w:val="00B74CE7"/>
    <w:rsid w:val="00B90E3C"/>
    <w:rsid w:val="00BA753E"/>
    <w:rsid w:val="00BB5DA1"/>
    <w:rsid w:val="00BC187D"/>
    <w:rsid w:val="00BC353E"/>
    <w:rsid w:val="00BC7A83"/>
    <w:rsid w:val="00BE5344"/>
    <w:rsid w:val="00BF1F80"/>
    <w:rsid w:val="00C00901"/>
    <w:rsid w:val="00C14E9E"/>
    <w:rsid w:val="00C218CF"/>
    <w:rsid w:val="00C24C04"/>
    <w:rsid w:val="00C5768E"/>
    <w:rsid w:val="00C7220C"/>
    <w:rsid w:val="00C73788"/>
    <w:rsid w:val="00C966A8"/>
    <w:rsid w:val="00CA52D5"/>
    <w:rsid w:val="00CB1805"/>
    <w:rsid w:val="00CB4D00"/>
    <w:rsid w:val="00CB52D2"/>
    <w:rsid w:val="00CC342C"/>
    <w:rsid w:val="00CD10DB"/>
    <w:rsid w:val="00CD3F9D"/>
    <w:rsid w:val="00CE10E4"/>
    <w:rsid w:val="00CE38FA"/>
    <w:rsid w:val="00CF6166"/>
    <w:rsid w:val="00CF7797"/>
    <w:rsid w:val="00D00120"/>
    <w:rsid w:val="00D048AE"/>
    <w:rsid w:val="00D06BDB"/>
    <w:rsid w:val="00D1686B"/>
    <w:rsid w:val="00D16F2E"/>
    <w:rsid w:val="00D23B47"/>
    <w:rsid w:val="00D328FC"/>
    <w:rsid w:val="00D4029F"/>
    <w:rsid w:val="00D421A7"/>
    <w:rsid w:val="00D4446E"/>
    <w:rsid w:val="00D622AC"/>
    <w:rsid w:val="00D75090"/>
    <w:rsid w:val="00D84E6E"/>
    <w:rsid w:val="00D91E78"/>
    <w:rsid w:val="00D968D0"/>
    <w:rsid w:val="00DB12DF"/>
    <w:rsid w:val="00DD242E"/>
    <w:rsid w:val="00DE02BF"/>
    <w:rsid w:val="00DE6284"/>
    <w:rsid w:val="00DE71C1"/>
    <w:rsid w:val="00DF2B16"/>
    <w:rsid w:val="00DF75E1"/>
    <w:rsid w:val="00E044BE"/>
    <w:rsid w:val="00E31B23"/>
    <w:rsid w:val="00E575C2"/>
    <w:rsid w:val="00E701CA"/>
    <w:rsid w:val="00EA2C24"/>
    <w:rsid w:val="00EB7B7F"/>
    <w:rsid w:val="00EC717F"/>
    <w:rsid w:val="00ED1E76"/>
    <w:rsid w:val="00EE0D0A"/>
    <w:rsid w:val="00EE2352"/>
    <w:rsid w:val="00EE4561"/>
    <w:rsid w:val="00EE47FB"/>
    <w:rsid w:val="00EF3568"/>
    <w:rsid w:val="00EF5EAD"/>
    <w:rsid w:val="00F00C05"/>
    <w:rsid w:val="00F01E26"/>
    <w:rsid w:val="00F05939"/>
    <w:rsid w:val="00F12001"/>
    <w:rsid w:val="00F20C25"/>
    <w:rsid w:val="00F3340B"/>
    <w:rsid w:val="00F335C5"/>
    <w:rsid w:val="00F42743"/>
    <w:rsid w:val="00F427C0"/>
    <w:rsid w:val="00F522A7"/>
    <w:rsid w:val="00F60A79"/>
    <w:rsid w:val="00F62131"/>
    <w:rsid w:val="00F80ED2"/>
    <w:rsid w:val="00F85B6A"/>
    <w:rsid w:val="00F94153"/>
    <w:rsid w:val="00FB780C"/>
    <w:rsid w:val="00FC0F8C"/>
    <w:rsid w:val="00FC79D6"/>
    <w:rsid w:val="00FD7292"/>
    <w:rsid w:val="00FF4E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114650DD-AA8D-DE45-8B0F-4C4292F4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A471C6"/>
    <w:pPr>
      <w:keepNext/>
      <w:numPr>
        <w:ilvl w:val="1"/>
        <w:numId w:val="13"/>
      </w:numPr>
      <w:spacing w:before="240" w:after="60" w:line="360" w:lineRule="auto"/>
      <w:jc w:val="both"/>
      <w:outlineLvl w:val="1"/>
    </w:pPr>
    <w:rPr>
      <w:rFonts w:cs="Arial"/>
      <w:b/>
      <w:bCs/>
      <w:iCs/>
      <w:sz w:val="32"/>
      <w:szCs w:val="28"/>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A471C6"/>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 w:type="paragraph" w:customStyle="1" w:styleId="Kd">
    <w:name w:val="Kód"/>
    <w:basedOn w:val="Norml"/>
    <w:qFormat/>
    <w:rsid w:val="00CC34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ind w:left="284"/>
      <w:contextualSpacing/>
      <w:jc w:val="both"/>
    </w:pPr>
    <w:rPr>
      <w:rFonts w:ascii="Consolas" w:hAnsi="Consola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36466549">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 w:id="1872764069">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ocoapods.org/"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1.xml"/><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microsoft.com/office/2011/relationships/people" Target="people.xm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ocalhost:8080-o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3F7027"/>
    <w:rsid w:val="004A1136"/>
    <w:rsid w:val="006F3759"/>
    <w:rsid w:val="00917175"/>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FEB5E-6D06-D940-B508-B2991F128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56</Pages>
  <Words>11039</Words>
  <Characters>76171</Characters>
  <Application>Microsoft Office Word</Application>
  <DocSecurity>0</DocSecurity>
  <Lines>634</Lines>
  <Paragraphs>174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87036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1</cp:revision>
  <dcterms:created xsi:type="dcterms:W3CDTF">2018-11-23T20:35:00Z</dcterms:created>
  <dcterms:modified xsi:type="dcterms:W3CDTF">2018-11-30T20:15:00Z</dcterms:modified>
</cp:coreProperties>
</file>