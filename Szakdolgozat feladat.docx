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Toc531375676"/>
    <w:bookmarkStart w:id="2" w:name="_Toc531377870"/>
    <w:bookmarkStart w:id="3" w:name="OLE_LINK2"/>
    <w:bookmarkStart w:id="4" w:name="OLE_LINK11"/>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1"/>
      <w:bookmarkEnd w:id="2"/>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5"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6" w:author="Illanicz Barnabás" w:date="2018-11-26T11:09:00Z">
          <w:pPr/>
        </w:pPrChange>
      </w:pPr>
    </w:p>
    <w:p w14:paraId="3A36CD61" w14:textId="77777777" w:rsidR="00A471C6" w:rsidRDefault="00A471C6">
      <w:pPr>
        <w:jc w:val="both"/>
        <w:rPr>
          <w:rFonts w:cs="Times New Roman"/>
          <w:lang w:eastAsia="hu-HU"/>
        </w:rPr>
        <w:pPrChange w:id="7"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8" w:author="Illanicz Barnabás" w:date="2018-11-26T11:09:00Z">
          <w:pPr/>
        </w:pPrChange>
      </w:pPr>
    </w:p>
    <w:p w14:paraId="1FAAB8BF" w14:textId="77777777" w:rsidR="00A471C6" w:rsidRPr="0014012A" w:rsidRDefault="00A471C6">
      <w:pPr>
        <w:jc w:val="both"/>
        <w:rPr>
          <w:rFonts w:cs="Times New Roman"/>
          <w:lang w:eastAsia="hu-HU"/>
        </w:rPr>
        <w:pPrChange w:id="9" w:author="Illanicz Barnabás" w:date="2018-11-26T11:09:00Z">
          <w:pPr/>
        </w:pPrChange>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10" w:author="Illanicz Barnabás" w:date="2018-11-26T13:45:00Z"/>
          <w:rFonts w:ascii="Times New Roman" w:hAnsi="Times New Roman" w:cs="Times New Roman"/>
          <w:caps/>
          <w:sz w:val="52"/>
          <w:szCs w:val="52"/>
        </w:rPr>
      </w:pPr>
      <w:bookmarkStart w:id="11" w:name="OLE_LINK20"/>
      <w:bookmarkStart w:id="12" w:name="OLE_LINK21"/>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13" w:author="Illanicz Barnabás" w:date="2018-11-26T13:45:00Z">
            <w:rPr/>
          </w:rPrChange>
        </w:rPr>
        <w:pPrChange w:id="14" w:author="Illanicz Barnabás" w:date="2018-11-26T13:45:00Z">
          <w:pPr>
            <w:pStyle w:val="Alcm"/>
          </w:pPr>
        </w:pPrChange>
      </w:pPr>
      <w:r w:rsidRPr="00346135">
        <w:rPr>
          <w:rFonts w:ascii="Times New Roman" w:hAnsi="Times New Roman" w:cs="Times New Roman"/>
          <w:sz w:val="52"/>
          <w:szCs w:val="52"/>
          <w:rPrChange w:id="15" w:author="Illanicz Barnabás" w:date="2018-11-26T13:45:00Z">
            <w:rPr>
              <w:b/>
              <w:bCs/>
            </w:rPr>
          </w:rPrChange>
        </w:rPr>
        <w:t xml:space="preserve">iOS </w:t>
      </w:r>
      <w:del w:id="16" w:author="Illanicz Barnabás" w:date="2018-11-26T13:46:00Z">
        <w:r w:rsidRPr="00346135" w:rsidDel="00346135">
          <w:rPr>
            <w:rFonts w:ascii="Times New Roman" w:hAnsi="Times New Roman" w:cs="Times New Roman"/>
            <w:sz w:val="52"/>
            <w:szCs w:val="52"/>
            <w:rPrChange w:id="17" w:author="Illanicz Barnabás" w:date="2018-11-26T13:45:00Z">
              <w:rPr>
                <w:b/>
                <w:bCs/>
              </w:rPr>
            </w:rPrChange>
          </w:rPr>
          <w:delText>platformra</w:delText>
        </w:r>
      </w:del>
      <w:ins w:id="18" w:author="Illanicz Barnabás" w:date="2018-11-26T13:46:00Z">
        <w:r w:rsidR="00346135">
          <w:rPr>
            <w:rFonts w:ascii="Times New Roman" w:hAnsi="Times New Roman" w:cs="Times New Roman"/>
            <w:sz w:val="52"/>
            <w:szCs w:val="52"/>
          </w:rPr>
          <w:t>PLATFORMRA</w:t>
        </w:r>
      </w:ins>
    </w:p>
    <w:bookmarkEnd w:id="11"/>
    <w:bookmarkEnd w:id="12"/>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09116AE4" w:rsidR="00A65114" w:rsidRDefault="00A65114" w:rsidP="00A471C6">
                            <w:pPr>
                              <w:jc w:val="center"/>
                            </w:pPr>
                            <w:r>
                              <w:t xml:space="preserve">BUDAPEST, </w:t>
                            </w:r>
                            <w:r>
                              <w:fldChar w:fldCharType="begin"/>
                            </w:r>
                            <w:r>
                              <w:instrText xml:space="preserve"> DATE \@ "yyyy" \* MERGEFORMAT </w:instrText>
                            </w:r>
                            <w:r>
                              <w:fldChar w:fldCharType="separate"/>
                            </w:r>
                            <w:r w:rsidR="00DD781E">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09116AE4" w:rsidR="00A65114" w:rsidRDefault="00A65114" w:rsidP="00A471C6">
                      <w:pPr>
                        <w:jc w:val="center"/>
                      </w:pPr>
                      <w:r>
                        <w:t xml:space="preserve">BUDAPEST, </w:t>
                      </w:r>
                      <w:r>
                        <w:fldChar w:fldCharType="begin"/>
                      </w:r>
                      <w:r>
                        <w:instrText xml:space="preserve"> DATE \@ "yyyy" \* MERGEFORMAT </w:instrText>
                      </w:r>
                      <w:r>
                        <w:fldChar w:fldCharType="separate"/>
                      </w:r>
                      <w:r w:rsidR="00DD781E">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9" w:name="OLE_LINK3"/>
      <w:bookmarkStart w:id="20" w:name="OLE_LINK4"/>
      <w:bookmarkStart w:id="21" w:name="OLE_LINK1"/>
      <w:commentRangeStart w:id="22"/>
      <w:r w:rsidRPr="00B50CAA">
        <w:lastRenderedPageBreak/>
        <w:t>Tartalomjegyzék</w:t>
      </w:r>
      <w:commentRangeEnd w:id="22"/>
      <w:r w:rsidR="00A5603D">
        <w:rPr>
          <w:rStyle w:val="Jegyzethivatkozs"/>
          <w:rFonts w:cs="Sendnya"/>
          <w:b w:val="0"/>
          <w:bCs w:val="0"/>
          <w:noProof w:val="0"/>
          <w:kern w:val="0"/>
        </w:rPr>
        <w:commentReference w:id="22"/>
      </w:r>
    </w:p>
    <w:p w14:paraId="5D1641E4" w14:textId="20682FCA" w:rsidR="00A65114" w:rsidRDefault="00A471C6">
      <w:pPr>
        <w:pStyle w:val="TJ1"/>
        <w:rPr>
          <w:ins w:id="23" w:author="Vihari Réka" w:date="2018-11-30T21:49: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24" w:author="Vihari Réka" w:date="2018-11-30T21:49:00Z">
        <w:r w:rsidR="00A65114" w:rsidRPr="003D74AE">
          <w:rPr>
            <w:rStyle w:val="Hiperhivatkozs"/>
            <w:noProof/>
          </w:rPr>
          <w:fldChar w:fldCharType="begin"/>
        </w:r>
        <w:r w:rsidR="00A65114" w:rsidRPr="003D74AE">
          <w:rPr>
            <w:rStyle w:val="Hiperhivatkozs"/>
            <w:noProof/>
          </w:rPr>
          <w:instrText xml:space="preserve"> </w:instrText>
        </w:r>
        <w:r w:rsidR="00A65114">
          <w:rPr>
            <w:noProof/>
          </w:rPr>
          <w:instrText>HYPERLINK \l "_Toc531377870"</w:instrText>
        </w:r>
        <w:r w:rsidR="00A65114" w:rsidRPr="003D74AE">
          <w:rPr>
            <w:rStyle w:val="Hiperhivatkozs"/>
            <w:noProof/>
          </w:rPr>
          <w:instrText xml:space="preserve"> </w:instrText>
        </w:r>
        <w:r w:rsidR="00A65114" w:rsidRPr="003D74AE">
          <w:rPr>
            <w:rStyle w:val="Hiperhivatkozs"/>
            <w:noProof/>
          </w:rPr>
        </w:r>
        <w:r w:rsidR="00A65114" w:rsidRPr="003D74AE">
          <w:rPr>
            <w:rStyle w:val="Hiperhivatkozs"/>
            <w:noProof/>
          </w:rPr>
          <w:fldChar w:fldCharType="separate"/>
        </w:r>
        <w:r w:rsidR="00A65114" w:rsidRPr="003D74AE">
          <w:rPr>
            <w:rStyle w:val="Hiperhivatkozs"/>
            <w:caps/>
            <w:noProof/>
          </w:rPr>
          <w:t>Szakdolgozat feladat</w:t>
        </w:r>
        <w:r w:rsidR="00A65114">
          <w:rPr>
            <w:noProof/>
            <w:webHidden/>
          </w:rPr>
          <w:tab/>
        </w:r>
        <w:r w:rsidR="00A65114">
          <w:rPr>
            <w:noProof/>
            <w:webHidden/>
          </w:rPr>
          <w:fldChar w:fldCharType="begin"/>
        </w:r>
        <w:r w:rsidR="00A65114">
          <w:rPr>
            <w:noProof/>
            <w:webHidden/>
          </w:rPr>
          <w:instrText xml:space="preserve"> PAGEREF _Toc531377870 \h </w:instrText>
        </w:r>
        <w:r w:rsidR="00A65114">
          <w:rPr>
            <w:noProof/>
            <w:webHidden/>
          </w:rPr>
        </w:r>
      </w:ins>
      <w:r w:rsidR="00A65114">
        <w:rPr>
          <w:noProof/>
          <w:webHidden/>
        </w:rPr>
        <w:fldChar w:fldCharType="separate"/>
      </w:r>
      <w:ins w:id="25" w:author="Vihari Réka" w:date="2018-12-03T11:50:00Z">
        <w:r w:rsidR="00DD781E">
          <w:rPr>
            <w:noProof/>
            <w:webHidden/>
          </w:rPr>
          <w:t>5</w:t>
        </w:r>
      </w:ins>
      <w:ins w:id="26" w:author="Vihari Réka" w:date="2018-11-30T21:49:00Z">
        <w:r w:rsidR="00A65114">
          <w:rPr>
            <w:noProof/>
            <w:webHidden/>
          </w:rPr>
          <w:fldChar w:fldCharType="end"/>
        </w:r>
        <w:r w:rsidR="00A65114" w:rsidRPr="003D74AE">
          <w:rPr>
            <w:rStyle w:val="Hiperhivatkozs"/>
            <w:noProof/>
          </w:rPr>
          <w:fldChar w:fldCharType="end"/>
        </w:r>
      </w:ins>
    </w:p>
    <w:p w14:paraId="39EAA078" w14:textId="4C91D51F" w:rsidR="00A65114" w:rsidRDefault="00A65114">
      <w:pPr>
        <w:pStyle w:val="TJ1"/>
        <w:rPr>
          <w:ins w:id="27" w:author="Vihari Réka" w:date="2018-11-30T21:49:00Z"/>
          <w:rFonts w:asciiTheme="minorHAnsi" w:eastAsiaTheme="minorEastAsia" w:hAnsiTheme="minorHAnsi" w:cstheme="minorBidi"/>
          <w:b w:val="0"/>
          <w:noProof/>
          <w:lang w:eastAsia="hu-HU"/>
        </w:rPr>
      </w:pPr>
      <w:ins w:id="2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Összefoglaló</w:t>
        </w:r>
        <w:r>
          <w:rPr>
            <w:noProof/>
            <w:webHidden/>
          </w:rPr>
          <w:tab/>
        </w:r>
        <w:r>
          <w:rPr>
            <w:noProof/>
            <w:webHidden/>
          </w:rPr>
          <w:fldChar w:fldCharType="begin"/>
        </w:r>
        <w:r>
          <w:rPr>
            <w:noProof/>
            <w:webHidden/>
          </w:rPr>
          <w:instrText xml:space="preserve"> PAGEREF _Toc531377871 \h </w:instrText>
        </w:r>
        <w:r>
          <w:rPr>
            <w:noProof/>
            <w:webHidden/>
          </w:rPr>
        </w:r>
      </w:ins>
      <w:r>
        <w:rPr>
          <w:noProof/>
          <w:webHidden/>
        </w:rPr>
        <w:fldChar w:fldCharType="separate"/>
      </w:r>
      <w:ins w:id="29" w:author="Vihari Réka" w:date="2018-12-03T11:50:00Z">
        <w:r w:rsidR="00DD781E">
          <w:rPr>
            <w:noProof/>
            <w:webHidden/>
          </w:rPr>
          <w:t>10</w:t>
        </w:r>
      </w:ins>
      <w:ins w:id="30" w:author="Vihari Réka" w:date="2018-11-30T21:49:00Z">
        <w:r>
          <w:rPr>
            <w:noProof/>
            <w:webHidden/>
          </w:rPr>
          <w:fldChar w:fldCharType="end"/>
        </w:r>
        <w:r w:rsidRPr="003D74AE">
          <w:rPr>
            <w:rStyle w:val="Hiperhivatkozs"/>
            <w:noProof/>
          </w:rPr>
          <w:fldChar w:fldCharType="end"/>
        </w:r>
      </w:ins>
    </w:p>
    <w:p w14:paraId="791AF0DC" w14:textId="3E600799" w:rsidR="00A65114" w:rsidRDefault="00A65114">
      <w:pPr>
        <w:pStyle w:val="TJ1"/>
        <w:rPr>
          <w:ins w:id="31" w:author="Vihari Réka" w:date="2018-11-30T21:49:00Z"/>
          <w:rFonts w:asciiTheme="minorHAnsi" w:eastAsiaTheme="minorEastAsia" w:hAnsiTheme="minorHAnsi" w:cstheme="minorBidi"/>
          <w:b w:val="0"/>
          <w:noProof/>
          <w:lang w:eastAsia="hu-HU"/>
        </w:rPr>
      </w:pPr>
      <w:ins w:id="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Abstract</w:t>
        </w:r>
        <w:r>
          <w:rPr>
            <w:noProof/>
            <w:webHidden/>
          </w:rPr>
          <w:tab/>
        </w:r>
        <w:r>
          <w:rPr>
            <w:noProof/>
            <w:webHidden/>
          </w:rPr>
          <w:fldChar w:fldCharType="begin"/>
        </w:r>
        <w:r>
          <w:rPr>
            <w:noProof/>
            <w:webHidden/>
          </w:rPr>
          <w:instrText xml:space="preserve"> PAGEREF _Toc531377872 \h </w:instrText>
        </w:r>
        <w:r>
          <w:rPr>
            <w:noProof/>
            <w:webHidden/>
          </w:rPr>
        </w:r>
      </w:ins>
      <w:r>
        <w:rPr>
          <w:noProof/>
          <w:webHidden/>
        </w:rPr>
        <w:fldChar w:fldCharType="separate"/>
      </w:r>
      <w:ins w:id="33" w:author="Vihari Réka" w:date="2018-12-03T11:50:00Z">
        <w:r w:rsidR="00DD781E">
          <w:rPr>
            <w:noProof/>
            <w:webHidden/>
          </w:rPr>
          <w:t>11</w:t>
        </w:r>
      </w:ins>
      <w:ins w:id="34" w:author="Vihari Réka" w:date="2018-11-30T21:49:00Z">
        <w:r>
          <w:rPr>
            <w:noProof/>
            <w:webHidden/>
          </w:rPr>
          <w:fldChar w:fldCharType="end"/>
        </w:r>
        <w:r w:rsidRPr="003D74AE">
          <w:rPr>
            <w:rStyle w:val="Hiperhivatkozs"/>
            <w:noProof/>
          </w:rPr>
          <w:fldChar w:fldCharType="end"/>
        </w:r>
      </w:ins>
    </w:p>
    <w:p w14:paraId="19971CE3" w14:textId="5EC68470" w:rsidR="00A65114" w:rsidRDefault="00A65114">
      <w:pPr>
        <w:pStyle w:val="TJ1"/>
        <w:tabs>
          <w:tab w:val="left" w:pos="482"/>
        </w:tabs>
        <w:rPr>
          <w:ins w:id="35" w:author="Vihari Réka" w:date="2018-11-30T21:49:00Z"/>
          <w:rFonts w:asciiTheme="minorHAnsi" w:eastAsiaTheme="minorEastAsia" w:hAnsiTheme="minorHAnsi" w:cstheme="minorBidi"/>
          <w:b w:val="0"/>
          <w:noProof/>
          <w:lang w:eastAsia="hu-HU"/>
        </w:rPr>
      </w:pPr>
      <w:ins w:id="3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1</w:t>
        </w:r>
        <w:r>
          <w:rPr>
            <w:rFonts w:asciiTheme="minorHAnsi" w:eastAsiaTheme="minorEastAsia" w:hAnsiTheme="minorHAnsi" w:cstheme="minorBidi"/>
            <w:b w:val="0"/>
            <w:noProof/>
            <w:lang w:eastAsia="hu-HU"/>
          </w:rPr>
          <w:tab/>
        </w:r>
        <w:r w:rsidRPr="003D74AE">
          <w:rPr>
            <w:rStyle w:val="Hiperhivatkozs"/>
            <w:rFonts w:cs="Arial"/>
            <w:noProof/>
            <w:kern w:val="32"/>
          </w:rPr>
          <w:t>Bevezetés</w:t>
        </w:r>
        <w:r>
          <w:rPr>
            <w:noProof/>
            <w:webHidden/>
          </w:rPr>
          <w:tab/>
        </w:r>
        <w:r>
          <w:rPr>
            <w:noProof/>
            <w:webHidden/>
          </w:rPr>
          <w:fldChar w:fldCharType="begin"/>
        </w:r>
        <w:r>
          <w:rPr>
            <w:noProof/>
            <w:webHidden/>
          </w:rPr>
          <w:instrText xml:space="preserve"> PAGEREF _Toc531377873 \h </w:instrText>
        </w:r>
        <w:r>
          <w:rPr>
            <w:noProof/>
            <w:webHidden/>
          </w:rPr>
        </w:r>
      </w:ins>
      <w:r>
        <w:rPr>
          <w:noProof/>
          <w:webHidden/>
        </w:rPr>
        <w:fldChar w:fldCharType="separate"/>
      </w:r>
      <w:ins w:id="37" w:author="Vihari Réka" w:date="2018-12-03T11:50:00Z">
        <w:r w:rsidR="00DD781E">
          <w:rPr>
            <w:noProof/>
            <w:webHidden/>
          </w:rPr>
          <w:t>12</w:t>
        </w:r>
      </w:ins>
      <w:ins w:id="38" w:author="Vihari Réka" w:date="2018-11-30T21:49:00Z">
        <w:r>
          <w:rPr>
            <w:noProof/>
            <w:webHidden/>
          </w:rPr>
          <w:fldChar w:fldCharType="end"/>
        </w:r>
        <w:r w:rsidRPr="003D74AE">
          <w:rPr>
            <w:rStyle w:val="Hiperhivatkozs"/>
            <w:noProof/>
          </w:rPr>
          <w:fldChar w:fldCharType="end"/>
        </w:r>
      </w:ins>
    </w:p>
    <w:p w14:paraId="553BF8C5" w14:textId="53CEE1D9" w:rsidR="00A65114" w:rsidRDefault="00A65114">
      <w:pPr>
        <w:pStyle w:val="TJ2"/>
        <w:tabs>
          <w:tab w:val="left" w:pos="960"/>
          <w:tab w:val="right" w:leader="dot" w:pos="9060"/>
        </w:tabs>
        <w:rPr>
          <w:ins w:id="39" w:author="Vihari Réka" w:date="2018-11-30T21:49:00Z"/>
          <w:rFonts w:asciiTheme="minorHAnsi" w:eastAsiaTheme="minorEastAsia" w:hAnsiTheme="minorHAnsi" w:cstheme="minorBidi"/>
          <w:noProof/>
          <w:lang w:eastAsia="hu-HU"/>
        </w:rPr>
      </w:pPr>
      <w:ins w:id="4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1.1</w:t>
        </w:r>
        <w:r>
          <w:rPr>
            <w:rFonts w:asciiTheme="minorHAnsi" w:eastAsiaTheme="minorEastAsia" w:hAnsiTheme="minorHAnsi" w:cstheme="minorBidi"/>
            <w:noProof/>
            <w:lang w:eastAsia="hu-HU"/>
          </w:rPr>
          <w:tab/>
        </w:r>
        <w:r w:rsidRPr="003D74AE">
          <w:rPr>
            <w:rStyle w:val="Hiperhivatkozs"/>
            <w:noProof/>
          </w:rPr>
          <w:t>Mobilpiaci kutatás</w:t>
        </w:r>
        <w:r>
          <w:rPr>
            <w:noProof/>
            <w:webHidden/>
          </w:rPr>
          <w:tab/>
        </w:r>
        <w:r>
          <w:rPr>
            <w:noProof/>
            <w:webHidden/>
          </w:rPr>
          <w:fldChar w:fldCharType="begin"/>
        </w:r>
        <w:r>
          <w:rPr>
            <w:noProof/>
            <w:webHidden/>
          </w:rPr>
          <w:instrText xml:space="preserve"> PAGEREF _Toc531377874 \h </w:instrText>
        </w:r>
        <w:r>
          <w:rPr>
            <w:noProof/>
            <w:webHidden/>
          </w:rPr>
        </w:r>
      </w:ins>
      <w:r>
        <w:rPr>
          <w:noProof/>
          <w:webHidden/>
        </w:rPr>
        <w:fldChar w:fldCharType="separate"/>
      </w:r>
      <w:ins w:id="41" w:author="Vihari Réka" w:date="2018-12-03T11:50:00Z">
        <w:r w:rsidR="00DD781E">
          <w:rPr>
            <w:noProof/>
            <w:webHidden/>
          </w:rPr>
          <w:t>13</w:t>
        </w:r>
      </w:ins>
      <w:ins w:id="42" w:author="Vihari Réka" w:date="2018-11-30T21:49:00Z">
        <w:r>
          <w:rPr>
            <w:noProof/>
            <w:webHidden/>
          </w:rPr>
          <w:fldChar w:fldCharType="end"/>
        </w:r>
        <w:r w:rsidRPr="003D74AE">
          <w:rPr>
            <w:rStyle w:val="Hiperhivatkozs"/>
            <w:noProof/>
          </w:rPr>
          <w:fldChar w:fldCharType="end"/>
        </w:r>
      </w:ins>
    </w:p>
    <w:p w14:paraId="78C38244" w14:textId="1F60AFC7" w:rsidR="00A65114" w:rsidRDefault="00A65114">
      <w:pPr>
        <w:pStyle w:val="TJ1"/>
        <w:rPr>
          <w:ins w:id="43" w:author="Vihari Réka" w:date="2018-11-30T21:49:00Z"/>
          <w:rFonts w:asciiTheme="minorHAnsi" w:eastAsiaTheme="minorEastAsia" w:hAnsiTheme="minorHAnsi" w:cstheme="minorBidi"/>
          <w:b w:val="0"/>
          <w:noProof/>
          <w:lang w:eastAsia="hu-HU"/>
        </w:rPr>
      </w:pPr>
      <w:ins w:id="4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_Toc531377875 \h </w:instrText>
        </w:r>
        <w:r>
          <w:rPr>
            <w:noProof/>
            <w:webHidden/>
          </w:rPr>
        </w:r>
      </w:ins>
      <w:r>
        <w:rPr>
          <w:noProof/>
          <w:webHidden/>
        </w:rPr>
        <w:fldChar w:fldCharType="separate"/>
      </w:r>
      <w:ins w:id="45" w:author="Vihari Réka" w:date="2018-12-03T11:50:00Z">
        <w:r w:rsidR="00DD781E">
          <w:rPr>
            <w:noProof/>
            <w:webHidden/>
          </w:rPr>
          <w:t>16</w:t>
        </w:r>
      </w:ins>
      <w:ins w:id="46" w:author="Vihari Réka" w:date="2018-11-30T21:49:00Z">
        <w:r>
          <w:rPr>
            <w:noProof/>
            <w:webHidden/>
          </w:rPr>
          <w:fldChar w:fldCharType="end"/>
        </w:r>
        <w:r w:rsidRPr="003D74AE">
          <w:rPr>
            <w:rStyle w:val="Hiperhivatkozs"/>
            <w:noProof/>
          </w:rPr>
          <w:fldChar w:fldCharType="end"/>
        </w:r>
      </w:ins>
    </w:p>
    <w:p w14:paraId="7F696FB3" w14:textId="60DB53B1" w:rsidR="00A65114" w:rsidRDefault="00A65114">
      <w:pPr>
        <w:pStyle w:val="TJ2"/>
        <w:tabs>
          <w:tab w:val="right" w:leader="dot" w:pos="9060"/>
        </w:tabs>
        <w:rPr>
          <w:ins w:id="47" w:author="Vihari Réka" w:date="2018-11-30T21:49:00Z"/>
          <w:rFonts w:asciiTheme="minorHAnsi" w:eastAsiaTheme="minorEastAsia" w:hAnsiTheme="minorHAnsi" w:cstheme="minorBidi"/>
          <w:noProof/>
          <w:lang w:eastAsia="hu-HU"/>
        </w:rPr>
      </w:pPr>
      <w:ins w:id="4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 Az operációs rendszer fejlődése</w:t>
        </w:r>
        <w:r>
          <w:rPr>
            <w:noProof/>
            <w:webHidden/>
          </w:rPr>
          <w:tab/>
        </w:r>
        <w:r>
          <w:rPr>
            <w:noProof/>
            <w:webHidden/>
          </w:rPr>
          <w:fldChar w:fldCharType="begin"/>
        </w:r>
        <w:r>
          <w:rPr>
            <w:noProof/>
            <w:webHidden/>
          </w:rPr>
          <w:instrText xml:space="preserve"> PAGEREF _Toc531377876 \h </w:instrText>
        </w:r>
        <w:r>
          <w:rPr>
            <w:noProof/>
            <w:webHidden/>
          </w:rPr>
        </w:r>
      </w:ins>
      <w:r>
        <w:rPr>
          <w:noProof/>
          <w:webHidden/>
        </w:rPr>
        <w:fldChar w:fldCharType="separate"/>
      </w:r>
      <w:ins w:id="49" w:author="Vihari Réka" w:date="2018-12-03T11:50:00Z">
        <w:r w:rsidR="00DD781E">
          <w:rPr>
            <w:noProof/>
            <w:webHidden/>
          </w:rPr>
          <w:t>16</w:t>
        </w:r>
      </w:ins>
      <w:ins w:id="50" w:author="Vihari Réka" w:date="2018-11-30T21:49:00Z">
        <w:r>
          <w:rPr>
            <w:noProof/>
            <w:webHidden/>
          </w:rPr>
          <w:fldChar w:fldCharType="end"/>
        </w:r>
        <w:r w:rsidRPr="003D74AE">
          <w:rPr>
            <w:rStyle w:val="Hiperhivatkozs"/>
            <w:noProof/>
          </w:rPr>
          <w:fldChar w:fldCharType="end"/>
        </w:r>
      </w:ins>
    </w:p>
    <w:p w14:paraId="0AEF0FC1" w14:textId="36B95AA3" w:rsidR="00A65114" w:rsidRDefault="00A65114">
      <w:pPr>
        <w:pStyle w:val="TJ3"/>
        <w:tabs>
          <w:tab w:val="left" w:pos="1440"/>
          <w:tab w:val="right" w:leader="dot" w:pos="9060"/>
        </w:tabs>
        <w:rPr>
          <w:ins w:id="51" w:author="Vihari Réka" w:date="2018-11-30T21:49:00Z"/>
          <w:rFonts w:asciiTheme="minorHAnsi" w:eastAsiaTheme="minorEastAsia" w:hAnsiTheme="minorHAnsi" w:cstheme="minorBidi"/>
          <w:noProof/>
          <w:lang w:eastAsia="hu-HU"/>
        </w:rPr>
      </w:pPr>
      <w:ins w:id="5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2.1.1</w:t>
        </w:r>
        <w:r>
          <w:rPr>
            <w:rFonts w:asciiTheme="minorHAnsi" w:eastAsiaTheme="minorEastAsia" w:hAnsiTheme="minorHAnsi" w:cstheme="minorBidi"/>
            <w:noProof/>
            <w:lang w:eastAsia="hu-HU"/>
          </w:rPr>
          <w:tab/>
        </w:r>
        <w:r w:rsidRPr="003D74AE">
          <w:rPr>
            <w:rStyle w:val="Hiperhivatkozs"/>
            <w:noProof/>
          </w:rPr>
          <w:t>iOS 9</w:t>
        </w:r>
        <w:r>
          <w:rPr>
            <w:noProof/>
            <w:webHidden/>
          </w:rPr>
          <w:tab/>
        </w:r>
        <w:r>
          <w:rPr>
            <w:noProof/>
            <w:webHidden/>
          </w:rPr>
          <w:fldChar w:fldCharType="begin"/>
        </w:r>
        <w:r>
          <w:rPr>
            <w:noProof/>
            <w:webHidden/>
          </w:rPr>
          <w:instrText xml:space="preserve"> PAGEREF _Toc531377877 \h </w:instrText>
        </w:r>
        <w:r>
          <w:rPr>
            <w:noProof/>
            <w:webHidden/>
          </w:rPr>
        </w:r>
      </w:ins>
      <w:r>
        <w:rPr>
          <w:noProof/>
          <w:webHidden/>
        </w:rPr>
        <w:fldChar w:fldCharType="separate"/>
      </w:r>
      <w:ins w:id="53" w:author="Vihari Réka" w:date="2018-12-03T11:50:00Z">
        <w:r w:rsidR="00DD781E">
          <w:rPr>
            <w:noProof/>
            <w:webHidden/>
          </w:rPr>
          <w:t>18</w:t>
        </w:r>
      </w:ins>
      <w:ins w:id="54" w:author="Vihari Réka" w:date="2018-11-30T21:49:00Z">
        <w:r>
          <w:rPr>
            <w:noProof/>
            <w:webHidden/>
          </w:rPr>
          <w:fldChar w:fldCharType="end"/>
        </w:r>
        <w:r w:rsidRPr="003D74AE">
          <w:rPr>
            <w:rStyle w:val="Hiperhivatkozs"/>
            <w:noProof/>
          </w:rPr>
          <w:fldChar w:fldCharType="end"/>
        </w:r>
      </w:ins>
    </w:p>
    <w:p w14:paraId="103C1DFB" w14:textId="75933A74" w:rsidR="00A65114" w:rsidRDefault="00A65114">
      <w:pPr>
        <w:pStyle w:val="TJ3"/>
        <w:tabs>
          <w:tab w:val="left" w:pos="1440"/>
          <w:tab w:val="right" w:leader="dot" w:pos="9060"/>
        </w:tabs>
        <w:rPr>
          <w:ins w:id="55" w:author="Vihari Réka" w:date="2018-11-30T21:49:00Z"/>
          <w:rFonts w:asciiTheme="minorHAnsi" w:eastAsiaTheme="minorEastAsia" w:hAnsiTheme="minorHAnsi" w:cstheme="minorBidi"/>
          <w:noProof/>
          <w:lang w:eastAsia="hu-HU"/>
        </w:rPr>
      </w:pPr>
      <w:ins w:id="5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2.1.2</w:t>
        </w:r>
        <w:r>
          <w:rPr>
            <w:rFonts w:asciiTheme="minorHAnsi" w:eastAsiaTheme="minorEastAsia" w:hAnsiTheme="minorHAnsi" w:cstheme="minorBidi"/>
            <w:noProof/>
            <w:lang w:eastAsia="hu-HU"/>
          </w:rPr>
          <w:tab/>
        </w:r>
        <w:r w:rsidRPr="003D74AE">
          <w:rPr>
            <w:rStyle w:val="Hiperhivatkozs"/>
            <w:noProof/>
          </w:rPr>
          <w:t>iOS 10</w:t>
        </w:r>
        <w:r>
          <w:rPr>
            <w:noProof/>
            <w:webHidden/>
          </w:rPr>
          <w:tab/>
        </w:r>
        <w:r>
          <w:rPr>
            <w:noProof/>
            <w:webHidden/>
          </w:rPr>
          <w:fldChar w:fldCharType="begin"/>
        </w:r>
        <w:r>
          <w:rPr>
            <w:noProof/>
            <w:webHidden/>
          </w:rPr>
          <w:instrText xml:space="preserve"> PAGEREF _Toc531377878 \h </w:instrText>
        </w:r>
        <w:r>
          <w:rPr>
            <w:noProof/>
            <w:webHidden/>
          </w:rPr>
        </w:r>
      </w:ins>
      <w:r>
        <w:rPr>
          <w:noProof/>
          <w:webHidden/>
        </w:rPr>
        <w:fldChar w:fldCharType="separate"/>
      </w:r>
      <w:ins w:id="57" w:author="Vihari Réka" w:date="2018-12-03T11:50:00Z">
        <w:r w:rsidR="00DD781E">
          <w:rPr>
            <w:noProof/>
            <w:webHidden/>
          </w:rPr>
          <w:t>19</w:t>
        </w:r>
      </w:ins>
      <w:ins w:id="58" w:author="Vihari Réka" w:date="2018-11-30T21:49:00Z">
        <w:r>
          <w:rPr>
            <w:noProof/>
            <w:webHidden/>
          </w:rPr>
          <w:fldChar w:fldCharType="end"/>
        </w:r>
        <w:r w:rsidRPr="003D74AE">
          <w:rPr>
            <w:rStyle w:val="Hiperhivatkozs"/>
            <w:noProof/>
          </w:rPr>
          <w:fldChar w:fldCharType="end"/>
        </w:r>
      </w:ins>
    </w:p>
    <w:p w14:paraId="6D56E8DE" w14:textId="3DB8C122" w:rsidR="00A65114" w:rsidRDefault="00A65114">
      <w:pPr>
        <w:pStyle w:val="TJ3"/>
        <w:tabs>
          <w:tab w:val="left" w:pos="1440"/>
          <w:tab w:val="right" w:leader="dot" w:pos="9060"/>
        </w:tabs>
        <w:rPr>
          <w:ins w:id="59" w:author="Vihari Réka" w:date="2018-11-30T21:49:00Z"/>
          <w:rFonts w:asciiTheme="minorHAnsi" w:eastAsiaTheme="minorEastAsia" w:hAnsiTheme="minorHAnsi" w:cstheme="minorBidi"/>
          <w:noProof/>
          <w:lang w:eastAsia="hu-HU"/>
        </w:rPr>
      </w:pPr>
      <w:ins w:id="6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2.1.3</w:t>
        </w:r>
        <w:r>
          <w:rPr>
            <w:rFonts w:asciiTheme="minorHAnsi" w:eastAsiaTheme="minorEastAsia" w:hAnsiTheme="minorHAnsi" w:cstheme="minorBidi"/>
            <w:noProof/>
            <w:lang w:eastAsia="hu-HU"/>
          </w:rPr>
          <w:tab/>
        </w:r>
        <w:r w:rsidRPr="003D74AE">
          <w:rPr>
            <w:rStyle w:val="Hiperhivatkozs"/>
            <w:noProof/>
          </w:rPr>
          <w:t>iOS 11</w:t>
        </w:r>
        <w:r>
          <w:rPr>
            <w:noProof/>
            <w:webHidden/>
          </w:rPr>
          <w:tab/>
        </w:r>
        <w:r>
          <w:rPr>
            <w:noProof/>
            <w:webHidden/>
          </w:rPr>
          <w:fldChar w:fldCharType="begin"/>
        </w:r>
        <w:r>
          <w:rPr>
            <w:noProof/>
            <w:webHidden/>
          </w:rPr>
          <w:instrText xml:space="preserve"> PAGEREF _Toc531377880 \h </w:instrText>
        </w:r>
        <w:r>
          <w:rPr>
            <w:noProof/>
            <w:webHidden/>
          </w:rPr>
        </w:r>
      </w:ins>
      <w:r>
        <w:rPr>
          <w:noProof/>
          <w:webHidden/>
        </w:rPr>
        <w:fldChar w:fldCharType="separate"/>
      </w:r>
      <w:ins w:id="61" w:author="Vihari Réka" w:date="2018-12-03T11:50:00Z">
        <w:r w:rsidR="00DD781E">
          <w:rPr>
            <w:noProof/>
            <w:webHidden/>
          </w:rPr>
          <w:t>19</w:t>
        </w:r>
      </w:ins>
      <w:ins w:id="62" w:author="Vihari Réka" w:date="2018-11-30T21:49:00Z">
        <w:r>
          <w:rPr>
            <w:noProof/>
            <w:webHidden/>
          </w:rPr>
          <w:fldChar w:fldCharType="end"/>
        </w:r>
        <w:r w:rsidRPr="003D74AE">
          <w:rPr>
            <w:rStyle w:val="Hiperhivatkozs"/>
            <w:noProof/>
          </w:rPr>
          <w:fldChar w:fldCharType="end"/>
        </w:r>
      </w:ins>
    </w:p>
    <w:p w14:paraId="3A307FD0" w14:textId="75BE4038" w:rsidR="00A65114" w:rsidRDefault="00A65114">
      <w:pPr>
        <w:pStyle w:val="TJ3"/>
        <w:tabs>
          <w:tab w:val="left" w:pos="1440"/>
          <w:tab w:val="right" w:leader="dot" w:pos="9060"/>
        </w:tabs>
        <w:rPr>
          <w:ins w:id="63" w:author="Vihari Réka" w:date="2018-11-30T21:49:00Z"/>
          <w:rFonts w:asciiTheme="minorHAnsi" w:eastAsiaTheme="minorEastAsia" w:hAnsiTheme="minorHAnsi" w:cstheme="minorBidi"/>
          <w:noProof/>
          <w:lang w:eastAsia="hu-HU"/>
        </w:rPr>
      </w:pPr>
      <w:ins w:id="6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2.1.4</w:t>
        </w:r>
        <w:r>
          <w:rPr>
            <w:rFonts w:asciiTheme="minorHAnsi" w:eastAsiaTheme="minorEastAsia" w:hAnsiTheme="minorHAnsi" w:cstheme="minorBidi"/>
            <w:noProof/>
            <w:lang w:eastAsia="hu-HU"/>
          </w:rPr>
          <w:tab/>
        </w:r>
        <w:r w:rsidRPr="003D74AE">
          <w:rPr>
            <w:rStyle w:val="Hiperhivatkozs"/>
            <w:noProof/>
          </w:rPr>
          <w:t>iOS 12</w:t>
        </w:r>
        <w:r>
          <w:rPr>
            <w:noProof/>
            <w:webHidden/>
          </w:rPr>
          <w:tab/>
        </w:r>
        <w:r>
          <w:rPr>
            <w:noProof/>
            <w:webHidden/>
          </w:rPr>
          <w:fldChar w:fldCharType="begin"/>
        </w:r>
        <w:r>
          <w:rPr>
            <w:noProof/>
            <w:webHidden/>
          </w:rPr>
          <w:instrText xml:space="preserve"> PAGEREF _Toc531377881 \h </w:instrText>
        </w:r>
        <w:r>
          <w:rPr>
            <w:noProof/>
            <w:webHidden/>
          </w:rPr>
        </w:r>
      </w:ins>
      <w:r>
        <w:rPr>
          <w:noProof/>
          <w:webHidden/>
        </w:rPr>
        <w:fldChar w:fldCharType="separate"/>
      </w:r>
      <w:ins w:id="65" w:author="Vihari Réka" w:date="2018-12-03T11:50:00Z">
        <w:r w:rsidR="00DD781E">
          <w:rPr>
            <w:noProof/>
            <w:webHidden/>
          </w:rPr>
          <w:t>20</w:t>
        </w:r>
      </w:ins>
      <w:ins w:id="66" w:author="Vihari Réka" w:date="2018-11-30T21:49:00Z">
        <w:r>
          <w:rPr>
            <w:noProof/>
            <w:webHidden/>
          </w:rPr>
          <w:fldChar w:fldCharType="end"/>
        </w:r>
        <w:r w:rsidRPr="003D74AE">
          <w:rPr>
            <w:rStyle w:val="Hiperhivatkozs"/>
            <w:noProof/>
          </w:rPr>
          <w:fldChar w:fldCharType="end"/>
        </w:r>
      </w:ins>
    </w:p>
    <w:p w14:paraId="71A42F71" w14:textId="46FA999F" w:rsidR="00A65114" w:rsidRDefault="00A65114">
      <w:pPr>
        <w:pStyle w:val="TJ2"/>
        <w:tabs>
          <w:tab w:val="left" w:pos="960"/>
          <w:tab w:val="right" w:leader="dot" w:pos="9060"/>
        </w:tabs>
        <w:rPr>
          <w:ins w:id="67" w:author="Vihari Réka" w:date="2018-11-30T21:49:00Z"/>
          <w:rFonts w:asciiTheme="minorHAnsi" w:eastAsiaTheme="minorEastAsia" w:hAnsiTheme="minorHAnsi" w:cstheme="minorBidi"/>
          <w:noProof/>
          <w:lang w:eastAsia="hu-HU"/>
        </w:rPr>
      </w:pPr>
      <w:ins w:id="6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2.2</w:t>
        </w:r>
        <w:r>
          <w:rPr>
            <w:rFonts w:asciiTheme="minorHAnsi" w:eastAsiaTheme="minorEastAsia" w:hAnsiTheme="minorHAnsi" w:cstheme="minorBidi"/>
            <w:noProof/>
            <w:lang w:eastAsia="hu-HU"/>
          </w:rPr>
          <w:tab/>
        </w:r>
        <w:r w:rsidRPr="003D74AE">
          <w:rPr>
            <w:rStyle w:val="Hiperhivatkozs"/>
            <w:noProof/>
          </w:rPr>
          <w:t>Swift</w:t>
        </w:r>
        <w:r>
          <w:rPr>
            <w:noProof/>
            <w:webHidden/>
          </w:rPr>
          <w:tab/>
        </w:r>
        <w:r>
          <w:rPr>
            <w:noProof/>
            <w:webHidden/>
          </w:rPr>
          <w:fldChar w:fldCharType="begin"/>
        </w:r>
        <w:r>
          <w:rPr>
            <w:noProof/>
            <w:webHidden/>
          </w:rPr>
          <w:instrText xml:space="preserve"> PAGEREF _Toc531377882 \h </w:instrText>
        </w:r>
        <w:r>
          <w:rPr>
            <w:noProof/>
            <w:webHidden/>
          </w:rPr>
        </w:r>
      </w:ins>
      <w:r>
        <w:rPr>
          <w:noProof/>
          <w:webHidden/>
        </w:rPr>
        <w:fldChar w:fldCharType="separate"/>
      </w:r>
      <w:ins w:id="69" w:author="Vihari Réka" w:date="2018-12-03T11:50:00Z">
        <w:r w:rsidR="00DD781E">
          <w:rPr>
            <w:noProof/>
            <w:webHidden/>
          </w:rPr>
          <w:t>21</w:t>
        </w:r>
      </w:ins>
      <w:ins w:id="70" w:author="Vihari Réka" w:date="2018-11-30T21:49:00Z">
        <w:r>
          <w:rPr>
            <w:noProof/>
            <w:webHidden/>
          </w:rPr>
          <w:fldChar w:fldCharType="end"/>
        </w:r>
        <w:r w:rsidRPr="003D74AE">
          <w:rPr>
            <w:rStyle w:val="Hiperhivatkozs"/>
            <w:noProof/>
          </w:rPr>
          <w:fldChar w:fldCharType="end"/>
        </w:r>
      </w:ins>
    </w:p>
    <w:p w14:paraId="42BCFCEF" w14:textId="4FFB272D" w:rsidR="00A65114" w:rsidRDefault="00A65114">
      <w:pPr>
        <w:pStyle w:val="TJ2"/>
        <w:tabs>
          <w:tab w:val="left" w:pos="960"/>
          <w:tab w:val="right" w:leader="dot" w:pos="9060"/>
        </w:tabs>
        <w:rPr>
          <w:ins w:id="71" w:author="Vihari Réka" w:date="2018-11-30T21:49:00Z"/>
          <w:rFonts w:asciiTheme="minorHAnsi" w:eastAsiaTheme="minorEastAsia" w:hAnsiTheme="minorHAnsi" w:cstheme="minorBidi"/>
          <w:noProof/>
          <w:lang w:eastAsia="hu-HU"/>
        </w:rPr>
      </w:pPr>
      <w:ins w:id="7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2.3</w:t>
        </w:r>
        <w:r>
          <w:rPr>
            <w:rFonts w:asciiTheme="minorHAnsi" w:eastAsiaTheme="minorEastAsia" w:hAnsiTheme="minorHAnsi" w:cstheme="minorBidi"/>
            <w:noProof/>
            <w:lang w:eastAsia="hu-HU"/>
          </w:rPr>
          <w:tab/>
        </w:r>
        <w:r w:rsidRPr="003D74AE">
          <w:rPr>
            <w:rStyle w:val="Hiperhivatkozs"/>
            <w:noProof/>
          </w:rPr>
          <w:t>Xcode</w:t>
        </w:r>
        <w:r>
          <w:rPr>
            <w:noProof/>
            <w:webHidden/>
          </w:rPr>
          <w:tab/>
        </w:r>
        <w:r>
          <w:rPr>
            <w:noProof/>
            <w:webHidden/>
          </w:rPr>
          <w:fldChar w:fldCharType="begin"/>
        </w:r>
        <w:r>
          <w:rPr>
            <w:noProof/>
            <w:webHidden/>
          </w:rPr>
          <w:instrText xml:space="preserve"> PAGEREF _Toc531377883 \h </w:instrText>
        </w:r>
        <w:r>
          <w:rPr>
            <w:noProof/>
            <w:webHidden/>
          </w:rPr>
        </w:r>
      </w:ins>
      <w:r>
        <w:rPr>
          <w:noProof/>
          <w:webHidden/>
        </w:rPr>
        <w:fldChar w:fldCharType="separate"/>
      </w:r>
      <w:ins w:id="73" w:author="Vihari Réka" w:date="2018-12-03T11:50:00Z">
        <w:r w:rsidR="00DD781E">
          <w:rPr>
            <w:noProof/>
            <w:webHidden/>
          </w:rPr>
          <w:t>21</w:t>
        </w:r>
      </w:ins>
      <w:ins w:id="74" w:author="Vihari Réka" w:date="2018-11-30T21:49:00Z">
        <w:r>
          <w:rPr>
            <w:noProof/>
            <w:webHidden/>
          </w:rPr>
          <w:fldChar w:fldCharType="end"/>
        </w:r>
        <w:r w:rsidRPr="003D74AE">
          <w:rPr>
            <w:rStyle w:val="Hiperhivatkozs"/>
            <w:noProof/>
          </w:rPr>
          <w:fldChar w:fldCharType="end"/>
        </w:r>
      </w:ins>
    </w:p>
    <w:p w14:paraId="67403277" w14:textId="28F00EEF" w:rsidR="00A65114" w:rsidRDefault="00A65114">
      <w:pPr>
        <w:pStyle w:val="TJ2"/>
        <w:tabs>
          <w:tab w:val="left" w:pos="960"/>
          <w:tab w:val="right" w:leader="dot" w:pos="9060"/>
        </w:tabs>
        <w:rPr>
          <w:ins w:id="75" w:author="Vihari Réka" w:date="2018-11-30T21:49:00Z"/>
          <w:rFonts w:asciiTheme="minorHAnsi" w:eastAsiaTheme="minorEastAsia" w:hAnsiTheme="minorHAnsi" w:cstheme="minorBidi"/>
          <w:noProof/>
          <w:lang w:eastAsia="hu-HU"/>
        </w:rPr>
      </w:pPr>
      <w:ins w:id="7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w:t>
        </w:r>
        <w:r>
          <w:rPr>
            <w:rFonts w:asciiTheme="minorHAnsi" w:eastAsiaTheme="minorEastAsia" w:hAnsiTheme="minorHAnsi" w:cstheme="minorBidi"/>
            <w:noProof/>
            <w:lang w:eastAsia="hu-HU"/>
          </w:rPr>
          <w:tab/>
        </w:r>
        <w:r w:rsidRPr="003D74AE">
          <w:rPr>
            <w:rStyle w:val="Hiperhivatkozs"/>
            <w:noProof/>
          </w:rPr>
          <w:t>Architektúrális minták</w:t>
        </w:r>
        <w:r>
          <w:rPr>
            <w:noProof/>
            <w:webHidden/>
          </w:rPr>
          <w:tab/>
        </w:r>
        <w:r>
          <w:rPr>
            <w:noProof/>
            <w:webHidden/>
          </w:rPr>
          <w:fldChar w:fldCharType="begin"/>
        </w:r>
        <w:r>
          <w:rPr>
            <w:noProof/>
            <w:webHidden/>
          </w:rPr>
          <w:instrText xml:space="preserve"> PAGEREF _Toc531377884 \h </w:instrText>
        </w:r>
        <w:r>
          <w:rPr>
            <w:noProof/>
            <w:webHidden/>
          </w:rPr>
        </w:r>
      </w:ins>
      <w:r>
        <w:rPr>
          <w:noProof/>
          <w:webHidden/>
        </w:rPr>
        <w:fldChar w:fldCharType="separate"/>
      </w:r>
      <w:ins w:id="77" w:author="Vihari Réka" w:date="2018-12-03T11:50:00Z">
        <w:r w:rsidR="00DD781E">
          <w:rPr>
            <w:noProof/>
            <w:webHidden/>
          </w:rPr>
          <w:t>24</w:t>
        </w:r>
      </w:ins>
      <w:ins w:id="78" w:author="Vihari Réka" w:date="2018-11-30T21:49:00Z">
        <w:r>
          <w:rPr>
            <w:noProof/>
            <w:webHidden/>
          </w:rPr>
          <w:fldChar w:fldCharType="end"/>
        </w:r>
        <w:r w:rsidRPr="003D74AE">
          <w:rPr>
            <w:rStyle w:val="Hiperhivatkozs"/>
            <w:noProof/>
          </w:rPr>
          <w:fldChar w:fldCharType="end"/>
        </w:r>
      </w:ins>
    </w:p>
    <w:p w14:paraId="24DCF0AD" w14:textId="01C4FAC4" w:rsidR="00A65114" w:rsidRDefault="00A65114">
      <w:pPr>
        <w:pStyle w:val="TJ3"/>
        <w:tabs>
          <w:tab w:val="left" w:pos="1440"/>
          <w:tab w:val="right" w:leader="dot" w:pos="9060"/>
        </w:tabs>
        <w:rPr>
          <w:ins w:id="79" w:author="Vihari Réka" w:date="2018-11-30T21:49:00Z"/>
          <w:rFonts w:asciiTheme="minorHAnsi" w:eastAsiaTheme="minorEastAsia" w:hAnsiTheme="minorHAnsi" w:cstheme="minorBidi"/>
          <w:noProof/>
          <w:lang w:eastAsia="hu-HU"/>
        </w:rPr>
      </w:pPr>
      <w:ins w:id="8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2.4.1</w:t>
        </w:r>
        <w:r>
          <w:rPr>
            <w:rFonts w:asciiTheme="minorHAnsi" w:eastAsiaTheme="minorEastAsia" w:hAnsiTheme="minorHAnsi" w:cstheme="minorBidi"/>
            <w:noProof/>
            <w:lang w:eastAsia="hu-HU"/>
          </w:rPr>
          <w:tab/>
        </w:r>
        <w:r w:rsidRPr="003D74AE">
          <w:rPr>
            <w:rStyle w:val="Hiperhivatkozs"/>
            <w:noProof/>
          </w:rPr>
          <w:t>MVC</w:t>
        </w:r>
        <w:r>
          <w:rPr>
            <w:noProof/>
            <w:webHidden/>
          </w:rPr>
          <w:tab/>
        </w:r>
        <w:r>
          <w:rPr>
            <w:noProof/>
            <w:webHidden/>
          </w:rPr>
          <w:fldChar w:fldCharType="begin"/>
        </w:r>
        <w:r>
          <w:rPr>
            <w:noProof/>
            <w:webHidden/>
          </w:rPr>
          <w:instrText xml:space="preserve"> PAGEREF _Toc531377885 \h </w:instrText>
        </w:r>
        <w:r>
          <w:rPr>
            <w:noProof/>
            <w:webHidden/>
          </w:rPr>
        </w:r>
      </w:ins>
      <w:r>
        <w:rPr>
          <w:noProof/>
          <w:webHidden/>
        </w:rPr>
        <w:fldChar w:fldCharType="separate"/>
      </w:r>
      <w:ins w:id="81" w:author="Vihari Réka" w:date="2018-12-03T11:50:00Z">
        <w:r w:rsidR="00DD781E">
          <w:rPr>
            <w:noProof/>
            <w:webHidden/>
          </w:rPr>
          <w:t>24</w:t>
        </w:r>
      </w:ins>
      <w:ins w:id="82" w:author="Vihari Réka" w:date="2018-11-30T21:49:00Z">
        <w:r>
          <w:rPr>
            <w:noProof/>
            <w:webHidden/>
          </w:rPr>
          <w:fldChar w:fldCharType="end"/>
        </w:r>
        <w:r w:rsidRPr="003D74AE">
          <w:rPr>
            <w:rStyle w:val="Hiperhivatkozs"/>
            <w:noProof/>
          </w:rPr>
          <w:fldChar w:fldCharType="end"/>
        </w:r>
      </w:ins>
    </w:p>
    <w:p w14:paraId="4B09D079" w14:textId="101624B7" w:rsidR="00A65114" w:rsidRDefault="00A65114">
      <w:pPr>
        <w:pStyle w:val="TJ3"/>
        <w:tabs>
          <w:tab w:val="left" w:pos="960"/>
          <w:tab w:val="right" w:leader="dot" w:pos="9060"/>
        </w:tabs>
        <w:rPr>
          <w:ins w:id="83" w:author="Vihari Réka" w:date="2018-11-30T21:49:00Z"/>
          <w:rFonts w:asciiTheme="minorHAnsi" w:eastAsiaTheme="minorEastAsia" w:hAnsiTheme="minorHAnsi" w:cstheme="minorBidi"/>
          <w:noProof/>
          <w:lang w:eastAsia="hu-HU"/>
        </w:rPr>
      </w:pPr>
      <w:ins w:id="8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Pr>
            <w:rFonts w:asciiTheme="minorHAnsi" w:eastAsiaTheme="minorEastAsia" w:hAnsiTheme="minorHAnsi" w:cstheme="minorBidi"/>
            <w:noProof/>
            <w:lang w:eastAsia="hu-HU"/>
          </w:rPr>
          <w:tab/>
        </w:r>
        <w:r w:rsidRPr="003D74AE">
          <w:rPr>
            <w:rStyle w:val="Hiperhivatkozs"/>
            <w:noProof/>
          </w:rPr>
          <w:t>VIPER</w:t>
        </w:r>
        <w:r>
          <w:rPr>
            <w:noProof/>
            <w:webHidden/>
          </w:rPr>
          <w:tab/>
        </w:r>
        <w:r>
          <w:rPr>
            <w:noProof/>
            <w:webHidden/>
          </w:rPr>
          <w:fldChar w:fldCharType="begin"/>
        </w:r>
        <w:r>
          <w:rPr>
            <w:noProof/>
            <w:webHidden/>
          </w:rPr>
          <w:instrText xml:space="preserve"> PAGEREF _Toc531377886 \h </w:instrText>
        </w:r>
        <w:r>
          <w:rPr>
            <w:noProof/>
            <w:webHidden/>
          </w:rPr>
        </w:r>
      </w:ins>
      <w:r>
        <w:rPr>
          <w:noProof/>
          <w:webHidden/>
        </w:rPr>
        <w:fldChar w:fldCharType="separate"/>
      </w:r>
      <w:ins w:id="85" w:author="Vihari Réka" w:date="2018-12-03T11:50:00Z">
        <w:r w:rsidR="00DD781E">
          <w:rPr>
            <w:noProof/>
            <w:webHidden/>
          </w:rPr>
          <w:t>26</w:t>
        </w:r>
      </w:ins>
      <w:ins w:id="86" w:author="Vihari Réka" w:date="2018-11-30T21:49:00Z">
        <w:r>
          <w:rPr>
            <w:noProof/>
            <w:webHidden/>
          </w:rPr>
          <w:fldChar w:fldCharType="end"/>
        </w:r>
        <w:r w:rsidRPr="003D74AE">
          <w:rPr>
            <w:rStyle w:val="Hiperhivatkozs"/>
            <w:noProof/>
          </w:rPr>
          <w:fldChar w:fldCharType="end"/>
        </w:r>
      </w:ins>
    </w:p>
    <w:p w14:paraId="528F9191" w14:textId="425DDACC" w:rsidR="00A65114" w:rsidRDefault="00A65114">
      <w:pPr>
        <w:pStyle w:val="TJ3"/>
        <w:tabs>
          <w:tab w:val="right" w:leader="dot" w:pos="9060"/>
        </w:tabs>
        <w:rPr>
          <w:ins w:id="87" w:author="Vihari Réka" w:date="2018-11-30T21:49:00Z"/>
          <w:rFonts w:asciiTheme="minorHAnsi" w:eastAsiaTheme="minorEastAsia" w:hAnsiTheme="minorHAnsi" w:cstheme="minorBidi"/>
          <w:noProof/>
          <w:lang w:eastAsia="hu-HU"/>
        </w:rPr>
      </w:pPr>
      <w:ins w:id="8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2.4.2</w:t>
        </w:r>
        <w:r>
          <w:rPr>
            <w:noProof/>
            <w:webHidden/>
          </w:rPr>
          <w:tab/>
        </w:r>
        <w:r>
          <w:rPr>
            <w:noProof/>
            <w:webHidden/>
          </w:rPr>
          <w:fldChar w:fldCharType="begin"/>
        </w:r>
        <w:r>
          <w:rPr>
            <w:noProof/>
            <w:webHidden/>
          </w:rPr>
          <w:instrText xml:space="preserve"> PAGEREF _Toc531377887 \h </w:instrText>
        </w:r>
        <w:r>
          <w:rPr>
            <w:noProof/>
            <w:webHidden/>
          </w:rPr>
        </w:r>
      </w:ins>
      <w:r>
        <w:rPr>
          <w:noProof/>
          <w:webHidden/>
        </w:rPr>
        <w:fldChar w:fldCharType="separate"/>
      </w:r>
      <w:ins w:id="89" w:author="Vihari Réka" w:date="2018-12-03T11:50:00Z">
        <w:r w:rsidR="00DD781E">
          <w:rPr>
            <w:noProof/>
            <w:webHidden/>
          </w:rPr>
          <w:t>26</w:t>
        </w:r>
      </w:ins>
      <w:ins w:id="90" w:author="Vihari Réka" w:date="2018-11-30T21:49:00Z">
        <w:r>
          <w:rPr>
            <w:noProof/>
            <w:webHidden/>
          </w:rPr>
          <w:fldChar w:fldCharType="end"/>
        </w:r>
        <w:r w:rsidRPr="003D74AE">
          <w:rPr>
            <w:rStyle w:val="Hiperhivatkozs"/>
            <w:noProof/>
          </w:rPr>
          <w:fldChar w:fldCharType="end"/>
        </w:r>
      </w:ins>
    </w:p>
    <w:p w14:paraId="68D038D2" w14:textId="78C8B5F2" w:rsidR="00A65114" w:rsidRDefault="00A65114">
      <w:pPr>
        <w:pStyle w:val="TJ3"/>
        <w:tabs>
          <w:tab w:val="left" w:pos="1440"/>
          <w:tab w:val="right" w:leader="dot" w:pos="9060"/>
        </w:tabs>
        <w:rPr>
          <w:ins w:id="91" w:author="Vihari Réka" w:date="2018-11-30T21:49:00Z"/>
          <w:rFonts w:asciiTheme="minorHAnsi" w:eastAsiaTheme="minorEastAsia" w:hAnsiTheme="minorHAnsi" w:cstheme="minorBidi"/>
          <w:noProof/>
          <w:lang w:eastAsia="hu-HU"/>
        </w:rPr>
      </w:pPr>
      <w:ins w:id="9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2.4.3</w:t>
        </w:r>
        <w:r>
          <w:rPr>
            <w:rFonts w:asciiTheme="minorHAnsi" w:eastAsiaTheme="minorEastAsia" w:hAnsiTheme="minorHAnsi" w:cstheme="minorBidi"/>
            <w:noProof/>
            <w:lang w:eastAsia="hu-HU"/>
          </w:rPr>
          <w:tab/>
        </w:r>
        <w:r w:rsidRPr="003D74AE">
          <w:rPr>
            <w:rStyle w:val="Hiperhivatkozs"/>
            <w:noProof/>
          </w:rPr>
          <w:t>Viper vs MVC</w:t>
        </w:r>
        <w:r>
          <w:rPr>
            <w:noProof/>
            <w:webHidden/>
          </w:rPr>
          <w:tab/>
        </w:r>
        <w:r>
          <w:rPr>
            <w:noProof/>
            <w:webHidden/>
          </w:rPr>
          <w:fldChar w:fldCharType="begin"/>
        </w:r>
        <w:r>
          <w:rPr>
            <w:noProof/>
            <w:webHidden/>
          </w:rPr>
          <w:instrText xml:space="preserve"> PAGEREF _Toc531377888 \h </w:instrText>
        </w:r>
        <w:r>
          <w:rPr>
            <w:noProof/>
            <w:webHidden/>
          </w:rPr>
        </w:r>
      </w:ins>
      <w:r>
        <w:rPr>
          <w:noProof/>
          <w:webHidden/>
        </w:rPr>
        <w:fldChar w:fldCharType="separate"/>
      </w:r>
      <w:ins w:id="93" w:author="Vihari Réka" w:date="2018-12-03T11:50:00Z">
        <w:r w:rsidR="00DD781E">
          <w:rPr>
            <w:noProof/>
            <w:webHidden/>
          </w:rPr>
          <w:t>27</w:t>
        </w:r>
      </w:ins>
      <w:ins w:id="94" w:author="Vihari Réka" w:date="2018-11-30T21:49:00Z">
        <w:r>
          <w:rPr>
            <w:noProof/>
            <w:webHidden/>
          </w:rPr>
          <w:fldChar w:fldCharType="end"/>
        </w:r>
        <w:r w:rsidRPr="003D74AE">
          <w:rPr>
            <w:rStyle w:val="Hiperhivatkozs"/>
            <w:noProof/>
          </w:rPr>
          <w:fldChar w:fldCharType="end"/>
        </w:r>
      </w:ins>
    </w:p>
    <w:p w14:paraId="1720C5A1" w14:textId="578E80F1" w:rsidR="00A65114" w:rsidRDefault="00A65114">
      <w:pPr>
        <w:pStyle w:val="TJ3"/>
        <w:tabs>
          <w:tab w:val="left" w:pos="1440"/>
          <w:tab w:val="right" w:leader="dot" w:pos="9060"/>
        </w:tabs>
        <w:rPr>
          <w:ins w:id="95" w:author="Vihari Réka" w:date="2018-11-30T21:49:00Z"/>
          <w:rFonts w:asciiTheme="minorHAnsi" w:eastAsiaTheme="minorEastAsia" w:hAnsiTheme="minorHAnsi" w:cstheme="minorBidi"/>
          <w:noProof/>
          <w:lang w:eastAsia="hu-HU"/>
        </w:rPr>
      </w:pPr>
      <w:ins w:id="9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2.4.4</w:t>
        </w:r>
        <w:r>
          <w:rPr>
            <w:rFonts w:asciiTheme="minorHAnsi" w:eastAsiaTheme="minorEastAsia" w:hAnsiTheme="minorHAnsi" w:cstheme="minorBidi"/>
            <w:noProof/>
            <w:lang w:eastAsia="hu-HU"/>
          </w:rPr>
          <w:tab/>
        </w:r>
        <w:r w:rsidRPr="003D74AE">
          <w:rPr>
            <w:rStyle w:val="Hiperhivatkozs"/>
            <w:noProof/>
          </w:rPr>
          <w:t>Konklúzió</w:t>
        </w:r>
        <w:r>
          <w:rPr>
            <w:noProof/>
            <w:webHidden/>
          </w:rPr>
          <w:tab/>
        </w:r>
        <w:r>
          <w:rPr>
            <w:noProof/>
            <w:webHidden/>
          </w:rPr>
          <w:fldChar w:fldCharType="begin"/>
        </w:r>
        <w:r>
          <w:rPr>
            <w:noProof/>
            <w:webHidden/>
          </w:rPr>
          <w:instrText xml:space="preserve"> PAGEREF _Toc531377889 \h </w:instrText>
        </w:r>
        <w:r>
          <w:rPr>
            <w:noProof/>
            <w:webHidden/>
          </w:rPr>
        </w:r>
      </w:ins>
      <w:r>
        <w:rPr>
          <w:noProof/>
          <w:webHidden/>
        </w:rPr>
        <w:fldChar w:fldCharType="separate"/>
      </w:r>
      <w:ins w:id="97" w:author="Vihari Réka" w:date="2018-12-03T11:50:00Z">
        <w:r w:rsidR="00DD781E">
          <w:rPr>
            <w:noProof/>
            <w:webHidden/>
          </w:rPr>
          <w:t>27</w:t>
        </w:r>
      </w:ins>
      <w:ins w:id="98" w:author="Vihari Réka" w:date="2018-11-30T21:49:00Z">
        <w:r>
          <w:rPr>
            <w:noProof/>
            <w:webHidden/>
          </w:rPr>
          <w:fldChar w:fldCharType="end"/>
        </w:r>
        <w:r w:rsidRPr="003D74AE">
          <w:rPr>
            <w:rStyle w:val="Hiperhivatkozs"/>
            <w:noProof/>
          </w:rPr>
          <w:fldChar w:fldCharType="end"/>
        </w:r>
      </w:ins>
    </w:p>
    <w:p w14:paraId="5F4A7632" w14:textId="34E65E02" w:rsidR="00A65114" w:rsidRDefault="00A65114">
      <w:pPr>
        <w:pStyle w:val="TJ1"/>
        <w:tabs>
          <w:tab w:val="left" w:pos="482"/>
        </w:tabs>
        <w:rPr>
          <w:ins w:id="99" w:author="Vihari Réka" w:date="2018-11-30T21:49:00Z"/>
          <w:rFonts w:asciiTheme="minorHAnsi" w:eastAsiaTheme="minorEastAsia" w:hAnsiTheme="minorHAnsi" w:cstheme="minorBidi"/>
          <w:b w:val="0"/>
          <w:noProof/>
          <w:lang w:eastAsia="hu-HU"/>
        </w:rPr>
      </w:pPr>
      <w:ins w:id="10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3</w:t>
        </w:r>
        <w:r>
          <w:rPr>
            <w:rFonts w:asciiTheme="minorHAnsi" w:eastAsiaTheme="minorEastAsia" w:hAnsiTheme="minorHAnsi" w:cstheme="minorBidi"/>
            <w:b w:val="0"/>
            <w:noProof/>
            <w:lang w:eastAsia="hu-HU"/>
          </w:rPr>
          <w:tab/>
        </w:r>
        <w:r w:rsidRPr="003D74AE">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_Toc531377890 \h </w:instrText>
        </w:r>
        <w:r>
          <w:rPr>
            <w:noProof/>
            <w:webHidden/>
          </w:rPr>
        </w:r>
      </w:ins>
      <w:r>
        <w:rPr>
          <w:noProof/>
          <w:webHidden/>
        </w:rPr>
        <w:fldChar w:fldCharType="separate"/>
      </w:r>
      <w:ins w:id="101" w:author="Vihari Réka" w:date="2018-12-03T11:50:00Z">
        <w:r w:rsidR="00DD781E">
          <w:rPr>
            <w:noProof/>
            <w:webHidden/>
          </w:rPr>
          <w:t>29</w:t>
        </w:r>
      </w:ins>
      <w:ins w:id="102" w:author="Vihari Réka" w:date="2018-11-30T21:49:00Z">
        <w:r>
          <w:rPr>
            <w:noProof/>
            <w:webHidden/>
          </w:rPr>
          <w:fldChar w:fldCharType="end"/>
        </w:r>
        <w:r w:rsidRPr="003D74AE">
          <w:rPr>
            <w:rStyle w:val="Hiperhivatkozs"/>
            <w:noProof/>
          </w:rPr>
          <w:fldChar w:fldCharType="end"/>
        </w:r>
      </w:ins>
    </w:p>
    <w:p w14:paraId="46A54BA8" w14:textId="200151CA" w:rsidR="00A65114" w:rsidRDefault="00A65114">
      <w:pPr>
        <w:pStyle w:val="TJ2"/>
        <w:tabs>
          <w:tab w:val="left" w:pos="960"/>
          <w:tab w:val="right" w:leader="dot" w:pos="9060"/>
        </w:tabs>
        <w:rPr>
          <w:ins w:id="103" w:author="Vihari Réka" w:date="2018-11-30T21:49:00Z"/>
          <w:rFonts w:asciiTheme="minorHAnsi" w:eastAsiaTheme="minorEastAsia" w:hAnsiTheme="minorHAnsi" w:cstheme="minorBidi"/>
          <w:noProof/>
          <w:lang w:eastAsia="hu-HU"/>
        </w:rPr>
      </w:pPr>
      <w:ins w:id="10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3.1</w:t>
        </w:r>
        <w:r>
          <w:rPr>
            <w:rFonts w:asciiTheme="minorHAnsi" w:eastAsiaTheme="minorEastAsia" w:hAnsiTheme="minorHAnsi" w:cstheme="minorBidi"/>
            <w:noProof/>
            <w:lang w:eastAsia="hu-HU"/>
          </w:rPr>
          <w:tab/>
        </w:r>
        <w:r w:rsidRPr="003D74AE">
          <w:rPr>
            <w:rStyle w:val="Hiperhivatkozs"/>
            <w:noProof/>
          </w:rPr>
          <w:t>Specifikáció</w:t>
        </w:r>
        <w:r>
          <w:rPr>
            <w:noProof/>
            <w:webHidden/>
          </w:rPr>
          <w:tab/>
        </w:r>
        <w:r>
          <w:rPr>
            <w:noProof/>
            <w:webHidden/>
          </w:rPr>
          <w:fldChar w:fldCharType="begin"/>
        </w:r>
        <w:r>
          <w:rPr>
            <w:noProof/>
            <w:webHidden/>
          </w:rPr>
          <w:instrText xml:space="preserve"> PAGEREF _Toc531377891 \h </w:instrText>
        </w:r>
        <w:r>
          <w:rPr>
            <w:noProof/>
            <w:webHidden/>
          </w:rPr>
        </w:r>
      </w:ins>
      <w:r>
        <w:rPr>
          <w:noProof/>
          <w:webHidden/>
        </w:rPr>
        <w:fldChar w:fldCharType="separate"/>
      </w:r>
      <w:ins w:id="105" w:author="Vihari Réka" w:date="2018-12-03T11:50:00Z">
        <w:r w:rsidR="00DD781E">
          <w:rPr>
            <w:noProof/>
            <w:webHidden/>
          </w:rPr>
          <w:t>29</w:t>
        </w:r>
      </w:ins>
      <w:ins w:id="106" w:author="Vihari Réka" w:date="2018-11-30T21:49:00Z">
        <w:r>
          <w:rPr>
            <w:noProof/>
            <w:webHidden/>
          </w:rPr>
          <w:fldChar w:fldCharType="end"/>
        </w:r>
        <w:r w:rsidRPr="003D74AE">
          <w:rPr>
            <w:rStyle w:val="Hiperhivatkozs"/>
            <w:noProof/>
          </w:rPr>
          <w:fldChar w:fldCharType="end"/>
        </w:r>
      </w:ins>
    </w:p>
    <w:p w14:paraId="4E5450A9" w14:textId="683523A1" w:rsidR="00A65114" w:rsidRDefault="00A65114">
      <w:pPr>
        <w:pStyle w:val="TJ1"/>
        <w:tabs>
          <w:tab w:val="left" w:pos="482"/>
        </w:tabs>
        <w:rPr>
          <w:ins w:id="107" w:author="Vihari Réka" w:date="2018-11-30T21:49:00Z"/>
          <w:rFonts w:asciiTheme="minorHAnsi" w:eastAsiaTheme="minorEastAsia" w:hAnsiTheme="minorHAnsi" w:cstheme="minorBidi"/>
          <w:b w:val="0"/>
          <w:noProof/>
          <w:lang w:eastAsia="hu-HU"/>
        </w:rPr>
      </w:pPr>
      <w:ins w:id="10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4</w:t>
        </w:r>
        <w:r>
          <w:rPr>
            <w:rFonts w:asciiTheme="minorHAnsi" w:eastAsiaTheme="minorEastAsia" w:hAnsiTheme="minorHAnsi" w:cstheme="minorBidi"/>
            <w:b w:val="0"/>
            <w:noProof/>
            <w:lang w:eastAsia="hu-HU"/>
          </w:rPr>
          <w:tab/>
        </w:r>
        <w:r w:rsidRPr="003D74AE">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_Toc531377892 \h </w:instrText>
        </w:r>
        <w:r>
          <w:rPr>
            <w:noProof/>
            <w:webHidden/>
          </w:rPr>
        </w:r>
      </w:ins>
      <w:r>
        <w:rPr>
          <w:noProof/>
          <w:webHidden/>
        </w:rPr>
        <w:fldChar w:fldCharType="separate"/>
      </w:r>
      <w:ins w:id="109" w:author="Vihari Réka" w:date="2018-12-03T11:50:00Z">
        <w:r w:rsidR="00DD781E">
          <w:rPr>
            <w:noProof/>
            <w:webHidden/>
          </w:rPr>
          <w:t>32</w:t>
        </w:r>
      </w:ins>
      <w:ins w:id="110" w:author="Vihari Réka" w:date="2018-11-30T21:49:00Z">
        <w:r>
          <w:rPr>
            <w:noProof/>
            <w:webHidden/>
          </w:rPr>
          <w:fldChar w:fldCharType="end"/>
        </w:r>
        <w:r w:rsidRPr="003D74AE">
          <w:rPr>
            <w:rStyle w:val="Hiperhivatkozs"/>
            <w:noProof/>
          </w:rPr>
          <w:fldChar w:fldCharType="end"/>
        </w:r>
      </w:ins>
    </w:p>
    <w:p w14:paraId="13A73B10" w14:textId="20221EF2" w:rsidR="00A65114" w:rsidRDefault="00A65114">
      <w:pPr>
        <w:pStyle w:val="TJ2"/>
        <w:tabs>
          <w:tab w:val="right" w:leader="dot" w:pos="9060"/>
        </w:tabs>
        <w:rPr>
          <w:ins w:id="111" w:author="Vihari Réka" w:date="2018-11-30T21:49:00Z"/>
          <w:rFonts w:asciiTheme="minorHAnsi" w:eastAsiaTheme="minorEastAsia" w:hAnsiTheme="minorHAnsi" w:cstheme="minorBidi"/>
          <w:noProof/>
          <w:lang w:eastAsia="hu-HU"/>
        </w:rPr>
      </w:pPr>
      <w:ins w:id="11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4.1 Verziókezelés</w:t>
        </w:r>
        <w:r>
          <w:rPr>
            <w:noProof/>
            <w:webHidden/>
          </w:rPr>
          <w:tab/>
        </w:r>
        <w:r>
          <w:rPr>
            <w:noProof/>
            <w:webHidden/>
          </w:rPr>
          <w:fldChar w:fldCharType="begin"/>
        </w:r>
        <w:r>
          <w:rPr>
            <w:noProof/>
            <w:webHidden/>
          </w:rPr>
          <w:instrText xml:space="preserve"> PAGEREF _Toc531377893 \h </w:instrText>
        </w:r>
        <w:r>
          <w:rPr>
            <w:noProof/>
            <w:webHidden/>
          </w:rPr>
        </w:r>
      </w:ins>
      <w:r>
        <w:rPr>
          <w:noProof/>
          <w:webHidden/>
        </w:rPr>
        <w:fldChar w:fldCharType="separate"/>
      </w:r>
      <w:ins w:id="113" w:author="Vihari Réka" w:date="2018-12-03T11:50:00Z">
        <w:r w:rsidR="00DD781E">
          <w:rPr>
            <w:noProof/>
            <w:webHidden/>
          </w:rPr>
          <w:t>32</w:t>
        </w:r>
      </w:ins>
      <w:ins w:id="114" w:author="Vihari Réka" w:date="2018-11-30T21:49:00Z">
        <w:r>
          <w:rPr>
            <w:noProof/>
            <w:webHidden/>
          </w:rPr>
          <w:fldChar w:fldCharType="end"/>
        </w:r>
        <w:r w:rsidRPr="003D74AE">
          <w:rPr>
            <w:rStyle w:val="Hiperhivatkozs"/>
            <w:noProof/>
          </w:rPr>
          <w:fldChar w:fldCharType="end"/>
        </w:r>
      </w:ins>
    </w:p>
    <w:p w14:paraId="11919C39" w14:textId="1070351F" w:rsidR="00A65114" w:rsidRDefault="00A65114">
      <w:pPr>
        <w:pStyle w:val="TJ2"/>
        <w:tabs>
          <w:tab w:val="right" w:leader="dot" w:pos="9060"/>
        </w:tabs>
        <w:rPr>
          <w:ins w:id="115" w:author="Vihari Réka" w:date="2018-11-30T21:49:00Z"/>
          <w:rFonts w:asciiTheme="minorHAnsi" w:eastAsiaTheme="minorEastAsia" w:hAnsiTheme="minorHAnsi" w:cstheme="minorBidi"/>
          <w:noProof/>
          <w:lang w:eastAsia="hu-HU"/>
        </w:rPr>
      </w:pPr>
      <w:ins w:id="11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 CocoaPods</w:t>
        </w:r>
        <w:r>
          <w:rPr>
            <w:noProof/>
            <w:webHidden/>
          </w:rPr>
          <w:tab/>
        </w:r>
        <w:r>
          <w:rPr>
            <w:noProof/>
            <w:webHidden/>
          </w:rPr>
          <w:fldChar w:fldCharType="begin"/>
        </w:r>
        <w:r>
          <w:rPr>
            <w:noProof/>
            <w:webHidden/>
          </w:rPr>
          <w:instrText xml:space="preserve"> PAGEREF _Toc531377894 \h </w:instrText>
        </w:r>
        <w:r>
          <w:rPr>
            <w:noProof/>
            <w:webHidden/>
          </w:rPr>
        </w:r>
      </w:ins>
      <w:r>
        <w:rPr>
          <w:noProof/>
          <w:webHidden/>
        </w:rPr>
        <w:fldChar w:fldCharType="separate"/>
      </w:r>
      <w:ins w:id="117" w:author="Vihari Réka" w:date="2018-12-03T11:50:00Z">
        <w:r w:rsidR="00DD781E">
          <w:rPr>
            <w:noProof/>
            <w:webHidden/>
          </w:rPr>
          <w:t>33</w:t>
        </w:r>
      </w:ins>
      <w:ins w:id="118" w:author="Vihari Réka" w:date="2018-11-30T21:49:00Z">
        <w:r>
          <w:rPr>
            <w:noProof/>
            <w:webHidden/>
          </w:rPr>
          <w:fldChar w:fldCharType="end"/>
        </w:r>
        <w:r w:rsidRPr="003D74AE">
          <w:rPr>
            <w:rStyle w:val="Hiperhivatkozs"/>
            <w:noProof/>
          </w:rPr>
          <w:fldChar w:fldCharType="end"/>
        </w:r>
      </w:ins>
    </w:p>
    <w:p w14:paraId="1A22EE28" w14:textId="4CDAC3AD" w:rsidR="00A65114" w:rsidRDefault="00A65114">
      <w:pPr>
        <w:pStyle w:val="TJ3"/>
        <w:tabs>
          <w:tab w:val="right" w:leader="dot" w:pos="9060"/>
        </w:tabs>
        <w:rPr>
          <w:ins w:id="119" w:author="Vihari Réka" w:date="2018-11-30T21:49:00Z"/>
          <w:rFonts w:asciiTheme="minorHAnsi" w:eastAsiaTheme="minorEastAsia" w:hAnsiTheme="minorHAnsi" w:cstheme="minorBidi"/>
          <w:noProof/>
          <w:lang w:eastAsia="hu-HU"/>
        </w:rPr>
      </w:pPr>
      <w:ins w:id="12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4.2.1 FSCalendar</w:t>
        </w:r>
        <w:r>
          <w:rPr>
            <w:noProof/>
            <w:webHidden/>
          </w:rPr>
          <w:tab/>
        </w:r>
        <w:r>
          <w:rPr>
            <w:noProof/>
            <w:webHidden/>
          </w:rPr>
          <w:fldChar w:fldCharType="begin"/>
        </w:r>
        <w:r>
          <w:rPr>
            <w:noProof/>
            <w:webHidden/>
          </w:rPr>
          <w:instrText xml:space="preserve"> PAGEREF _Toc531377895 \h </w:instrText>
        </w:r>
        <w:r>
          <w:rPr>
            <w:noProof/>
            <w:webHidden/>
          </w:rPr>
        </w:r>
      </w:ins>
      <w:r>
        <w:rPr>
          <w:noProof/>
          <w:webHidden/>
        </w:rPr>
        <w:fldChar w:fldCharType="separate"/>
      </w:r>
      <w:ins w:id="121" w:author="Vihari Réka" w:date="2018-12-03T11:50:00Z">
        <w:r w:rsidR="00DD781E">
          <w:rPr>
            <w:noProof/>
            <w:webHidden/>
          </w:rPr>
          <w:t>34</w:t>
        </w:r>
      </w:ins>
      <w:ins w:id="122" w:author="Vihari Réka" w:date="2018-11-30T21:49:00Z">
        <w:r>
          <w:rPr>
            <w:noProof/>
            <w:webHidden/>
          </w:rPr>
          <w:fldChar w:fldCharType="end"/>
        </w:r>
        <w:r w:rsidRPr="003D74AE">
          <w:rPr>
            <w:rStyle w:val="Hiperhivatkozs"/>
            <w:noProof/>
          </w:rPr>
          <w:fldChar w:fldCharType="end"/>
        </w:r>
      </w:ins>
    </w:p>
    <w:p w14:paraId="491737E4" w14:textId="13B3D413" w:rsidR="00A65114" w:rsidRDefault="00A65114">
      <w:pPr>
        <w:pStyle w:val="TJ3"/>
        <w:tabs>
          <w:tab w:val="right" w:leader="dot" w:pos="9060"/>
        </w:tabs>
        <w:rPr>
          <w:ins w:id="123" w:author="Vihari Réka" w:date="2018-11-30T21:49:00Z"/>
          <w:rFonts w:asciiTheme="minorHAnsi" w:eastAsiaTheme="minorEastAsia" w:hAnsiTheme="minorHAnsi" w:cstheme="minorBidi"/>
          <w:noProof/>
          <w:lang w:eastAsia="hu-HU"/>
        </w:rPr>
      </w:pPr>
      <w:ins w:id="12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4.2.2 Alamofire</w:t>
        </w:r>
        <w:r>
          <w:rPr>
            <w:noProof/>
            <w:webHidden/>
          </w:rPr>
          <w:tab/>
        </w:r>
        <w:r>
          <w:rPr>
            <w:noProof/>
            <w:webHidden/>
          </w:rPr>
          <w:fldChar w:fldCharType="begin"/>
        </w:r>
        <w:r>
          <w:rPr>
            <w:noProof/>
            <w:webHidden/>
          </w:rPr>
          <w:instrText xml:space="preserve"> PAGEREF _Toc531377896 \h </w:instrText>
        </w:r>
        <w:r>
          <w:rPr>
            <w:noProof/>
            <w:webHidden/>
          </w:rPr>
        </w:r>
      </w:ins>
      <w:r>
        <w:rPr>
          <w:noProof/>
          <w:webHidden/>
        </w:rPr>
        <w:fldChar w:fldCharType="separate"/>
      </w:r>
      <w:ins w:id="125" w:author="Vihari Réka" w:date="2018-12-03T11:50:00Z">
        <w:r w:rsidR="00DD781E">
          <w:rPr>
            <w:noProof/>
            <w:webHidden/>
          </w:rPr>
          <w:t>34</w:t>
        </w:r>
      </w:ins>
      <w:ins w:id="126" w:author="Vihari Réka" w:date="2018-11-30T21:49:00Z">
        <w:r>
          <w:rPr>
            <w:noProof/>
            <w:webHidden/>
          </w:rPr>
          <w:fldChar w:fldCharType="end"/>
        </w:r>
        <w:r w:rsidRPr="003D74AE">
          <w:rPr>
            <w:rStyle w:val="Hiperhivatkozs"/>
            <w:noProof/>
          </w:rPr>
          <w:fldChar w:fldCharType="end"/>
        </w:r>
      </w:ins>
    </w:p>
    <w:p w14:paraId="1AC80AFC" w14:textId="261C2C77" w:rsidR="00A65114" w:rsidRDefault="00A65114">
      <w:pPr>
        <w:pStyle w:val="TJ3"/>
        <w:tabs>
          <w:tab w:val="right" w:leader="dot" w:pos="9060"/>
        </w:tabs>
        <w:rPr>
          <w:ins w:id="127" w:author="Vihari Réka" w:date="2018-11-30T21:49:00Z"/>
          <w:rFonts w:asciiTheme="minorHAnsi" w:eastAsiaTheme="minorEastAsia" w:hAnsiTheme="minorHAnsi" w:cstheme="minorBidi"/>
          <w:noProof/>
          <w:lang w:eastAsia="hu-HU"/>
        </w:rPr>
      </w:pPr>
      <w:ins w:id="12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4.2.3 Kingfisher</w:t>
        </w:r>
        <w:r>
          <w:rPr>
            <w:noProof/>
            <w:webHidden/>
          </w:rPr>
          <w:tab/>
        </w:r>
        <w:r>
          <w:rPr>
            <w:noProof/>
            <w:webHidden/>
          </w:rPr>
          <w:fldChar w:fldCharType="begin"/>
        </w:r>
        <w:r>
          <w:rPr>
            <w:noProof/>
            <w:webHidden/>
          </w:rPr>
          <w:instrText xml:space="preserve"> PAGEREF _Toc531377897 \h </w:instrText>
        </w:r>
        <w:r>
          <w:rPr>
            <w:noProof/>
            <w:webHidden/>
          </w:rPr>
        </w:r>
      </w:ins>
      <w:r>
        <w:rPr>
          <w:noProof/>
          <w:webHidden/>
        </w:rPr>
        <w:fldChar w:fldCharType="separate"/>
      </w:r>
      <w:ins w:id="129" w:author="Vihari Réka" w:date="2018-12-03T11:50:00Z">
        <w:r w:rsidR="00DD781E">
          <w:rPr>
            <w:noProof/>
            <w:webHidden/>
          </w:rPr>
          <w:t>34</w:t>
        </w:r>
      </w:ins>
      <w:ins w:id="130" w:author="Vihari Réka" w:date="2018-11-30T21:49:00Z">
        <w:r>
          <w:rPr>
            <w:noProof/>
            <w:webHidden/>
          </w:rPr>
          <w:fldChar w:fldCharType="end"/>
        </w:r>
        <w:r w:rsidRPr="003D74AE">
          <w:rPr>
            <w:rStyle w:val="Hiperhivatkozs"/>
            <w:noProof/>
          </w:rPr>
          <w:fldChar w:fldCharType="end"/>
        </w:r>
      </w:ins>
    </w:p>
    <w:p w14:paraId="075A2145" w14:textId="0BA7D2CE" w:rsidR="00A65114" w:rsidRDefault="00A65114">
      <w:pPr>
        <w:pStyle w:val="TJ2"/>
        <w:tabs>
          <w:tab w:val="left" w:pos="960"/>
          <w:tab w:val="right" w:leader="dot" w:pos="9060"/>
        </w:tabs>
        <w:rPr>
          <w:ins w:id="131" w:author="Vihari Réka" w:date="2018-11-30T21:49:00Z"/>
          <w:rFonts w:asciiTheme="minorHAnsi" w:eastAsiaTheme="minorEastAsia" w:hAnsiTheme="minorHAnsi" w:cstheme="minorBidi"/>
          <w:noProof/>
          <w:lang w:eastAsia="hu-HU"/>
        </w:rPr>
      </w:pPr>
      <w:ins w:id="1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4.3</w:t>
        </w:r>
        <w:r>
          <w:rPr>
            <w:rFonts w:asciiTheme="minorHAnsi" w:eastAsiaTheme="minorEastAsia" w:hAnsiTheme="minorHAnsi" w:cstheme="minorBidi"/>
            <w:noProof/>
            <w:lang w:eastAsia="hu-HU"/>
          </w:rPr>
          <w:tab/>
        </w:r>
        <w:r w:rsidRPr="003D74AE">
          <w:rPr>
            <w:rStyle w:val="Hiperhivatkozs"/>
            <w:noProof/>
          </w:rPr>
          <w:t>JHipster</w:t>
        </w:r>
        <w:r>
          <w:rPr>
            <w:noProof/>
            <w:webHidden/>
          </w:rPr>
          <w:tab/>
        </w:r>
        <w:r>
          <w:rPr>
            <w:noProof/>
            <w:webHidden/>
          </w:rPr>
          <w:fldChar w:fldCharType="begin"/>
        </w:r>
        <w:r>
          <w:rPr>
            <w:noProof/>
            <w:webHidden/>
          </w:rPr>
          <w:instrText xml:space="preserve"> PAGEREF _Toc531377898 \h </w:instrText>
        </w:r>
        <w:r>
          <w:rPr>
            <w:noProof/>
            <w:webHidden/>
          </w:rPr>
        </w:r>
      </w:ins>
      <w:r>
        <w:rPr>
          <w:noProof/>
          <w:webHidden/>
        </w:rPr>
        <w:fldChar w:fldCharType="separate"/>
      </w:r>
      <w:ins w:id="133" w:author="Vihari Réka" w:date="2018-12-03T11:50:00Z">
        <w:r w:rsidR="00DD781E">
          <w:rPr>
            <w:noProof/>
            <w:webHidden/>
          </w:rPr>
          <w:t>35</w:t>
        </w:r>
      </w:ins>
      <w:ins w:id="134" w:author="Vihari Réka" w:date="2018-11-30T21:49:00Z">
        <w:r>
          <w:rPr>
            <w:noProof/>
            <w:webHidden/>
          </w:rPr>
          <w:fldChar w:fldCharType="end"/>
        </w:r>
        <w:r w:rsidRPr="003D74AE">
          <w:rPr>
            <w:rStyle w:val="Hiperhivatkozs"/>
            <w:noProof/>
          </w:rPr>
          <w:fldChar w:fldCharType="end"/>
        </w:r>
      </w:ins>
    </w:p>
    <w:p w14:paraId="27BAFEA1" w14:textId="2F635856" w:rsidR="00A65114" w:rsidRDefault="00A65114">
      <w:pPr>
        <w:pStyle w:val="TJ1"/>
        <w:tabs>
          <w:tab w:val="left" w:pos="482"/>
        </w:tabs>
        <w:rPr>
          <w:ins w:id="135" w:author="Vihari Réka" w:date="2018-11-30T21:49:00Z"/>
          <w:rFonts w:asciiTheme="minorHAnsi" w:eastAsiaTheme="minorEastAsia" w:hAnsiTheme="minorHAnsi" w:cstheme="minorBidi"/>
          <w:b w:val="0"/>
          <w:noProof/>
          <w:lang w:eastAsia="hu-HU"/>
        </w:rPr>
      </w:pPr>
      <w:ins w:id="13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5</w:t>
        </w:r>
        <w:r>
          <w:rPr>
            <w:rFonts w:asciiTheme="minorHAnsi" w:eastAsiaTheme="minorEastAsia" w:hAnsiTheme="minorHAnsi" w:cstheme="minorBidi"/>
            <w:b w:val="0"/>
            <w:noProof/>
            <w:lang w:eastAsia="hu-HU"/>
          </w:rPr>
          <w:tab/>
        </w:r>
        <w:r w:rsidRPr="003D74AE">
          <w:rPr>
            <w:rStyle w:val="Hiperhivatkozs"/>
            <w:rFonts w:cs="Arial"/>
            <w:noProof/>
            <w:kern w:val="32"/>
          </w:rPr>
          <w:t>Tervezés</w:t>
        </w:r>
        <w:r>
          <w:rPr>
            <w:noProof/>
            <w:webHidden/>
          </w:rPr>
          <w:tab/>
        </w:r>
        <w:r>
          <w:rPr>
            <w:noProof/>
            <w:webHidden/>
          </w:rPr>
          <w:fldChar w:fldCharType="begin"/>
        </w:r>
        <w:r>
          <w:rPr>
            <w:noProof/>
            <w:webHidden/>
          </w:rPr>
          <w:instrText xml:space="preserve"> PAGEREF _Toc531377900 \h </w:instrText>
        </w:r>
        <w:r>
          <w:rPr>
            <w:noProof/>
            <w:webHidden/>
          </w:rPr>
        </w:r>
      </w:ins>
      <w:r>
        <w:rPr>
          <w:noProof/>
          <w:webHidden/>
        </w:rPr>
        <w:fldChar w:fldCharType="separate"/>
      </w:r>
      <w:ins w:id="137" w:author="Vihari Réka" w:date="2018-12-03T11:50:00Z">
        <w:r w:rsidR="00DD781E">
          <w:rPr>
            <w:noProof/>
            <w:webHidden/>
          </w:rPr>
          <w:t>44</w:t>
        </w:r>
      </w:ins>
      <w:ins w:id="138" w:author="Vihari Réka" w:date="2018-11-30T21:49:00Z">
        <w:r>
          <w:rPr>
            <w:noProof/>
            <w:webHidden/>
          </w:rPr>
          <w:fldChar w:fldCharType="end"/>
        </w:r>
        <w:r w:rsidRPr="003D74AE">
          <w:rPr>
            <w:rStyle w:val="Hiperhivatkozs"/>
            <w:noProof/>
          </w:rPr>
          <w:fldChar w:fldCharType="end"/>
        </w:r>
      </w:ins>
    </w:p>
    <w:p w14:paraId="4BC7208F" w14:textId="77115F18" w:rsidR="00A65114" w:rsidRDefault="00A65114">
      <w:pPr>
        <w:pStyle w:val="TJ2"/>
        <w:tabs>
          <w:tab w:val="right" w:leader="dot" w:pos="9060"/>
        </w:tabs>
        <w:rPr>
          <w:ins w:id="139" w:author="Vihari Réka" w:date="2018-11-30T21:49:00Z"/>
          <w:rFonts w:asciiTheme="minorHAnsi" w:eastAsiaTheme="minorEastAsia" w:hAnsiTheme="minorHAnsi" w:cstheme="minorBidi"/>
          <w:noProof/>
          <w:lang w:eastAsia="hu-HU"/>
        </w:rPr>
      </w:pPr>
      <w:ins w:id="14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5.1 Adatbázis</w:t>
        </w:r>
        <w:r>
          <w:rPr>
            <w:noProof/>
            <w:webHidden/>
          </w:rPr>
          <w:tab/>
        </w:r>
        <w:r>
          <w:rPr>
            <w:noProof/>
            <w:webHidden/>
          </w:rPr>
          <w:fldChar w:fldCharType="begin"/>
        </w:r>
        <w:r>
          <w:rPr>
            <w:noProof/>
            <w:webHidden/>
          </w:rPr>
          <w:instrText xml:space="preserve"> PAGEREF _Toc531377901 \h </w:instrText>
        </w:r>
        <w:r>
          <w:rPr>
            <w:noProof/>
            <w:webHidden/>
          </w:rPr>
        </w:r>
      </w:ins>
      <w:r>
        <w:rPr>
          <w:noProof/>
          <w:webHidden/>
        </w:rPr>
        <w:fldChar w:fldCharType="separate"/>
      </w:r>
      <w:ins w:id="141" w:author="Vihari Réka" w:date="2018-12-03T11:50:00Z">
        <w:r w:rsidR="00DD781E">
          <w:rPr>
            <w:noProof/>
            <w:webHidden/>
          </w:rPr>
          <w:t>44</w:t>
        </w:r>
      </w:ins>
      <w:ins w:id="142" w:author="Vihari Réka" w:date="2018-11-30T21:49:00Z">
        <w:r>
          <w:rPr>
            <w:noProof/>
            <w:webHidden/>
          </w:rPr>
          <w:fldChar w:fldCharType="end"/>
        </w:r>
        <w:r w:rsidRPr="003D74AE">
          <w:rPr>
            <w:rStyle w:val="Hiperhivatkozs"/>
            <w:noProof/>
          </w:rPr>
          <w:fldChar w:fldCharType="end"/>
        </w:r>
      </w:ins>
    </w:p>
    <w:p w14:paraId="3138DF06" w14:textId="18CA3042" w:rsidR="00A65114" w:rsidRDefault="00A65114">
      <w:pPr>
        <w:pStyle w:val="TJ2"/>
        <w:tabs>
          <w:tab w:val="right" w:leader="dot" w:pos="9060"/>
        </w:tabs>
        <w:rPr>
          <w:ins w:id="143" w:author="Vihari Réka" w:date="2018-11-30T21:49:00Z"/>
          <w:rFonts w:asciiTheme="minorHAnsi" w:eastAsiaTheme="minorEastAsia" w:hAnsiTheme="minorHAnsi" w:cstheme="minorBidi"/>
          <w:noProof/>
          <w:lang w:eastAsia="hu-HU"/>
        </w:rPr>
      </w:pPr>
      <w:ins w:id="144" w:author="Vihari Réka" w:date="2018-11-30T21:49:00Z">
        <w:r w:rsidRPr="003D74AE">
          <w:rPr>
            <w:rStyle w:val="Hiperhivatkozs"/>
            <w:noProof/>
          </w:rPr>
          <w:lastRenderedPageBreak/>
          <w:fldChar w:fldCharType="begin"/>
        </w:r>
        <w:r w:rsidRPr="003D74AE">
          <w:rPr>
            <w:rStyle w:val="Hiperhivatkozs"/>
            <w:noProof/>
          </w:rPr>
          <w:instrText xml:space="preserve"> </w:instrText>
        </w:r>
        <w:r>
          <w:rPr>
            <w:noProof/>
          </w:rPr>
          <w:instrText>HYPERLINK \l "_Toc531377902"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5.2</w:t>
        </w:r>
        <w:r>
          <w:rPr>
            <w:noProof/>
            <w:webHidden/>
          </w:rPr>
          <w:tab/>
        </w:r>
        <w:r>
          <w:rPr>
            <w:noProof/>
            <w:webHidden/>
          </w:rPr>
          <w:fldChar w:fldCharType="begin"/>
        </w:r>
        <w:r>
          <w:rPr>
            <w:noProof/>
            <w:webHidden/>
          </w:rPr>
          <w:instrText xml:space="preserve"> PAGEREF _Toc531377902 \h </w:instrText>
        </w:r>
        <w:r>
          <w:rPr>
            <w:noProof/>
            <w:webHidden/>
          </w:rPr>
        </w:r>
      </w:ins>
      <w:r>
        <w:rPr>
          <w:noProof/>
          <w:webHidden/>
        </w:rPr>
        <w:fldChar w:fldCharType="separate"/>
      </w:r>
      <w:ins w:id="145" w:author="Vihari Réka" w:date="2018-12-03T11:50:00Z">
        <w:r w:rsidR="00DD781E">
          <w:rPr>
            <w:noProof/>
            <w:webHidden/>
          </w:rPr>
          <w:t>46</w:t>
        </w:r>
      </w:ins>
      <w:ins w:id="146" w:author="Vihari Réka" w:date="2018-11-30T21:49:00Z">
        <w:r>
          <w:rPr>
            <w:noProof/>
            <w:webHidden/>
          </w:rPr>
          <w:fldChar w:fldCharType="end"/>
        </w:r>
        <w:r w:rsidRPr="003D74AE">
          <w:rPr>
            <w:rStyle w:val="Hiperhivatkozs"/>
            <w:noProof/>
          </w:rPr>
          <w:fldChar w:fldCharType="end"/>
        </w:r>
      </w:ins>
    </w:p>
    <w:p w14:paraId="6DD0B12F" w14:textId="5AF7E746" w:rsidR="00A65114" w:rsidRDefault="00A65114">
      <w:pPr>
        <w:pStyle w:val="TJ2"/>
        <w:tabs>
          <w:tab w:val="right" w:leader="dot" w:pos="9060"/>
        </w:tabs>
        <w:rPr>
          <w:ins w:id="147" w:author="Vihari Réka" w:date="2018-11-30T21:49:00Z"/>
          <w:rFonts w:asciiTheme="minorHAnsi" w:eastAsiaTheme="minorEastAsia" w:hAnsiTheme="minorHAnsi" w:cstheme="minorBidi"/>
          <w:noProof/>
          <w:lang w:eastAsia="hu-HU"/>
        </w:rPr>
      </w:pPr>
      <w:ins w:id="14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Kommunikáció a szerverrel</w:t>
        </w:r>
        <w:r>
          <w:rPr>
            <w:noProof/>
            <w:webHidden/>
          </w:rPr>
          <w:tab/>
        </w:r>
        <w:r>
          <w:rPr>
            <w:noProof/>
            <w:webHidden/>
          </w:rPr>
          <w:fldChar w:fldCharType="begin"/>
        </w:r>
        <w:r>
          <w:rPr>
            <w:noProof/>
            <w:webHidden/>
          </w:rPr>
          <w:instrText xml:space="preserve"> PAGEREF _Toc531377903 \h </w:instrText>
        </w:r>
        <w:r>
          <w:rPr>
            <w:noProof/>
            <w:webHidden/>
          </w:rPr>
        </w:r>
      </w:ins>
      <w:r>
        <w:rPr>
          <w:noProof/>
          <w:webHidden/>
        </w:rPr>
        <w:fldChar w:fldCharType="separate"/>
      </w:r>
      <w:ins w:id="149" w:author="Vihari Réka" w:date="2018-12-03T11:50:00Z">
        <w:r w:rsidR="00DD781E">
          <w:rPr>
            <w:noProof/>
            <w:webHidden/>
          </w:rPr>
          <w:t>46</w:t>
        </w:r>
      </w:ins>
      <w:ins w:id="150" w:author="Vihari Réka" w:date="2018-11-30T21:49:00Z">
        <w:r>
          <w:rPr>
            <w:noProof/>
            <w:webHidden/>
          </w:rPr>
          <w:fldChar w:fldCharType="end"/>
        </w:r>
        <w:r w:rsidRPr="003D74AE">
          <w:rPr>
            <w:rStyle w:val="Hiperhivatkozs"/>
            <w:noProof/>
          </w:rPr>
          <w:fldChar w:fldCharType="end"/>
        </w:r>
      </w:ins>
    </w:p>
    <w:p w14:paraId="7A2A4744" w14:textId="372F05C5" w:rsidR="00A65114" w:rsidRDefault="00A65114">
      <w:pPr>
        <w:pStyle w:val="TJ2"/>
        <w:tabs>
          <w:tab w:val="right" w:leader="dot" w:pos="9060"/>
        </w:tabs>
        <w:rPr>
          <w:ins w:id="151" w:author="Vihari Réka" w:date="2018-11-30T21:49:00Z"/>
          <w:rFonts w:asciiTheme="minorHAnsi" w:eastAsiaTheme="minorEastAsia" w:hAnsiTheme="minorHAnsi" w:cstheme="minorBidi"/>
          <w:noProof/>
          <w:lang w:eastAsia="hu-HU"/>
        </w:rPr>
      </w:pPr>
      <w:ins w:id="15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5.3</w:t>
        </w:r>
        <w:r>
          <w:rPr>
            <w:noProof/>
            <w:webHidden/>
          </w:rPr>
          <w:tab/>
        </w:r>
        <w:r>
          <w:rPr>
            <w:noProof/>
            <w:webHidden/>
          </w:rPr>
          <w:fldChar w:fldCharType="begin"/>
        </w:r>
        <w:r>
          <w:rPr>
            <w:noProof/>
            <w:webHidden/>
          </w:rPr>
          <w:instrText xml:space="preserve"> PAGEREF _Toc531377904 \h </w:instrText>
        </w:r>
        <w:r>
          <w:rPr>
            <w:noProof/>
            <w:webHidden/>
          </w:rPr>
        </w:r>
      </w:ins>
      <w:r>
        <w:rPr>
          <w:noProof/>
          <w:webHidden/>
        </w:rPr>
        <w:fldChar w:fldCharType="separate"/>
      </w:r>
      <w:ins w:id="153" w:author="Vihari Réka" w:date="2018-12-03T11:50:00Z">
        <w:r w:rsidR="00DD781E">
          <w:rPr>
            <w:noProof/>
            <w:webHidden/>
          </w:rPr>
          <w:t>50</w:t>
        </w:r>
      </w:ins>
      <w:ins w:id="154" w:author="Vihari Réka" w:date="2018-11-30T21:49:00Z">
        <w:r>
          <w:rPr>
            <w:noProof/>
            <w:webHidden/>
          </w:rPr>
          <w:fldChar w:fldCharType="end"/>
        </w:r>
        <w:r w:rsidRPr="003D74AE">
          <w:rPr>
            <w:rStyle w:val="Hiperhivatkozs"/>
            <w:noProof/>
          </w:rPr>
          <w:fldChar w:fldCharType="end"/>
        </w:r>
      </w:ins>
    </w:p>
    <w:p w14:paraId="42FCEAD2" w14:textId="08CF5C1D" w:rsidR="00A65114" w:rsidRDefault="00A65114">
      <w:pPr>
        <w:pStyle w:val="TJ2"/>
        <w:tabs>
          <w:tab w:val="right" w:leader="dot" w:pos="9060"/>
        </w:tabs>
        <w:rPr>
          <w:ins w:id="155" w:author="Vihari Réka" w:date="2018-11-30T21:49:00Z"/>
          <w:rFonts w:asciiTheme="minorHAnsi" w:eastAsiaTheme="minorEastAsia" w:hAnsiTheme="minorHAnsi" w:cstheme="minorBidi"/>
          <w:noProof/>
          <w:lang w:eastAsia="hu-HU"/>
        </w:rPr>
      </w:pPr>
      <w:ins w:id="15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Authentikáció</w:t>
        </w:r>
        <w:r>
          <w:rPr>
            <w:noProof/>
            <w:webHidden/>
          </w:rPr>
          <w:tab/>
        </w:r>
        <w:r>
          <w:rPr>
            <w:noProof/>
            <w:webHidden/>
          </w:rPr>
          <w:fldChar w:fldCharType="begin"/>
        </w:r>
        <w:r>
          <w:rPr>
            <w:noProof/>
            <w:webHidden/>
          </w:rPr>
          <w:instrText xml:space="preserve"> PAGEREF _Toc531377905 \h </w:instrText>
        </w:r>
        <w:r>
          <w:rPr>
            <w:noProof/>
            <w:webHidden/>
          </w:rPr>
        </w:r>
      </w:ins>
      <w:r>
        <w:rPr>
          <w:noProof/>
          <w:webHidden/>
        </w:rPr>
        <w:fldChar w:fldCharType="separate"/>
      </w:r>
      <w:ins w:id="157" w:author="Vihari Réka" w:date="2018-12-03T11:50:00Z">
        <w:r w:rsidR="00DD781E">
          <w:rPr>
            <w:noProof/>
            <w:webHidden/>
          </w:rPr>
          <w:t>50</w:t>
        </w:r>
      </w:ins>
      <w:ins w:id="158" w:author="Vihari Réka" w:date="2018-11-30T21:49:00Z">
        <w:r>
          <w:rPr>
            <w:noProof/>
            <w:webHidden/>
          </w:rPr>
          <w:fldChar w:fldCharType="end"/>
        </w:r>
        <w:r w:rsidRPr="003D74AE">
          <w:rPr>
            <w:rStyle w:val="Hiperhivatkozs"/>
            <w:noProof/>
          </w:rPr>
          <w:fldChar w:fldCharType="end"/>
        </w:r>
      </w:ins>
    </w:p>
    <w:p w14:paraId="7BC96283" w14:textId="1CED2656" w:rsidR="00A65114" w:rsidRDefault="00A65114">
      <w:pPr>
        <w:pStyle w:val="TJ1"/>
        <w:tabs>
          <w:tab w:val="left" w:pos="482"/>
        </w:tabs>
        <w:rPr>
          <w:ins w:id="159" w:author="Vihari Réka" w:date="2018-11-30T21:49:00Z"/>
          <w:rFonts w:asciiTheme="minorHAnsi" w:eastAsiaTheme="minorEastAsia" w:hAnsiTheme="minorHAnsi" w:cstheme="minorBidi"/>
          <w:b w:val="0"/>
          <w:noProof/>
          <w:lang w:eastAsia="hu-HU"/>
        </w:rPr>
      </w:pPr>
      <w:ins w:id="16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_Toc531377906 \h </w:instrText>
        </w:r>
        <w:r>
          <w:rPr>
            <w:noProof/>
            <w:webHidden/>
          </w:rPr>
        </w:r>
      </w:ins>
      <w:r>
        <w:rPr>
          <w:noProof/>
          <w:webHidden/>
        </w:rPr>
        <w:fldChar w:fldCharType="separate"/>
      </w:r>
      <w:ins w:id="161" w:author="Vihari Réka" w:date="2018-12-03T11:50:00Z">
        <w:r w:rsidR="00DD781E">
          <w:rPr>
            <w:noProof/>
            <w:webHidden/>
          </w:rPr>
          <w:t>53</w:t>
        </w:r>
      </w:ins>
      <w:ins w:id="162" w:author="Vihari Réka" w:date="2018-11-30T21:49:00Z">
        <w:r>
          <w:rPr>
            <w:noProof/>
            <w:webHidden/>
          </w:rPr>
          <w:fldChar w:fldCharType="end"/>
        </w:r>
        <w:r w:rsidRPr="003D74AE">
          <w:rPr>
            <w:rStyle w:val="Hiperhivatkozs"/>
            <w:noProof/>
          </w:rPr>
          <w:fldChar w:fldCharType="end"/>
        </w:r>
      </w:ins>
    </w:p>
    <w:p w14:paraId="77D52ED4" w14:textId="649CBCA7" w:rsidR="00A65114" w:rsidRDefault="00A65114">
      <w:pPr>
        <w:pStyle w:val="TJ2"/>
        <w:tabs>
          <w:tab w:val="right" w:leader="dot" w:pos="9060"/>
        </w:tabs>
        <w:rPr>
          <w:ins w:id="163" w:author="Vihari Réka" w:date="2018-11-30T21:49:00Z"/>
          <w:rFonts w:asciiTheme="minorHAnsi" w:eastAsiaTheme="minorEastAsia" w:hAnsiTheme="minorHAnsi" w:cstheme="minorBidi"/>
          <w:noProof/>
          <w:lang w:eastAsia="hu-HU"/>
        </w:rPr>
      </w:pPr>
      <w:ins w:id="16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 Néhány részletesebb megvalósítás bemutatása</w:t>
        </w:r>
        <w:r>
          <w:rPr>
            <w:noProof/>
            <w:webHidden/>
          </w:rPr>
          <w:tab/>
        </w:r>
        <w:r>
          <w:rPr>
            <w:noProof/>
            <w:webHidden/>
          </w:rPr>
          <w:fldChar w:fldCharType="begin"/>
        </w:r>
        <w:r>
          <w:rPr>
            <w:noProof/>
            <w:webHidden/>
          </w:rPr>
          <w:instrText xml:space="preserve"> PAGEREF _Toc531377907 \h </w:instrText>
        </w:r>
        <w:r>
          <w:rPr>
            <w:noProof/>
            <w:webHidden/>
          </w:rPr>
        </w:r>
      </w:ins>
      <w:r>
        <w:rPr>
          <w:noProof/>
          <w:webHidden/>
        </w:rPr>
        <w:fldChar w:fldCharType="separate"/>
      </w:r>
      <w:ins w:id="165" w:author="Vihari Réka" w:date="2018-12-03T11:50:00Z">
        <w:r w:rsidR="00DD781E">
          <w:rPr>
            <w:noProof/>
            <w:webHidden/>
          </w:rPr>
          <w:t>53</w:t>
        </w:r>
      </w:ins>
      <w:ins w:id="166" w:author="Vihari Réka" w:date="2018-11-30T21:49:00Z">
        <w:r>
          <w:rPr>
            <w:noProof/>
            <w:webHidden/>
          </w:rPr>
          <w:fldChar w:fldCharType="end"/>
        </w:r>
        <w:r w:rsidRPr="003D74AE">
          <w:rPr>
            <w:rStyle w:val="Hiperhivatkozs"/>
            <w:noProof/>
          </w:rPr>
          <w:fldChar w:fldCharType="end"/>
        </w:r>
      </w:ins>
    </w:p>
    <w:p w14:paraId="487262F1" w14:textId="1370ECB5" w:rsidR="00A65114" w:rsidRDefault="00A65114">
      <w:pPr>
        <w:pStyle w:val="TJ3"/>
        <w:tabs>
          <w:tab w:val="right" w:leader="dot" w:pos="9060"/>
        </w:tabs>
        <w:rPr>
          <w:ins w:id="167" w:author="Vihari Réka" w:date="2018-11-30T21:49:00Z"/>
          <w:rFonts w:asciiTheme="minorHAnsi" w:eastAsiaTheme="minorEastAsia" w:hAnsiTheme="minorHAnsi" w:cstheme="minorBidi"/>
          <w:noProof/>
          <w:lang w:eastAsia="hu-HU"/>
        </w:rPr>
      </w:pPr>
      <w:ins w:id="16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6.1.2 Út rajzolása</w:t>
        </w:r>
        <w:r>
          <w:rPr>
            <w:noProof/>
            <w:webHidden/>
          </w:rPr>
          <w:tab/>
        </w:r>
        <w:r>
          <w:rPr>
            <w:noProof/>
            <w:webHidden/>
          </w:rPr>
          <w:fldChar w:fldCharType="begin"/>
        </w:r>
        <w:r>
          <w:rPr>
            <w:noProof/>
            <w:webHidden/>
          </w:rPr>
          <w:instrText xml:space="preserve"> PAGEREF _Toc531377908 \h </w:instrText>
        </w:r>
        <w:r>
          <w:rPr>
            <w:noProof/>
            <w:webHidden/>
          </w:rPr>
        </w:r>
      </w:ins>
      <w:r>
        <w:rPr>
          <w:noProof/>
          <w:webHidden/>
        </w:rPr>
        <w:fldChar w:fldCharType="separate"/>
      </w:r>
      <w:ins w:id="169" w:author="Vihari Réka" w:date="2018-12-03T11:50:00Z">
        <w:r w:rsidR="00DD781E">
          <w:rPr>
            <w:noProof/>
            <w:webHidden/>
          </w:rPr>
          <w:t>53</w:t>
        </w:r>
      </w:ins>
      <w:ins w:id="170" w:author="Vihari Réka" w:date="2018-11-30T21:49:00Z">
        <w:r>
          <w:rPr>
            <w:noProof/>
            <w:webHidden/>
          </w:rPr>
          <w:fldChar w:fldCharType="end"/>
        </w:r>
        <w:r w:rsidRPr="003D74AE">
          <w:rPr>
            <w:rStyle w:val="Hiperhivatkozs"/>
            <w:noProof/>
          </w:rPr>
          <w:fldChar w:fldCharType="end"/>
        </w:r>
      </w:ins>
    </w:p>
    <w:p w14:paraId="674A8EFD" w14:textId="1B0BF658" w:rsidR="00A65114" w:rsidRDefault="00A65114">
      <w:pPr>
        <w:pStyle w:val="TJ2"/>
        <w:tabs>
          <w:tab w:val="right" w:leader="dot" w:pos="9060"/>
        </w:tabs>
        <w:rPr>
          <w:ins w:id="171" w:author="Vihari Réka" w:date="2018-11-30T21:49:00Z"/>
          <w:rFonts w:asciiTheme="minorHAnsi" w:eastAsiaTheme="minorEastAsia" w:hAnsiTheme="minorHAnsi" w:cstheme="minorBidi"/>
          <w:noProof/>
          <w:lang w:eastAsia="hu-HU"/>
        </w:rPr>
      </w:pPr>
      <w:ins w:id="17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Felhasználói kézikönyv</w:t>
        </w:r>
        <w:r>
          <w:rPr>
            <w:noProof/>
            <w:webHidden/>
          </w:rPr>
          <w:tab/>
        </w:r>
        <w:r>
          <w:rPr>
            <w:noProof/>
            <w:webHidden/>
          </w:rPr>
          <w:fldChar w:fldCharType="begin"/>
        </w:r>
        <w:r>
          <w:rPr>
            <w:noProof/>
            <w:webHidden/>
          </w:rPr>
          <w:instrText xml:space="preserve"> PAGEREF _Toc531377909 \h </w:instrText>
        </w:r>
        <w:r>
          <w:rPr>
            <w:noProof/>
            <w:webHidden/>
          </w:rPr>
        </w:r>
      </w:ins>
      <w:r>
        <w:rPr>
          <w:noProof/>
          <w:webHidden/>
        </w:rPr>
        <w:fldChar w:fldCharType="separate"/>
      </w:r>
      <w:ins w:id="173" w:author="Vihari Réka" w:date="2018-12-03T11:50:00Z">
        <w:r w:rsidR="00DD781E">
          <w:rPr>
            <w:noProof/>
            <w:webHidden/>
          </w:rPr>
          <w:t>55</w:t>
        </w:r>
      </w:ins>
      <w:ins w:id="174" w:author="Vihari Réka" w:date="2018-11-30T21:49:00Z">
        <w:r>
          <w:rPr>
            <w:noProof/>
            <w:webHidden/>
          </w:rPr>
          <w:fldChar w:fldCharType="end"/>
        </w:r>
        <w:r w:rsidRPr="003D74AE">
          <w:rPr>
            <w:rStyle w:val="Hiperhivatkozs"/>
            <w:noProof/>
          </w:rPr>
          <w:fldChar w:fldCharType="end"/>
        </w:r>
      </w:ins>
    </w:p>
    <w:p w14:paraId="325C7F24" w14:textId="69D15AB3" w:rsidR="00A65114" w:rsidRDefault="00A65114">
      <w:pPr>
        <w:pStyle w:val="TJ1"/>
        <w:tabs>
          <w:tab w:val="left" w:pos="482"/>
        </w:tabs>
        <w:rPr>
          <w:ins w:id="175" w:author="Vihari Réka" w:date="2018-11-30T21:49:00Z"/>
          <w:rFonts w:asciiTheme="minorHAnsi" w:eastAsiaTheme="minorEastAsia" w:hAnsiTheme="minorHAnsi" w:cstheme="minorBidi"/>
          <w:b w:val="0"/>
          <w:noProof/>
          <w:lang w:eastAsia="hu-HU"/>
        </w:rPr>
      </w:pPr>
      <w:ins w:id="17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Tesztelés</w:t>
        </w:r>
        <w:r>
          <w:rPr>
            <w:noProof/>
            <w:webHidden/>
          </w:rPr>
          <w:tab/>
        </w:r>
        <w:r>
          <w:rPr>
            <w:noProof/>
            <w:webHidden/>
          </w:rPr>
          <w:fldChar w:fldCharType="begin"/>
        </w:r>
        <w:r>
          <w:rPr>
            <w:noProof/>
            <w:webHidden/>
          </w:rPr>
          <w:instrText xml:space="preserve"> PAGEREF _Toc531377910 \h </w:instrText>
        </w:r>
        <w:r>
          <w:rPr>
            <w:noProof/>
            <w:webHidden/>
          </w:rPr>
        </w:r>
      </w:ins>
      <w:r>
        <w:rPr>
          <w:noProof/>
          <w:webHidden/>
        </w:rPr>
        <w:fldChar w:fldCharType="separate"/>
      </w:r>
      <w:ins w:id="177" w:author="Vihari Réka" w:date="2018-12-03T11:50:00Z">
        <w:r w:rsidR="00DD781E">
          <w:rPr>
            <w:noProof/>
            <w:webHidden/>
          </w:rPr>
          <w:t>63</w:t>
        </w:r>
      </w:ins>
      <w:ins w:id="178" w:author="Vihari Réka" w:date="2018-11-30T21:49:00Z">
        <w:r>
          <w:rPr>
            <w:noProof/>
            <w:webHidden/>
          </w:rPr>
          <w:fldChar w:fldCharType="end"/>
        </w:r>
        <w:r w:rsidRPr="003D74AE">
          <w:rPr>
            <w:rStyle w:val="Hiperhivatkozs"/>
            <w:noProof/>
          </w:rPr>
          <w:fldChar w:fldCharType="end"/>
        </w:r>
      </w:ins>
    </w:p>
    <w:p w14:paraId="21864BE4" w14:textId="2A77D3B7" w:rsidR="00A65114" w:rsidRDefault="00A65114">
      <w:pPr>
        <w:pStyle w:val="TJ1"/>
        <w:tabs>
          <w:tab w:val="left" w:pos="482"/>
        </w:tabs>
        <w:rPr>
          <w:ins w:id="179" w:author="Vihari Réka" w:date="2018-11-30T21:49:00Z"/>
          <w:rFonts w:asciiTheme="minorHAnsi" w:eastAsiaTheme="minorEastAsia" w:hAnsiTheme="minorHAnsi" w:cstheme="minorBidi"/>
          <w:b w:val="0"/>
          <w:noProof/>
          <w:lang w:eastAsia="hu-HU"/>
        </w:rPr>
      </w:pPr>
      <w:ins w:id="18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7.</w:t>
        </w:r>
        <w:r>
          <w:rPr>
            <w:rFonts w:asciiTheme="minorHAnsi" w:eastAsiaTheme="minorEastAsia" w:hAnsiTheme="minorHAnsi" w:cstheme="minorBidi"/>
            <w:b w:val="0"/>
            <w:noProof/>
            <w:lang w:eastAsia="hu-HU"/>
          </w:rPr>
          <w:tab/>
        </w:r>
        <w:r w:rsidRPr="003D74AE">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_Toc531377911 \h </w:instrText>
        </w:r>
        <w:r>
          <w:rPr>
            <w:noProof/>
            <w:webHidden/>
          </w:rPr>
        </w:r>
      </w:ins>
      <w:r>
        <w:rPr>
          <w:noProof/>
          <w:webHidden/>
        </w:rPr>
        <w:fldChar w:fldCharType="separate"/>
      </w:r>
      <w:ins w:id="181" w:author="Vihari Réka" w:date="2018-12-03T11:50:00Z">
        <w:r w:rsidR="00DD781E">
          <w:rPr>
            <w:noProof/>
            <w:webHidden/>
          </w:rPr>
          <w:t>64</w:t>
        </w:r>
      </w:ins>
      <w:ins w:id="182" w:author="Vihari Réka" w:date="2018-11-30T21:49:00Z">
        <w:r>
          <w:rPr>
            <w:noProof/>
            <w:webHidden/>
          </w:rPr>
          <w:fldChar w:fldCharType="end"/>
        </w:r>
        <w:r w:rsidRPr="003D74AE">
          <w:rPr>
            <w:rStyle w:val="Hiperhivatkozs"/>
            <w:noProof/>
          </w:rPr>
          <w:fldChar w:fldCharType="end"/>
        </w:r>
      </w:ins>
    </w:p>
    <w:p w14:paraId="381A2C11" w14:textId="2AB5E59B" w:rsidR="00A65114" w:rsidRDefault="00A65114">
      <w:pPr>
        <w:pStyle w:val="TJ1"/>
        <w:tabs>
          <w:tab w:val="left" w:pos="482"/>
        </w:tabs>
        <w:rPr>
          <w:ins w:id="183" w:author="Vihari Réka" w:date="2018-11-30T21:49:00Z"/>
          <w:rFonts w:asciiTheme="minorHAnsi" w:eastAsiaTheme="minorEastAsia" w:hAnsiTheme="minorHAnsi" w:cstheme="minorBidi"/>
          <w:b w:val="0"/>
          <w:noProof/>
          <w:lang w:eastAsia="hu-HU"/>
        </w:rPr>
      </w:pPr>
      <w:ins w:id="18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8.</w:t>
        </w:r>
        <w:r>
          <w:rPr>
            <w:rFonts w:asciiTheme="minorHAnsi" w:eastAsiaTheme="minorEastAsia" w:hAnsiTheme="minorHAnsi" w:cstheme="minorBidi"/>
            <w:b w:val="0"/>
            <w:noProof/>
            <w:lang w:eastAsia="hu-HU"/>
          </w:rPr>
          <w:tab/>
        </w:r>
        <w:r w:rsidRPr="003D74AE">
          <w:rPr>
            <w:rStyle w:val="Hiperhivatkozs"/>
            <w:rFonts w:cs="Arial"/>
            <w:noProof/>
            <w:kern w:val="32"/>
          </w:rPr>
          <w:t>Összefoglalás</w:t>
        </w:r>
        <w:r>
          <w:rPr>
            <w:noProof/>
            <w:webHidden/>
          </w:rPr>
          <w:tab/>
        </w:r>
        <w:r>
          <w:rPr>
            <w:noProof/>
            <w:webHidden/>
          </w:rPr>
          <w:fldChar w:fldCharType="begin"/>
        </w:r>
        <w:r>
          <w:rPr>
            <w:noProof/>
            <w:webHidden/>
          </w:rPr>
          <w:instrText xml:space="preserve"> PAGEREF _Toc531377912 \h </w:instrText>
        </w:r>
        <w:r>
          <w:rPr>
            <w:noProof/>
            <w:webHidden/>
          </w:rPr>
        </w:r>
      </w:ins>
      <w:r>
        <w:rPr>
          <w:noProof/>
          <w:webHidden/>
        </w:rPr>
        <w:fldChar w:fldCharType="separate"/>
      </w:r>
      <w:ins w:id="185" w:author="Vihari Réka" w:date="2018-12-03T11:50:00Z">
        <w:r w:rsidR="00DD781E">
          <w:rPr>
            <w:noProof/>
            <w:webHidden/>
          </w:rPr>
          <w:t>65</w:t>
        </w:r>
      </w:ins>
      <w:ins w:id="186" w:author="Vihari Réka" w:date="2018-11-30T21:49:00Z">
        <w:r>
          <w:rPr>
            <w:noProof/>
            <w:webHidden/>
          </w:rPr>
          <w:fldChar w:fldCharType="end"/>
        </w:r>
        <w:r w:rsidRPr="003D74AE">
          <w:rPr>
            <w:rStyle w:val="Hiperhivatkozs"/>
            <w:noProof/>
          </w:rPr>
          <w:fldChar w:fldCharType="end"/>
        </w:r>
      </w:ins>
    </w:p>
    <w:p w14:paraId="5F195187" w14:textId="7EEDE126" w:rsidR="00A65114" w:rsidRDefault="00A65114">
      <w:pPr>
        <w:pStyle w:val="TJ1"/>
        <w:tabs>
          <w:tab w:val="left" w:pos="482"/>
        </w:tabs>
        <w:rPr>
          <w:ins w:id="187" w:author="Vihari Réka" w:date="2018-11-30T21:49:00Z"/>
          <w:rFonts w:asciiTheme="minorHAnsi" w:eastAsiaTheme="minorEastAsia" w:hAnsiTheme="minorHAnsi" w:cstheme="minorBidi"/>
          <w:b w:val="0"/>
          <w:noProof/>
          <w:lang w:eastAsia="hu-HU"/>
        </w:rPr>
      </w:pPr>
      <w:ins w:id="18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9.</w:t>
        </w:r>
        <w:r>
          <w:rPr>
            <w:rFonts w:asciiTheme="minorHAnsi" w:eastAsiaTheme="minorEastAsia" w:hAnsiTheme="minorHAnsi" w:cstheme="minorBidi"/>
            <w:b w:val="0"/>
            <w:noProof/>
            <w:lang w:eastAsia="hu-HU"/>
          </w:rPr>
          <w:tab/>
        </w:r>
        <w:r w:rsidRPr="003D74AE">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_Toc531377913 \h </w:instrText>
        </w:r>
        <w:r>
          <w:rPr>
            <w:noProof/>
            <w:webHidden/>
          </w:rPr>
        </w:r>
      </w:ins>
      <w:r>
        <w:rPr>
          <w:noProof/>
          <w:webHidden/>
        </w:rPr>
        <w:fldChar w:fldCharType="separate"/>
      </w:r>
      <w:ins w:id="189" w:author="Vihari Réka" w:date="2018-12-03T11:50:00Z">
        <w:r w:rsidR="00DD781E">
          <w:rPr>
            <w:noProof/>
            <w:webHidden/>
          </w:rPr>
          <w:t>66</w:t>
        </w:r>
      </w:ins>
      <w:ins w:id="190" w:author="Vihari Réka" w:date="2018-11-30T21:49:00Z">
        <w:r>
          <w:rPr>
            <w:noProof/>
            <w:webHidden/>
          </w:rPr>
          <w:fldChar w:fldCharType="end"/>
        </w:r>
        <w:r w:rsidRPr="003D74AE">
          <w:rPr>
            <w:rStyle w:val="Hiperhivatkozs"/>
            <w:noProof/>
          </w:rPr>
          <w:fldChar w:fldCharType="end"/>
        </w:r>
      </w:ins>
    </w:p>
    <w:p w14:paraId="064808C1" w14:textId="7C297263" w:rsidR="004D20DC" w:rsidDel="00A65114" w:rsidRDefault="004D20DC">
      <w:pPr>
        <w:pStyle w:val="TJ1"/>
        <w:rPr>
          <w:del w:id="191" w:author="Vihari Réka" w:date="2018-11-30T21:49:00Z"/>
          <w:rFonts w:asciiTheme="minorHAnsi" w:eastAsiaTheme="minorEastAsia" w:hAnsiTheme="minorHAnsi" w:cstheme="minorBidi"/>
          <w:b w:val="0"/>
          <w:noProof/>
          <w:lang w:eastAsia="hu-HU"/>
        </w:rPr>
      </w:pPr>
      <w:del w:id="192" w:author="Vihari Réka" w:date="2018-11-30T21:49:00Z">
        <w:r w:rsidRPr="00A65114" w:rsidDel="00A65114">
          <w:rPr>
            <w:rStyle w:val="Hiperhivatkozs"/>
            <w:caps/>
            <w:noProof/>
          </w:rPr>
          <w:delText>Szakdolgozat feladat</w:delText>
        </w:r>
        <w:r w:rsidDel="00A65114">
          <w:rPr>
            <w:noProof/>
            <w:webHidden/>
          </w:rPr>
          <w:tab/>
          <w:delText>5</w:delText>
        </w:r>
      </w:del>
    </w:p>
    <w:p w14:paraId="14847B74" w14:textId="48932EDD" w:rsidR="004D20DC" w:rsidDel="00A65114" w:rsidRDefault="004D20DC">
      <w:pPr>
        <w:pStyle w:val="TJ1"/>
        <w:rPr>
          <w:del w:id="193" w:author="Vihari Réka" w:date="2018-11-30T21:49:00Z"/>
          <w:rFonts w:asciiTheme="minorHAnsi" w:eastAsiaTheme="minorEastAsia" w:hAnsiTheme="minorHAnsi" w:cstheme="minorBidi"/>
          <w:b w:val="0"/>
          <w:noProof/>
          <w:lang w:eastAsia="hu-HU"/>
        </w:rPr>
      </w:pPr>
      <w:del w:id="194" w:author="Vihari Réka" w:date="2018-11-30T21:49:00Z">
        <w:r w:rsidRPr="00A65114" w:rsidDel="00A65114">
          <w:rPr>
            <w:rStyle w:val="Hiperhivatkozs"/>
            <w:noProof/>
          </w:rPr>
          <w:delText>Összefoglaló</w:delText>
        </w:r>
        <w:r w:rsidDel="00A65114">
          <w:rPr>
            <w:noProof/>
            <w:webHidden/>
          </w:rPr>
          <w:tab/>
          <w:delText>10</w:delText>
        </w:r>
      </w:del>
    </w:p>
    <w:p w14:paraId="3980D27B" w14:textId="021FBBB1" w:rsidR="004D20DC" w:rsidDel="00A65114" w:rsidRDefault="004D20DC">
      <w:pPr>
        <w:pStyle w:val="TJ1"/>
        <w:rPr>
          <w:del w:id="195" w:author="Vihari Réka" w:date="2018-11-30T21:49:00Z"/>
          <w:rFonts w:asciiTheme="minorHAnsi" w:eastAsiaTheme="minorEastAsia" w:hAnsiTheme="minorHAnsi" w:cstheme="minorBidi"/>
          <w:b w:val="0"/>
          <w:noProof/>
          <w:lang w:eastAsia="hu-HU"/>
        </w:rPr>
      </w:pPr>
      <w:del w:id="196" w:author="Vihari Réka" w:date="2018-11-30T21:49:00Z">
        <w:r w:rsidRPr="00A65114" w:rsidDel="00A65114">
          <w:rPr>
            <w:rStyle w:val="Hiperhivatkozs"/>
            <w:noProof/>
          </w:rPr>
          <w:delText>Abstract</w:delText>
        </w:r>
        <w:r w:rsidDel="00A65114">
          <w:rPr>
            <w:noProof/>
            <w:webHidden/>
          </w:rPr>
          <w:tab/>
          <w:delText>11</w:delText>
        </w:r>
      </w:del>
    </w:p>
    <w:p w14:paraId="1E177B26" w14:textId="2AC5C282" w:rsidR="004D20DC" w:rsidDel="00A65114" w:rsidRDefault="004D20DC">
      <w:pPr>
        <w:pStyle w:val="TJ1"/>
        <w:tabs>
          <w:tab w:val="left" w:pos="482"/>
        </w:tabs>
        <w:rPr>
          <w:del w:id="197" w:author="Vihari Réka" w:date="2018-11-30T21:49:00Z"/>
          <w:rFonts w:asciiTheme="minorHAnsi" w:eastAsiaTheme="minorEastAsia" w:hAnsiTheme="minorHAnsi" w:cstheme="minorBidi"/>
          <w:b w:val="0"/>
          <w:noProof/>
          <w:lang w:eastAsia="hu-HU"/>
        </w:rPr>
      </w:pPr>
      <w:del w:id="198" w:author="Vihari Réka" w:date="2018-11-30T21:49:00Z">
        <w:r w:rsidRPr="00A65114" w:rsidDel="00A65114">
          <w:rPr>
            <w:rStyle w:val="Hiperhivatkozs"/>
            <w:rFonts w:cs="Arial"/>
            <w:noProof/>
            <w:kern w:val="32"/>
          </w:rPr>
          <w:delText>1.</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Bevezetés</w:delText>
        </w:r>
        <w:r w:rsidDel="00A65114">
          <w:rPr>
            <w:noProof/>
            <w:webHidden/>
          </w:rPr>
          <w:tab/>
          <w:delText>12</w:delText>
        </w:r>
      </w:del>
    </w:p>
    <w:p w14:paraId="05DC18B4" w14:textId="42258F0D" w:rsidR="004D20DC" w:rsidDel="00A65114" w:rsidRDefault="004D20DC">
      <w:pPr>
        <w:pStyle w:val="TJ2"/>
        <w:tabs>
          <w:tab w:val="left" w:pos="960"/>
          <w:tab w:val="right" w:leader="dot" w:pos="9060"/>
        </w:tabs>
        <w:rPr>
          <w:del w:id="199" w:author="Vihari Réka" w:date="2018-11-30T21:49:00Z"/>
          <w:rFonts w:asciiTheme="minorHAnsi" w:eastAsiaTheme="minorEastAsia" w:hAnsiTheme="minorHAnsi" w:cstheme="minorBidi"/>
          <w:noProof/>
          <w:lang w:eastAsia="hu-HU"/>
        </w:rPr>
      </w:pPr>
      <w:del w:id="200" w:author="Vihari Réka" w:date="2018-11-30T21:49:00Z">
        <w:r w:rsidRPr="00A65114" w:rsidDel="00A65114">
          <w:rPr>
            <w:rStyle w:val="Hiperhivatkozs"/>
            <w:noProof/>
          </w:rPr>
          <w:delText>1.</w:delText>
        </w:r>
        <w:r w:rsidRPr="00E75544" w:rsidDel="00A65114">
          <w:rPr>
            <w:rStyle w:val="Hiperhivatkozs"/>
            <w:noProof/>
          </w:rPr>
          <w:delText>1</w:delText>
        </w:r>
        <w:r w:rsidDel="00A65114">
          <w:rPr>
            <w:rFonts w:asciiTheme="minorHAnsi" w:eastAsiaTheme="minorEastAsia" w:hAnsiTheme="minorHAnsi" w:cstheme="minorBidi"/>
            <w:noProof/>
            <w:lang w:eastAsia="hu-HU"/>
          </w:rPr>
          <w:tab/>
        </w:r>
        <w:r w:rsidRPr="00A65114" w:rsidDel="00A65114">
          <w:rPr>
            <w:rStyle w:val="Hiperhivatkozs"/>
            <w:noProof/>
          </w:rPr>
          <w:delText>Mobilpiaci kutatás</w:delText>
        </w:r>
        <w:r w:rsidDel="00A65114">
          <w:rPr>
            <w:noProof/>
            <w:webHidden/>
          </w:rPr>
          <w:tab/>
          <w:delText>13</w:delText>
        </w:r>
      </w:del>
    </w:p>
    <w:p w14:paraId="67AC7832" w14:textId="286EAD60" w:rsidR="004D20DC" w:rsidDel="00A65114" w:rsidRDefault="004D20DC">
      <w:pPr>
        <w:pStyle w:val="TJ1"/>
        <w:rPr>
          <w:del w:id="201" w:author="Vihari Réka" w:date="2018-11-30T21:49:00Z"/>
          <w:rFonts w:asciiTheme="minorHAnsi" w:eastAsiaTheme="minorEastAsia" w:hAnsiTheme="minorHAnsi" w:cstheme="minorBidi"/>
          <w:b w:val="0"/>
          <w:noProof/>
          <w:lang w:eastAsia="hu-HU"/>
        </w:rPr>
      </w:pPr>
      <w:del w:id="202" w:author="Vihari Réka" w:date="2018-11-30T21:49:00Z">
        <w:r w:rsidRPr="00A65114" w:rsidDel="00A65114">
          <w:rPr>
            <w:rStyle w:val="Hiperhivatkozs"/>
            <w:rFonts w:cs="Arial"/>
            <w:noProof/>
            <w:kern w:val="32"/>
          </w:rPr>
          <w:delText>2. Az iOS platform bemutatása</w:delText>
        </w:r>
        <w:r w:rsidDel="00A65114">
          <w:rPr>
            <w:noProof/>
            <w:webHidden/>
          </w:rPr>
          <w:tab/>
          <w:delText>16</w:delText>
        </w:r>
      </w:del>
    </w:p>
    <w:p w14:paraId="5E8C08F4" w14:textId="6F49038E" w:rsidR="004D20DC" w:rsidDel="00A65114" w:rsidRDefault="004D20DC">
      <w:pPr>
        <w:pStyle w:val="TJ2"/>
        <w:tabs>
          <w:tab w:val="left" w:pos="960"/>
          <w:tab w:val="right" w:leader="dot" w:pos="9060"/>
        </w:tabs>
        <w:rPr>
          <w:del w:id="203" w:author="Vihari Réka" w:date="2018-11-30T21:49:00Z"/>
          <w:rFonts w:asciiTheme="minorHAnsi" w:eastAsiaTheme="minorEastAsia" w:hAnsiTheme="minorHAnsi" w:cstheme="minorBidi"/>
          <w:noProof/>
          <w:lang w:eastAsia="hu-HU"/>
        </w:rPr>
      </w:pPr>
      <w:del w:id="204" w:author="Vihari Réka" w:date="2018-11-30T21:49:00Z">
        <w:r w:rsidRPr="00A65114" w:rsidDel="00A65114">
          <w:rPr>
            <w:rStyle w:val="Hiperhivatkozs"/>
            <w:noProof/>
          </w:rPr>
          <w:delText>3.1.</w:delText>
        </w:r>
        <w:r w:rsidDel="00A65114">
          <w:rPr>
            <w:rFonts w:asciiTheme="minorHAnsi" w:eastAsiaTheme="minorEastAsia" w:hAnsiTheme="minorHAnsi" w:cstheme="minorBidi"/>
            <w:noProof/>
            <w:lang w:eastAsia="hu-HU"/>
          </w:rPr>
          <w:tab/>
        </w:r>
        <w:r w:rsidRPr="00A65114" w:rsidDel="00A65114">
          <w:rPr>
            <w:rStyle w:val="Hiperhivatkozs"/>
            <w:noProof/>
          </w:rPr>
          <w:delText>Az operációs rendszer fejlődése</w:delText>
        </w:r>
        <w:r w:rsidDel="00A65114">
          <w:rPr>
            <w:noProof/>
            <w:webHidden/>
          </w:rPr>
          <w:tab/>
          <w:delText>16</w:delText>
        </w:r>
      </w:del>
    </w:p>
    <w:p w14:paraId="3D405CF8" w14:textId="392CD64E" w:rsidR="004D20DC" w:rsidDel="00A65114" w:rsidRDefault="004D20DC">
      <w:pPr>
        <w:pStyle w:val="TJ3"/>
        <w:tabs>
          <w:tab w:val="left" w:pos="1440"/>
          <w:tab w:val="right" w:leader="dot" w:pos="9060"/>
        </w:tabs>
        <w:rPr>
          <w:del w:id="205" w:author="Vihari Réka" w:date="2018-11-30T21:49:00Z"/>
          <w:rFonts w:asciiTheme="minorHAnsi" w:eastAsiaTheme="minorEastAsia" w:hAnsiTheme="minorHAnsi" w:cstheme="minorBidi"/>
          <w:noProof/>
          <w:lang w:eastAsia="hu-HU"/>
        </w:rPr>
      </w:pPr>
      <w:del w:id="206" w:author="Vihari Réka" w:date="2018-11-30T21:49:00Z">
        <w:r w:rsidRPr="00A65114" w:rsidDel="00A65114">
          <w:rPr>
            <w:rStyle w:val="Hiperhivatkozs"/>
            <w:noProof/>
          </w:rPr>
          <w:delText>2.1.1</w:delText>
        </w:r>
        <w:r w:rsidDel="00A65114">
          <w:rPr>
            <w:rFonts w:asciiTheme="minorHAnsi" w:eastAsiaTheme="minorEastAsia" w:hAnsiTheme="minorHAnsi" w:cstheme="minorBidi"/>
            <w:noProof/>
            <w:lang w:eastAsia="hu-HU"/>
          </w:rPr>
          <w:tab/>
        </w:r>
        <w:r w:rsidRPr="00A65114" w:rsidDel="00A65114">
          <w:rPr>
            <w:rStyle w:val="Hiperhivatkozs"/>
            <w:noProof/>
          </w:rPr>
          <w:delText>iOS 9</w:delText>
        </w:r>
        <w:r w:rsidDel="00A65114">
          <w:rPr>
            <w:noProof/>
            <w:webHidden/>
          </w:rPr>
          <w:tab/>
          <w:delText>18</w:delText>
        </w:r>
      </w:del>
    </w:p>
    <w:p w14:paraId="693B783F" w14:textId="38F26987" w:rsidR="004D20DC" w:rsidDel="00A65114" w:rsidRDefault="004D20DC">
      <w:pPr>
        <w:pStyle w:val="TJ3"/>
        <w:tabs>
          <w:tab w:val="left" w:pos="1440"/>
          <w:tab w:val="right" w:leader="dot" w:pos="9060"/>
        </w:tabs>
        <w:rPr>
          <w:del w:id="207" w:author="Vihari Réka" w:date="2018-11-30T21:49:00Z"/>
          <w:rFonts w:asciiTheme="minorHAnsi" w:eastAsiaTheme="minorEastAsia" w:hAnsiTheme="minorHAnsi" w:cstheme="minorBidi"/>
          <w:noProof/>
          <w:lang w:eastAsia="hu-HU"/>
        </w:rPr>
      </w:pPr>
      <w:del w:id="208" w:author="Vihari Réka" w:date="2018-11-30T21:49:00Z">
        <w:r w:rsidRPr="00A65114" w:rsidDel="00A65114">
          <w:rPr>
            <w:rStyle w:val="Hiperhivatkozs"/>
            <w:noProof/>
          </w:rPr>
          <w:delText>2.1.2</w:delText>
        </w:r>
        <w:r w:rsidDel="00A65114">
          <w:rPr>
            <w:rFonts w:asciiTheme="minorHAnsi" w:eastAsiaTheme="minorEastAsia" w:hAnsiTheme="minorHAnsi" w:cstheme="minorBidi"/>
            <w:noProof/>
            <w:lang w:eastAsia="hu-HU"/>
          </w:rPr>
          <w:tab/>
        </w:r>
        <w:r w:rsidRPr="00A65114" w:rsidDel="00A65114">
          <w:rPr>
            <w:rStyle w:val="Hiperhivatkozs"/>
            <w:noProof/>
          </w:rPr>
          <w:delText>iOS 10</w:delText>
        </w:r>
        <w:r w:rsidDel="00A65114">
          <w:rPr>
            <w:noProof/>
            <w:webHidden/>
          </w:rPr>
          <w:tab/>
          <w:delText>19</w:delText>
        </w:r>
      </w:del>
    </w:p>
    <w:p w14:paraId="29810725" w14:textId="51E12FA7" w:rsidR="004D20DC" w:rsidDel="00A65114" w:rsidRDefault="004D20DC">
      <w:pPr>
        <w:pStyle w:val="TJ3"/>
        <w:tabs>
          <w:tab w:val="left" w:pos="1440"/>
          <w:tab w:val="right" w:leader="dot" w:pos="9060"/>
        </w:tabs>
        <w:rPr>
          <w:del w:id="209" w:author="Vihari Réka" w:date="2018-11-30T21:49:00Z"/>
          <w:rFonts w:asciiTheme="minorHAnsi" w:eastAsiaTheme="minorEastAsia" w:hAnsiTheme="minorHAnsi" w:cstheme="minorBidi"/>
          <w:noProof/>
          <w:lang w:eastAsia="hu-HU"/>
        </w:rPr>
      </w:pPr>
      <w:del w:id="210" w:author="Vihari Réka" w:date="2018-11-30T21:49:00Z">
        <w:r w:rsidRPr="00A65114" w:rsidDel="00A65114">
          <w:rPr>
            <w:rStyle w:val="Hiperhivatkozs"/>
            <w:noProof/>
          </w:rPr>
          <w:delText>2.1.3</w:delText>
        </w:r>
        <w:r w:rsidDel="00A65114">
          <w:rPr>
            <w:rFonts w:asciiTheme="minorHAnsi" w:eastAsiaTheme="minorEastAsia" w:hAnsiTheme="minorHAnsi" w:cstheme="minorBidi"/>
            <w:noProof/>
            <w:lang w:eastAsia="hu-HU"/>
          </w:rPr>
          <w:tab/>
        </w:r>
        <w:r w:rsidRPr="00A65114" w:rsidDel="00A65114">
          <w:rPr>
            <w:rStyle w:val="Hiperhivatkozs"/>
            <w:noProof/>
          </w:rPr>
          <w:delText>iOS 11</w:delText>
        </w:r>
        <w:r w:rsidDel="00A65114">
          <w:rPr>
            <w:noProof/>
            <w:webHidden/>
          </w:rPr>
          <w:tab/>
          <w:delText>19</w:delText>
        </w:r>
      </w:del>
    </w:p>
    <w:p w14:paraId="55FBCC64" w14:textId="6113DEE9" w:rsidR="004D20DC" w:rsidDel="00A65114" w:rsidRDefault="004D20DC">
      <w:pPr>
        <w:pStyle w:val="TJ3"/>
        <w:tabs>
          <w:tab w:val="left" w:pos="1440"/>
          <w:tab w:val="right" w:leader="dot" w:pos="9060"/>
        </w:tabs>
        <w:rPr>
          <w:del w:id="211" w:author="Vihari Réka" w:date="2018-11-30T21:49:00Z"/>
          <w:rFonts w:asciiTheme="minorHAnsi" w:eastAsiaTheme="minorEastAsia" w:hAnsiTheme="minorHAnsi" w:cstheme="minorBidi"/>
          <w:noProof/>
          <w:lang w:eastAsia="hu-HU"/>
        </w:rPr>
      </w:pPr>
      <w:del w:id="212" w:author="Vihari Réka" w:date="2018-11-30T21:49:00Z">
        <w:r w:rsidRPr="00A65114" w:rsidDel="00A65114">
          <w:rPr>
            <w:rStyle w:val="Hiperhivatkozs"/>
            <w:noProof/>
          </w:rPr>
          <w:delText>2.1.4</w:delText>
        </w:r>
        <w:r w:rsidDel="00A65114">
          <w:rPr>
            <w:rFonts w:asciiTheme="minorHAnsi" w:eastAsiaTheme="minorEastAsia" w:hAnsiTheme="minorHAnsi" w:cstheme="minorBidi"/>
            <w:noProof/>
            <w:lang w:eastAsia="hu-HU"/>
          </w:rPr>
          <w:tab/>
        </w:r>
        <w:r w:rsidRPr="00A65114" w:rsidDel="00A65114">
          <w:rPr>
            <w:rStyle w:val="Hiperhivatkozs"/>
            <w:noProof/>
          </w:rPr>
          <w:delText>iOS 12</w:delText>
        </w:r>
        <w:r w:rsidDel="00A65114">
          <w:rPr>
            <w:noProof/>
            <w:webHidden/>
          </w:rPr>
          <w:tab/>
          <w:delText>20</w:delText>
        </w:r>
      </w:del>
    </w:p>
    <w:p w14:paraId="37DCE9C7" w14:textId="62FB22B2" w:rsidR="004D20DC" w:rsidDel="00A65114" w:rsidRDefault="004D20DC">
      <w:pPr>
        <w:pStyle w:val="TJ3"/>
        <w:tabs>
          <w:tab w:val="left" w:pos="1200"/>
          <w:tab w:val="right" w:leader="dot" w:pos="9060"/>
        </w:tabs>
        <w:rPr>
          <w:del w:id="213" w:author="Vihari Réka" w:date="2018-11-30T21:49:00Z"/>
          <w:rFonts w:asciiTheme="minorHAnsi" w:eastAsiaTheme="minorEastAsia" w:hAnsiTheme="minorHAnsi" w:cstheme="minorBidi"/>
          <w:noProof/>
          <w:lang w:eastAsia="hu-HU"/>
        </w:rPr>
      </w:pPr>
      <w:del w:id="214" w:author="Vihari Réka" w:date="2018-11-30T21:49:00Z">
        <w:r w:rsidRPr="00A65114" w:rsidDel="00A65114">
          <w:rPr>
            <w:rStyle w:val="Hiperhivatkozs"/>
            <w:noProof/>
          </w:rPr>
          <w:delText>2.2.</w:delText>
        </w:r>
        <w:r w:rsidDel="00A65114">
          <w:rPr>
            <w:rFonts w:asciiTheme="minorHAnsi" w:eastAsiaTheme="minorEastAsia" w:hAnsiTheme="minorHAnsi" w:cstheme="minorBidi"/>
            <w:noProof/>
            <w:lang w:eastAsia="hu-HU"/>
          </w:rPr>
          <w:tab/>
        </w:r>
        <w:r w:rsidRPr="00A65114" w:rsidDel="00A65114">
          <w:rPr>
            <w:rStyle w:val="Hiperhivatkozs"/>
            <w:noProof/>
          </w:rPr>
          <w:delText>Swift</w:delText>
        </w:r>
        <w:r w:rsidDel="00A65114">
          <w:rPr>
            <w:noProof/>
            <w:webHidden/>
          </w:rPr>
          <w:tab/>
          <w:delText>21</w:delText>
        </w:r>
      </w:del>
    </w:p>
    <w:p w14:paraId="31013BC7" w14:textId="780C965E" w:rsidR="004D20DC" w:rsidDel="00A65114" w:rsidRDefault="004D20DC">
      <w:pPr>
        <w:pStyle w:val="TJ2"/>
        <w:tabs>
          <w:tab w:val="left" w:pos="960"/>
          <w:tab w:val="right" w:leader="dot" w:pos="9060"/>
        </w:tabs>
        <w:rPr>
          <w:del w:id="215" w:author="Vihari Réka" w:date="2018-11-30T21:49:00Z"/>
          <w:rFonts w:asciiTheme="minorHAnsi" w:eastAsiaTheme="minorEastAsia" w:hAnsiTheme="minorHAnsi" w:cstheme="minorBidi"/>
          <w:noProof/>
          <w:lang w:eastAsia="hu-HU"/>
        </w:rPr>
      </w:pPr>
      <w:del w:id="216" w:author="Vihari Réka" w:date="2018-11-30T21:49:00Z">
        <w:r w:rsidRPr="00A65114" w:rsidDel="00A65114">
          <w:rPr>
            <w:rStyle w:val="Hiperhivatkozs"/>
            <w:noProof/>
          </w:rPr>
          <w:delText>2.3.</w:delText>
        </w:r>
        <w:r w:rsidDel="00A65114">
          <w:rPr>
            <w:rFonts w:asciiTheme="minorHAnsi" w:eastAsiaTheme="minorEastAsia" w:hAnsiTheme="minorHAnsi" w:cstheme="minorBidi"/>
            <w:noProof/>
            <w:lang w:eastAsia="hu-HU"/>
          </w:rPr>
          <w:tab/>
        </w:r>
        <w:r w:rsidRPr="00A65114" w:rsidDel="00A65114">
          <w:rPr>
            <w:rStyle w:val="Hiperhivatkozs"/>
            <w:noProof/>
          </w:rPr>
          <w:delText>Xcode</w:delText>
        </w:r>
        <w:r w:rsidDel="00A65114">
          <w:rPr>
            <w:noProof/>
            <w:webHidden/>
          </w:rPr>
          <w:tab/>
          <w:delText>21</w:delText>
        </w:r>
      </w:del>
    </w:p>
    <w:p w14:paraId="175F1BE2" w14:textId="46E71277" w:rsidR="004D20DC" w:rsidDel="00A65114" w:rsidRDefault="004D20DC">
      <w:pPr>
        <w:pStyle w:val="TJ2"/>
        <w:tabs>
          <w:tab w:val="left" w:pos="960"/>
          <w:tab w:val="right" w:leader="dot" w:pos="9060"/>
        </w:tabs>
        <w:rPr>
          <w:del w:id="217" w:author="Vihari Réka" w:date="2018-11-30T21:49:00Z"/>
          <w:rFonts w:asciiTheme="minorHAnsi" w:eastAsiaTheme="minorEastAsia" w:hAnsiTheme="minorHAnsi" w:cstheme="minorBidi"/>
          <w:noProof/>
          <w:lang w:eastAsia="hu-HU"/>
        </w:rPr>
      </w:pPr>
      <w:del w:id="218" w:author="Vihari Réka" w:date="2018-11-30T21:49:00Z">
        <w:r w:rsidRPr="00A65114" w:rsidDel="00A65114">
          <w:rPr>
            <w:rStyle w:val="Hiperhivatkozs"/>
            <w:noProof/>
          </w:rPr>
          <w:delText>2.4.</w:delText>
        </w:r>
        <w:r w:rsidDel="00A65114">
          <w:rPr>
            <w:rFonts w:asciiTheme="minorHAnsi" w:eastAsiaTheme="minorEastAsia" w:hAnsiTheme="minorHAnsi" w:cstheme="minorBidi"/>
            <w:noProof/>
            <w:lang w:eastAsia="hu-HU"/>
          </w:rPr>
          <w:tab/>
        </w:r>
        <w:r w:rsidRPr="00A65114" w:rsidDel="00A65114">
          <w:rPr>
            <w:rStyle w:val="Hiperhivatkozs"/>
            <w:noProof/>
          </w:rPr>
          <w:delText>Architektúrális minták</w:delText>
        </w:r>
        <w:r w:rsidDel="00A65114">
          <w:rPr>
            <w:noProof/>
            <w:webHidden/>
          </w:rPr>
          <w:tab/>
          <w:delText>24</w:delText>
        </w:r>
      </w:del>
    </w:p>
    <w:p w14:paraId="36BD77BB" w14:textId="61A29F8E" w:rsidR="004D20DC" w:rsidDel="00A65114" w:rsidRDefault="004D20DC">
      <w:pPr>
        <w:pStyle w:val="TJ3"/>
        <w:tabs>
          <w:tab w:val="left" w:pos="1440"/>
          <w:tab w:val="right" w:leader="dot" w:pos="9060"/>
        </w:tabs>
        <w:rPr>
          <w:del w:id="219" w:author="Vihari Réka" w:date="2018-11-30T21:49:00Z"/>
          <w:rFonts w:asciiTheme="minorHAnsi" w:eastAsiaTheme="minorEastAsia" w:hAnsiTheme="minorHAnsi" w:cstheme="minorBidi"/>
          <w:noProof/>
          <w:lang w:eastAsia="hu-HU"/>
        </w:rPr>
      </w:pPr>
      <w:del w:id="220" w:author="Vihari Réka" w:date="2018-11-30T21:49:00Z">
        <w:r w:rsidRPr="00A65114" w:rsidDel="00A65114">
          <w:rPr>
            <w:rStyle w:val="Hiperhivatkozs"/>
            <w:noProof/>
          </w:rPr>
          <w:delText>2.4.1.</w:delText>
        </w:r>
        <w:r w:rsidDel="00A65114">
          <w:rPr>
            <w:rFonts w:asciiTheme="minorHAnsi" w:eastAsiaTheme="minorEastAsia" w:hAnsiTheme="minorHAnsi" w:cstheme="minorBidi"/>
            <w:noProof/>
            <w:lang w:eastAsia="hu-HU"/>
          </w:rPr>
          <w:tab/>
        </w:r>
        <w:r w:rsidRPr="00A65114" w:rsidDel="00A65114">
          <w:rPr>
            <w:rStyle w:val="Hiperhivatkozs"/>
            <w:noProof/>
          </w:rPr>
          <w:delText>MVC</w:delText>
        </w:r>
        <w:r w:rsidDel="00A65114">
          <w:rPr>
            <w:noProof/>
            <w:webHidden/>
          </w:rPr>
          <w:tab/>
          <w:delText>24</w:delText>
        </w:r>
      </w:del>
    </w:p>
    <w:p w14:paraId="1DA7177A" w14:textId="77B1C3B4" w:rsidR="004D20DC" w:rsidDel="00A65114" w:rsidRDefault="004D20DC">
      <w:pPr>
        <w:pStyle w:val="TJ3"/>
        <w:tabs>
          <w:tab w:val="left" w:pos="960"/>
          <w:tab w:val="right" w:leader="dot" w:pos="9060"/>
        </w:tabs>
        <w:rPr>
          <w:del w:id="221" w:author="Vihari Réka" w:date="2018-11-30T21:49:00Z"/>
          <w:rFonts w:asciiTheme="minorHAnsi" w:eastAsiaTheme="minorEastAsia" w:hAnsiTheme="minorHAnsi" w:cstheme="minorBidi"/>
          <w:noProof/>
          <w:lang w:eastAsia="hu-HU"/>
        </w:rPr>
      </w:pPr>
      <w:del w:id="222" w:author="Vihari Réka" w:date="2018-11-30T21:49:00Z">
        <w:r w:rsidDel="00A65114">
          <w:rPr>
            <w:rFonts w:asciiTheme="minorHAnsi" w:eastAsiaTheme="minorEastAsia" w:hAnsiTheme="minorHAnsi" w:cstheme="minorBidi"/>
            <w:noProof/>
            <w:lang w:eastAsia="hu-HU"/>
          </w:rPr>
          <w:tab/>
        </w:r>
        <w:r w:rsidRPr="00A65114" w:rsidDel="00A65114">
          <w:rPr>
            <w:rStyle w:val="Hiperhivatkozs"/>
            <w:noProof/>
          </w:rPr>
          <w:delText>VIPER</w:delText>
        </w:r>
        <w:r w:rsidDel="00A65114">
          <w:rPr>
            <w:noProof/>
            <w:webHidden/>
          </w:rPr>
          <w:tab/>
          <w:delText>26</w:delText>
        </w:r>
      </w:del>
    </w:p>
    <w:p w14:paraId="2E3C754B" w14:textId="4D092C5A" w:rsidR="004D20DC" w:rsidDel="00A65114" w:rsidRDefault="004D20DC">
      <w:pPr>
        <w:pStyle w:val="TJ3"/>
        <w:tabs>
          <w:tab w:val="right" w:leader="dot" w:pos="9060"/>
        </w:tabs>
        <w:rPr>
          <w:del w:id="223" w:author="Vihari Réka" w:date="2018-11-30T21:49:00Z"/>
          <w:rFonts w:asciiTheme="minorHAnsi" w:eastAsiaTheme="minorEastAsia" w:hAnsiTheme="minorHAnsi" w:cstheme="minorBidi"/>
          <w:noProof/>
          <w:lang w:eastAsia="hu-HU"/>
        </w:rPr>
      </w:pPr>
      <w:del w:id="224" w:author="Vihari Réka" w:date="2018-11-30T21:49:00Z">
        <w:r w:rsidRPr="00A65114" w:rsidDel="00A65114">
          <w:rPr>
            <w:rStyle w:val="Hiperhivatkozs"/>
            <w:noProof/>
          </w:rPr>
          <w:delText>2.4.2.</w:delText>
        </w:r>
        <w:r w:rsidDel="00A65114">
          <w:rPr>
            <w:noProof/>
            <w:webHidden/>
          </w:rPr>
          <w:tab/>
          <w:delText>26</w:delText>
        </w:r>
      </w:del>
    </w:p>
    <w:p w14:paraId="606C8D25" w14:textId="1B4C0E9A" w:rsidR="004D20DC" w:rsidDel="00A65114" w:rsidRDefault="004D20DC">
      <w:pPr>
        <w:pStyle w:val="TJ3"/>
        <w:tabs>
          <w:tab w:val="left" w:pos="1440"/>
          <w:tab w:val="right" w:leader="dot" w:pos="9060"/>
        </w:tabs>
        <w:rPr>
          <w:del w:id="225" w:author="Vihari Réka" w:date="2018-11-30T21:49:00Z"/>
          <w:rFonts w:asciiTheme="minorHAnsi" w:eastAsiaTheme="minorEastAsia" w:hAnsiTheme="minorHAnsi" w:cstheme="minorBidi"/>
          <w:noProof/>
          <w:lang w:eastAsia="hu-HU"/>
        </w:rPr>
      </w:pPr>
      <w:del w:id="226" w:author="Vihari Réka" w:date="2018-11-30T21:49:00Z">
        <w:r w:rsidRPr="00A65114" w:rsidDel="00A65114">
          <w:rPr>
            <w:rStyle w:val="Hiperhivatkozs"/>
            <w:noProof/>
          </w:rPr>
          <w:delText>2.4.3.</w:delText>
        </w:r>
        <w:r w:rsidDel="00A65114">
          <w:rPr>
            <w:rFonts w:asciiTheme="minorHAnsi" w:eastAsiaTheme="minorEastAsia" w:hAnsiTheme="minorHAnsi" w:cstheme="minorBidi"/>
            <w:noProof/>
            <w:lang w:eastAsia="hu-HU"/>
          </w:rPr>
          <w:tab/>
        </w:r>
        <w:r w:rsidRPr="00A65114" w:rsidDel="00A65114">
          <w:rPr>
            <w:rStyle w:val="Hiperhivatkozs"/>
            <w:noProof/>
          </w:rPr>
          <w:delText>Viper vs MVC</w:delText>
        </w:r>
        <w:r w:rsidDel="00A65114">
          <w:rPr>
            <w:noProof/>
            <w:webHidden/>
          </w:rPr>
          <w:tab/>
          <w:delText>27</w:delText>
        </w:r>
      </w:del>
    </w:p>
    <w:p w14:paraId="3F6FA88C" w14:textId="544D2C11" w:rsidR="004D20DC" w:rsidDel="00A65114" w:rsidRDefault="004D20DC">
      <w:pPr>
        <w:pStyle w:val="TJ3"/>
        <w:tabs>
          <w:tab w:val="left" w:pos="1440"/>
          <w:tab w:val="right" w:leader="dot" w:pos="9060"/>
        </w:tabs>
        <w:rPr>
          <w:del w:id="227" w:author="Vihari Réka" w:date="2018-11-30T21:49:00Z"/>
          <w:rFonts w:asciiTheme="minorHAnsi" w:eastAsiaTheme="minorEastAsia" w:hAnsiTheme="minorHAnsi" w:cstheme="minorBidi"/>
          <w:noProof/>
          <w:lang w:eastAsia="hu-HU"/>
        </w:rPr>
      </w:pPr>
      <w:del w:id="228" w:author="Vihari Réka" w:date="2018-11-30T21:49:00Z">
        <w:r w:rsidRPr="00A65114" w:rsidDel="00A65114">
          <w:rPr>
            <w:rStyle w:val="Hiperhivatkozs"/>
            <w:noProof/>
          </w:rPr>
          <w:delText>2.4.4.</w:delText>
        </w:r>
        <w:r w:rsidDel="00A65114">
          <w:rPr>
            <w:rFonts w:asciiTheme="minorHAnsi" w:eastAsiaTheme="minorEastAsia" w:hAnsiTheme="minorHAnsi" w:cstheme="minorBidi"/>
            <w:noProof/>
            <w:lang w:eastAsia="hu-HU"/>
          </w:rPr>
          <w:tab/>
        </w:r>
        <w:r w:rsidRPr="00A65114" w:rsidDel="00A65114">
          <w:rPr>
            <w:rStyle w:val="Hiperhivatkozs"/>
            <w:noProof/>
          </w:rPr>
          <w:delText>Konklúzió</w:delText>
        </w:r>
        <w:r w:rsidDel="00A65114">
          <w:rPr>
            <w:noProof/>
            <w:webHidden/>
          </w:rPr>
          <w:tab/>
          <w:delText>27</w:delText>
        </w:r>
      </w:del>
    </w:p>
    <w:p w14:paraId="39A1D01C" w14:textId="35BB18CE" w:rsidR="004D20DC" w:rsidDel="00A65114" w:rsidRDefault="004D20DC">
      <w:pPr>
        <w:pStyle w:val="TJ1"/>
        <w:tabs>
          <w:tab w:val="left" w:pos="482"/>
        </w:tabs>
        <w:rPr>
          <w:del w:id="229" w:author="Vihari Réka" w:date="2018-11-30T21:49:00Z"/>
          <w:rFonts w:asciiTheme="minorHAnsi" w:eastAsiaTheme="minorEastAsia" w:hAnsiTheme="minorHAnsi" w:cstheme="minorBidi"/>
          <w:b w:val="0"/>
          <w:noProof/>
          <w:lang w:eastAsia="hu-HU"/>
        </w:rPr>
      </w:pPr>
      <w:del w:id="230" w:author="Vihari Réka" w:date="2018-11-30T21:49:00Z">
        <w:r w:rsidRPr="00A65114" w:rsidDel="00A65114">
          <w:rPr>
            <w:rStyle w:val="Hiperhivatkozs"/>
            <w:rFonts w:cs="Arial"/>
            <w:noProof/>
            <w:kern w:val="32"/>
          </w:rPr>
          <w:delText>4.</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Feladat ismertetése</w:delText>
        </w:r>
        <w:r w:rsidDel="00A65114">
          <w:rPr>
            <w:noProof/>
            <w:webHidden/>
          </w:rPr>
          <w:tab/>
          <w:delText>29</w:delText>
        </w:r>
      </w:del>
    </w:p>
    <w:p w14:paraId="0FB9A66E" w14:textId="288217D7" w:rsidR="004D20DC" w:rsidDel="00A65114" w:rsidRDefault="004D20DC">
      <w:pPr>
        <w:pStyle w:val="TJ2"/>
        <w:tabs>
          <w:tab w:val="left" w:pos="960"/>
          <w:tab w:val="right" w:leader="dot" w:pos="9060"/>
        </w:tabs>
        <w:rPr>
          <w:del w:id="231" w:author="Vihari Réka" w:date="2018-11-30T21:49:00Z"/>
          <w:rFonts w:asciiTheme="minorHAnsi" w:eastAsiaTheme="minorEastAsia" w:hAnsiTheme="minorHAnsi" w:cstheme="minorBidi"/>
          <w:noProof/>
          <w:lang w:eastAsia="hu-HU"/>
        </w:rPr>
      </w:pPr>
      <w:del w:id="232" w:author="Vihari Réka" w:date="2018-11-30T21:49:00Z">
        <w:r w:rsidRPr="00A65114" w:rsidDel="00A65114">
          <w:rPr>
            <w:rStyle w:val="Hiperhivatkozs"/>
            <w:noProof/>
          </w:rPr>
          <w:delText>4.1.</w:delText>
        </w:r>
        <w:r w:rsidDel="00A65114">
          <w:rPr>
            <w:rFonts w:asciiTheme="minorHAnsi" w:eastAsiaTheme="minorEastAsia" w:hAnsiTheme="minorHAnsi" w:cstheme="minorBidi"/>
            <w:noProof/>
            <w:lang w:eastAsia="hu-HU"/>
          </w:rPr>
          <w:tab/>
        </w:r>
        <w:r w:rsidRPr="00A65114" w:rsidDel="00A65114">
          <w:rPr>
            <w:rStyle w:val="Hiperhivatkozs"/>
            <w:noProof/>
          </w:rPr>
          <w:delText>Specifikáció</w:delText>
        </w:r>
        <w:r w:rsidDel="00A65114">
          <w:rPr>
            <w:noProof/>
            <w:webHidden/>
          </w:rPr>
          <w:tab/>
          <w:delText>29</w:delText>
        </w:r>
      </w:del>
    </w:p>
    <w:p w14:paraId="60327EC9" w14:textId="56ACACA7" w:rsidR="004D20DC" w:rsidDel="00A65114" w:rsidRDefault="004D20DC">
      <w:pPr>
        <w:pStyle w:val="TJ1"/>
        <w:tabs>
          <w:tab w:val="left" w:pos="482"/>
        </w:tabs>
        <w:rPr>
          <w:del w:id="233" w:author="Vihari Réka" w:date="2018-11-30T21:49:00Z"/>
          <w:rFonts w:asciiTheme="minorHAnsi" w:eastAsiaTheme="minorEastAsia" w:hAnsiTheme="minorHAnsi" w:cstheme="minorBidi"/>
          <w:b w:val="0"/>
          <w:noProof/>
          <w:lang w:eastAsia="hu-HU"/>
        </w:rPr>
      </w:pPr>
      <w:del w:id="234" w:author="Vihari Réka" w:date="2018-11-30T21:49:00Z">
        <w:r w:rsidRPr="00A65114" w:rsidDel="00A65114">
          <w:rPr>
            <w:rStyle w:val="Hiperhivatkozs"/>
            <w:rFonts w:cs="Arial"/>
            <w:noProof/>
            <w:kern w:val="32"/>
          </w:rPr>
          <w:delText>5.</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Technológiák ismertetése</w:delText>
        </w:r>
        <w:r w:rsidDel="00A65114">
          <w:rPr>
            <w:noProof/>
            <w:webHidden/>
          </w:rPr>
          <w:tab/>
          <w:delText>30</w:delText>
        </w:r>
      </w:del>
    </w:p>
    <w:p w14:paraId="0C36C109" w14:textId="41AFCB9C" w:rsidR="004D20DC" w:rsidDel="00A65114" w:rsidRDefault="004D20DC">
      <w:pPr>
        <w:pStyle w:val="TJ2"/>
        <w:tabs>
          <w:tab w:val="left" w:pos="960"/>
          <w:tab w:val="right" w:leader="dot" w:pos="9060"/>
        </w:tabs>
        <w:rPr>
          <w:del w:id="235" w:author="Vihari Réka" w:date="2018-11-30T21:49:00Z"/>
          <w:rFonts w:asciiTheme="minorHAnsi" w:eastAsiaTheme="minorEastAsia" w:hAnsiTheme="minorHAnsi" w:cstheme="minorBidi"/>
          <w:noProof/>
          <w:lang w:eastAsia="hu-HU"/>
        </w:rPr>
      </w:pPr>
      <w:del w:id="236" w:author="Vihari Réka" w:date="2018-11-30T21:49:00Z">
        <w:r w:rsidRPr="00A65114" w:rsidDel="00A65114">
          <w:rPr>
            <w:rStyle w:val="Hiperhivatkozs"/>
            <w:noProof/>
          </w:rPr>
          <w:delText>5.1.</w:delText>
        </w:r>
        <w:r w:rsidDel="00A65114">
          <w:rPr>
            <w:rFonts w:asciiTheme="minorHAnsi" w:eastAsiaTheme="minorEastAsia" w:hAnsiTheme="minorHAnsi" w:cstheme="minorBidi"/>
            <w:noProof/>
            <w:lang w:eastAsia="hu-HU"/>
          </w:rPr>
          <w:tab/>
        </w:r>
        <w:r w:rsidRPr="00A65114" w:rsidDel="00A65114">
          <w:rPr>
            <w:rStyle w:val="Hiperhivatkozs"/>
            <w:noProof/>
          </w:rPr>
          <w:delText>Verzi</w:delText>
        </w:r>
        <w:r w:rsidRPr="00E75544" w:rsidDel="00A65114">
          <w:rPr>
            <w:rStyle w:val="Hiperhivatkozs"/>
            <w:noProof/>
          </w:rPr>
          <w:delText>ókezelés</w:delText>
        </w:r>
        <w:r w:rsidDel="00A65114">
          <w:rPr>
            <w:noProof/>
            <w:webHidden/>
          </w:rPr>
          <w:tab/>
          <w:delText>30</w:delText>
        </w:r>
      </w:del>
    </w:p>
    <w:p w14:paraId="2B982BD8" w14:textId="6EBF2B65" w:rsidR="004D20DC" w:rsidDel="00A65114" w:rsidRDefault="004D20DC">
      <w:pPr>
        <w:pStyle w:val="TJ2"/>
        <w:tabs>
          <w:tab w:val="left" w:pos="960"/>
          <w:tab w:val="right" w:leader="dot" w:pos="9060"/>
        </w:tabs>
        <w:rPr>
          <w:del w:id="237" w:author="Vihari Réka" w:date="2018-11-30T21:49:00Z"/>
          <w:rFonts w:asciiTheme="minorHAnsi" w:eastAsiaTheme="minorEastAsia" w:hAnsiTheme="minorHAnsi" w:cstheme="minorBidi"/>
          <w:noProof/>
          <w:lang w:eastAsia="hu-HU"/>
        </w:rPr>
      </w:pPr>
      <w:del w:id="238" w:author="Vihari Réka" w:date="2018-11-30T21:49:00Z">
        <w:r w:rsidRPr="00A65114" w:rsidDel="00A65114">
          <w:rPr>
            <w:rStyle w:val="Hiperhivatkozs"/>
            <w:noProof/>
          </w:rPr>
          <w:delText>5.2.</w:delText>
        </w:r>
        <w:r w:rsidDel="00A65114">
          <w:rPr>
            <w:rFonts w:asciiTheme="minorHAnsi" w:eastAsiaTheme="minorEastAsia" w:hAnsiTheme="minorHAnsi" w:cstheme="minorBidi"/>
            <w:noProof/>
            <w:lang w:eastAsia="hu-HU"/>
          </w:rPr>
          <w:tab/>
        </w:r>
        <w:r w:rsidRPr="00A65114" w:rsidDel="00A65114">
          <w:rPr>
            <w:rStyle w:val="Hiperhivatkozs"/>
            <w:noProof/>
          </w:rPr>
          <w:delText>CocoaPods</w:delText>
        </w:r>
        <w:r w:rsidDel="00A65114">
          <w:rPr>
            <w:noProof/>
            <w:webHidden/>
          </w:rPr>
          <w:tab/>
          <w:delText>31</w:delText>
        </w:r>
      </w:del>
    </w:p>
    <w:p w14:paraId="07D6D271" w14:textId="48233738" w:rsidR="004D20DC" w:rsidDel="00A65114" w:rsidRDefault="004D20DC">
      <w:pPr>
        <w:pStyle w:val="TJ2"/>
        <w:tabs>
          <w:tab w:val="left" w:pos="960"/>
          <w:tab w:val="right" w:leader="dot" w:pos="9060"/>
        </w:tabs>
        <w:rPr>
          <w:del w:id="239" w:author="Vihari Réka" w:date="2018-11-30T21:49:00Z"/>
          <w:rFonts w:asciiTheme="minorHAnsi" w:eastAsiaTheme="minorEastAsia" w:hAnsiTheme="minorHAnsi" w:cstheme="minorBidi"/>
          <w:noProof/>
          <w:lang w:eastAsia="hu-HU"/>
        </w:rPr>
      </w:pPr>
      <w:del w:id="240" w:author="Vihari Réka" w:date="2018-11-30T21:49:00Z">
        <w:r w:rsidRPr="00A65114" w:rsidDel="00A65114">
          <w:rPr>
            <w:rStyle w:val="Hiperhivatkozs"/>
            <w:noProof/>
          </w:rPr>
          <w:delText>5.3.</w:delText>
        </w:r>
        <w:r w:rsidDel="00A65114">
          <w:rPr>
            <w:rFonts w:asciiTheme="minorHAnsi" w:eastAsiaTheme="minorEastAsia" w:hAnsiTheme="minorHAnsi" w:cstheme="minorBidi"/>
            <w:noProof/>
            <w:lang w:eastAsia="hu-HU"/>
          </w:rPr>
          <w:tab/>
        </w:r>
        <w:r w:rsidRPr="00A65114" w:rsidDel="00A65114">
          <w:rPr>
            <w:rStyle w:val="Hiperhivatkozs"/>
            <w:noProof/>
          </w:rPr>
          <w:delText>JHipster</w:delText>
        </w:r>
        <w:r w:rsidDel="00A65114">
          <w:rPr>
            <w:noProof/>
            <w:webHidden/>
          </w:rPr>
          <w:tab/>
          <w:delText>33</w:delText>
        </w:r>
      </w:del>
    </w:p>
    <w:p w14:paraId="5753EBC7" w14:textId="7F8F9EE3" w:rsidR="004D20DC" w:rsidDel="00A65114" w:rsidRDefault="004D20DC">
      <w:pPr>
        <w:pStyle w:val="TJ1"/>
        <w:tabs>
          <w:tab w:val="left" w:pos="482"/>
        </w:tabs>
        <w:rPr>
          <w:del w:id="241" w:author="Vihari Réka" w:date="2018-11-30T21:49:00Z"/>
          <w:rFonts w:asciiTheme="minorHAnsi" w:eastAsiaTheme="minorEastAsia" w:hAnsiTheme="minorHAnsi" w:cstheme="minorBidi"/>
          <w:b w:val="0"/>
          <w:noProof/>
          <w:lang w:eastAsia="hu-HU"/>
        </w:rPr>
      </w:pPr>
      <w:del w:id="242"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Tervezés</w:delText>
        </w:r>
        <w:r w:rsidDel="00A65114">
          <w:rPr>
            <w:noProof/>
            <w:webHidden/>
          </w:rPr>
          <w:tab/>
          <w:delText>40</w:delText>
        </w:r>
      </w:del>
    </w:p>
    <w:p w14:paraId="49890A02" w14:textId="55321821" w:rsidR="004D20DC" w:rsidDel="00A65114" w:rsidRDefault="004D20DC">
      <w:pPr>
        <w:pStyle w:val="TJ2"/>
        <w:tabs>
          <w:tab w:val="left" w:pos="960"/>
          <w:tab w:val="right" w:leader="dot" w:pos="9060"/>
        </w:tabs>
        <w:rPr>
          <w:del w:id="243" w:author="Vihari Réka" w:date="2018-11-30T21:49:00Z"/>
          <w:rFonts w:asciiTheme="minorHAnsi" w:eastAsiaTheme="minorEastAsia" w:hAnsiTheme="minorHAnsi" w:cstheme="minorBidi"/>
          <w:noProof/>
          <w:lang w:eastAsia="hu-HU"/>
        </w:rPr>
      </w:pPr>
      <w:del w:id="244" w:author="Vihari Réka" w:date="2018-11-30T21:49:00Z">
        <w:r w:rsidRPr="00A65114" w:rsidDel="00A65114">
          <w:rPr>
            <w:rStyle w:val="Hiperhivatkozs"/>
            <w:noProof/>
          </w:rPr>
          <w:delText>6.1.</w:delText>
        </w:r>
        <w:r w:rsidDel="00A65114">
          <w:rPr>
            <w:rFonts w:asciiTheme="minorHAnsi" w:eastAsiaTheme="minorEastAsia" w:hAnsiTheme="minorHAnsi" w:cstheme="minorBidi"/>
            <w:noProof/>
            <w:lang w:eastAsia="hu-HU"/>
          </w:rPr>
          <w:tab/>
        </w:r>
        <w:r w:rsidRPr="00A65114" w:rsidDel="00A65114">
          <w:rPr>
            <w:rStyle w:val="Hiperhivatkozs"/>
            <w:noProof/>
          </w:rPr>
          <w:delText>Adatbázis</w:delText>
        </w:r>
        <w:r w:rsidDel="00A65114">
          <w:rPr>
            <w:noProof/>
            <w:webHidden/>
          </w:rPr>
          <w:tab/>
          <w:delText>40</w:delText>
        </w:r>
      </w:del>
    </w:p>
    <w:p w14:paraId="2951CAF7" w14:textId="5B897BC6" w:rsidR="004D20DC" w:rsidDel="00A65114" w:rsidRDefault="004D20DC">
      <w:pPr>
        <w:pStyle w:val="TJ2"/>
        <w:tabs>
          <w:tab w:val="left" w:pos="960"/>
          <w:tab w:val="right" w:leader="dot" w:pos="9060"/>
        </w:tabs>
        <w:rPr>
          <w:del w:id="245" w:author="Vihari Réka" w:date="2018-11-30T21:49:00Z"/>
          <w:rFonts w:asciiTheme="minorHAnsi" w:eastAsiaTheme="minorEastAsia" w:hAnsiTheme="minorHAnsi" w:cstheme="minorBidi"/>
          <w:noProof/>
          <w:lang w:eastAsia="hu-HU"/>
        </w:rPr>
      </w:pPr>
      <w:del w:id="246" w:author="Vihari Réka" w:date="2018-11-30T21:49:00Z">
        <w:r w:rsidRPr="00A65114" w:rsidDel="00A65114">
          <w:rPr>
            <w:rStyle w:val="Hiperhivatkozs"/>
            <w:noProof/>
          </w:rPr>
          <w:delText>6.2.</w:delText>
        </w:r>
        <w:r w:rsidDel="00A65114">
          <w:rPr>
            <w:rFonts w:asciiTheme="minorHAnsi" w:eastAsiaTheme="minorEastAsia" w:hAnsiTheme="minorHAnsi" w:cstheme="minorBidi"/>
            <w:noProof/>
            <w:lang w:eastAsia="hu-HU"/>
          </w:rPr>
          <w:tab/>
        </w:r>
        <w:r w:rsidRPr="00A65114" w:rsidDel="00A65114">
          <w:rPr>
            <w:rStyle w:val="Hiperhivatkozs"/>
            <w:noProof/>
          </w:rPr>
          <w:delText>Kommunikáció a szerverrel</w:delText>
        </w:r>
        <w:r w:rsidDel="00A65114">
          <w:rPr>
            <w:noProof/>
            <w:webHidden/>
          </w:rPr>
          <w:tab/>
          <w:delText>42</w:delText>
        </w:r>
      </w:del>
    </w:p>
    <w:p w14:paraId="41E43036" w14:textId="69F6C35B" w:rsidR="004D20DC" w:rsidDel="00A65114" w:rsidRDefault="004D20DC">
      <w:pPr>
        <w:pStyle w:val="TJ2"/>
        <w:tabs>
          <w:tab w:val="left" w:pos="960"/>
          <w:tab w:val="right" w:leader="dot" w:pos="9060"/>
        </w:tabs>
        <w:rPr>
          <w:del w:id="247" w:author="Vihari Réka" w:date="2018-11-30T21:49:00Z"/>
          <w:rFonts w:asciiTheme="minorHAnsi" w:eastAsiaTheme="minorEastAsia" w:hAnsiTheme="minorHAnsi" w:cstheme="minorBidi"/>
          <w:noProof/>
          <w:lang w:eastAsia="hu-HU"/>
        </w:rPr>
      </w:pPr>
      <w:del w:id="248" w:author="Vihari Réka" w:date="2018-11-30T21:49:00Z">
        <w:r w:rsidRPr="00A65114" w:rsidDel="00A65114">
          <w:rPr>
            <w:rStyle w:val="Hiperhivatkozs"/>
            <w:noProof/>
          </w:rPr>
          <w:delText>5.2.1</w:delText>
        </w:r>
        <w:r w:rsidDel="00A65114">
          <w:rPr>
            <w:rFonts w:asciiTheme="minorHAnsi" w:eastAsiaTheme="minorEastAsia" w:hAnsiTheme="minorHAnsi" w:cstheme="minorBidi"/>
            <w:noProof/>
            <w:lang w:eastAsia="hu-HU"/>
          </w:rPr>
          <w:tab/>
        </w:r>
        <w:r w:rsidRPr="00A65114" w:rsidDel="00A65114">
          <w:rPr>
            <w:rStyle w:val="Hiperhivatkozs"/>
            <w:noProof/>
          </w:rPr>
          <w:delText>Authenti</w:delText>
        </w:r>
        <w:r w:rsidRPr="00E75544" w:rsidDel="00A65114">
          <w:rPr>
            <w:rStyle w:val="Hiperhivatkozs"/>
            <w:noProof/>
          </w:rPr>
          <w:delText>káció</w:delText>
        </w:r>
        <w:r w:rsidDel="00A65114">
          <w:rPr>
            <w:noProof/>
            <w:webHidden/>
          </w:rPr>
          <w:tab/>
          <w:delText>45</w:delText>
        </w:r>
      </w:del>
    </w:p>
    <w:p w14:paraId="6A1A5038" w14:textId="2E662655" w:rsidR="004D20DC" w:rsidDel="00A65114" w:rsidRDefault="004D20DC">
      <w:pPr>
        <w:pStyle w:val="TJ1"/>
        <w:tabs>
          <w:tab w:val="left" w:pos="482"/>
        </w:tabs>
        <w:rPr>
          <w:del w:id="249" w:author="Vihari Réka" w:date="2018-11-30T21:49:00Z"/>
          <w:rFonts w:asciiTheme="minorHAnsi" w:eastAsiaTheme="minorEastAsia" w:hAnsiTheme="minorHAnsi" w:cstheme="minorBidi"/>
          <w:b w:val="0"/>
          <w:noProof/>
          <w:lang w:eastAsia="hu-HU"/>
        </w:rPr>
      </w:pPr>
      <w:del w:id="250"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Megvalósítás</w:delText>
        </w:r>
        <w:r w:rsidDel="00A65114">
          <w:rPr>
            <w:noProof/>
            <w:webHidden/>
          </w:rPr>
          <w:tab/>
          <w:delText>49</w:delText>
        </w:r>
      </w:del>
    </w:p>
    <w:p w14:paraId="0E8474ED" w14:textId="5D98B672" w:rsidR="004D20DC" w:rsidDel="00A65114" w:rsidRDefault="004D20DC">
      <w:pPr>
        <w:pStyle w:val="TJ2"/>
        <w:tabs>
          <w:tab w:val="left" w:pos="960"/>
          <w:tab w:val="right" w:leader="dot" w:pos="9060"/>
        </w:tabs>
        <w:rPr>
          <w:del w:id="251" w:author="Vihari Réka" w:date="2018-11-30T21:49:00Z"/>
          <w:rFonts w:asciiTheme="minorHAnsi" w:eastAsiaTheme="minorEastAsia" w:hAnsiTheme="minorHAnsi" w:cstheme="minorBidi"/>
          <w:noProof/>
          <w:lang w:eastAsia="hu-HU"/>
        </w:rPr>
      </w:pPr>
      <w:del w:id="252" w:author="Vihari Réka" w:date="2018-11-30T21:49:00Z">
        <w:r w:rsidRPr="00A65114" w:rsidDel="00A65114">
          <w:rPr>
            <w:rStyle w:val="Hiperhivatkozs"/>
            <w:noProof/>
          </w:rPr>
          <w:delText>7.1.</w:delText>
        </w:r>
        <w:r w:rsidDel="00A65114">
          <w:rPr>
            <w:rFonts w:asciiTheme="minorHAnsi" w:eastAsiaTheme="minorEastAsia" w:hAnsiTheme="minorHAnsi" w:cstheme="minorBidi"/>
            <w:noProof/>
            <w:lang w:eastAsia="hu-HU"/>
          </w:rPr>
          <w:tab/>
        </w:r>
        <w:r w:rsidRPr="00A65114" w:rsidDel="00A65114">
          <w:rPr>
            <w:rStyle w:val="Hiperhivatkozs"/>
            <w:noProof/>
          </w:rPr>
          <w:delText>Néhány részletesebb megvalósítás bemutatása</w:delText>
        </w:r>
        <w:r w:rsidDel="00A65114">
          <w:rPr>
            <w:noProof/>
            <w:webHidden/>
          </w:rPr>
          <w:tab/>
          <w:delText>49</w:delText>
        </w:r>
      </w:del>
    </w:p>
    <w:p w14:paraId="0A864FE3" w14:textId="09FF09CC" w:rsidR="004D20DC" w:rsidDel="00A65114" w:rsidRDefault="004D20DC">
      <w:pPr>
        <w:pStyle w:val="TJ2"/>
        <w:tabs>
          <w:tab w:val="right" w:leader="dot" w:pos="9060"/>
        </w:tabs>
        <w:rPr>
          <w:del w:id="253" w:author="Vihari Réka" w:date="2018-11-30T21:49:00Z"/>
          <w:rFonts w:asciiTheme="minorHAnsi" w:eastAsiaTheme="minorEastAsia" w:hAnsiTheme="minorHAnsi" w:cstheme="minorBidi"/>
          <w:noProof/>
          <w:lang w:eastAsia="hu-HU"/>
        </w:rPr>
      </w:pPr>
      <w:del w:id="254" w:author="Vihari Réka" w:date="2018-11-30T21:49:00Z">
        <w:r w:rsidRPr="00A65114" w:rsidDel="00A65114">
          <w:rPr>
            <w:rStyle w:val="Hiperhivatkozs"/>
            <w:noProof/>
          </w:rPr>
          <w:delText>6.1.2. Út rajzolása</w:delText>
        </w:r>
        <w:r w:rsidDel="00A65114">
          <w:rPr>
            <w:noProof/>
            <w:webHidden/>
          </w:rPr>
          <w:tab/>
          <w:delText>49</w:delText>
        </w:r>
      </w:del>
    </w:p>
    <w:p w14:paraId="5DB37C3F" w14:textId="37088ED1" w:rsidR="004D20DC" w:rsidDel="00A65114" w:rsidRDefault="004D20DC">
      <w:pPr>
        <w:pStyle w:val="TJ2"/>
        <w:tabs>
          <w:tab w:val="left" w:pos="960"/>
          <w:tab w:val="right" w:leader="dot" w:pos="9060"/>
        </w:tabs>
        <w:rPr>
          <w:del w:id="255" w:author="Vihari Réka" w:date="2018-11-30T21:49:00Z"/>
          <w:rFonts w:asciiTheme="minorHAnsi" w:eastAsiaTheme="minorEastAsia" w:hAnsiTheme="minorHAnsi" w:cstheme="minorBidi"/>
          <w:noProof/>
          <w:lang w:eastAsia="hu-HU"/>
        </w:rPr>
      </w:pPr>
      <w:del w:id="256" w:author="Vihari Réka" w:date="2018-11-30T21:49:00Z">
        <w:r w:rsidRPr="00A65114" w:rsidDel="00A65114">
          <w:rPr>
            <w:rStyle w:val="Hiperhivatkozs"/>
            <w:noProof/>
          </w:rPr>
          <w:delText>7.2.</w:delText>
        </w:r>
        <w:r w:rsidDel="00A65114">
          <w:rPr>
            <w:rFonts w:asciiTheme="minorHAnsi" w:eastAsiaTheme="minorEastAsia" w:hAnsiTheme="minorHAnsi" w:cstheme="minorBidi"/>
            <w:noProof/>
            <w:lang w:eastAsia="hu-HU"/>
          </w:rPr>
          <w:tab/>
        </w:r>
        <w:r w:rsidRPr="00A65114" w:rsidDel="00A65114">
          <w:rPr>
            <w:rStyle w:val="Hiperhivatkozs"/>
            <w:noProof/>
          </w:rPr>
          <w:delText>Felhasználói kézikönyv</w:delText>
        </w:r>
        <w:r w:rsidDel="00A65114">
          <w:rPr>
            <w:noProof/>
            <w:webHidden/>
          </w:rPr>
          <w:tab/>
          <w:delText>50</w:delText>
        </w:r>
      </w:del>
    </w:p>
    <w:p w14:paraId="49B27359" w14:textId="73C2B6C0" w:rsidR="004D20DC" w:rsidDel="00A65114" w:rsidRDefault="004D20DC">
      <w:pPr>
        <w:pStyle w:val="TJ1"/>
        <w:tabs>
          <w:tab w:val="left" w:pos="482"/>
        </w:tabs>
        <w:rPr>
          <w:del w:id="257" w:author="Vihari Réka" w:date="2018-11-30T21:49:00Z"/>
          <w:rFonts w:asciiTheme="minorHAnsi" w:eastAsiaTheme="minorEastAsia" w:hAnsiTheme="minorHAnsi" w:cstheme="minorBidi"/>
          <w:b w:val="0"/>
          <w:noProof/>
          <w:lang w:eastAsia="hu-HU"/>
        </w:rPr>
      </w:pPr>
      <w:del w:id="258"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Tesztelés</w:delText>
        </w:r>
        <w:r w:rsidDel="00A65114">
          <w:rPr>
            <w:noProof/>
            <w:webHidden/>
          </w:rPr>
          <w:tab/>
          <w:delText>57</w:delText>
        </w:r>
      </w:del>
    </w:p>
    <w:p w14:paraId="5DFFFDD7" w14:textId="40EB5C93" w:rsidR="004D20DC" w:rsidDel="00A65114" w:rsidRDefault="004D20DC">
      <w:pPr>
        <w:pStyle w:val="TJ1"/>
        <w:tabs>
          <w:tab w:val="left" w:pos="482"/>
        </w:tabs>
        <w:rPr>
          <w:del w:id="259" w:author="Vihari Réka" w:date="2018-11-30T21:49:00Z"/>
          <w:rFonts w:asciiTheme="minorHAnsi" w:eastAsiaTheme="minorEastAsia" w:hAnsiTheme="minorHAnsi" w:cstheme="minorBidi"/>
          <w:b w:val="0"/>
          <w:noProof/>
          <w:lang w:eastAsia="hu-HU"/>
        </w:rPr>
      </w:pPr>
      <w:del w:id="260"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Továbbfejlesztési lehetőségek</w:delText>
        </w:r>
        <w:r w:rsidDel="00A65114">
          <w:rPr>
            <w:noProof/>
            <w:webHidden/>
          </w:rPr>
          <w:tab/>
          <w:delText>58</w:delText>
        </w:r>
      </w:del>
    </w:p>
    <w:p w14:paraId="40B9F926" w14:textId="1C8986B8" w:rsidR="004D20DC" w:rsidDel="00A65114" w:rsidRDefault="004D20DC">
      <w:pPr>
        <w:pStyle w:val="TJ1"/>
        <w:tabs>
          <w:tab w:val="left" w:pos="482"/>
        </w:tabs>
        <w:rPr>
          <w:del w:id="261" w:author="Vihari Réka" w:date="2018-11-30T21:49:00Z"/>
          <w:rFonts w:asciiTheme="minorHAnsi" w:eastAsiaTheme="minorEastAsia" w:hAnsiTheme="minorHAnsi" w:cstheme="minorBidi"/>
          <w:b w:val="0"/>
          <w:noProof/>
          <w:lang w:eastAsia="hu-HU"/>
        </w:rPr>
      </w:pPr>
      <w:del w:id="262" w:author="Vihari Réka" w:date="2018-11-30T21:49:00Z">
        <w:r w:rsidRPr="00A65114" w:rsidDel="00A65114">
          <w:rPr>
            <w:rStyle w:val="Hiperhivatkozs"/>
            <w:rFonts w:cs="Arial"/>
            <w:noProof/>
            <w:kern w:val="32"/>
          </w:rPr>
          <w:delText>8.</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Összefoglalás</w:delText>
        </w:r>
        <w:r w:rsidDel="00A65114">
          <w:rPr>
            <w:noProof/>
            <w:webHidden/>
          </w:rPr>
          <w:tab/>
          <w:delText>59</w:delText>
        </w:r>
      </w:del>
    </w:p>
    <w:p w14:paraId="3997EAB1" w14:textId="69970F82" w:rsidR="004D20DC" w:rsidDel="00A65114" w:rsidRDefault="004D20DC">
      <w:pPr>
        <w:pStyle w:val="TJ1"/>
        <w:tabs>
          <w:tab w:val="left" w:pos="482"/>
        </w:tabs>
        <w:rPr>
          <w:del w:id="263" w:author="Vihari Réka" w:date="2018-11-30T21:49:00Z"/>
          <w:rFonts w:asciiTheme="minorHAnsi" w:eastAsiaTheme="minorEastAsia" w:hAnsiTheme="minorHAnsi" w:cstheme="minorBidi"/>
          <w:b w:val="0"/>
          <w:noProof/>
          <w:lang w:eastAsia="hu-HU"/>
        </w:rPr>
      </w:pPr>
      <w:del w:id="264" w:author="Vihari Réka" w:date="2018-11-30T21:49:00Z">
        <w:r w:rsidRPr="00A65114" w:rsidDel="00A65114">
          <w:rPr>
            <w:rStyle w:val="Hiperhivatkozs"/>
            <w:rFonts w:cs="Arial"/>
            <w:noProof/>
            <w:kern w:val="32"/>
          </w:rPr>
          <w:delText>9.</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Irodalomjegyzék</w:delText>
        </w:r>
        <w:r w:rsidDel="00A65114">
          <w:rPr>
            <w:noProof/>
            <w:webHidden/>
          </w:rPr>
          <w:tab/>
          <w:delText>60</w:delText>
        </w:r>
      </w:del>
    </w:p>
    <w:p w14:paraId="19199C1E" w14:textId="353D2883" w:rsidR="00106CCB" w:rsidRPr="00106CCB" w:rsidDel="004D20DC" w:rsidRDefault="00106CCB">
      <w:pPr>
        <w:pStyle w:val="TJ1"/>
        <w:rPr>
          <w:del w:id="265" w:author="Vihari Réka" w:date="2018-11-30T21:23:00Z"/>
          <w:noProof/>
          <w:color w:val="0563C1" w:themeColor="hyperlink"/>
          <w:u w:val="single"/>
          <w:rPrChange w:id="266" w:author="Vihari Réka" w:date="2018-11-30T21:15:00Z">
            <w:rPr>
              <w:del w:id="267" w:author="Vihari Réka" w:date="2018-11-30T21:23:00Z"/>
              <w:rFonts w:asciiTheme="minorHAnsi" w:eastAsiaTheme="minorEastAsia" w:hAnsiTheme="minorHAnsi" w:cstheme="minorBidi"/>
              <w:b w:val="0"/>
              <w:noProof/>
              <w:lang w:eastAsia="hu-HU"/>
            </w:rPr>
          </w:rPrChange>
        </w:rPr>
      </w:pPr>
      <w:del w:id="268" w:author="Vihari Réka" w:date="2018-11-30T21:23:00Z">
        <w:r w:rsidRPr="004D20DC" w:rsidDel="004D20DC">
          <w:rPr>
            <w:rStyle w:val="Hiperhivatkozs"/>
            <w:noProof/>
          </w:rPr>
          <w:delText>Összefoglaló</w:delText>
        </w:r>
        <w:r w:rsidDel="004D20DC">
          <w:rPr>
            <w:noProof/>
            <w:webHidden/>
          </w:rPr>
          <w:tab/>
        </w:r>
        <w:r w:rsidDel="004D20DC">
          <w:rPr>
            <w:noProof/>
            <w:webHidden/>
          </w:rPr>
          <w:delText>10</w:delText>
        </w:r>
      </w:del>
    </w:p>
    <w:p w14:paraId="0686E44C" w14:textId="0B6E2969" w:rsidR="00106CCB" w:rsidDel="004D20DC" w:rsidRDefault="00106CCB">
      <w:pPr>
        <w:pStyle w:val="TJ1"/>
        <w:rPr>
          <w:del w:id="269" w:author="Vihari Réka" w:date="2018-11-30T21:23:00Z"/>
          <w:rFonts w:asciiTheme="minorHAnsi" w:eastAsiaTheme="minorEastAsia" w:hAnsiTheme="minorHAnsi" w:cstheme="minorBidi"/>
          <w:b w:val="0"/>
          <w:noProof/>
          <w:lang w:eastAsia="hu-HU"/>
        </w:rPr>
      </w:pPr>
      <w:del w:id="270" w:author="Vihari Réka" w:date="2018-11-30T21:23:00Z">
        <w:r w:rsidRPr="004D20DC" w:rsidDel="004D20DC">
          <w:rPr>
            <w:rStyle w:val="Hiperhivatkozs"/>
            <w:noProof/>
          </w:rPr>
          <w:delText>Abstract</w:delText>
        </w:r>
        <w:r w:rsidDel="004D20DC">
          <w:rPr>
            <w:noProof/>
            <w:webHidden/>
          </w:rPr>
          <w:tab/>
          <w:delText>11</w:delText>
        </w:r>
      </w:del>
    </w:p>
    <w:p w14:paraId="7FF0F054" w14:textId="29ED484B" w:rsidR="00106CCB" w:rsidDel="004D20DC" w:rsidRDefault="00106CCB">
      <w:pPr>
        <w:pStyle w:val="TJ1"/>
        <w:tabs>
          <w:tab w:val="left" w:pos="482"/>
        </w:tabs>
        <w:rPr>
          <w:del w:id="271" w:author="Vihari Réka" w:date="2018-11-30T21:23:00Z"/>
          <w:rFonts w:asciiTheme="minorHAnsi" w:eastAsiaTheme="minorEastAsia" w:hAnsiTheme="minorHAnsi" w:cstheme="minorBidi"/>
          <w:b w:val="0"/>
          <w:noProof/>
          <w:lang w:eastAsia="hu-HU"/>
        </w:rPr>
      </w:pPr>
      <w:del w:id="272" w:author="Vihari Réka" w:date="2018-11-30T21:23:00Z">
        <w:r w:rsidRPr="004D20DC" w:rsidDel="004D20DC">
          <w:rPr>
            <w:rStyle w:val="Hiperhivatkozs"/>
            <w:rFonts w:cs="Arial"/>
            <w:noProof/>
            <w:kern w:val="32"/>
          </w:rPr>
          <w:delText>1.</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Bevezetés</w:delText>
        </w:r>
        <w:r w:rsidDel="004D20DC">
          <w:rPr>
            <w:noProof/>
            <w:webHidden/>
          </w:rPr>
          <w:tab/>
          <w:delText>12</w:delText>
        </w:r>
      </w:del>
    </w:p>
    <w:p w14:paraId="5940B39C" w14:textId="4DF49BC0" w:rsidR="00106CCB" w:rsidDel="004D20DC" w:rsidRDefault="00106CCB">
      <w:pPr>
        <w:pStyle w:val="TJ2"/>
        <w:tabs>
          <w:tab w:val="left" w:pos="960"/>
          <w:tab w:val="right" w:leader="dot" w:pos="9060"/>
        </w:tabs>
        <w:rPr>
          <w:del w:id="273" w:author="Vihari Réka" w:date="2018-11-30T21:23:00Z"/>
          <w:rFonts w:asciiTheme="minorHAnsi" w:eastAsiaTheme="minorEastAsia" w:hAnsiTheme="minorHAnsi" w:cstheme="minorBidi"/>
          <w:noProof/>
          <w:lang w:eastAsia="hu-HU"/>
        </w:rPr>
      </w:pPr>
      <w:del w:id="274" w:author="Vihari Réka" w:date="2018-11-30T21:23:00Z">
        <w:r w:rsidRPr="004D20DC" w:rsidDel="004D20DC">
          <w:rPr>
            <w:rStyle w:val="Hiperhivatkozs"/>
            <w:noProof/>
          </w:rPr>
          <w:delText>1.1</w:delText>
        </w:r>
        <w:r w:rsidDel="004D20DC">
          <w:rPr>
            <w:rFonts w:asciiTheme="minorHAnsi" w:eastAsiaTheme="minorEastAsia" w:hAnsiTheme="minorHAnsi" w:cstheme="minorBidi"/>
            <w:noProof/>
            <w:lang w:eastAsia="hu-HU"/>
          </w:rPr>
          <w:tab/>
        </w:r>
        <w:r w:rsidRPr="004D20DC" w:rsidDel="004D20DC">
          <w:rPr>
            <w:rStyle w:val="Hiperhivatkozs"/>
            <w:noProof/>
          </w:rPr>
          <w:delText>Mobilpiaci kutatás</w:delText>
        </w:r>
        <w:r w:rsidDel="004D20DC">
          <w:rPr>
            <w:noProof/>
            <w:webHidden/>
          </w:rPr>
          <w:tab/>
          <w:delText>13</w:delText>
        </w:r>
      </w:del>
    </w:p>
    <w:p w14:paraId="2237537F" w14:textId="6EADAAB9" w:rsidR="00106CCB" w:rsidDel="004D20DC" w:rsidRDefault="00106CCB">
      <w:pPr>
        <w:pStyle w:val="TJ1"/>
        <w:rPr>
          <w:del w:id="275" w:author="Vihari Réka" w:date="2018-11-30T21:23:00Z"/>
          <w:rFonts w:asciiTheme="minorHAnsi" w:eastAsiaTheme="minorEastAsia" w:hAnsiTheme="minorHAnsi" w:cstheme="minorBidi"/>
          <w:b w:val="0"/>
          <w:noProof/>
          <w:lang w:eastAsia="hu-HU"/>
        </w:rPr>
      </w:pPr>
      <w:del w:id="276" w:author="Vihari Réka" w:date="2018-11-30T21:23:00Z">
        <w:r w:rsidRPr="004D20DC" w:rsidDel="004D20DC">
          <w:rPr>
            <w:rStyle w:val="Hiperhivatkozs"/>
            <w:rFonts w:cs="Arial"/>
            <w:noProof/>
            <w:kern w:val="32"/>
          </w:rPr>
          <w:delText>2. Az iOS platform bemutatása</w:delText>
        </w:r>
        <w:r w:rsidDel="004D20DC">
          <w:rPr>
            <w:noProof/>
            <w:webHidden/>
          </w:rPr>
          <w:tab/>
          <w:delText>16</w:delText>
        </w:r>
      </w:del>
    </w:p>
    <w:p w14:paraId="3F8AF139" w14:textId="356AD7F2" w:rsidR="00106CCB" w:rsidDel="004D20DC" w:rsidRDefault="00106CCB">
      <w:pPr>
        <w:pStyle w:val="TJ2"/>
        <w:tabs>
          <w:tab w:val="left" w:pos="960"/>
          <w:tab w:val="right" w:leader="dot" w:pos="9060"/>
        </w:tabs>
        <w:rPr>
          <w:del w:id="277" w:author="Vihari Réka" w:date="2018-11-30T21:23:00Z"/>
          <w:rFonts w:asciiTheme="minorHAnsi" w:eastAsiaTheme="minorEastAsia" w:hAnsiTheme="minorHAnsi" w:cstheme="minorBidi"/>
          <w:noProof/>
          <w:lang w:eastAsia="hu-HU"/>
        </w:rPr>
      </w:pPr>
      <w:del w:id="278" w:author="Vihari Réka" w:date="2018-11-30T21:23:00Z">
        <w:r w:rsidRPr="004D20DC" w:rsidDel="004D20DC">
          <w:rPr>
            <w:rStyle w:val="Hiperhivatkozs"/>
            <w:noProof/>
          </w:rPr>
          <w:delText>2.1</w:delText>
        </w:r>
        <w:r w:rsidDel="004D20DC">
          <w:rPr>
            <w:rFonts w:asciiTheme="minorHAnsi" w:eastAsiaTheme="minorEastAsia" w:hAnsiTheme="minorHAnsi" w:cstheme="minorBidi"/>
            <w:noProof/>
            <w:lang w:eastAsia="hu-HU"/>
          </w:rPr>
          <w:tab/>
        </w:r>
        <w:r w:rsidRPr="004D20DC" w:rsidDel="004D20DC">
          <w:rPr>
            <w:rStyle w:val="Hiperhivatkozs"/>
            <w:noProof/>
          </w:rPr>
          <w:delText>Az operációs rendszer fejlődése</w:delText>
        </w:r>
        <w:r w:rsidDel="004D20DC">
          <w:rPr>
            <w:noProof/>
            <w:webHidden/>
          </w:rPr>
          <w:tab/>
          <w:delText>16</w:delText>
        </w:r>
      </w:del>
    </w:p>
    <w:p w14:paraId="5054F97D" w14:textId="62D33458" w:rsidR="00106CCB" w:rsidDel="004D20DC" w:rsidRDefault="00106CCB">
      <w:pPr>
        <w:pStyle w:val="TJ3"/>
        <w:tabs>
          <w:tab w:val="left" w:pos="1440"/>
          <w:tab w:val="right" w:leader="dot" w:pos="9060"/>
        </w:tabs>
        <w:rPr>
          <w:del w:id="279" w:author="Vihari Réka" w:date="2018-11-30T21:23:00Z"/>
          <w:rFonts w:asciiTheme="minorHAnsi" w:eastAsiaTheme="minorEastAsia" w:hAnsiTheme="minorHAnsi" w:cstheme="minorBidi"/>
          <w:noProof/>
          <w:lang w:eastAsia="hu-HU"/>
        </w:rPr>
      </w:pPr>
      <w:del w:id="280" w:author="Vihari Réka" w:date="2018-11-30T21:23:00Z">
        <w:r w:rsidRPr="004D20DC" w:rsidDel="004D20DC">
          <w:rPr>
            <w:rStyle w:val="Hiperhivatkozs"/>
            <w:noProof/>
          </w:rPr>
          <w:delText>2.1.1</w:delText>
        </w:r>
        <w:r w:rsidDel="004D20DC">
          <w:rPr>
            <w:rFonts w:asciiTheme="minorHAnsi" w:eastAsiaTheme="minorEastAsia" w:hAnsiTheme="minorHAnsi" w:cstheme="minorBidi"/>
            <w:noProof/>
            <w:lang w:eastAsia="hu-HU"/>
          </w:rPr>
          <w:tab/>
        </w:r>
        <w:r w:rsidRPr="004D20DC" w:rsidDel="004D20DC">
          <w:rPr>
            <w:rStyle w:val="Hiperhivatkozs"/>
            <w:noProof/>
          </w:rPr>
          <w:delText>iOS 9</w:delText>
        </w:r>
        <w:r w:rsidDel="004D20DC">
          <w:rPr>
            <w:noProof/>
            <w:webHidden/>
          </w:rPr>
          <w:tab/>
          <w:delText>18</w:delText>
        </w:r>
      </w:del>
    </w:p>
    <w:p w14:paraId="66F40BD2" w14:textId="2861F95D" w:rsidR="00106CCB" w:rsidDel="004D20DC" w:rsidRDefault="00106CCB">
      <w:pPr>
        <w:pStyle w:val="TJ3"/>
        <w:tabs>
          <w:tab w:val="left" w:pos="1440"/>
          <w:tab w:val="right" w:leader="dot" w:pos="9060"/>
        </w:tabs>
        <w:rPr>
          <w:del w:id="281" w:author="Vihari Réka" w:date="2018-11-30T21:23:00Z"/>
          <w:rFonts w:asciiTheme="minorHAnsi" w:eastAsiaTheme="minorEastAsia" w:hAnsiTheme="minorHAnsi" w:cstheme="minorBidi"/>
          <w:noProof/>
          <w:lang w:eastAsia="hu-HU"/>
        </w:rPr>
      </w:pPr>
      <w:del w:id="282" w:author="Vihari Réka" w:date="2018-11-30T21:23:00Z">
        <w:r w:rsidRPr="004D20DC" w:rsidDel="004D20DC">
          <w:rPr>
            <w:rStyle w:val="Hiperhivatkozs"/>
            <w:noProof/>
          </w:rPr>
          <w:delText>2.1.2</w:delText>
        </w:r>
        <w:r w:rsidDel="004D20DC">
          <w:rPr>
            <w:rFonts w:asciiTheme="minorHAnsi" w:eastAsiaTheme="minorEastAsia" w:hAnsiTheme="minorHAnsi" w:cstheme="minorBidi"/>
            <w:noProof/>
            <w:lang w:eastAsia="hu-HU"/>
          </w:rPr>
          <w:tab/>
        </w:r>
        <w:r w:rsidRPr="004D20DC" w:rsidDel="004D20DC">
          <w:rPr>
            <w:rStyle w:val="Hiperhivatkozs"/>
            <w:noProof/>
          </w:rPr>
          <w:delText>iOS 10</w:delText>
        </w:r>
        <w:r w:rsidDel="004D20DC">
          <w:rPr>
            <w:noProof/>
            <w:webHidden/>
          </w:rPr>
          <w:tab/>
          <w:delText>19</w:delText>
        </w:r>
      </w:del>
    </w:p>
    <w:p w14:paraId="3B766835" w14:textId="458938D4" w:rsidR="00106CCB" w:rsidDel="004D20DC" w:rsidRDefault="00106CCB">
      <w:pPr>
        <w:pStyle w:val="TJ3"/>
        <w:tabs>
          <w:tab w:val="left" w:pos="1440"/>
          <w:tab w:val="right" w:leader="dot" w:pos="9060"/>
        </w:tabs>
        <w:rPr>
          <w:del w:id="283" w:author="Vihari Réka" w:date="2018-11-30T21:23:00Z"/>
          <w:rFonts w:asciiTheme="minorHAnsi" w:eastAsiaTheme="minorEastAsia" w:hAnsiTheme="minorHAnsi" w:cstheme="minorBidi"/>
          <w:noProof/>
          <w:lang w:eastAsia="hu-HU"/>
        </w:rPr>
      </w:pPr>
      <w:del w:id="284" w:author="Vihari Réka" w:date="2018-11-30T21:23:00Z">
        <w:r w:rsidRPr="004D20DC" w:rsidDel="004D20DC">
          <w:rPr>
            <w:rStyle w:val="Hiperhivatkozs"/>
            <w:noProof/>
          </w:rPr>
          <w:delText>2.1.3</w:delText>
        </w:r>
        <w:r w:rsidDel="004D20DC">
          <w:rPr>
            <w:rFonts w:asciiTheme="minorHAnsi" w:eastAsiaTheme="minorEastAsia" w:hAnsiTheme="minorHAnsi" w:cstheme="minorBidi"/>
            <w:noProof/>
            <w:lang w:eastAsia="hu-HU"/>
          </w:rPr>
          <w:tab/>
        </w:r>
        <w:r w:rsidRPr="004D20DC" w:rsidDel="004D20DC">
          <w:rPr>
            <w:rStyle w:val="Hiperhivatkozs"/>
            <w:noProof/>
          </w:rPr>
          <w:delText>iOS 11</w:delText>
        </w:r>
        <w:r w:rsidDel="004D20DC">
          <w:rPr>
            <w:noProof/>
            <w:webHidden/>
          </w:rPr>
          <w:tab/>
          <w:delText>19</w:delText>
        </w:r>
      </w:del>
    </w:p>
    <w:p w14:paraId="488888D4" w14:textId="514E9667" w:rsidR="00106CCB" w:rsidDel="004D20DC" w:rsidRDefault="00106CCB">
      <w:pPr>
        <w:pStyle w:val="TJ3"/>
        <w:tabs>
          <w:tab w:val="left" w:pos="1440"/>
          <w:tab w:val="right" w:leader="dot" w:pos="9060"/>
        </w:tabs>
        <w:rPr>
          <w:del w:id="285" w:author="Vihari Réka" w:date="2018-11-30T21:23:00Z"/>
          <w:rFonts w:asciiTheme="minorHAnsi" w:eastAsiaTheme="minorEastAsia" w:hAnsiTheme="minorHAnsi" w:cstheme="minorBidi"/>
          <w:noProof/>
          <w:lang w:eastAsia="hu-HU"/>
        </w:rPr>
      </w:pPr>
      <w:del w:id="286" w:author="Vihari Réka" w:date="2018-11-30T21:23:00Z">
        <w:r w:rsidRPr="004D20DC" w:rsidDel="004D20DC">
          <w:rPr>
            <w:rStyle w:val="Hiperhivatkozs"/>
            <w:noProof/>
          </w:rPr>
          <w:delText>2.1.4</w:delText>
        </w:r>
        <w:r w:rsidDel="004D20DC">
          <w:rPr>
            <w:rFonts w:asciiTheme="minorHAnsi" w:eastAsiaTheme="minorEastAsia" w:hAnsiTheme="minorHAnsi" w:cstheme="minorBidi"/>
            <w:noProof/>
            <w:lang w:eastAsia="hu-HU"/>
          </w:rPr>
          <w:tab/>
        </w:r>
        <w:r w:rsidRPr="004D20DC" w:rsidDel="004D20DC">
          <w:rPr>
            <w:rStyle w:val="Hiperhivatkozs"/>
            <w:noProof/>
          </w:rPr>
          <w:delText>iOS 12</w:delText>
        </w:r>
        <w:r w:rsidDel="004D20DC">
          <w:rPr>
            <w:noProof/>
            <w:webHidden/>
          </w:rPr>
          <w:tab/>
          <w:delText>20</w:delText>
        </w:r>
      </w:del>
    </w:p>
    <w:p w14:paraId="38F6031C" w14:textId="08342F1D" w:rsidR="00106CCB" w:rsidDel="004D20DC" w:rsidRDefault="00106CCB">
      <w:pPr>
        <w:pStyle w:val="TJ3"/>
        <w:tabs>
          <w:tab w:val="left" w:pos="1200"/>
          <w:tab w:val="right" w:leader="dot" w:pos="9060"/>
        </w:tabs>
        <w:rPr>
          <w:del w:id="287" w:author="Vihari Réka" w:date="2018-11-30T21:23:00Z"/>
          <w:rFonts w:asciiTheme="minorHAnsi" w:eastAsiaTheme="minorEastAsia" w:hAnsiTheme="minorHAnsi" w:cstheme="minorBidi"/>
          <w:noProof/>
          <w:lang w:eastAsia="hu-HU"/>
        </w:rPr>
      </w:pPr>
      <w:del w:id="288" w:author="Vihari Réka" w:date="2018-11-30T21:23:00Z">
        <w:r w:rsidRPr="004D20DC" w:rsidDel="004D20DC">
          <w:rPr>
            <w:rStyle w:val="Hiperhivatkozs"/>
            <w:noProof/>
          </w:rPr>
          <w:delText>2.2.</w:delText>
        </w:r>
        <w:r w:rsidDel="004D20DC">
          <w:rPr>
            <w:rFonts w:asciiTheme="minorHAnsi" w:eastAsiaTheme="minorEastAsia" w:hAnsiTheme="minorHAnsi" w:cstheme="minorBidi"/>
            <w:noProof/>
            <w:lang w:eastAsia="hu-HU"/>
          </w:rPr>
          <w:tab/>
        </w:r>
        <w:r w:rsidRPr="004D20DC" w:rsidDel="004D20DC">
          <w:rPr>
            <w:rStyle w:val="Hiperhivatkozs"/>
            <w:noProof/>
          </w:rPr>
          <w:delText>Swift</w:delText>
        </w:r>
        <w:r w:rsidDel="004D20DC">
          <w:rPr>
            <w:noProof/>
            <w:webHidden/>
          </w:rPr>
          <w:tab/>
          <w:delText>21</w:delText>
        </w:r>
      </w:del>
    </w:p>
    <w:p w14:paraId="50E217B2" w14:textId="50D6A35B" w:rsidR="00106CCB" w:rsidDel="004D20DC" w:rsidRDefault="00106CCB">
      <w:pPr>
        <w:pStyle w:val="TJ2"/>
        <w:tabs>
          <w:tab w:val="left" w:pos="960"/>
          <w:tab w:val="right" w:leader="dot" w:pos="9060"/>
        </w:tabs>
        <w:rPr>
          <w:del w:id="289" w:author="Vihari Réka" w:date="2018-11-30T21:23:00Z"/>
          <w:rFonts w:asciiTheme="minorHAnsi" w:eastAsiaTheme="minorEastAsia" w:hAnsiTheme="minorHAnsi" w:cstheme="minorBidi"/>
          <w:noProof/>
          <w:lang w:eastAsia="hu-HU"/>
        </w:rPr>
      </w:pPr>
      <w:del w:id="290" w:author="Vihari Réka" w:date="2018-11-30T21:23:00Z">
        <w:r w:rsidRPr="004D20DC" w:rsidDel="004D20DC">
          <w:rPr>
            <w:rStyle w:val="Hiperhivatkozs"/>
            <w:noProof/>
          </w:rPr>
          <w:delText>2.3.</w:delText>
        </w:r>
        <w:r w:rsidDel="004D20DC">
          <w:rPr>
            <w:rFonts w:asciiTheme="minorHAnsi" w:eastAsiaTheme="minorEastAsia" w:hAnsiTheme="minorHAnsi" w:cstheme="minorBidi"/>
            <w:noProof/>
            <w:lang w:eastAsia="hu-HU"/>
          </w:rPr>
          <w:tab/>
        </w:r>
        <w:r w:rsidRPr="004D20DC" w:rsidDel="004D20DC">
          <w:rPr>
            <w:rStyle w:val="Hiperhivatkozs"/>
            <w:noProof/>
          </w:rPr>
          <w:delText>Xcode</w:delText>
        </w:r>
        <w:r w:rsidDel="004D20DC">
          <w:rPr>
            <w:noProof/>
            <w:webHidden/>
          </w:rPr>
          <w:tab/>
          <w:delText>21</w:delText>
        </w:r>
      </w:del>
    </w:p>
    <w:p w14:paraId="0CB3EF4B" w14:textId="00DD4497" w:rsidR="00106CCB" w:rsidDel="004D20DC" w:rsidRDefault="00106CCB">
      <w:pPr>
        <w:pStyle w:val="TJ2"/>
        <w:tabs>
          <w:tab w:val="left" w:pos="960"/>
          <w:tab w:val="right" w:leader="dot" w:pos="9060"/>
        </w:tabs>
        <w:rPr>
          <w:del w:id="291" w:author="Vihari Réka" w:date="2018-11-30T21:23:00Z"/>
          <w:rFonts w:asciiTheme="minorHAnsi" w:eastAsiaTheme="minorEastAsia" w:hAnsiTheme="minorHAnsi" w:cstheme="minorBidi"/>
          <w:noProof/>
          <w:lang w:eastAsia="hu-HU"/>
        </w:rPr>
      </w:pPr>
      <w:del w:id="292" w:author="Vihari Réka" w:date="2018-11-30T21:23:00Z">
        <w:r w:rsidRPr="004D20DC" w:rsidDel="004D20DC">
          <w:rPr>
            <w:rStyle w:val="Hiperhivatkozs"/>
            <w:noProof/>
          </w:rPr>
          <w:delText>2.4.</w:delText>
        </w:r>
        <w:r w:rsidDel="004D20DC">
          <w:rPr>
            <w:rFonts w:asciiTheme="minorHAnsi" w:eastAsiaTheme="minorEastAsia" w:hAnsiTheme="minorHAnsi" w:cstheme="minorBidi"/>
            <w:noProof/>
            <w:lang w:eastAsia="hu-HU"/>
          </w:rPr>
          <w:tab/>
        </w:r>
        <w:r w:rsidRPr="004D20DC" w:rsidDel="004D20DC">
          <w:rPr>
            <w:rStyle w:val="Hiperhivatkozs"/>
            <w:noProof/>
          </w:rPr>
          <w:delText>Architektúrális minták</w:delText>
        </w:r>
        <w:r w:rsidDel="004D20DC">
          <w:rPr>
            <w:noProof/>
            <w:webHidden/>
          </w:rPr>
          <w:tab/>
          <w:delText>24</w:delText>
        </w:r>
      </w:del>
    </w:p>
    <w:p w14:paraId="6DEFCBBD" w14:textId="55A2E5E5" w:rsidR="00106CCB" w:rsidDel="004D20DC" w:rsidRDefault="00106CCB">
      <w:pPr>
        <w:pStyle w:val="TJ3"/>
        <w:tabs>
          <w:tab w:val="left" w:pos="1440"/>
          <w:tab w:val="right" w:leader="dot" w:pos="9060"/>
        </w:tabs>
        <w:rPr>
          <w:del w:id="293" w:author="Vihari Réka" w:date="2018-11-30T21:23:00Z"/>
          <w:rFonts w:asciiTheme="minorHAnsi" w:eastAsiaTheme="minorEastAsia" w:hAnsiTheme="minorHAnsi" w:cstheme="minorBidi"/>
          <w:noProof/>
          <w:lang w:eastAsia="hu-HU"/>
        </w:rPr>
      </w:pPr>
      <w:del w:id="294" w:author="Vihari Réka" w:date="2018-11-30T21:23:00Z">
        <w:r w:rsidRPr="004D20DC" w:rsidDel="004D20DC">
          <w:rPr>
            <w:rStyle w:val="Hiperhivatkozs"/>
            <w:noProof/>
          </w:rPr>
          <w:delText>2.4.1.</w:delText>
        </w:r>
        <w:r w:rsidDel="004D20DC">
          <w:rPr>
            <w:rFonts w:asciiTheme="minorHAnsi" w:eastAsiaTheme="minorEastAsia" w:hAnsiTheme="minorHAnsi" w:cstheme="minorBidi"/>
            <w:noProof/>
            <w:lang w:eastAsia="hu-HU"/>
          </w:rPr>
          <w:tab/>
        </w:r>
        <w:r w:rsidRPr="004D20DC" w:rsidDel="004D20DC">
          <w:rPr>
            <w:rStyle w:val="Hiperhivatkozs"/>
            <w:noProof/>
          </w:rPr>
          <w:delText>MVC</w:delText>
        </w:r>
        <w:r w:rsidDel="004D20DC">
          <w:rPr>
            <w:noProof/>
            <w:webHidden/>
          </w:rPr>
          <w:tab/>
          <w:delText>24</w:delText>
        </w:r>
      </w:del>
    </w:p>
    <w:p w14:paraId="2367F40B" w14:textId="19F6568A" w:rsidR="00106CCB" w:rsidDel="004D20DC" w:rsidRDefault="00106CCB">
      <w:pPr>
        <w:pStyle w:val="TJ3"/>
        <w:tabs>
          <w:tab w:val="left" w:pos="960"/>
          <w:tab w:val="right" w:leader="dot" w:pos="9060"/>
        </w:tabs>
        <w:rPr>
          <w:del w:id="295" w:author="Vihari Réka" w:date="2018-11-30T21:23:00Z"/>
          <w:rFonts w:asciiTheme="minorHAnsi" w:eastAsiaTheme="minorEastAsia" w:hAnsiTheme="minorHAnsi" w:cstheme="minorBidi"/>
          <w:noProof/>
          <w:lang w:eastAsia="hu-HU"/>
        </w:rPr>
      </w:pPr>
      <w:del w:id="296" w:author="Vihari Réka" w:date="2018-11-30T21:23:00Z">
        <w:r w:rsidDel="004D20DC">
          <w:rPr>
            <w:rFonts w:asciiTheme="minorHAnsi" w:eastAsiaTheme="minorEastAsia" w:hAnsiTheme="minorHAnsi" w:cstheme="minorBidi"/>
            <w:noProof/>
            <w:lang w:eastAsia="hu-HU"/>
          </w:rPr>
          <w:tab/>
        </w:r>
        <w:r w:rsidRPr="004D20DC" w:rsidDel="004D20DC">
          <w:rPr>
            <w:rStyle w:val="Hiperhivatkozs"/>
            <w:noProof/>
          </w:rPr>
          <w:delText>VIPER</w:delText>
        </w:r>
        <w:r w:rsidDel="004D20DC">
          <w:rPr>
            <w:noProof/>
            <w:webHidden/>
          </w:rPr>
          <w:tab/>
          <w:delText>26</w:delText>
        </w:r>
      </w:del>
    </w:p>
    <w:p w14:paraId="660A1080" w14:textId="03D79C22" w:rsidR="00106CCB" w:rsidDel="004D20DC" w:rsidRDefault="00106CCB">
      <w:pPr>
        <w:pStyle w:val="TJ3"/>
        <w:tabs>
          <w:tab w:val="right" w:leader="dot" w:pos="9060"/>
        </w:tabs>
        <w:rPr>
          <w:del w:id="297" w:author="Vihari Réka" w:date="2018-11-30T21:23:00Z"/>
          <w:rFonts w:asciiTheme="minorHAnsi" w:eastAsiaTheme="minorEastAsia" w:hAnsiTheme="minorHAnsi" w:cstheme="minorBidi"/>
          <w:noProof/>
          <w:lang w:eastAsia="hu-HU"/>
        </w:rPr>
      </w:pPr>
      <w:del w:id="298" w:author="Vihari Réka" w:date="2018-11-30T21:23:00Z">
        <w:r w:rsidRPr="004D20DC" w:rsidDel="004D20DC">
          <w:rPr>
            <w:rStyle w:val="Hiperhivatkozs"/>
            <w:noProof/>
          </w:rPr>
          <w:delText>2.4.2.</w:delText>
        </w:r>
        <w:r w:rsidDel="004D20DC">
          <w:rPr>
            <w:noProof/>
            <w:webHidden/>
          </w:rPr>
          <w:tab/>
          <w:delText>26</w:delText>
        </w:r>
      </w:del>
    </w:p>
    <w:p w14:paraId="2B27FBC8" w14:textId="3BB613DE" w:rsidR="00106CCB" w:rsidDel="004D20DC" w:rsidRDefault="00106CCB">
      <w:pPr>
        <w:pStyle w:val="TJ3"/>
        <w:tabs>
          <w:tab w:val="left" w:pos="1440"/>
          <w:tab w:val="right" w:leader="dot" w:pos="9060"/>
        </w:tabs>
        <w:rPr>
          <w:del w:id="299" w:author="Vihari Réka" w:date="2018-11-30T21:23:00Z"/>
          <w:rFonts w:asciiTheme="minorHAnsi" w:eastAsiaTheme="minorEastAsia" w:hAnsiTheme="minorHAnsi" w:cstheme="minorBidi"/>
          <w:noProof/>
          <w:lang w:eastAsia="hu-HU"/>
        </w:rPr>
      </w:pPr>
      <w:del w:id="300" w:author="Vihari Réka" w:date="2018-11-30T21:23:00Z">
        <w:r w:rsidRPr="004D20DC" w:rsidDel="004D20DC">
          <w:rPr>
            <w:rStyle w:val="Hiperhivatkozs"/>
            <w:noProof/>
          </w:rPr>
          <w:delText>2.4.3.</w:delText>
        </w:r>
        <w:r w:rsidDel="004D20DC">
          <w:rPr>
            <w:rFonts w:asciiTheme="minorHAnsi" w:eastAsiaTheme="minorEastAsia" w:hAnsiTheme="minorHAnsi" w:cstheme="minorBidi"/>
            <w:noProof/>
            <w:lang w:eastAsia="hu-HU"/>
          </w:rPr>
          <w:tab/>
        </w:r>
        <w:r w:rsidRPr="004D20DC" w:rsidDel="004D20DC">
          <w:rPr>
            <w:rStyle w:val="Hiperhivatkozs"/>
            <w:noProof/>
          </w:rPr>
          <w:delText>Viper vs MVC</w:delText>
        </w:r>
        <w:r w:rsidDel="004D20DC">
          <w:rPr>
            <w:noProof/>
            <w:webHidden/>
          </w:rPr>
          <w:tab/>
          <w:delText>27</w:delText>
        </w:r>
      </w:del>
    </w:p>
    <w:p w14:paraId="37F2F61B" w14:textId="77436956" w:rsidR="00106CCB" w:rsidDel="004D20DC" w:rsidRDefault="00106CCB">
      <w:pPr>
        <w:pStyle w:val="TJ3"/>
        <w:tabs>
          <w:tab w:val="left" w:pos="1440"/>
          <w:tab w:val="right" w:leader="dot" w:pos="9060"/>
        </w:tabs>
        <w:rPr>
          <w:del w:id="301" w:author="Vihari Réka" w:date="2018-11-30T21:23:00Z"/>
          <w:rFonts w:asciiTheme="minorHAnsi" w:eastAsiaTheme="minorEastAsia" w:hAnsiTheme="minorHAnsi" w:cstheme="minorBidi"/>
          <w:noProof/>
          <w:lang w:eastAsia="hu-HU"/>
        </w:rPr>
      </w:pPr>
      <w:del w:id="302" w:author="Vihari Réka" w:date="2018-11-30T21:23:00Z">
        <w:r w:rsidRPr="004D20DC" w:rsidDel="004D20DC">
          <w:rPr>
            <w:rStyle w:val="Hiperhivatkozs"/>
            <w:noProof/>
          </w:rPr>
          <w:delText>2.4.4.</w:delText>
        </w:r>
        <w:r w:rsidDel="004D20DC">
          <w:rPr>
            <w:rFonts w:asciiTheme="minorHAnsi" w:eastAsiaTheme="minorEastAsia" w:hAnsiTheme="minorHAnsi" w:cstheme="minorBidi"/>
            <w:noProof/>
            <w:lang w:eastAsia="hu-HU"/>
          </w:rPr>
          <w:tab/>
        </w:r>
        <w:r w:rsidRPr="004D20DC" w:rsidDel="004D20DC">
          <w:rPr>
            <w:rStyle w:val="Hiperhivatkozs"/>
            <w:noProof/>
          </w:rPr>
          <w:delText>Konklúzió</w:delText>
        </w:r>
        <w:r w:rsidDel="004D20DC">
          <w:rPr>
            <w:noProof/>
            <w:webHidden/>
          </w:rPr>
          <w:tab/>
          <w:delText>27</w:delText>
        </w:r>
      </w:del>
    </w:p>
    <w:p w14:paraId="7ED84A76" w14:textId="0A2E5616" w:rsidR="00106CCB" w:rsidDel="004D20DC" w:rsidRDefault="00106CCB">
      <w:pPr>
        <w:pStyle w:val="TJ2"/>
        <w:tabs>
          <w:tab w:val="right" w:leader="dot" w:pos="9060"/>
        </w:tabs>
        <w:rPr>
          <w:del w:id="303" w:author="Vihari Réka" w:date="2018-11-30T21:23:00Z"/>
          <w:rFonts w:asciiTheme="minorHAnsi" w:eastAsiaTheme="minorEastAsia" w:hAnsiTheme="minorHAnsi" w:cstheme="minorBidi"/>
          <w:noProof/>
          <w:lang w:eastAsia="hu-HU"/>
        </w:rPr>
      </w:pPr>
      <w:del w:id="304" w:author="Vihari Réka" w:date="2018-11-30T21:23:00Z">
        <w:r w:rsidRPr="004D20DC" w:rsidDel="004D20DC">
          <w:rPr>
            <w:rStyle w:val="Hiperhivatkozs"/>
            <w:noProof/>
          </w:rPr>
          <w:delText>2.5. Verziókezelés</w:delText>
        </w:r>
        <w:r w:rsidDel="004D20DC">
          <w:rPr>
            <w:noProof/>
            <w:webHidden/>
          </w:rPr>
          <w:tab/>
          <w:delText>28</w:delText>
        </w:r>
      </w:del>
    </w:p>
    <w:p w14:paraId="4AAD9D35" w14:textId="484A38D6" w:rsidR="00106CCB" w:rsidDel="004D20DC" w:rsidRDefault="00106CCB">
      <w:pPr>
        <w:pStyle w:val="TJ1"/>
        <w:tabs>
          <w:tab w:val="left" w:pos="482"/>
        </w:tabs>
        <w:rPr>
          <w:del w:id="305" w:author="Vihari Réka" w:date="2018-11-30T21:23:00Z"/>
          <w:rFonts w:asciiTheme="minorHAnsi" w:eastAsiaTheme="minorEastAsia" w:hAnsiTheme="minorHAnsi" w:cstheme="minorBidi"/>
          <w:b w:val="0"/>
          <w:noProof/>
          <w:lang w:eastAsia="hu-HU"/>
        </w:rPr>
      </w:pPr>
      <w:del w:id="306" w:author="Vihari Réka" w:date="2018-11-30T21:23:00Z">
        <w:r w:rsidRPr="004D20DC" w:rsidDel="004D20DC">
          <w:rPr>
            <w:rStyle w:val="Hiperhivatkozs"/>
            <w:rFonts w:cs="Arial"/>
            <w:noProof/>
            <w:kern w:val="32"/>
          </w:rPr>
          <w:delText>3.</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Feladat ismertetése</w:delText>
        </w:r>
        <w:r w:rsidDel="004D20DC">
          <w:rPr>
            <w:noProof/>
            <w:webHidden/>
          </w:rPr>
          <w:tab/>
          <w:delText>30</w:delText>
        </w:r>
      </w:del>
    </w:p>
    <w:p w14:paraId="0174DC57" w14:textId="70ECABF2" w:rsidR="00106CCB" w:rsidDel="004D20DC" w:rsidRDefault="00106CCB">
      <w:pPr>
        <w:pStyle w:val="TJ2"/>
        <w:tabs>
          <w:tab w:val="left" w:pos="960"/>
          <w:tab w:val="right" w:leader="dot" w:pos="9060"/>
        </w:tabs>
        <w:rPr>
          <w:del w:id="307" w:author="Vihari Réka" w:date="2018-11-30T21:23:00Z"/>
          <w:rFonts w:asciiTheme="minorHAnsi" w:eastAsiaTheme="minorEastAsia" w:hAnsiTheme="minorHAnsi" w:cstheme="minorBidi"/>
          <w:noProof/>
          <w:lang w:eastAsia="hu-HU"/>
        </w:rPr>
      </w:pPr>
      <w:del w:id="308" w:author="Vihari Réka" w:date="2018-11-30T21:23:00Z">
        <w:r w:rsidRPr="004D20DC" w:rsidDel="004D20DC">
          <w:rPr>
            <w:rStyle w:val="Hiperhivatkozs"/>
            <w:noProof/>
          </w:rPr>
          <w:delText>3.1.</w:delText>
        </w:r>
        <w:r w:rsidDel="004D20DC">
          <w:rPr>
            <w:rFonts w:asciiTheme="minorHAnsi" w:eastAsiaTheme="minorEastAsia" w:hAnsiTheme="minorHAnsi" w:cstheme="minorBidi"/>
            <w:noProof/>
            <w:lang w:eastAsia="hu-HU"/>
          </w:rPr>
          <w:tab/>
        </w:r>
        <w:r w:rsidRPr="004D20DC" w:rsidDel="004D20DC">
          <w:rPr>
            <w:rStyle w:val="Hiperhivatkozs"/>
            <w:noProof/>
          </w:rPr>
          <w:delText>Specifikáció</w:delText>
        </w:r>
        <w:r w:rsidDel="004D20DC">
          <w:rPr>
            <w:noProof/>
            <w:webHidden/>
          </w:rPr>
          <w:tab/>
          <w:delText>30</w:delText>
        </w:r>
      </w:del>
    </w:p>
    <w:p w14:paraId="7B35A029" w14:textId="068A5C77" w:rsidR="00106CCB" w:rsidDel="004D20DC" w:rsidRDefault="00106CCB">
      <w:pPr>
        <w:pStyle w:val="TJ1"/>
        <w:tabs>
          <w:tab w:val="left" w:pos="482"/>
        </w:tabs>
        <w:rPr>
          <w:del w:id="309" w:author="Vihari Réka" w:date="2018-11-30T21:23:00Z"/>
          <w:rFonts w:asciiTheme="minorHAnsi" w:eastAsiaTheme="minorEastAsia" w:hAnsiTheme="minorHAnsi" w:cstheme="minorBidi"/>
          <w:b w:val="0"/>
          <w:noProof/>
          <w:lang w:eastAsia="hu-HU"/>
        </w:rPr>
      </w:pPr>
      <w:del w:id="310" w:author="Vihari Réka" w:date="2018-11-30T21:23:00Z">
        <w:r w:rsidRPr="004D20DC" w:rsidDel="004D20DC">
          <w:rPr>
            <w:rStyle w:val="Hiperhivatkozs"/>
            <w:rFonts w:cs="Arial"/>
            <w:noProof/>
            <w:kern w:val="32"/>
          </w:rPr>
          <w:delText>4.</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Technológiák ismertetése</w:delText>
        </w:r>
        <w:r w:rsidDel="004D20DC">
          <w:rPr>
            <w:noProof/>
            <w:webHidden/>
          </w:rPr>
          <w:tab/>
          <w:delText>31</w:delText>
        </w:r>
      </w:del>
    </w:p>
    <w:p w14:paraId="534E4BB1" w14:textId="455B8D23" w:rsidR="00106CCB" w:rsidDel="004D20DC" w:rsidRDefault="00106CCB">
      <w:pPr>
        <w:pStyle w:val="TJ2"/>
        <w:tabs>
          <w:tab w:val="left" w:pos="960"/>
          <w:tab w:val="right" w:leader="dot" w:pos="9060"/>
        </w:tabs>
        <w:rPr>
          <w:del w:id="311" w:author="Vihari Réka" w:date="2018-11-30T21:23:00Z"/>
          <w:rFonts w:asciiTheme="minorHAnsi" w:eastAsiaTheme="minorEastAsia" w:hAnsiTheme="minorHAnsi" w:cstheme="minorBidi"/>
          <w:noProof/>
          <w:lang w:eastAsia="hu-HU"/>
        </w:rPr>
      </w:pPr>
      <w:del w:id="312" w:author="Vihari Réka" w:date="2018-11-30T21:23:00Z">
        <w:r w:rsidRPr="004D20DC" w:rsidDel="004D20DC">
          <w:rPr>
            <w:rStyle w:val="Hiperhivatkozs"/>
            <w:noProof/>
          </w:rPr>
          <w:delText>4.1.</w:delText>
        </w:r>
        <w:r w:rsidDel="004D20DC">
          <w:rPr>
            <w:rFonts w:asciiTheme="minorHAnsi" w:eastAsiaTheme="minorEastAsia" w:hAnsiTheme="minorHAnsi" w:cstheme="minorBidi"/>
            <w:noProof/>
            <w:lang w:eastAsia="hu-HU"/>
          </w:rPr>
          <w:tab/>
        </w:r>
        <w:r w:rsidRPr="004D20DC" w:rsidDel="004D20DC">
          <w:rPr>
            <w:rStyle w:val="Hiperhivatkozs"/>
            <w:noProof/>
          </w:rPr>
          <w:delText>CocoaPods</w:delText>
        </w:r>
        <w:r w:rsidDel="004D20DC">
          <w:rPr>
            <w:noProof/>
            <w:webHidden/>
          </w:rPr>
          <w:tab/>
          <w:delText>31</w:delText>
        </w:r>
      </w:del>
    </w:p>
    <w:p w14:paraId="7DBAA1FC" w14:textId="6D6EE9EB" w:rsidR="00106CCB" w:rsidDel="004D20DC" w:rsidRDefault="00106CCB">
      <w:pPr>
        <w:pStyle w:val="TJ2"/>
        <w:tabs>
          <w:tab w:val="left" w:pos="960"/>
          <w:tab w:val="right" w:leader="dot" w:pos="9060"/>
        </w:tabs>
        <w:rPr>
          <w:del w:id="313" w:author="Vihari Réka" w:date="2018-11-30T21:23:00Z"/>
          <w:rFonts w:asciiTheme="minorHAnsi" w:eastAsiaTheme="minorEastAsia" w:hAnsiTheme="minorHAnsi" w:cstheme="minorBidi"/>
          <w:noProof/>
          <w:lang w:eastAsia="hu-HU"/>
        </w:rPr>
      </w:pPr>
      <w:del w:id="314" w:author="Vihari Réka" w:date="2018-11-30T21:23:00Z">
        <w:r w:rsidRPr="004D20DC" w:rsidDel="004D20DC">
          <w:rPr>
            <w:rStyle w:val="Hiperhivatkozs"/>
            <w:noProof/>
          </w:rPr>
          <w:delText>4.2.</w:delText>
        </w:r>
        <w:r w:rsidDel="004D20DC">
          <w:rPr>
            <w:rFonts w:asciiTheme="minorHAnsi" w:eastAsiaTheme="minorEastAsia" w:hAnsiTheme="minorHAnsi" w:cstheme="minorBidi"/>
            <w:noProof/>
            <w:lang w:eastAsia="hu-HU"/>
          </w:rPr>
          <w:tab/>
        </w:r>
        <w:r w:rsidRPr="004D20DC" w:rsidDel="004D20DC">
          <w:rPr>
            <w:rStyle w:val="Hiperhivatkozs"/>
            <w:noProof/>
          </w:rPr>
          <w:delText>JHipster</w:delText>
        </w:r>
        <w:r w:rsidDel="004D20DC">
          <w:rPr>
            <w:noProof/>
            <w:webHidden/>
          </w:rPr>
          <w:tab/>
          <w:delText>33</w:delText>
        </w:r>
      </w:del>
    </w:p>
    <w:p w14:paraId="7BE534D5" w14:textId="5B6F7253" w:rsidR="00106CCB" w:rsidDel="004D20DC" w:rsidRDefault="00106CCB">
      <w:pPr>
        <w:pStyle w:val="TJ1"/>
        <w:tabs>
          <w:tab w:val="left" w:pos="482"/>
        </w:tabs>
        <w:rPr>
          <w:del w:id="315" w:author="Vihari Réka" w:date="2018-11-30T21:23:00Z"/>
          <w:rFonts w:asciiTheme="minorHAnsi" w:eastAsiaTheme="minorEastAsia" w:hAnsiTheme="minorHAnsi" w:cstheme="minorBidi"/>
          <w:b w:val="0"/>
          <w:noProof/>
          <w:lang w:eastAsia="hu-HU"/>
        </w:rPr>
      </w:pPr>
      <w:del w:id="316" w:author="Vihari Réka" w:date="2018-11-30T21:23:00Z">
        <w:r w:rsidRPr="004D20DC" w:rsidDel="004D20DC">
          <w:rPr>
            <w:rStyle w:val="Hiperhivatkozs"/>
            <w:rFonts w:cs="Arial"/>
            <w:noProof/>
            <w:kern w:val="32"/>
          </w:rPr>
          <w:delText>5.</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Tervezés</w:delText>
        </w:r>
        <w:r w:rsidDel="004D20DC">
          <w:rPr>
            <w:noProof/>
            <w:webHidden/>
          </w:rPr>
          <w:tab/>
          <w:delText>40</w:delText>
        </w:r>
      </w:del>
    </w:p>
    <w:p w14:paraId="2328CBFD" w14:textId="42AFE127" w:rsidR="00106CCB" w:rsidDel="004D20DC" w:rsidRDefault="00106CCB">
      <w:pPr>
        <w:pStyle w:val="TJ2"/>
        <w:tabs>
          <w:tab w:val="left" w:pos="960"/>
          <w:tab w:val="right" w:leader="dot" w:pos="9060"/>
        </w:tabs>
        <w:rPr>
          <w:del w:id="317" w:author="Vihari Réka" w:date="2018-11-30T21:23:00Z"/>
          <w:rFonts w:asciiTheme="minorHAnsi" w:eastAsiaTheme="minorEastAsia" w:hAnsiTheme="minorHAnsi" w:cstheme="minorBidi"/>
          <w:noProof/>
          <w:lang w:eastAsia="hu-HU"/>
        </w:rPr>
      </w:pPr>
      <w:del w:id="318" w:author="Vihari Réka" w:date="2018-11-30T21:23:00Z">
        <w:r w:rsidRPr="004D20DC" w:rsidDel="004D20DC">
          <w:rPr>
            <w:rStyle w:val="Hiperhivatkozs"/>
            <w:noProof/>
          </w:rPr>
          <w:delText>5.1.</w:delText>
        </w:r>
        <w:r w:rsidDel="004D20DC">
          <w:rPr>
            <w:rFonts w:asciiTheme="minorHAnsi" w:eastAsiaTheme="minorEastAsia" w:hAnsiTheme="minorHAnsi" w:cstheme="minorBidi"/>
            <w:noProof/>
            <w:lang w:eastAsia="hu-HU"/>
          </w:rPr>
          <w:tab/>
        </w:r>
        <w:r w:rsidRPr="004D20DC" w:rsidDel="004D20DC">
          <w:rPr>
            <w:rStyle w:val="Hiperhivatkozs"/>
            <w:noProof/>
          </w:rPr>
          <w:delText>Adatbázis</w:delText>
        </w:r>
        <w:r w:rsidDel="004D20DC">
          <w:rPr>
            <w:noProof/>
            <w:webHidden/>
          </w:rPr>
          <w:tab/>
          <w:delText>40</w:delText>
        </w:r>
      </w:del>
    </w:p>
    <w:p w14:paraId="6F265F15" w14:textId="08F1D0B0" w:rsidR="00106CCB" w:rsidDel="004D20DC" w:rsidRDefault="00106CCB">
      <w:pPr>
        <w:pStyle w:val="TJ2"/>
        <w:tabs>
          <w:tab w:val="left" w:pos="960"/>
          <w:tab w:val="right" w:leader="dot" w:pos="9060"/>
        </w:tabs>
        <w:rPr>
          <w:del w:id="319" w:author="Vihari Réka" w:date="2018-11-30T21:23:00Z"/>
          <w:rFonts w:asciiTheme="minorHAnsi" w:eastAsiaTheme="minorEastAsia" w:hAnsiTheme="minorHAnsi" w:cstheme="minorBidi"/>
          <w:noProof/>
          <w:lang w:eastAsia="hu-HU"/>
        </w:rPr>
      </w:pPr>
      <w:del w:id="320" w:author="Vihari Réka" w:date="2018-11-30T21:23:00Z">
        <w:r w:rsidRPr="004D20DC" w:rsidDel="004D20DC">
          <w:rPr>
            <w:rStyle w:val="Hiperhivatkozs"/>
            <w:noProof/>
          </w:rPr>
          <w:delText>5.2.</w:delText>
        </w:r>
        <w:r w:rsidDel="004D20DC">
          <w:rPr>
            <w:rFonts w:asciiTheme="minorHAnsi" w:eastAsiaTheme="minorEastAsia" w:hAnsiTheme="minorHAnsi" w:cstheme="minorBidi"/>
            <w:noProof/>
            <w:lang w:eastAsia="hu-HU"/>
          </w:rPr>
          <w:tab/>
        </w:r>
        <w:r w:rsidRPr="004D20DC" w:rsidDel="004D20DC">
          <w:rPr>
            <w:rStyle w:val="Hiperhivatkozs"/>
            <w:noProof/>
          </w:rPr>
          <w:delText>Kommunikáció a szerverrel</w:delText>
        </w:r>
        <w:r w:rsidDel="004D20DC">
          <w:rPr>
            <w:noProof/>
            <w:webHidden/>
          </w:rPr>
          <w:tab/>
          <w:delText>42</w:delText>
        </w:r>
      </w:del>
    </w:p>
    <w:p w14:paraId="2E1A8EFB" w14:textId="72A186A6" w:rsidR="00106CCB" w:rsidDel="004D20DC" w:rsidRDefault="00106CCB">
      <w:pPr>
        <w:pStyle w:val="TJ2"/>
        <w:tabs>
          <w:tab w:val="left" w:pos="960"/>
          <w:tab w:val="right" w:leader="dot" w:pos="9060"/>
        </w:tabs>
        <w:rPr>
          <w:del w:id="321" w:author="Vihari Réka" w:date="2018-11-30T21:23:00Z"/>
          <w:rFonts w:asciiTheme="minorHAnsi" w:eastAsiaTheme="minorEastAsia" w:hAnsiTheme="minorHAnsi" w:cstheme="minorBidi"/>
          <w:noProof/>
          <w:lang w:eastAsia="hu-HU"/>
        </w:rPr>
      </w:pPr>
      <w:del w:id="322" w:author="Vihari Réka" w:date="2018-11-30T21:23:00Z">
        <w:r w:rsidRPr="004D20DC" w:rsidDel="004D20DC">
          <w:rPr>
            <w:rStyle w:val="Hiperhivatkozs"/>
            <w:noProof/>
          </w:rPr>
          <w:delText>5.2.1</w:delText>
        </w:r>
        <w:r w:rsidDel="004D20DC">
          <w:rPr>
            <w:rFonts w:asciiTheme="minorHAnsi" w:eastAsiaTheme="minorEastAsia" w:hAnsiTheme="minorHAnsi" w:cstheme="minorBidi"/>
            <w:noProof/>
            <w:lang w:eastAsia="hu-HU"/>
          </w:rPr>
          <w:tab/>
        </w:r>
        <w:r w:rsidRPr="004D20DC" w:rsidDel="004D20DC">
          <w:rPr>
            <w:rStyle w:val="Hiperhivatkozs"/>
            <w:noProof/>
          </w:rPr>
          <w:delText>Authentikáció</w:delText>
        </w:r>
        <w:r w:rsidDel="004D20DC">
          <w:rPr>
            <w:noProof/>
            <w:webHidden/>
          </w:rPr>
          <w:tab/>
          <w:delText>45</w:delText>
        </w:r>
      </w:del>
    </w:p>
    <w:p w14:paraId="4BEC11D1" w14:textId="32643521" w:rsidR="00106CCB" w:rsidDel="004D20DC" w:rsidRDefault="00106CCB">
      <w:pPr>
        <w:pStyle w:val="TJ1"/>
        <w:tabs>
          <w:tab w:val="left" w:pos="482"/>
        </w:tabs>
        <w:rPr>
          <w:del w:id="323" w:author="Vihari Réka" w:date="2018-11-30T21:23:00Z"/>
          <w:rFonts w:asciiTheme="minorHAnsi" w:eastAsiaTheme="minorEastAsia" w:hAnsiTheme="minorHAnsi" w:cstheme="minorBidi"/>
          <w:b w:val="0"/>
          <w:noProof/>
          <w:lang w:eastAsia="hu-HU"/>
        </w:rPr>
      </w:pPr>
      <w:del w:id="324"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Megvalósítás</w:delText>
        </w:r>
        <w:r w:rsidDel="004D20DC">
          <w:rPr>
            <w:noProof/>
            <w:webHidden/>
          </w:rPr>
          <w:tab/>
          <w:delText>49</w:delText>
        </w:r>
      </w:del>
    </w:p>
    <w:p w14:paraId="3A746893" w14:textId="5A8361EF" w:rsidR="00106CCB" w:rsidDel="004D20DC" w:rsidRDefault="00106CCB">
      <w:pPr>
        <w:pStyle w:val="TJ2"/>
        <w:tabs>
          <w:tab w:val="left" w:pos="960"/>
          <w:tab w:val="right" w:leader="dot" w:pos="9060"/>
        </w:tabs>
        <w:rPr>
          <w:del w:id="325" w:author="Vihari Réka" w:date="2018-11-30T21:23:00Z"/>
          <w:rFonts w:asciiTheme="minorHAnsi" w:eastAsiaTheme="minorEastAsia" w:hAnsiTheme="minorHAnsi" w:cstheme="minorBidi"/>
          <w:noProof/>
          <w:lang w:eastAsia="hu-HU"/>
        </w:rPr>
      </w:pPr>
      <w:del w:id="326" w:author="Vihari Réka" w:date="2018-11-30T21:23:00Z">
        <w:r w:rsidRPr="004D20DC" w:rsidDel="004D20DC">
          <w:rPr>
            <w:rStyle w:val="Hiperhivatkozs"/>
            <w:noProof/>
          </w:rPr>
          <w:delText>6.1.</w:delText>
        </w:r>
        <w:r w:rsidDel="004D20DC">
          <w:rPr>
            <w:rFonts w:asciiTheme="minorHAnsi" w:eastAsiaTheme="minorEastAsia" w:hAnsiTheme="minorHAnsi" w:cstheme="minorBidi"/>
            <w:noProof/>
            <w:lang w:eastAsia="hu-HU"/>
          </w:rPr>
          <w:tab/>
        </w:r>
        <w:r w:rsidRPr="004D20DC" w:rsidDel="004D20DC">
          <w:rPr>
            <w:rStyle w:val="Hiperhivatkozs"/>
            <w:noProof/>
          </w:rPr>
          <w:delText>Néhány részletesebb megvalósítás bemutatása</w:delText>
        </w:r>
        <w:r w:rsidDel="004D20DC">
          <w:rPr>
            <w:noProof/>
            <w:webHidden/>
          </w:rPr>
          <w:tab/>
          <w:delText>49</w:delText>
        </w:r>
      </w:del>
    </w:p>
    <w:p w14:paraId="1EDCAD97" w14:textId="6A454B2F" w:rsidR="00106CCB" w:rsidDel="004D20DC" w:rsidRDefault="00106CCB">
      <w:pPr>
        <w:pStyle w:val="TJ2"/>
        <w:tabs>
          <w:tab w:val="right" w:leader="dot" w:pos="9060"/>
        </w:tabs>
        <w:rPr>
          <w:del w:id="327" w:author="Vihari Réka" w:date="2018-11-30T21:23:00Z"/>
          <w:rFonts w:asciiTheme="minorHAnsi" w:eastAsiaTheme="minorEastAsia" w:hAnsiTheme="minorHAnsi" w:cstheme="minorBidi"/>
          <w:noProof/>
          <w:lang w:eastAsia="hu-HU"/>
        </w:rPr>
      </w:pPr>
      <w:del w:id="328" w:author="Vihari Réka" w:date="2018-11-30T21:23:00Z">
        <w:r w:rsidRPr="004D20DC" w:rsidDel="004D20DC">
          <w:rPr>
            <w:rStyle w:val="Hiperhivatkozs"/>
            <w:noProof/>
          </w:rPr>
          <w:delText>6.1.2. Út rajzolása</w:delText>
        </w:r>
        <w:r w:rsidDel="004D20DC">
          <w:rPr>
            <w:noProof/>
            <w:webHidden/>
          </w:rPr>
          <w:tab/>
          <w:delText>49</w:delText>
        </w:r>
      </w:del>
    </w:p>
    <w:p w14:paraId="12FC39B3" w14:textId="3D4B68A4" w:rsidR="00106CCB" w:rsidDel="004D20DC" w:rsidRDefault="00106CCB">
      <w:pPr>
        <w:pStyle w:val="TJ2"/>
        <w:tabs>
          <w:tab w:val="left" w:pos="960"/>
          <w:tab w:val="right" w:leader="dot" w:pos="9060"/>
        </w:tabs>
        <w:rPr>
          <w:del w:id="329" w:author="Vihari Réka" w:date="2018-11-30T21:23:00Z"/>
          <w:rFonts w:asciiTheme="minorHAnsi" w:eastAsiaTheme="minorEastAsia" w:hAnsiTheme="minorHAnsi" w:cstheme="minorBidi"/>
          <w:noProof/>
          <w:lang w:eastAsia="hu-HU"/>
        </w:rPr>
      </w:pPr>
      <w:del w:id="330" w:author="Vihari Réka" w:date="2018-11-30T21:23:00Z">
        <w:r w:rsidRPr="004D20DC" w:rsidDel="004D20DC">
          <w:rPr>
            <w:rStyle w:val="Hiperhivatkozs"/>
            <w:noProof/>
          </w:rPr>
          <w:delText>6.2.</w:delText>
        </w:r>
        <w:r w:rsidDel="004D20DC">
          <w:rPr>
            <w:rFonts w:asciiTheme="minorHAnsi" w:eastAsiaTheme="minorEastAsia" w:hAnsiTheme="minorHAnsi" w:cstheme="minorBidi"/>
            <w:noProof/>
            <w:lang w:eastAsia="hu-HU"/>
          </w:rPr>
          <w:tab/>
        </w:r>
        <w:r w:rsidRPr="004D20DC" w:rsidDel="004D20DC">
          <w:rPr>
            <w:rStyle w:val="Hiperhivatkozs"/>
            <w:noProof/>
          </w:rPr>
          <w:delText>Felhasználói kézikönyv</w:delText>
        </w:r>
        <w:r w:rsidDel="004D20DC">
          <w:rPr>
            <w:noProof/>
            <w:webHidden/>
          </w:rPr>
          <w:tab/>
          <w:delText>50</w:delText>
        </w:r>
      </w:del>
    </w:p>
    <w:p w14:paraId="713E3236" w14:textId="3AB145B0" w:rsidR="00106CCB" w:rsidDel="004D20DC" w:rsidRDefault="00106CCB">
      <w:pPr>
        <w:pStyle w:val="TJ1"/>
        <w:tabs>
          <w:tab w:val="left" w:pos="482"/>
        </w:tabs>
        <w:rPr>
          <w:del w:id="331" w:author="Vihari Réka" w:date="2018-11-30T21:23:00Z"/>
          <w:rFonts w:asciiTheme="minorHAnsi" w:eastAsiaTheme="minorEastAsia" w:hAnsiTheme="minorHAnsi" w:cstheme="minorBidi"/>
          <w:b w:val="0"/>
          <w:noProof/>
          <w:lang w:eastAsia="hu-HU"/>
        </w:rPr>
      </w:pPr>
      <w:del w:id="332"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Tesztelés</w:delText>
        </w:r>
        <w:r w:rsidDel="004D20DC">
          <w:rPr>
            <w:noProof/>
            <w:webHidden/>
          </w:rPr>
          <w:tab/>
          <w:delText>57</w:delText>
        </w:r>
      </w:del>
    </w:p>
    <w:p w14:paraId="7A192591" w14:textId="2AF377EA" w:rsidR="00106CCB" w:rsidDel="004D20DC" w:rsidRDefault="00106CCB">
      <w:pPr>
        <w:pStyle w:val="TJ1"/>
        <w:tabs>
          <w:tab w:val="left" w:pos="482"/>
        </w:tabs>
        <w:rPr>
          <w:del w:id="333" w:author="Vihari Réka" w:date="2018-11-30T21:23:00Z"/>
          <w:rFonts w:asciiTheme="minorHAnsi" w:eastAsiaTheme="minorEastAsia" w:hAnsiTheme="minorHAnsi" w:cstheme="minorBidi"/>
          <w:b w:val="0"/>
          <w:noProof/>
          <w:lang w:eastAsia="hu-HU"/>
        </w:rPr>
      </w:pPr>
      <w:del w:id="334" w:author="Vihari Réka" w:date="2018-11-30T21:23:00Z">
        <w:r w:rsidRPr="004D20DC" w:rsidDel="004D20DC">
          <w:rPr>
            <w:rStyle w:val="Hiperhivatkozs"/>
            <w:rFonts w:cs="Arial"/>
            <w:noProof/>
            <w:kern w:val="32"/>
          </w:rPr>
          <w:delText>7.</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Továbbfejlesztési lehetőségek</w:delText>
        </w:r>
        <w:r w:rsidDel="004D20DC">
          <w:rPr>
            <w:noProof/>
            <w:webHidden/>
          </w:rPr>
          <w:tab/>
          <w:delText>58</w:delText>
        </w:r>
      </w:del>
    </w:p>
    <w:p w14:paraId="31C337DE" w14:textId="30682225" w:rsidR="00106CCB" w:rsidDel="004D20DC" w:rsidRDefault="00106CCB">
      <w:pPr>
        <w:pStyle w:val="TJ1"/>
        <w:tabs>
          <w:tab w:val="left" w:pos="482"/>
        </w:tabs>
        <w:rPr>
          <w:del w:id="335" w:author="Vihari Réka" w:date="2018-11-30T21:23:00Z"/>
          <w:rFonts w:asciiTheme="minorHAnsi" w:eastAsiaTheme="minorEastAsia" w:hAnsiTheme="minorHAnsi" w:cstheme="minorBidi"/>
          <w:b w:val="0"/>
          <w:noProof/>
          <w:lang w:eastAsia="hu-HU"/>
        </w:rPr>
      </w:pPr>
      <w:del w:id="336" w:author="Vihari Réka" w:date="2018-11-30T21:23:00Z">
        <w:r w:rsidRPr="004D20DC" w:rsidDel="004D20DC">
          <w:rPr>
            <w:rStyle w:val="Hiperhivatkozs"/>
            <w:rFonts w:cs="Arial"/>
            <w:noProof/>
            <w:kern w:val="32"/>
          </w:rPr>
          <w:delText>8.</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Összefoglaló</w:delText>
        </w:r>
        <w:r w:rsidDel="004D20DC">
          <w:rPr>
            <w:noProof/>
            <w:webHidden/>
          </w:rPr>
          <w:tab/>
          <w:delText>59</w:delText>
        </w:r>
      </w:del>
    </w:p>
    <w:p w14:paraId="294313CB" w14:textId="449E2E85" w:rsidR="00106CCB" w:rsidDel="004D20DC" w:rsidRDefault="00106CCB">
      <w:pPr>
        <w:pStyle w:val="TJ1"/>
        <w:tabs>
          <w:tab w:val="left" w:pos="482"/>
        </w:tabs>
        <w:rPr>
          <w:del w:id="337" w:author="Vihari Réka" w:date="2018-11-30T21:23:00Z"/>
          <w:rFonts w:asciiTheme="minorHAnsi" w:eastAsiaTheme="minorEastAsia" w:hAnsiTheme="minorHAnsi" w:cstheme="minorBidi"/>
          <w:b w:val="0"/>
          <w:noProof/>
          <w:lang w:eastAsia="hu-HU"/>
        </w:rPr>
      </w:pPr>
      <w:del w:id="338" w:author="Vihari Réka" w:date="2018-11-30T21:23:00Z">
        <w:r w:rsidRPr="004D20DC" w:rsidDel="004D20DC">
          <w:rPr>
            <w:rStyle w:val="Hiperhivatkozs"/>
            <w:rFonts w:cs="Arial"/>
            <w:noProof/>
            <w:kern w:val="32"/>
          </w:rPr>
          <w:delText>9.</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Irodalomjegyzék</w:delText>
        </w:r>
        <w:r w:rsidDel="004D20DC">
          <w:rPr>
            <w:noProof/>
            <w:webHidden/>
          </w:rPr>
          <w:tab/>
          <w:delText>60</w:delText>
        </w:r>
      </w:del>
    </w:p>
    <w:p w14:paraId="7D763940" w14:textId="718DDC09" w:rsidR="00106CCB" w:rsidDel="00106CCB" w:rsidRDefault="00106CCB">
      <w:pPr>
        <w:pStyle w:val="TJ1"/>
        <w:rPr>
          <w:del w:id="339" w:author="Vihari Réka" w:date="2018-11-30T21:10:00Z"/>
          <w:rFonts w:asciiTheme="minorHAnsi" w:eastAsiaTheme="minorEastAsia" w:hAnsiTheme="minorHAnsi" w:cstheme="minorBidi"/>
          <w:b w:val="0"/>
          <w:noProof/>
          <w:lang w:eastAsia="hu-HU"/>
        </w:rPr>
      </w:pPr>
      <w:del w:id="340"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341" w:author="Vihari Réka" w:date="2018-11-30T21:10:00Z"/>
          <w:rFonts w:asciiTheme="minorHAnsi" w:eastAsiaTheme="minorEastAsia" w:hAnsiTheme="minorHAnsi" w:cstheme="minorBidi"/>
          <w:b w:val="0"/>
          <w:noProof/>
          <w:lang w:eastAsia="hu-HU"/>
        </w:rPr>
      </w:pPr>
      <w:del w:id="342"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343" w:author="Vihari Réka" w:date="2018-11-30T21:10:00Z"/>
          <w:rFonts w:asciiTheme="minorHAnsi" w:eastAsiaTheme="minorEastAsia" w:hAnsiTheme="minorHAnsi" w:cstheme="minorBidi"/>
          <w:b w:val="0"/>
          <w:noProof/>
          <w:lang w:eastAsia="hu-HU"/>
        </w:rPr>
      </w:pPr>
      <w:del w:id="344"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345" w:author="Vihari Réka" w:date="2018-11-30T21:10:00Z"/>
          <w:rFonts w:asciiTheme="minorHAnsi" w:eastAsiaTheme="minorEastAsia" w:hAnsiTheme="minorHAnsi" w:cstheme="minorBidi"/>
          <w:b w:val="0"/>
          <w:noProof/>
          <w:lang w:eastAsia="hu-HU"/>
        </w:rPr>
      </w:pPr>
      <w:del w:id="346"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347" w:author="Vihari Réka" w:date="2018-11-30T21:10:00Z"/>
          <w:rFonts w:asciiTheme="minorHAnsi" w:eastAsiaTheme="minorEastAsia" w:hAnsiTheme="minorHAnsi" w:cstheme="minorBidi"/>
          <w:noProof/>
          <w:lang w:eastAsia="hu-HU"/>
        </w:rPr>
      </w:pPr>
      <w:del w:id="348"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349" w:author="Vihari Réka" w:date="2018-11-30T21:10:00Z"/>
          <w:rFonts w:asciiTheme="minorHAnsi" w:eastAsiaTheme="minorEastAsia" w:hAnsiTheme="minorHAnsi" w:cstheme="minorBidi"/>
          <w:b w:val="0"/>
          <w:noProof/>
          <w:lang w:eastAsia="hu-HU"/>
        </w:rPr>
      </w:pPr>
      <w:del w:id="350"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351" w:author="Vihari Réka" w:date="2018-11-30T21:10:00Z"/>
          <w:rFonts w:asciiTheme="minorHAnsi" w:eastAsiaTheme="minorEastAsia" w:hAnsiTheme="minorHAnsi" w:cstheme="minorBidi"/>
          <w:noProof/>
          <w:lang w:eastAsia="hu-HU"/>
        </w:rPr>
      </w:pPr>
      <w:del w:id="352"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353" w:author="Vihari Réka" w:date="2018-11-30T21:10:00Z"/>
          <w:rFonts w:asciiTheme="minorHAnsi" w:eastAsiaTheme="minorEastAsia" w:hAnsiTheme="minorHAnsi" w:cstheme="minorBidi"/>
          <w:noProof/>
          <w:lang w:eastAsia="hu-HU"/>
        </w:rPr>
      </w:pPr>
      <w:del w:id="354"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355" w:author="Vihari Réka" w:date="2018-11-30T21:10:00Z"/>
          <w:rFonts w:asciiTheme="minorHAnsi" w:eastAsiaTheme="minorEastAsia" w:hAnsiTheme="minorHAnsi" w:cstheme="minorBidi"/>
          <w:noProof/>
          <w:lang w:eastAsia="hu-HU"/>
        </w:rPr>
      </w:pPr>
      <w:del w:id="356"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357" w:author="Vihari Réka" w:date="2018-11-30T21:10:00Z"/>
          <w:rFonts w:asciiTheme="minorHAnsi" w:eastAsiaTheme="minorEastAsia" w:hAnsiTheme="minorHAnsi" w:cstheme="minorBidi"/>
          <w:noProof/>
          <w:lang w:eastAsia="hu-HU"/>
        </w:rPr>
      </w:pPr>
      <w:del w:id="358"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359" w:author="Vihari Réka" w:date="2018-11-30T21:10:00Z"/>
          <w:rFonts w:asciiTheme="minorHAnsi" w:eastAsiaTheme="minorEastAsia" w:hAnsiTheme="minorHAnsi" w:cstheme="minorBidi"/>
          <w:noProof/>
          <w:lang w:eastAsia="hu-HU"/>
        </w:rPr>
      </w:pPr>
      <w:del w:id="360"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361" w:author="Vihari Réka" w:date="2018-11-30T21:10:00Z"/>
          <w:rFonts w:asciiTheme="minorHAnsi" w:eastAsiaTheme="minorEastAsia" w:hAnsiTheme="minorHAnsi" w:cstheme="minorBidi"/>
          <w:noProof/>
          <w:lang w:eastAsia="hu-HU"/>
        </w:rPr>
      </w:pPr>
      <w:del w:id="362"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363" w:author="Vihari Réka" w:date="2018-11-30T21:10:00Z"/>
          <w:rFonts w:asciiTheme="minorHAnsi" w:eastAsiaTheme="minorEastAsia" w:hAnsiTheme="minorHAnsi" w:cstheme="minorBidi"/>
          <w:noProof/>
          <w:lang w:eastAsia="hu-HU"/>
        </w:rPr>
      </w:pPr>
      <w:del w:id="364"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365" w:author="Vihari Réka" w:date="2018-11-30T21:10:00Z"/>
          <w:rFonts w:asciiTheme="minorHAnsi" w:eastAsiaTheme="minorEastAsia" w:hAnsiTheme="minorHAnsi" w:cstheme="minorBidi"/>
          <w:noProof/>
          <w:lang w:eastAsia="hu-HU"/>
        </w:rPr>
      </w:pPr>
      <w:del w:id="366"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367" w:author="Vihari Réka" w:date="2018-11-30T21:10:00Z"/>
          <w:rFonts w:asciiTheme="minorHAnsi" w:eastAsiaTheme="minorEastAsia" w:hAnsiTheme="minorHAnsi" w:cstheme="minorBidi"/>
          <w:noProof/>
          <w:lang w:eastAsia="hu-HU"/>
        </w:rPr>
      </w:pPr>
      <w:del w:id="368"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369" w:author="Vihari Réka" w:date="2018-11-30T21:10:00Z"/>
          <w:rFonts w:asciiTheme="minorHAnsi" w:eastAsiaTheme="minorEastAsia" w:hAnsiTheme="minorHAnsi" w:cstheme="minorBidi"/>
          <w:noProof/>
          <w:lang w:eastAsia="hu-HU"/>
        </w:rPr>
      </w:pPr>
      <w:del w:id="370"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371" w:author="Vihari Réka" w:date="2018-11-30T21:10:00Z"/>
          <w:rFonts w:asciiTheme="minorHAnsi" w:eastAsiaTheme="minorEastAsia" w:hAnsiTheme="minorHAnsi" w:cstheme="minorBidi"/>
          <w:noProof/>
          <w:lang w:eastAsia="hu-HU"/>
        </w:rPr>
      </w:pPr>
      <w:del w:id="372"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373" w:author="Vihari Réka" w:date="2018-11-30T21:10:00Z"/>
          <w:rFonts w:asciiTheme="minorHAnsi" w:eastAsiaTheme="minorEastAsia" w:hAnsiTheme="minorHAnsi" w:cstheme="minorBidi"/>
          <w:noProof/>
          <w:lang w:eastAsia="hu-HU"/>
        </w:rPr>
      </w:pPr>
      <w:del w:id="374"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375" w:author="Vihari Réka" w:date="2018-11-30T21:10:00Z"/>
          <w:rFonts w:asciiTheme="minorHAnsi" w:eastAsiaTheme="minorEastAsia" w:hAnsiTheme="minorHAnsi" w:cstheme="minorBidi"/>
          <w:noProof/>
          <w:lang w:eastAsia="hu-HU"/>
        </w:rPr>
      </w:pPr>
      <w:del w:id="376"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377" w:author="Vihari Réka" w:date="2018-11-30T21:10:00Z"/>
          <w:rFonts w:asciiTheme="minorHAnsi" w:eastAsiaTheme="minorEastAsia" w:hAnsiTheme="minorHAnsi" w:cstheme="minorBidi"/>
          <w:noProof/>
          <w:lang w:eastAsia="hu-HU"/>
        </w:rPr>
      </w:pPr>
      <w:del w:id="378"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379" w:author="Vihari Réka" w:date="2018-11-30T21:10:00Z"/>
          <w:rFonts w:asciiTheme="minorHAnsi" w:eastAsiaTheme="minorEastAsia" w:hAnsiTheme="minorHAnsi" w:cstheme="minorBidi"/>
          <w:b w:val="0"/>
          <w:noProof/>
          <w:lang w:eastAsia="hu-HU"/>
        </w:rPr>
      </w:pPr>
      <w:del w:id="380"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381" w:author="Vihari Réka" w:date="2018-11-30T21:10:00Z"/>
          <w:rFonts w:asciiTheme="minorHAnsi" w:eastAsiaTheme="minorEastAsia" w:hAnsiTheme="minorHAnsi" w:cstheme="minorBidi"/>
          <w:noProof/>
          <w:lang w:eastAsia="hu-HU"/>
        </w:rPr>
      </w:pPr>
      <w:del w:id="382"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383" w:author="Vihari Réka" w:date="2018-11-30T21:10:00Z"/>
          <w:rFonts w:asciiTheme="minorHAnsi" w:eastAsiaTheme="minorEastAsia" w:hAnsiTheme="minorHAnsi" w:cstheme="minorBidi"/>
          <w:b w:val="0"/>
          <w:noProof/>
          <w:lang w:eastAsia="hu-HU"/>
        </w:rPr>
      </w:pPr>
      <w:del w:id="384"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385" w:author="Vihari Réka" w:date="2018-11-30T21:10:00Z"/>
          <w:rFonts w:asciiTheme="minorHAnsi" w:eastAsiaTheme="minorEastAsia" w:hAnsiTheme="minorHAnsi" w:cstheme="minorBidi"/>
          <w:noProof/>
          <w:lang w:eastAsia="hu-HU"/>
        </w:rPr>
      </w:pPr>
      <w:del w:id="386"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387" w:author="Vihari Réka" w:date="2018-11-30T21:10:00Z"/>
          <w:rFonts w:asciiTheme="minorHAnsi" w:eastAsiaTheme="minorEastAsia" w:hAnsiTheme="minorHAnsi" w:cstheme="minorBidi"/>
          <w:noProof/>
          <w:lang w:eastAsia="hu-HU"/>
        </w:rPr>
      </w:pPr>
      <w:del w:id="388"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389" w:author="Vihari Réka" w:date="2018-11-30T21:10:00Z"/>
          <w:rFonts w:asciiTheme="minorHAnsi" w:eastAsiaTheme="minorEastAsia" w:hAnsiTheme="minorHAnsi" w:cstheme="minorBidi"/>
          <w:b w:val="0"/>
          <w:noProof/>
          <w:lang w:eastAsia="hu-HU"/>
        </w:rPr>
      </w:pPr>
      <w:del w:id="390"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391" w:author="Vihari Réka" w:date="2018-11-30T21:10:00Z"/>
          <w:rFonts w:asciiTheme="minorHAnsi" w:eastAsiaTheme="minorEastAsia" w:hAnsiTheme="minorHAnsi" w:cstheme="minorBidi"/>
          <w:noProof/>
          <w:lang w:eastAsia="hu-HU"/>
        </w:rPr>
      </w:pPr>
      <w:del w:id="392"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393" w:author="Vihari Réka" w:date="2018-11-30T21:10:00Z"/>
          <w:rFonts w:asciiTheme="minorHAnsi" w:eastAsiaTheme="minorEastAsia" w:hAnsiTheme="minorHAnsi" w:cstheme="minorBidi"/>
          <w:noProof/>
          <w:lang w:eastAsia="hu-HU"/>
        </w:rPr>
      </w:pPr>
      <w:del w:id="394"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395" w:author="Vihari Réka" w:date="2018-11-30T21:10:00Z"/>
          <w:rFonts w:asciiTheme="minorHAnsi" w:eastAsiaTheme="minorEastAsia" w:hAnsiTheme="minorHAnsi" w:cstheme="minorBidi"/>
          <w:noProof/>
          <w:lang w:eastAsia="hu-HU"/>
        </w:rPr>
      </w:pPr>
      <w:del w:id="396"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397" w:author="Vihari Réka" w:date="2018-11-30T21:10:00Z"/>
          <w:rFonts w:asciiTheme="minorHAnsi" w:eastAsiaTheme="minorEastAsia" w:hAnsiTheme="minorHAnsi" w:cstheme="minorBidi"/>
          <w:b w:val="0"/>
          <w:noProof/>
          <w:lang w:eastAsia="hu-HU"/>
        </w:rPr>
      </w:pPr>
      <w:del w:id="398"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399" w:author="Vihari Réka" w:date="2018-11-30T21:10:00Z"/>
          <w:rFonts w:asciiTheme="minorHAnsi" w:eastAsiaTheme="minorEastAsia" w:hAnsiTheme="minorHAnsi" w:cstheme="minorBidi"/>
          <w:noProof/>
          <w:lang w:eastAsia="hu-HU"/>
        </w:rPr>
      </w:pPr>
      <w:del w:id="400"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401" w:author="Vihari Réka" w:date="2018-11-30T21:10:00Z"/>
          <w:rFonts w:asciiTheme="minorHAnsi" w:eastAsiaTheme="minorEastAsia" w:hAnsiTheme="minorHAnsi" w:cstheme="minorBidi"/>
          <w:noProof/>
          <w:lang w:eastAsia="hu-HU"/>
        </w:rPr>
      </w:pPr>
      <w:del w:id="402"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403" w:author="Vihari Réka" w:date="2018-11-30T21:10:00Z"/>
          <w:rFonts w:asciiTheme="minorHAnsi" w:eastAsiaTheme="minorEastAsia" w:hAnsiTheme="minorHAnsi" w:cstheme="minorBidi"/>
          <w:noProof/>
          <w:lang w:eastAsia="hu-HU"/>
        </w:rPr>
      </w:pPr>
      <w:del w:id="404"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405" w:author="Vihari Réka" w:date="2018-11-30T21:10:00Z"/>
          <w:rFonts w:asciiTheme="minorHAnsi" w:eastAsiaTheme="minorEastAsia" w:hAnsiTheme="minorHAnsi" w:cstheme="minorBidi"/>
          <w:b w:val="0"/>
          <w:noProof/>
          <w:lang w:eastAsia="hu-HU"/>
        </w:rPr>
      </w:pPr>
      <w:del w:id="406"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407" w:author="Vihari Réka" w:date="2018-11-30T21:10:00Z"/>
          <w:rFonts w:asciiTheme="minorHAnsi" w:eastAsiaTheme="minorEastAsia" w:hAnsiTheme="minorHAnsi" w:cstheme="minorBidi"/>
          <w:b w:val="0"/>
          <w:noProof/>
          <w:lang w:eastAsia="hu-HU"/>
        </w:rPr>
      </w:pPr>
      <w:del w:id="408"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409" w:author="Vihari Réka" w:date="2018-11-30T21:10:00Z"/>
          <w:rFonts w:asciiTheme="minorHAnsi" w:eastAsiaTheme="minorEastAsia" w:hAnsiTheme="minorHAnsi" w:cstheme="minorBidi"/>
          <w:b w:val="0"/>
          <w:noProof/>
          <w:lang w:eastAsia="hu-HU"/>
        </w:rPr>
      </w:pPr>
      <w:del w:id="410"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411" w:author="Vihari Réka" w:date="2018-11-30T21:10:00Z"/>
          <w:rFonts w:asciiTheme="minorHAnsi" w:eastAsiaTheme="minorEastAsia" w:hAnsiTheme="minorHAnsi" w:cstheme="minorBidi"/>
          <w:b w:val="0"/>
          <w:noProof/>
          <w:lang w:eastAsia="hu-HU"/>
        </w:rPr>
      </w:pPr>
      <w:del w:id="412"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413" w:author="Vihari Réka" w:date="2018-11-30T21:07:00Z"/>
          <w:rFonts w:asciiTheme="minorHAnsi" w:eastAsiaTheme="minorEastAsia" w:hAnsiTheme="minorHAnsi" w:cstheme="minorBidi"/>
          <w:b w:val="0"/>
          <w:noProof/>
          <w:lang w:eastAsia="hu-HU"/>
        </w:rPr>
      </w:pPr>
      <w:del w:id="414"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415" w:author="Vihari Réka" w:date="2018-11-30T21:07:00Z"/>
          <w:rFonts w:asciiTheme="minorHAnsi" w:eastAsiaTheme="minorEastAsia" w:hAnsiTheme="minorHAnsi" w:cstheme="minorBidi"/>
          <w:b w:val="0"/>
          <w:noProof/>
          <w:lang w:eastAsia="hu-HU"/>
        </w:rPr>
      </w:pPr>
      <w:del w:id="416"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417" w:author="Vihari Réka" w:date="2018-11-30T21:07:00Z"/>
          <w:rFonts w:asciiTheme="minorHAnsi" w:eastAsiaTheme="minorEastAsia" w:hAnsiTheme="minorHAnsi" w:cstheme="minorBidi"/>
          <w:b w:val="0"/>
          <w:noProof/>
          <w:lang w:eastAsia="hu-HU"/>
        </w:rPr>
      </w:pPr>
      <w:del w:id="418"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419" w:author="Vihari Réka" w:date="2018-11-30T21:07:00Z"/>
          <w:rFonts w:asciiTheme="minorHAnsi" w:eastAsiaTheme="minorEastAsia" w:hAnsiTheme="minorHAnsi" w:cstheme="minorBidi"/>
          <w:b w:val="0"/>
          <w:noProof/>
          <w:lang w:eastAsia="hu-HU"/>
        </w:rPr>
      </w:pPr>
      <w:del w:id="420"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421" w:author="Vihari Réka" w:date="2018-11-30T21:07:00Z"/>
          <w:rFonts w:asciiTheme="minorHAnsi" w:eastAsiaTheme="minorEastAsia" w:hAnsiTheme="minorHAnsi" w:cstheme="minorBidi"/>
          <w:noProof/>
          <w:lang w:eastAsia="hu-HU"/>
        </w:rPr>
      </w:pPr>
      <w:del w:id="422"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423" w:author="Vihari Réka" w:date="2018-11-30T21:07:00Z"/>
          <w:rFonts w:asciiTheme="minorHAnsi" w:eastAsiaTheme="minorEastAsia" w:hAnsiTheme="minorHAnsi" w:cstheme="minorBidi"/>
          <w:b w:val="0"/>
          <w:noProof/>
          <w:lang w:eastAsia="hu-HU"/>
        </w:rPr>
      </w:pPr>
      <w:del w:id="424"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425" w:author="Vihari Réka" w:date="2018-11-30T21:07:00Z"/>
          <w:rFonts w:asciiTheme="minorHAnsi" w:eastAsiaTheme="minorEastAsia" w:hAnsiTheme="minorHAnsi" w:cstheme="minorBidi"/>
          <w:noProof/>
          <w:lang w:eastAsia="hu-HU"/>
        </w:rPr>
      </w:pPr>
      <w:del w:id="426"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427" w:author="Vihari Réka" w:date="2018-11-30T21:07:00Z"/>
          <w:rFonts w:asciiTheme="minorHAnsi" w:eastAsiaTheme="minorEastAsia" w:hAnsiTheme="minorHAnsi" w:cstheme="minorBidi"/>
          <w:noProof/>
          <w:lang w:eastAsia="hu-HU"/>
        </w:rPr>
      </w:pPr>
      <w:del w:id="428"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429" w:author="Vihari Réka" w:date="2018-11-30T21:07:00Z"/>
          <w:rFonts w:asciiTheme="minorHAnsi" w:eastAsiaTheme="minorEastAsia" w:hAnsiTheme="minorHAnsi" w:cstheme="minorBidi"/>
          <w:noProof/>
          <w:lang w:eastAsia="hu-HU"/>
        </w:rPr>
      </w:pPr>
      <w:del w:id="430"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431" w:author="Vihari Réka" w:date="2018-11-30T21:07:00Z"/>
          <w:rFonts w:asciiTheme="minorHAnsi" w:eastAsiaTheme="minorEastAsia" w:hAnsiTheme="minorHAnsi" w:cstheme="minorBidi"/>
          <w:noProof/>
          <w:lang w:eastAsia="hu-HU"/>
        </w:rPr>
      </w:pPr>
      <w:del w:id="432"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433" w:author="Vihari Réka" w:date="2018-11-30T21:07:00Z"/>
          <w:rFonts w:asciiTheme="minorHAnsi" w:eastAsiaTheme="minorEastAsia" w:hAnsiTheme="minorHAnsi" w:cstheme="minorBidi"/>
          <w:noProof/>
          <w:lang w:eastAsia="hu-HU"/>
        </w:rPr>
      </w:pPr>
      <w:del w:id="434"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435" w:author="Vihari Réka" w:date="2018-11-30T21:07:00Z"/>
          <w:rFonts w:asciiTheme="minorHAnsi" w:eastAsiaTheme="minorEastAsia" w:hAnsiTheme="minorHAnsi" w:cstheme="minorBidi"/>
          <w:noProof/>
          <w:lang w:eastAsia="hu-HU"/>
        </w:rPr>
      </w:pPr>
      <w:del w:id="436"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437" w:author="Vihari Réka" w:date="2018-11-30T21:07:00Z"/>
          <w:rFonts w:asciiTheme="minorHAnsi" w:eastAsiaTheme="minorEastAsia" w:hAnsiTheme="minorHAnsi" w:cstheme="minorBidi"/>
          <w:noProof/>
          <w:lang w:eastAsia="hu-HU"/>
        </w:rPr>
      </w:pPr>
      <w:del w:id="438"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439" w:author="Vihari Réka" w:date="2018-11-30T21:07:00Z"/>
          <w:rFonts w:asciiTheme="minorHAnsi" w:eastAsiaTheme="minorEastAsia" w:hAnsiTheme="minorHAnsi" w:cstheme="minorBidi"/>
          <w:noProof/>
          <w:lang w:eastAsia="hu-HU"/>
        </w:rPr>
      </w:pPr>
      <w:del w:id="440"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441" w:author="Vihari Réka" w:date="2018-11-30T21:07:00Z"/>
          <w:rFonts w:asciiTheme="minorHAnsi" w:eastAsiaTheme="minorEastAsia" w:hAnsiTheme="minorHAnsi" w:cstheme="minorBidi"/>
          <w:noProof/>
          <w:lang w:eastAsia="hu-HU"/>
        </w:rPr>
      </w:pPr>
      <w:del w:id="442"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443" w:author="Vihari Réka" w:date="2018-11-30T21:07:00Z"/>
          <w:rFonts w:asciiTheme="minorHAnsi" w:eastAsiaTheme="minorEastAsia" w:hAnsiTheme="minorHAnsi" w:cstheme="minorBidi"/>
          <w:noProof/>
          <w:lang w:eastAsia="hu-HU"/>
        </w:rPr>
      </w:pPr>
      <w:del w:id="444"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445" w:author="Vihari Réka" w:date="2018-11-30T21:07:00Z"/>
          <w:rFonts w:asciiTheme="minorHAnsi" w:eastAsiaTheme="minorEastAsia" w:hAnsiTheme="minorHAnsi" w:cstheme="minorBidi"/>
          <w:noProof/>
          <w:lang w:eastAsia="hu-HU"/>
        </w:rPr>
      </w:pPr>
      <w:del w:id="446"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447" w:author="Vihari Réka" w:date="2018-11-30T21:07:00Z"/>
          <w:rFonts w:asciiTheme="minorHAnsi" w:eastAsiaTheme="minorEastAsia" w:hAnsiTheme="minorHAnsi" w:cstheme="minorBidi"/>
          <w:noProof/>
          <w:lang w:eastAsia="hu-HU"/>
        </w:rPr>
      </w:pPr>
      <w:del w:id="448"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449" w:author="Vihari Réka" w:date="2018-11-30T21:07:00Z"/>
          <w:rFonts w:asciiTheme="minorHAnsi" w:eastAsiaTheme="minorEastAsia" w:hAnsiTheme="minorHAnsi" w:cstheme="minorBidi"/>
          <w:noProof/>
          <w:lang w:eastAsia="hu-HU"/>
        </w:rPr>
      </w:pPr>
      <w:del w:id="450"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451" w:author="Vihari Réka" w:date="2018-11-30T21:07:00Z"/>
          <w:rFonts w:asciiTheme="minorHAnsi" w:eastAsiaTheme="minorEastAsia" w:hAnsiTheme="minorHAnsi" w:cstheme="minorBidi"/>
          <w:b w:val="0"/>
          <w:noProof/>
          <w:lang w:eastAsia="hu-HU"/>
        </w:rPr>
      </w:pPr>
      <w:del w:id="452"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453" w:author="Vihari Réka" w:date="2018-11-30T21:07:00Z"/>
          <w:rFonts w:asciiTheme="minorHAnsi" w:eastAsiaTheme="minorEastAsia" w:hAnsiTheme="minorHAnsi" w:cstheme="minorBidi"/>
          <w:noProof/>
          <w:lang w:eastAsia="hu-HU"/>
        </w:rPr>
      </w:pPr>
      <w:del w:id="454"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455" w:author="Vihari Réka" w:date="2018-11-30T21:07:00Z"/>
          <w:rFonts w:asciiTheme="minorHAnsi" w:eastAsiaTheme="minorEastAsia" w:hAnsiTheme="minorHAnsi" w:cstheme="minorBidi"/>
          <w:b w:val="0"/>
          <w:noProof/>
          <w:lang w:eastAsia="hu-HU"/>
        </w:rPr>
      </w:pPr>
      <w:del w:id="456"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457" w:author="Vihari Réka" w:date="2018-11-30T21:07:00Z"/>
          <w:rFonts w:asciiTheme="minorHAnsi" w:eastAsiaTheme="minorEastAsia" w:hAnsiTheme="minorHAnsi" w:cstheme="minorBidi"/>
          <w:noProof/>
          <w:lang w:eastAsia="hu-HU"/>
        </w:rPr>
      </w:pPr>
      <w:del w:id="458"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459" w:author="Vihari Réka" w:date="2018-11-30T21:07:00Z"/>
          <w:rFonts w:asciiTheme="minorHAnsi" w:eastAsiaTheme="minorEastAsia" w:hAnsiTheme="minorHAnsi" w:cstheme="minorBidi"/>
          <w:noProof/>
          <w:lang w:eastAsia="hu-HU"/>
        </w:rPr>
      </w:pPr>
      <w:del w:id="460"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461" w:author="Vihari Réka" w:date="2018-11-30T21:07:00Z"/>
          <w:rFonts w:asciiTheme="minorHAnsi" w:eastAsiaTheme="minorEastAsia" w:hAnsiTheme="minorHAnsi" w:cstheme="minorBidi"/>
          <w:b w:val="0"/>
          <w:noProof/>
          <w:lang w:eastAsia="hu-HU"/>
        </w:rPr>
      </w:pPr>
      <w:del w:id="462"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463" w:author="Vihari Réka" w:date="2018-11-30T21:07:00Z"/>
          <w:rFonts w:asciiTheme="minorHAnsi" w:eastAsiaTheme="minorEastAsia" w:hAnsiTheme="minorHAnsi" w:cstheme="minorBidi"/>
          <w:noProof/>
          <w:lang w:eastAsia="hu-HU"/>
        </w:rPr>
      </w:pPr>
      <w:del w:id="464"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465" w:author="Vihari Réka" w:date="2018-11-30T21:07:00Z"/>
          <w:rFonts w:asciiTheme="minorHAnsi" w:eastAsiaTheme="minorEastAsia" w:hAnsiTheme="minorHAnsi" w:cstheme="minorBidi"/>
          <w:noProof/>
          <w:lang w:eastAsia="hu-HU"/>
        </w:rPr>
      </w:pPr>
      <w:del w:id="466"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467" w:author="Vihari Réka" w:date="2018-11-30T21:07:00Z"/>
          <w:rFonts w:asciiTheme="minorHAnsi" w:eastAsiaTheme="minorEastAsia" w:hAnsiTheme="minorHAnsi" w:cstheme="minorBidi"/>
          <w:noProof/>
          <w:lang w:eastAsia="hu-HU"/>
        </w:rPr>
      </w:pPr>
      <w:del w:id="468"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469" w:author="Vihari Réka" w:date="2018-11-30T21:07:00Z"/>
          <w:rFonts w:asciiTheme="minorHAnsi" w:eastAsiaTheme="minorEastAsia" w:hAnsiTheme="minorHAnsi" w:cstheme="minorBidi"/>
          <w:b w:val="0"/>
          <w:noProof/>
          <w:lang w:eastAsia="hu-HU"/>
        </w:rPr>
      </w:pPr>
      <w:del w:id="470"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471" w:author="Vihari Réka" w:date="2018-11-30T21:07:00Z"/>
          <w:rFonts w:asciiTheme="minorHAnsi" w:eastAsiaTheme="minorEastAsia" w:hAnsiTheme="minorHAnsi" w:cstheme="minorBidi"/>
          <w:noProof/>
          <w:lang w:eastAsia="hu-HU"/>
        </w:rPr>
      </w:pPr>
      <w:del w:id="472"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473" w:author="Vihari Réka" w:date="2018-11-30T21:07:00Z"/>
          <w:rFonts w:asciiTheme="minorHAnsi" w:eastAsiaTheme="minorEastAsia" w:hAnsiTheme="minorHAnsi" w:cstheme="minorBidi"/>
          <w:noProof/>
          <w:lang w:eastAsia="hu-HU"/>
        </w:rPr>
      </w:pPr>
      <w:del w:id="474"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475" w:author="Vihari Réka" w:date="2018-11-30T21:07:00Z"/>
          <w:rFonts w:asciiTheme="minorHAnsi" w:eastAsiaTheme="minorEastAsia" w:hAnsiTheme="minorHAnsi" w:cstheme="minorBidi"/>
          <w:b w:val="0"/>
          <w:noProof/>
          <w:lang w:eastAsia="hu-HU"/>
        </w:rPr>
      </w:pPr>
      <w:del w:id="476"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477" w:author="Vihari Réka" w:date="2018-11-30T21:07:00Z"/>
          <w:rFonts w:asciiTheme="minorHAnsi" w:eastAsiaTheme="minorEastAsia" w:hAnsiTheme="minorHAnsi" w:cstheme="minorBidi"/>
          <w:b w:val="0"/>
          <w:noProof/>
          <w:lang w:eastAsia="hu-HU"/>
        </w:rPr>
      </w:pPr>
      <w:del w:id="478"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479" w:author="Vihari Réka" w:date="2018-11-30T21:07:00Z"/>
          <w:rFonts w:asciiTheme="minorHAnsi" w:eastAsiaTheme="minorEastAsia" w:hAnsiTheme="minorHAnsi" w:cstheme="minorBidi"/>
          <w:b w:val="0"/>
          <w:noProof/>
          <w:lang w:eastAsia="hu-HU"/>
        </w:rPr>
      </w:pPr>
      <w:del w:id="480"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481" w:author="Vihari Réka" w:date="2018-11-30T21:07:00Z"/>
          <w:rFonts w:asciiTheme="minorHAnsi" w:eastAsiaTheme="minorEastAsia" w:hAnsiTheme="minorHAnsi" w:cstheme="minorBidi"/>
          <w:b w:val="0"/>
          <w:noProof/>
          <w:lang w:eastAsia="hu-HU"/>
        </w:rPr>
      </w:pPr>
      <w:del w:id="482"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483" w:author="Vihari Réka" w:date="2018-11-24T14:34:00Z"/>
          <w:rFonts w:asciiTheme="minorHAnsi" w:eastAsiaTheme="minorEastAsia" w:hAnsiTheme="minorHAnsi" w:cstheme="minorBidi"/>
          <w:b w:val="0"/>
          <w:noProof/>
          <w:lang w:eastAsia="hu-HU"/>
        </w:rPr>
      </w:pPr>
      <w:del w:id="484"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485" w:author="Vihari Réka" w:date="2018-11-24T14:34:00Z"/>
          <w:rFonts w:asciiTheme="minorHAnsi" w:eastAsiaTheme="minorEastAsia" w:hAnsiTheme="minorHAnsi" w:cstheme="minorBidi"/>
          <w:b w:val="0"/>
          <w:noProof/>
          <w:lang w:eastAsia="hu-HU"/>
        </w:rPr>
      </w:pPr>
      <w:del w:id="486"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487" w:author="Vihari Réka" w:date="2018-11-24T14:34:00Z"/>
          <w:rFonts w:asciiTheme="minorHAnsi" w:eastAsiaTheme="minorEastAsia" w:hAnsiTheme="minorHAnsi" w:cstheme="minorBidi"/>
          <w:b w:val="0"/>
          <w:noProof/>
          <w:lang w:eastAsia="hu-HU"/>
        </w:rPr>
      </w:pPr>
      <w:del w:id="488"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489" w:author="Vihari Réka" w:date="2018-11-24T14:34:00Z"/>
          <w:rFonts w:asciiTheme="minorHAnsi" w:eastAsiaTheme="minorEastAsia" w:hAnsiTheme="minorHAnsi" w:cstheme="minorBidi"/>
          <w:b w:val="0"/>
          <w:noProof/>
          <w:lang w:eastAsia="hu-HU"/>
        </w:rPr>
      </w:pPr>
      <w:del w:id="490"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491" w:author="Vihari Réka" w:date="2018-11-24T14:34:00Z"/>
          <w:rFonts w:asciiTheme="minorHAnsi" w:eastAsiaTheme="minorEastAsia" w:hAnsiTheme="minorHAnsi" w:cstheme="minorBidi"/>
          <w:noProof/>
          <w:lang w:eastAsia="hu-HU"/>
        </w:rPr>
      </w:pPr>
      <w:del w:id="492"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493" w:author="Vihari Réka" w:date="2018-11-24T14:34:00Z"/>
          <w:rFonts w:asciiTheme="minorHAnsi" w:eastAsiaTheme="minorEastAsia" w:hAnsiTheme="minorHAnsi" w:cstheme="minorBidi"/>
          <w:b w:val="0"/>
          <w:noProof/>
          <w:lang w:eastAsia="hu-HU"/>
        </w:rPr>
      </w:pPr>
      <w:del w:id="494"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495" w:author="Vihari Réka" w:date="2018-11-24T14:34:00Z"/>
          <w:rFonts w:asciiTheme="minorHAnsi" w:eastAsiaTheme="minorEastAsia" w:hAnsiTheme="minorHAnsi" w:cstheme="minorBidi"/>
          <w:noProof/>
          <w:lang w:eastAsia="hu-HU"/>
        </w:rPr>
      </w:pPr>
      <w:del w:id="496"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497" w:author="Vihari Réka" w:date="2018-11-24T14:34:00Z"/>
          <w:rFonts w:asciiTheme="minorHAnsi" w:eastAsiaTheme="minorEastAsia" w:hAnsiTheme="minorHAnsi" w:cstheme="minorBidi"/>
          <w:noProof/>
          <w:lang w:eastAsia="hu-HU"/>
        </w:rPr>
      </w:pPr>
      <w:del w:id="498"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499" w:author="Vihari Réka" w:date="2018-11-24T14:34:00Z"/>
          <w:rFonts w:asciiTheme="minorHAnsi" w:eastAsiaTheme="minorEastAsia" w:hAnsiTheme="minorHAnsi" w:cstheme="minorBidi"/>
          <w:noProof/>
          <w:lang w:eastAsia="hu-HU"/>
        </w:rPr>
      </w:pPr>
      <w:del w:id="500"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501" w:author="Vihari Réka" w:date="2018-11-24T14:34:00Z"/>
          <w:rFonts w:asciiTheme="minorHAnsi" w:eastAsiaTheme="minorEastAsia" w:hAnsiTheme="minorHAnsi" w:cstheme="minorBidi"/>
          <w:noProof/>
          <w:lang w:eastAsia="hu-HU"/>
        </w:rPr>
      </w:pPr>
      <w:del w:id="502"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503" w:author="Vihari Réka" w:date="2018-11-24T14:34:00Z"/>
          <w:rFonts w:asciiTheme="minorHAnsi" w:eastAsiaTheme="minorEastAsia" w:hAnsiTheme="minorHAnsi" w:cstheme="minorBidi"/>
          <w:noProof/>
          <w:lang w:eastAsia="hu-HU"/>
        </w:rPr>
      </w:pPr>
      <w:del w:id="504"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505" w:author="Vihari Réka" w:date="2018-11-24T14:34:00Z"/>
          <w:rFonts w:asciiTheme="minorHAnsi" w:eastAsiaTheme="minorEastAsia" w:hAnsiTheme="minorHAnsi" w:cstheme="minorBidi"/>
          <w:noProof/>
          <w:lang w:eastAsia="hu-HU"/>
        </w:rPr>
      </w:pPr>
      <w:del w:id="506"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507" w:author="Vihari Réka" w:date="2018-11-24T14:34:00Z"/>
          <w:rFonts w:asciiTheme="minorHAnsi" w:eastAsiaTheme="minorEastAsia" w:hAnsiTheme="minorHAnsi" w:cstheme="minorBidi"/>
          <w:noProof/>
          <w:lang w:eastAsia="hu-HU"/>
        </w:rPr>
      </w:pPr>
      <w:del w:id="508"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509" w:author="Vihari Réka" w:date="2018-11-24T14:34:00Z"/>
          <w:rFonts w:asciiTheme="minorHAnsi" w:eastAsiaTheme="minorEastAsia" w:hAnsiTheme="minorHAnsi" w:cstheme="minorBidi"/>
          <w:noProof/>
          <w:lang w:eastAsia="hu-HU"/>
        </w:rPr>
      </w:pPr>
      <w:del w:id="510"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511" w:author="Vihari Réka" w:date="2018-11-24T14:34:00Z"/>
          <w:rFonts w:asciiTheme="minorHAnsi" w:eastAsiaTheme="minorEastAsia" w:hAnsiTheme="minorHAnsi" w:cstheme="minorBidi"/>
          <w:noProof/>
          <w:lang w:eastAsia="hu-HU"/>
        </w:rPr>
      </w:pPr>
      <w:del w:id="512"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513" w:author="Vihari Réka" w:date="2018-11-24T14:34:00Z"/>
          <w:rFonts w:asciiTheme="minorHAnsi" w:eastAsiaTheme="minorEastAsia" w:hAnsiTheme="minorHAnsi" w:cstheme="minorBidi"/>
          <w:noProof/>
          <w:lang w:eastAsia="hu-HU"/>
        </w:rPr>
      </w:pPr>
      <w:del w:id="514"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515" w:author="Vihari Réka" w:date="2018-11-24T14:34:00Z"/>
          <w:rFonts w:asciiTheme="minorHAnsi" w:eastAsiaTheme="minorEastAsia" w:hAnsiTheme="minorHAnsi" w:cstheme="minorBidi"/>
          <w:noProof/>
          <w:lang w:eastAsia="hu-HU"/>
        </w:rPr>
      </w:pPr>
      <w:del w:id="516"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517" w:author="Vihari Réka" w:date="2018-11-24T14:34:00Z"/>
          <w:rFonts w:asciiTheme="minorHAnsi" w:eastAsiaTheme="minorEastAsia" w:hAnsiTheme="minorHAnsi" w:cstheme="minorBidi"/>
          <w:noProof/>
          <w:lang w:eastAsia="hu-HU"/>
        </w:rPr>
      </w:pPr>
      <w:del w:id="518"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519" w:author="Vihari Réka" w:date="2018-11-24T14:34:00Z"/>
          <w:rFonts w:asciiTheme="minorHAnsi" w:eastAsiaTheme="minorEastAsia" w:hAnsiTheme="minorHAnsi" w:cstheme="minorBidi"/>
          <w:noProof/>
          <w:lang w:eastAsia="hu-HU"/>
        </w:rPr>
      </w:pPr>
      <w:del w:id="520"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521" w:author="Vihari Réka" w:date="2018-11-24T14:34:00Z"/>
          <w:rFonts w:asciiTheme="minorHAnsi" w:eastAsiaTheme="minorEastAsia" w:hAnsiTheme="minorHAnsi" w:cstheme="minorBidi"/>
          <w:b w:val="0"/>
          <w:noProof/>
          <w:lang w:eastAsia="hu-HU"/>
        </w:rPr>
      </w:pPr>
      <w:del w:id="522"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523" w:author="Vihari Réka" w:date="2018-11-24T14:34:00Z"/>
          <w:rFonts w:asciiTheme="minorHAnsi" w:eastAsiaTheme="minorEastAsia" w:hAnsiTheme="minorHAnsi" w:cstheme="minorBidi"/>
          <w:noProof/>
          <w:lang w:eastAsia="hu-HU"/>
        </w:rPr>
      </w:pPr>
      <w:del w:id="524"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525" w:author="Vihari Réka" w:date="2018-11-24T14:34:00Z"/>
          <w:rFonts w:asciiTheme="minorHAnsi" w:eastAsiaTheme="minorEastAsia" w:hAnsiTheme="minorHAnsi" w:cstheme="minorBidi"/>
          <w:b w:val="0"/>
          <w:noProof/>
          <w:lang w:eastAsia="hu-HU"/>
        </w:rPr>
      </w:pPr>
      <w:del w:id="526"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527" w:author="Vihari Réka" w:date="2018-11-24T14:34:00Z"/>
          <w:rFonts w:asciiTheme="minorHAnsi" w:eastAsiaTheme="minorEastAsia" w:hAnsiTheme="minorHAnsi" w:cstheme="minorBidi"/>
          <w:noProof/>
          <w:lang w:eastAsia="hu-HU"/>
        </w:rPr>
      </w:pPr>
      <w:del w:id="528"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529" w:author="Vihari Réka" w:date="2018-11-24T14:34:00Z"/>
          <w:rFonts w:asciiTheme="minorHAnsi" w:eastAsiaTheme="minorEastAsia" w:hAnsiTheme="minorHAnsi" w:cstheme="minorBidi"/>
          <w:noProof/>
          <w:lang w:eastAsia="hu-HU"/>
        </w:rPr>
      </w:pPr>
      <w:del w:id="530"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531" w:author="Vihari Réka" w:date="2018-11-24T14:34:00Z"/>
          <w:rFonts w:asciiTheme="minorHAnsi" w:eastAsiaTheme="minorEastAsia" w:hAnsiTheme="minorHAnsi" w:cstheme="minorBidi"/>
          <w:b w:val="0"/>
          <w:noProof/>
          <w:lang w:eastAsia="hu-HU"/>
        </w:rPr>
      </w:pPr>
      <w:del w:id="532"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533" w:author="Vihari Réka" w:date="2018-11-24T14:34:00Z"/>
          <w:rFonts w:asciiTheme="minorHAnsi" w:eastAsiaTheme="minorEastAsia" w:hAnsiTheme="minorHAnsi" w:cstheme="minorBidi"/>
          <w:noProof/>
          <w:lang w:eastAsia="hu-HU"/>
        </w:rPr>
      </w:pPr>
      <w:del w:id="534"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535" w:author="Vihari Réka" w:date="2018-11-24T14:34:00Z"/>
          <w:rFonts w:asciiTheme="minorHAnsi" w:eastAsiaTheme="minorEastAsia" w:hAnsiTheme="minorHAnsi" w:cstheme="minorBidi"/>
          <w:noProof/>
          <w:lang w:eastAsia="hu-HU"/>
        </w:rPr>
      </w:pPr>
      <w:del w:id="536"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537" w:author="Vihari Réka" w:date="2018-11-24T14:34:00Z"/>
          <w:rFonts w:asciiTheme="minorHAnsi" w:eastAsiaTheme="minorEastAsia" w:hAnsiTheme="minorHAnsi" w:cstheme="minorBidi"/>
          <w:noProof/>
          <w:lang w:eastAsia="hu-HU"/>
        </w:rPr>
      </w:pPr>
      <w:del w:id="538"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539" w:author="Vihari Réka" w:date="2018-11-24T14:34:00Z"/>
          <w:rFonts w:asciiTheme="minorHAnsi" w:eastAsiaTheme="minorEastAsia" w:hAnsiTheme="minorHAnsi" w:cstheme="minorBidi"/>
          <w:b w:val="0"/>
          <w:noProof/>
          <w:lang w:eastAsia="hu-HU"/>
        </w:rPr>
      </w:pPr>
      <w:del w:id="540"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541" w:author="Vihari Réka" w:date="2018-11-24T14:34:00Z"/>
          <w:rFonts w:asciiTheme="minorHAnsi" w:eastAsiaTheme="minorEastAsia" w:hAnsiTheme="minorHAnsi" w:cstheme="minorBidi"/>
          <w:noProof/>
          <w:lang w:eastAsia="hu-HU"/>
        </w:rPr>
      </w:pPr>
      <w:del w:id="542"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543" w:author="Vihari Réka" w:date="2018-11-24T14:34:00Z"/>
          <w:rFonts w:asciiTheme="minorHAnsi" w:eastAsiaTheme="minorEastAsia" w:hAnsiTheme="minorHAnsi" w:cstheme="minorBidi"/>
          <w:noProof/>
          <w:lang w:eastAsia="hu-HU"/>
        </w:rPr>
      </w:pPr>
      <w:del w:id="544"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545" w:author="Vihari Réka" w:date="2018-11-24T14:34:00Z"/>
          <w:rFonts w:asciiTheme="minorHAnsi" w:eastAsiaTheme="minorEastAsia" w:hAnsiTheme="minorHAnsi" w:cstheme="minorBidi"/>
          <w:b w:val="0"/>
          <w:noProof/>
          <w:lang w:eastAsia="hu-HU"/>
        </w:rPr>
      </w:pPr>
      <w:del w:id="546"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547" w:author="Vihari Réka" w:date="2018-11-24T14:34:00Z"/>
          <w:rFonts w:asciiTheme="minorHAnsi" w:eastAsiaTheme="minorEastAsia" w:hAnsiTheme="minorHAnsi" w:cstheme="minorBidi"/>
          <w:b w:val="0"/>
          <w:noProof/>
          <w:lang w:eastAsia="hu-HU"/>
        </w:rPr>
      </w:pPr>
      <w:del w:id="548"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549" w:author="Vihari Réka" w:date="2018-11-24T14:34:00Z"/>
          <w:rFonts w:asciiTheme="minorHAnsi" w:eastAsiaTheme="minorEastAsia" w:hAnsiTheme="minorHAnsi" w:cstheme="minorBidi"/>
          <w:b w:val="0"/>
          <w:noProof/>
          <w:lang w:eastAsia="hu-HU"/>
        </w:rPr>
      </w:pPr>
      <w:del w:id="550"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551" w:author="Vihari Réka" w:date="2018-11-24T14:34:00Z"/>
          <w:rFonts w:asciiTheme="minorHAnsi" w:eastAsiaTheme="minorEastAsia" w:hAnsiTheme="minorHAnsi" w:cstheme="minorBidi"/>
          <w:b w:val="0"/>
          <w:noProof/>
          <w:lang w:eastAsia="hu-HU"/>
        </w:rPr>
      </w:pPr>
      <w:del w:id="552"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553" w:author="Vihari Réka" w:date="2018-11-24T14:28:00Z"/>
          <w:rFonts w:asciiTheme="minorHAnsi" w:eastAsiaTheme="minorEastAsia" w:hAnsiTheme="minorHAnsi" w:cstheme="minorBidi"/>
          <w:b w:val="0"/>
          <w:noProof/>
          <w:lang w:eastAsia="hu-HU"/>
        </w:rPr>
      </w:pPr>
      <w:del w:id="554"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555" w:author="Vihari Réka" w:date="2018-11-24T14:28:00Z"/>
          <w:rFonts w:asciiTheme="minorHAnsi" w:eastAsiaTheme="minorEastAsia" w:hAnsiTheme="minorHAnsi" w:cstheme="minorBidi"/>
          <w:b w:val="0"/>
          <w:noProof/>
          <w:lang w:eastAsia="hu-HU"/>
        </w:rPr>
      </w:pPr>
      <w:del w:id="556"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557" w:author="Vihari Réka" w:date="2018-11-24T14:28:00Z"/>
          <w:rFonts w:asciiTheme="minorHAnsi" w:eastAsiaTheme="minorEastAsia" w:hAnsiTheme="minorHAnsi" w:cstheme="minorBidi"/>
          <w:b w:val="0"/>
          <w:noProof/>
          <w:lang w:eastAsia="hu-HU"/>
        </w:rPr>
      </w:pPr>
      <w:del w:id="558"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559" w:author="Vihari Réka" w:date="2018-11-24T14:28:00Z"/>
          <w:rFonts w:asciiTheme="minorHAnsi" w:eastAsiaTheme="minorEastAsia" w:hAnsiTheme="minorHAnsi" w:cstheme="minorBidi"/>
          <w:b w:val="0"/>
          <w:noProof/>
          <w:lang w:eastAsia="hu-HU"/>
        </w:rPr>
      </w:pPr>
      <w:del w:id="560"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561" w:author="Vihari Réka" w:date="2018-11-24T14:28:00Z"/>
          <w:rFonts w:asciiTheme="minorHAnsi" w:eastAsiaTheme="minorEastAsia" w:hAnsiTheme="minorHAnsi" w:cstheme="minorBidi"/>
          <w:noProof/>
          <w:lang w:eastAsia="hu-HU"/>
        </w:rPr>
      </w:pPr>
      <w:del w:id="562"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563" w:author="Vihari Réka" w:date="2018-11-24T14:28:00Z"/>
          <w:rFonts w:asciiTheme="minorHAnsi" w:eastAsiaTheme="minorEastAsia" w:hAnsiTheme="minorHAnsi" w:cstheme="minorBidi"/>
          <w:b w:val="0"/>
          <w:noProof/>
          <w:lang w:eastAsia="hu-HU"/>
        </w:rPr>
      </w:pPr>
      <w:del w:id="564"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565" w:author="Vihari Réka" w:date="2018-11-24T14:28:00Z"/>
          <w:rFonts w:asciiTheme="minorHAnsi" w:eastAsiaTheme="minorEastAsia" w:hAnsiTheme="minorHAnsi" w:cstheme="minorBidi"/>
          <w:noProof/>
          <w:lang w:eastAsia="hu-HU"/>
        </w:rPr>
      </w:pPr>
      <w:del w:id="566"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567" w:author="Vihari Réka" w:date="2018-11-24T14:28:00Z"/>
          <w:rFonts w:asciiTheme="minorHAnsi" w:eastAsiaTheme="minorEastAsia" w:hAnsiTheme="minorHAnsi" w:cstheme="minorBidi"/>
          <w:noProof/>
          <w:lang w:eastAsia="hu-HU"/>
        </w:rPr>
      </w:pPr>
      <w:del w:id="568"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569" w:author="Vihari Réka" w:date="2018-11-24T14:28:00Z"/>
          <w:rFonts w:asciiTheme="minorHAnsi" w:eastAsiaTheme="minorEastAsia" w:hAnsiTheme="minorHAnsi" w:cstheme="minorBidi"/>
          <w:noProof/>
          <w:lang w:eastAsia="hu-HU"/>
        </w:rPr>
      </w:pPr>
      <w:del w:id="570"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571" w:author="Vihari Réka" w:date="2018-11-24T14:28:00Z"/>
          <w:rFonts w:asciiTheme="minorHAnsi" w:eastAsiaTheme="minorEastAsia" w:hAnsiTheme="minorHAnsi" w:cstheme="minorBidi"/>
          <w:noProof/>
          <w:lang w:eastAsia="hu-HU"/>
        </w:rPr>
      </w:pPr>
      <w:del w:id="572"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573" w:author="Vihari Réka" w:date="2018-11-24T14:28:00Z"/>
          <w:rFonts w:asciiTheme="minorHAnsi" w:eastAsiaTheme="minorEastAsia" w:hAnsiTheme="minorHAnsi" w:cstheme="minorBidi"/>
          <w:noProof/>
          <w:lang w:eastAsia="hu-HU"/>
        </w:rPr>
      </w:pPr>
      <w:del w:id="574"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575" w:author="Vihari Réka" w:date="2018-11-24T14:28:00Z"/>
          <w:rFonts w:asciiTheme="minorHAnsi" w:eastAsiaTheme="minorEastAsia" w:hAnsiTheme="minorHAnsi" w:cstheme="minorBidi"/>
          <w:noProof/>
          <w:lang w:eastAsia="hu-HU"/>
        </w:rPr>
      </w:pPr>
      <w:del w:id="576"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577" w:author="Vihari Réka" w:date="2018-11-24T14:28:00Z"/>
          <w:rFonts w:asciiTheme="minorHAnsi" w:eastAsiaTheme="minorEastAsia" w:hAnsiTheme="minorHAnsi" w:cstheme="minorBidi"/>
          <w:noProof/>
          <w:lang w:eastAsia="hu-HU"/>
        </w:rPr>
      </w:pPr>
      <w:del w:id="578"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579" w:author="Vihari Réka" w:date="2018-11-24T14:28:00Z"/>
          <w:rFonts w:asciiTheme="minorHAnsi" w:eastAsiaTheme="minorEastAsia" w:hAnsiTheme="minorHAnsi" w:cstheme="minorBidi"/>
          <w:noProof/>
          <w:lang w:eastAsia="hu-HU"/>
        </w:rPr>
      </w:pPr>
      <w:del w:id="580"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581" w:author="Vihari Réka" w:date="2018-11-24T14:28:00Z"/>
          <w:rFonts w:asciiTheme="minorHAnsi" w:eastAsiaTheme="minorEastAsia" w:hAnsiTheme="minorHAnsi" w:cstheme="minorBidi"/>
          <w:noProof/>
          <w:lang w:eastAsia="hu-HU"/>
        </w:rPr>
      </w:pPr>
      <w:del w:id="582"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583" w:author="Vihari Réka" w:date="2018-11-24T14:28:00Z"/>
          <w:rFonts w:asciiTheme="minorHAnsi" w:eastAsiaTheme="minorEastAsia" w:hAnsiTheme="minorHAnsi" w:cstheme="minorBidi"/>
          <w:noProof/>
          <w:lang w:eastAsia="hu-HU"/>
        </w:rPr>
      </w:pPr>
      <w:del w:id="584"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585" w:author="Vihari Réka" w:date="2018-11-24T14:28:00Z"/>
          <w:rFonts w:asciiTheme="minorHAnsi" w:eastAsiaTheme="minorEastAsia" w:hAnsiTheme="minorHAnsi" w:cstheme="minorBidi"/>
          <w:noProof/>
          <w:lang w:eastAsia="hu-HU"/>
        </w:rPr>
      </w:pPr>
      <w:del w:id="586"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587" w:author="Vihari Réka" w:date="2018-11-24T14:28:00Z"/>
          <w:rFonts w:asciiTheme="minorHAnsi" w:eastAsiaTheme="minorEastAsia" w:hAnsiTheme="minorHAnsi" w:cstheme="minorBidi"/>
          <w:noProof/>
          <w:lang w:eastAsia="hu-HU"/>
        </w:rPr>
      </w:pPr>
      <w:del w:id="588"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589" w:author="Vihari Réka" w:date="2018-11-24T14:28:00Z"/>
          <w:rFonts w:asciiTheme="minorHAnsi" w:eastAsiaTheme="minorEastAsia" w:hAnsiTheme="minorHAnsi" w:cstheme="minorBidi"/>
          <w:noProof/>
          <w:lang w:eastAsia="hu-HU"/>
        </w:rPr>
      </w:pPr>
      <w:del w:id="590"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591" w:author="Vihari Réka" w:date="2018-11-24T14:28:00Z"/>
          <w:rFonts w:asciiTheme="minorHAnsi" w:eastAsiaTheme="minorEastAsia" w:hAnsiTheme="minorHAnsi" w:cstheme="minorBidi"/>
          <w:b w:val="0"/>
          <w:noProof/>
          <w:lang w:eastAsia="hu-HU"/>
        </w:rPr>
      </w:pPr>
      <w:del w:id="592"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593" w:author="Vihari Réka" w:date="2018-11-24T14:28:00Z"/>
          <w:rFonts w:asciiTheme="minorHAnsi" w:eastAsiaTheme="minorEastAsia" w:hAnsiTheme="minorHAnsi" w:cstheme="minorBidi"/>
          <w:noProof/>
          <w:lang w:eastAsia="hu-HU"/>
        </w:rPr>
      </w:pPr>
      <w:del w:id="594"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595" w:author="Vihari Réka" w:date="2018-11-24T14:28:00Z"/>
          <w:rFonts w:asciiTheme="minorHAnsi" w:eastAsiaTheme="minorEastAsia" w:hAnsiTheme="minorHAnsi" w:cstheme="minorBidi"/>
          <w:b w:val="0"/>
          <w:noProof/>
          <w:lang w:eastAsia="hu-HU"/>
        </w:rPr>
      </w:pPr>
      <w:del w:id="596"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597" w:author="Vihari Réka" w:date="2018-11-24T14:28:00Z"/>
          <w:rFonts w:asciiTheme="minorHAnsi" w:eastAsiaTheme="minorEastAsia" w:hAnsiTheme="minorHAnsi" w:cstheme="minorBidi"/>
          <w:noProof/>
          <w:lang w:eastAsia="hu-HU"/>
        </w:rPr>
      </w:pPr>
      <w:del w:id="598"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599" w:author="Vihari Réka" w:date="2018-11-24T14:28:00Z"/>
          <w:rFonts w:asciiTheme="minorHAnsi" w:eastAsiaTheme="minorEastAsia" w:hAnsiTheme="minorHAnsi" w:cstheme="minorBidi"/>
          <w:noProof/>
          <w:lang w:eastAsia="hu-HU"/>
        </w:rPr>
      </w:pPr>
      <w:del w:id="600"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601" w:author="Vihari Réka" w:date="2018-11-24T14:28:00Z"/>
          <w:rFonts w:asciiTheme="minorHAnsi" w:eastAsiaTheme="minorEastAsia" w:hAnsiTheme="minorHAnsi" w:cstheme="minorBidi"/>
          <w:b w:val="0"/>
          <w:noProof/>
          <w:lang w:eastAsia="hu-HU"/>
        </w:rPr>
      </w:pPr>
      <w:del w:id="602"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603" w:author="Vihari Réka" w:date="2018-11-24T14:28:00Z"/>
          <w:rFonts w:asciiTheme="minorHAnsi" w:eastAsiaTheme="minorEastAsia" w:hAnsiTheme="minorHAnsi" w:cstheme="minorBidi"/>
          <w:noProof/>
          <w:lang w:eastAsia="hu-HU"/>
        </w:rPr>
      </w:pPr>
      <w:del w:id="604"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605" w:author="Vihari Réka" w:date="2018-11-24T14:28:00Z"/>
          <w:rFonts w:asciiTheme="minorHAnsi" w:eastAsiaTheme="minorEastAsia" w:hAnsiTheme="minorHAnsi" w:cstheme="minorBidi"/>
          <w:noProof/>
          <w:lang w:eastAsia="hu-HU"/>
        </w:rPr>
      </w:pPr>
      <w:del w:id="606"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607" w:author="Vihari Réka" w:date="2018-11-24T14:28:00Z"/>
          <w:rFonts w:asciiTheme="minorHAnsi" w:eastAsiaTheme="minorEastAsia" w:hAnsiTheme="minorHAnsi" w:cstheme="minorBidi"/>
          <w:b w:val="0"/>
          <w:noProof/>
          <w:lang w:eastAsia="hu-HU"/>
        </w:rPr>
      </w:pPr>
      <w:del w:id="608"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609" w:author="Vihari Réka" w:date="2018-11-24T14:28:00Z"/>
          <w:rFonts w:asciiTheme="minorHAnsi" w:eastAsiaTheme="minorEastAsia" w:hAnsiTheme="minorHAnsi" w:cstheme="minorBidi"/>
          <w:noProof/>
          <w:lang w:eastAsia="hu-HU"/>
        </w:rPr>
      </w:pPr>
      <w:del w:id="610"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611" w:author="Vihari Réka" w:date="2018-11-24T14:28:00Z"/>
          <w:rFonts w:asciiTheme="minorHAnsi" w:eastAsiaTheme="minorEastAsia" w:hAnsiTheme="minorHAnsi" w:cstheme="minorBidi"/>
          <w:noProof/>
          <w:lang w:eastAsia="hu-HU"/>
        </w:rPr>
      </w:pPr>
      <w:del w:id="612"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613" w:author="Vihari Réka" w:date="2018-11-24T14:28:00Z"/>
          <w:rFonts w:asciiTheme="minorHAnsi" w:eastAsiaTheme="minorEastAsia" w:hAnsiTheme="minorHAnsi" w:cstheme="minorBidi"/>
          <w:b w:val="0"/>
          <w:noProof/>
          <w:lang w:eastAsia="hu-HU"/>
        </w:rPr>
      </w:pPr>
      <w:del w:id="614"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615" w:author="Vihari Réka" w:date="2018-11-24T14:28:00Z"/>
          <w:rFonts w:asciiTheme="minorHAnsi" w:eastAsiaTheme="minorEastAsia" w:hAnsiTheme="minorHAnsi" w:cstheme="minorBidi"/>
          <w:b w:val="0"/>
          <w:noProof/>
          <w:lang w:eastAsia="hu-HU"/>
        </w:rPr>
      </w:pPr>
      <w:del w:id="616"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617" w:author="Vihari Réka" w:date="2018-11-24T14:28:00Z"/>
          <w:rFonts w:asciiTheme="minorHAnsi" w:eastAsiaTheme="minorEastAsia" w:hAnsiTheme="minorHAnsi" w:cstheme="minorBidi"/>
          <w:b w:val="0"/>
          <w:noProof/>
          <w:lang w:eastAsia="hu-HU"/>
        </w:rPr>
      </w:pPr>
      <w:del w:id="618"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619" w:author="Vihari Réka" w:date="2018-11-24T14:28:00Z"/>
          <w:rFonts w:asciiTheme="minorHAnsi" w:eastAsiaTheme="minorEastAsia" w:hAnsiTheme="minorHAnsi" w:cstheme="minorBidi"/>
          <w:b w:val="0"/>
          <w:noProof/>
          <w:lang w:eastAsia="hu-HU"/>
        </w:rPr>
      </w:pPr>
      <w:del w:id="620"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621" w:author="Vihari Réka" w:date="2018-11-24T14:27:00Z"/>
          <w:rFonts w:asciiTheme="minorHAnsi" w:eastAsiaTheme="minorEastAsia" w:hAnsiTheme="minorHAnsi" w:cstheme="minorBidi"/>
          <w:b w:val="0"/>
          <w:noProof/>
          <w:lang w:eastAsia="hu-HU"/>
        </w:rPr>
      </w:pPr>
      <w:del w:id="622" w:author="Vihari Réka" w:date="2018-11-24T14:27:00Z">
        <w:r w:rsidRPr="00A25C5E" w:rsidDel="00A25C5E">
          <w:rPr>
            <w:noProof/>
            <w:rPrChange w:id="623"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624" w:author="Vihari Réka" w:date="2018-11-24T14:27:00Z"/>
          <w:rFonts w:asciiTheme="minorHAnsi" w:eastAsiaTheme="minorEastAsia" w:hAnsiTheme="minorHAnsi" w:cstheme="minorBidi"/>
          <w:b w:val="0"/>
          <w:noProof/>
          <w:lang w:eastAsia="hu-HU"/>
        </w:rPr>
      </w:pPr>
      <w:del w:id="625" w:author="Vihari Réka" w:date="2018-11-24T14:27:00Z">
        <w:r w:rsidRPr="00A25C5E" w:rsidDel="00A25C5E">
          <w:rPr>
            <w:noProof/>
            <w:rPrChange w:id="626"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627" w:author="Vihari Réka" w:date="2018-11-24T14:27:00Z"/>
          <w:rFonts w:asciiTheme="minorHAnsi" w:eastAsiaTheme="minorEastAsia" w:hAnsiTheme="minorHAnsi" w:cstheme="minorBidi"/>
          <w:b w:val="0"/>
          <w:noProof/>
          <w:lang w:eastAsia="hu-HU"/>
        </w:rPr>
      </w:pPr>
      <w:del w:id="628" w:author="Vihari Réka" w:date="2018-11-24T14:27:00Z">
        <w:r w:rsidRPr="00A25C5E" w:rsidDel="00A25C5E">
          <w:rPr>
            <w:noProof/>
            <w:rPrChange w:id="629"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630" w:author="Vihari Réka" w:date="2018-11-24T14:27:00Z"/>
          <w:rFonts w:asciiTheme="minorHAnsi" w:eastAsiaTheme="minorEastAsia" w:hAnsiTheme="minorHAnsi" w:cstheme="minorBidi"/>
          <w:b w:val="0"/>
          <w:noProof/>
          <w:lang w:eastAsia="hu-HU"/>
        </w:rPr>
      </w:pPr>
      <w:del w:id="631" w:author="Vihari Réka" w:date="2018-11-24T14:27:00Z">
        <w:r w:rsidRPr="00A25C5E" w:rsidDel="00A25C5E">
          <w:rPr>
            <w:noProof/>
            <w:rPrChange w:id="632"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633"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634" w:author="Vihari Réka" w:date="2018-11-24T14:27:00Z"/>
          <w:rFonts w:asciiTheme="minorHAnsi" w:eastAsiaTheme="minorEastAsia" w:hAnsiTheme="minorHAnsi" w:cstheme="minorBidi"/>
          <w:noProof/>
          <w:lang w:eastAsia="hu-HU"/>
        </w:rPr>
      </w:pPr>
      <w:del w:id="635" w:author="Vihari Réka" w:date="2018-11-24T14:27:00Z">
        <w:r w:rsidRPr="00A25C5E" w:rsidDel="00A25C5E">
          <w:rPr>
            <w:noProof/>
            <w:rPrChange w:id="636"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637"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638" w:author="Vihari Réka" w:date="2018-11-24T14:27:00Z"/>
          <w:rFonts w:asciiTheme="minorHAnsi" w:eastAsiaTheme="minorEastAsia" w:hAnsiTheme="minorHAnsi" w:cstheme="minorBidi"/>
          <w:b w:val="0"/>
          <w:noProof/>
          <w:lang w:eastAsia="hu-HU"/>
        </w:rPr>
      </w:pPr>
      <w:del w:id="639" w:author="Vihari Réka" w:date="2018-11-24T14:27:00Z">
        <w:r w:rsidRPr="00A25C5E" w:rsidDel="00A25C5E">
          <w:rPr>
            <w:noProof/>
            <w:rPrChange w:id="640"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641" w:author="Vihari Réka" w:date="2018-11-24T14:27:00Z"/>
          <w:rFonts w:asciiTheme="minorHAnsi" w:eastAsiaTheme="minorEastAsia" w:hAnsiTheme="minorHAnsi" w:cstheme="minorBidi"/>
          <w:noProof/>
          <w:lang w:eastAsia="hu-HU"/>
        </w:rPr>
      </w:pPr>
      <w:del w:id="642" w:author="Vihari Réka" w:date="2018-11-24T14:27:00Z">
        <w:r w:rsidRPr="00A25C5E" w:rsidDel="00A25C5E">
          <w:rPr>
            <w:noProof/>
            <w:rPrChange w:id="643"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644"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645" w:author="Vihari Réka" w:date="2018-11-24T14:27:00Z"/>
          <w:rFonts w:asciiTheme="minorHAnsi" w:eastAsiaTheme="minorEastAsia" w:hAnsiTheme="minorHAnsi" w:cstheme="minorBidi"/>
          <w:noProof/>
          <w:lang w:eastAsia="hu-HU"/>
        </w:rPr>
      </w:pPr>
      <w:del w:id="646" w:author="Vihari Réka" w:date="2018-11-24T14:27:00Z">
        <w:r w:rsidRPr="00A25C5E" w:rsidDel="00A25C5E">
          <w:rPr>
            <w:noProof/>
            <w:rPrChange w:id="647"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648"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649" w:author="Vihari Réka" w:date="2018-11-24T14:27:00Z"/>
          <w:rFonts w:asciiTheme="minorHAnsi" w:eastAsiaTheme="minorEastAsia" w:hAnsiTheme="minorHAnsi" w:cstheme="minorBidi"/>
          <w:noProof/>
          <w:lang w:eastAsia="hu-HU"/>
        </w:rPr>
      </w:pPr>
      <w:del w:id="650" w:author="Vihari Réka" w:date="2018-11-24T14:27:00Z">
        <w:r w:rsidRPr="00A25C5E" w:rsidDel="00A25C5E">
          <w:rPr>
            <w:noProof/>
            <w:rPrChange w:id="651"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652"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653" w:author="Vihari Réka" w:date="2018-11-24T14:27:00Z"/>
          <w:rFonts w:asciiTheme="minorHAnsi" w:eastAsiaTheme="minorEastAsia" w:hAnsiTheme="minorHAnsi" w:cstheme="minorBidi"/>
          <w:noProof/>
          <w:lang w:eastAsia="hu-HU"/>
        </w:rPr>
      </w:pPr>
      <w:del w:id="654" w:author="Vihari Réka" w:date="2018-11-24T14:27:00Z">
        <w:r w:rsidRPr="00A25C5E" w:rsidDel="00A25C5E">
          <w:rPr>
            <w:noProof/>
            <w:rPrChange w:id="655"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656"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657" w:author="Vihari Réka" w:date="2018-11-24T14:27:00Z"/>
          <w:rFonts w:asciiTheme="minorHAnsi" w:eastAsiaTheme="minorEastAsia" w:hAnsiTheme="minorHAnsi" w:cstheme="minorBidi"/>
          <w:noProof/>
          <w:lang w:eastAsia="hu-HU"/>
        </w:rPr>
      </w:pPr>
      <w:del w:id="658" w:author="Vihari Réka" w:date="2018-11-24T14:27:00Z">
        <w:r w:rsidRPr="00A25C5E" w:rsidDel="00A25C5E">
          <w:rPr>
            <w:noProof/>
            <w:rPrChange w:id="659"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660"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661" w:author="Vihari Réka" w:date="2018-11-24T14:27:00Z"/>
          <w:rFonts w:asciiTheme="minorHAnsi" w:eastAsiaTheme="minorEastAsia" w:hAnsiTheme="minorHAnsi" w:cstheme="minorBidi"/>
          <w:noProof/>
          <w:lang w:eastAsia="hu-HU"/>
        </w:rPr>
      </w:pPr>
      <w:del w:id="662" w:author="Vihari Réka" w:date="2018-11-24T14:27:00Z">
        <w:r w:rsidRPr="00A25C5E" w:rsidDel="00A25C5E">
          <w:rPr>
            <w:noProof/>
            <w:rPrChange w:id="663"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664"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665" w:author="Vihari Réka" w:date="2018-11-24T14:27:00Z"/>
          <w:rFonts w:asciiTheme="minorHAnsi" w:eastAsiaTheme="minorEastAsia" w:hAnsiTheme="minorHAnsi" w:cstheme="minorBidi"/>
          <w:noProof/>
          <w:lang w:eastAsia="hu-HU"/>
        </w:rPr>
      </w:pPr>
      <w:del w:id="666" w:author="Vihari Réka" w:date="2018-11-24T14:27:00Z">
        <w:r w:rsidRPr="00A25C5E" w:rsidDel="00A25C5E">
          <w:rPr>
            <w:noProof/>
            <w:rPrChange w:id="667"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668"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669" w:author="Vihari Réka" w:date="2018-11-24T14:27:00Z"/>
          <w:rFonts w:asciiTheme="minorHAnsi" w:eastAsiaTheme="minorEastAsia" w:hAnsiTheme="minorHAnsi" w:cstheme="minorBidi"/>
          <w:noProof/>
          <w:lang w:eastAsia="hu-HU"/>
        </w:rPr>
      </w:pPr>
      <w:del w:id="670" w:author="Vihari Réka" w:date="2018-11-24T14:27:00Z">
        <w:r w:rsidRPr="00A25C5E" w:rsidDel="00A25C5E">
          <w:rPr>
            <w:noProof/>
            <w:rPrChange w:id="671"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672"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673" w:author="Vihari Réka" w:date="2018-11-24T14:27:00Z"/>
          <w:rFonts w:asciiTheme="minorHAnsi" w:eastAsiaTheme="minorEastAsia" w:hAnsiTheme="minorHAnsi" w:cstheme="minorBidi"/>
          <w:noProof/>
          <w:lang w:eastAsia="hu-HU"/>
        </w:rPr>
      </w:pPr>
      <w:del w:id="674" w:author="Vihari Réka" w:date="2018-11-24T14:27:00Z">
        <w:r w:rsidRPr="00A25C5E" w:rsidDel="00A25C5E">
          <w:rPr>
            <w:noProof/>
            <w:rPrChange w:id="675"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676"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677" w:author="Vihari Réka" w:date="2018-11-24T14:27:00Z"/>
          <w:rFonts w:asciiTheme="minorHAnsi" w:eastAsiaTheme="minorEastAsia" w:hAnsiTheme="minorHAnsi" w:cstheme="minorBidi"/>
          <w:noProof/>
          <w:lang w:eastAsia="hu-HU"/>
        </w:rPr>
      </w:pPr>
      <w:del w:id="678" w:author="Vihari Réka" w:date="2018-11-24T14:27:00Z">
        <w:r w:rsidRPr="00A25C5E" w:rsidDel="00A25C5E">
          <w:rPr>
            <w:noProof/>
            <w:rPrChange w:id="679"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680"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681" w:author="Vihari Réka" w:date="2018-11-24T14:27:00Z"/>
          <w:rFonts w:asciiTheme="minorHAnsi" w:eastAsiaTheme="minorEastAsia" w:hAnsiTheme="minorHAnsi" w:cstheme="minorBidi"/>
          <w:noProof/>
          <w:lang w:eastAsia="hu-HU"/>
        </w:rPr>
      </w:pPr>
      <w:del w:id="682" w:author="Vihari Réka" w:date="2018-11-24T14:27:00Z">
        <w:r w:rsidRPr="00A25C5E" w:rsidDel="00A25C5E">
          <w:rPr>
            <w:noProof/>
            <w:rPrChange w:id="683"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684"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685" w:author="Vihari Réka" w:date="2018-11-24T14:27:00Z"/>
          <w:rFonts w:asciiTheme="minorHAnsi" w:eastAsiaTheme="minorEastAsia" w:hAnsiTheme="minorHAnsi" w:cstheme="minorBidi"/>
          <w:noProof/>
          <w:lang w:eastAsia="hu-HU"/>
        </w:rPr>
      </w:pPr>
      <w:del w:id="686" w:author="Vihari Réka" w:date="2018-11-24T14:27:00Z">
        <w:r w:rsidRPr="00A25C5E" w:rsidDel="00A25C5E">
          <w:rPr>
            <w:noProof/>
            <w:rPrChange w:id="687"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688"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689" w:author="Vihari Réka" w:date="2018-11-24T14:27:00Z"/>
          <w:rFonts w:asciiTheme="minorHAnsi" w:eastAsiaTheme="minorEastAsia" w:hAnsiTheme="minorHAnsi" w:cstheme="minorBidi"/>
          <w:noProof/>
          <w:lang w:eastAsia="hu-HU"/>
        </w:rPr>
      </w:pPr>
      <w:del w:id="690" w:author="Vihari Réka" w:date="2018-11-24T14:27:00Z">
        <w:r w:rsidRPr="00A25C5E" w:rsidDel="00A25C5E">
          <w:rPr>
            <w:noProof/>
            <w:rPrChange w:id="691"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692"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693" w:author="Vihari Réka" w:date="2018-11-24T14:27:00Z"/>
          <w:rFonts w:asciiTheme="minorHAnsi" w:eastAsiaTheme="minorEastAsia" w:hAnsiTheme="minorHAnsi" w:cstheme="minorBidi"/>
          <w:noProof/>
          <w:lang w:eastAsia="hu-HU"/>
        </w:rPr>
      </w:pPr>
      <w:del w:id="694" w:author="Vihari Réka" w:date="2018-11-24T14:27:00Z">
        <w:r w:rsidRPr="00A25C5E" w:rsidDel="00A25C5E">
          <w:rPr>
            <w:noProof/>
            <w:rPrChange w:id="695"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696"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697" w:author="Vihari Réka" w:date="2018-11-24T14:27:00Z"/>
          <w:rFonts w:asciiTheme="minorHAnsi" w:eastAsiaTheme="minorEastAsia" w:hAnsiTheme="minorHAnsi" w:cstheme="minorBidi"/>
          <w:b w:val="0"/>
          <w:noProof/>
          <w:lang w:eastAsia="hu-HU"/>
        </w:rPr>
      </w:pPr>
      <w:del w:id="698" w:author="Vihari Réka" w:date="2018-11-24T14:27:00Z">
        <w:r w:rsidRPr="00A25C5E" w:rsidDel="00A25C5E">
          <w:rPr>
            <w:noProof/>
            <w:rPrChange w:id="699"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700"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701" w:author="Vihari Réka" w:date="2018-11-24T14:27:00Z"/>
          <w:rFonts w:asciiTheme="minorHAnsi" w:eastAsiaTheme="minorEastAsia" w:hAnsiTheme="minorHAnsi" w:cstheme="minorBidi"/>
          <w:noProof/>
          <w:lang w:eastAsia="hu-HU"/>
        </w:rPr>
      </w:pPr>
      <w:del w:id="702" w:author="Vihari Réka" w:date="2018-11-24T14:27:00Z">
        <w:r w:rsidRPr="00A25C5E" w:rsidDel="00A25C5E">
          <w:rPr>
            <w:noProof/>
            <w:rPrChange w:id="703"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704"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705" w:author="Vihari Réka" w:date="2018-11-24T14:27:00Z"/>
          <w:rFonts w:asciiTheme="minorHAnsi" w:eastAsiaTheme="minorEastAsia" w:hAnsiTheme="minorHAnsi" w:cstheme="minorBidi"/>
          <w:b w:val="0"/>
          <w:noProof/>
          <w:lang w:eastAsia="hu-HU"/>
        </w:rPr>
      </w:pPr>
      <w:del w:id="706" w:author="Vihari Réka" w:date="2018-11-24T14:27:00Z">
        <w:r w:rsidRPr="00A25C5E" w:rsidDel="00A25C5E">
          <w:rPr>
            <w:noProof/>
            <w:rPrChange w:id="707"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708"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709" w:author="Vihari Réka" w:date="2018-11-24T14:27:00Z"/>
          <w:rFonts w:asciiTheme="minorHAnsi" w:eastAsiaTheme="minorEastAsia" w:hAnsiTheme="minorHAnsi" w:cstheme="minorBidi"/>
          <w:noProof/>
          <w:lang w:eastAsia="hu-HU"/>
        </w:rPr>
      </w:pPr>
      <w:del w:id="710" w:author="Vihari Réka" w:date="2018-11-24T14:27:00Z">
        <w:r w:rsidRPr="00A25C5E" w:rsidDel="00A25C5E">
          <w:rPr>
            <w:noProof/>
            <w:rPrChange w:id="711"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712"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713" w:author="Vihari Réka" w:date="2018-11-24T14:27:00Z"/>
          <w:rFonts w:asciiTheme="minorHAnsi" w:eastAsiaTheme="minorEastAsia" w:hAnsiTheme="minorHAnsi" w:cstheme="minorBidi"/>
          <w:noProof/>
          <w:lang w:eastAsia="hu-HU"/>
        </w:rPr>
      </w:pPr>
      <w:del w:id="714" w:author="Vihari Réka" w:date="2018-11-24T14:27:00Z">
        <w:r w:rsidRPr="00A25C5E" w:rsidDel="00A25C5E">
          <w:rPr>
            <w:noProof/>
            <w:rPrChange w:id="715"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716"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717" w:author="Vihari Réka" w:date="2018-11-24T14:27:00Z"/>
          <w:rFonts w:asciiTheme="minorHAnsi" w:eastAsiaTheme="minorEastAsia" w:hAnsiTheme="minorHAnsi" w:cstheme="minorBidi"/>
          <w:b w:val="0"/>
          <w:noProof/>
          <w:lang w:eastAsia="hu-HU"/>
        </w:rPr>
      </w:pPr>
      <w:del w:id="718" w:author="Vihari Réka" w:date="2018-11-24T14:27:00Z">
        <w:r w:rsidRPr="00A25C5E" w:rsidDel="00A25C5E">
          <w:rPr>
            <w:noProof/>
            <w:rPrChange w:id="719"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720"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721" w:author="Vihari Réka" w:date="2018-11-24T14:27:00Z"/>
          <w:rFonts w:asciiTheme="minorHAnsi" w:eastAsiaTheme="minorEastAsia" w:hAnsiTheme="minorHAnsi" w:cstheme="minorBidi"/>
          <w:noProof/>
          <w:lang w:eastAsia="hu-HU"/>
        </w:rPr>
      </w:pPr>
      <w:del w:id="722" w:author="Vihari Réka" w:date="2018-11-24T14:27:00Z">
        <w:r w:rsidRPr="00A25C5E" w:rsidDel="00A25C5E">
          <w:rPr>
            <w:noProof/>
            <w:rPrChange w:id="723"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724"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725" w:author="Vihari Réka" w:date="2018-11-24T14:27:00Z"/>
          <w:rFonts w:asciiTheme="minorHAnsi" w:eastAsiaTheme="minorEastAsia" w:hAnsiTheme="minorHAnsi" w:cstheme="minorBidi"/>
          <w:noProof/>
          <w:lang w:eastAsia="hu-HU"/>
        </w:rPr>
      </w:pPr>
      <w:del w:id="726" w:author="Vihari Réka" w:date="2018-11-24T14:27:00Z">
        <w:r w:rsidRPr="00A25C5E" w:rsidDel="00A25C5E">
          <w:rPr>
            <w:noProof/>
            <w:rPrChange w:id="727"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728"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729" w:author="Vihari Réka" w:date="2018-11-24T14:27:00Z"/>
          <w:rFonts w:asciiTheme="minorHAnsi" w:eastAsiaTheme="minorEastAsia" w:hAnsiTheme="minorHAnsi" w:cstheme="minorBidi"/>
          <w:b w:val="0"/>
          <w:noProof/>
          <w:lang w:eastAsia="hu-HU"/>
        </w:rPr>
      </w:pPr>
      <w:del w:id="730" w:author="Vihari Réka" w:date="2018-11-24T14:27:00Z">
        <w:r w:rsidRPr="00A25C5E" w:rsidDel="00A25C5E">
          <w:rPr>
            <w:noProof/>
            <w:rPrChange w:id="731"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732"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733" w:author="Vihari Réka" w:date="2018-11-24T14:27:00Z"/>
          <w:rFonts w:asciiTheme="minorHAnsi" w:eastAsiaTheme="minorEastAsia" w:hAnsiTheme="minorHAnsi" w:cstheme="minorBidi"/>
          <w:noProof/>
          <w:lang w:eastAsia="hu-HU"/>
        </w:rPr>
      </w:pPr>
      <w:del w:id="734" w:author="Vihari Réka" w:date="2018-11-24T14:27:00Z">
        <w:r w:rsidRPr="00A25C5E" w:rsidDel="00A25C5E">
          <w:rPr>
            <w:noProof/>
            <w:rPrChange w:id="735"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736"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737" w:author="Vihari Réka" w:date="2018-11-24T14:27:00Z"/>
          <w:rFonts w:asciiTheme="minorHAnsi" w:eastAsiaTheme="minorEastAsia" w:hAnsiTheme="minorHAnsi" w:cstheme="minorBidi"/>
          <w:noProof/>
          <w:lang w:eastAsia="hu-HU"/>
        </w:rPr>
      </w:pPr>
      <w:del w:id="738" w:author="Vihari Réka" w:date="2018-11-24T14:27:00Z">
        <w:r w:rsidRPr="00A25C5E" w:rsidDel="00A25C5E">
          <w:rPr>
            <w:noProof/>
            <w:rPrChange w:id="739"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740"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741" w:author="Vihari Réka" w:date="2018-11-24T14:27:00Z"/>
          <w:rFonts w:asciiTheme="minorHAnsi" w:eastAsiaTheme="minorEastAsia" w:hAnsiTheme="minorHAnsi" w:cstheme="minorBidi"/>
          <w:b w:val="0"/>
          <w:noProof/>
          <w:lang w:eastAsia="hu-HU"/>
        </w:rPr>
      </w:pPr>
      <w:del w:id="742" w:author="Vihari Réka" w:date="2018-11-24T14:27:00Z">
        <w:r w:rsidRPr="00A25C5E" w:rsidDel="00A25C5E">
          <w:rPr>
            <w:noProof/>
            <w:rPrChange w:id="743"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744"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745" w:author="Vihari Réka" w:date="2018-11-24T14:27:00Z"/>
          <w:rFonts w:asciiTheme="minorHAnsi" w:eastAsiaTheme="minorEastAsia" w:hAnsiTheme="minorHAnsi" w:cstheme="minorBidi"/>
          <w:b w:val="0"/>
          <w:noProof/>
          <w:lang w:eastAsia="hu-HU"/>
        </w:rPr>
      </w:pPr>
      <w:del w:id="746" w:author="Vihari Réka" w:date="2018-11-24T14:27:00Z">
        <w:r w:rsidRPr="00A25C5E" w:rsidDel="00A25C5E">
          <w:rPr>
            <w:noProof/>
            <w:rPrChange w:id="747"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748"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749" w:author="Vihari Réka" w:date="2018-11-24T14:27:00Z"/>
          <w:rFonts w:asciiTheme="minorHAnsi" w:eastAsiaTheme="minorEastAsia" w:hAnsiTheme="minorHAnsi" w:cstheme="minorBidi"/>
          <w:b w:val="0"/>
          <w:noProof/>
          <w:lang w:eastAsia="hu-HU"/>
        </w:rPr>
      </w:pPr>
      <w:del w:id="750" w:author="Vihari Réka" w:date="2018-11-24T14:27:00Z">
        <w:r w:rsidRPr="00A25C5E" w:rsidDel="00A25C5E">
          <w:rPr>
            <w:noProof/>
            <w:rPrChange w:id="751"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752"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753" w:author="Vihari Réka" w:date="2018-11-24T14:27:00Z"/>
          <w:rFonts w:asciiTheme="minorHAnsi" w:eastAsiaTheme="minorEastAsia" w:hAnsiTheme="minorHAnsi" w:cstheme="minorBidi"/>
          <w:b w:val="0"/>
          <w:noProof/>
          <w:lang w:eastAsia="hu-HU"/>
        </w:rPr>
      </w:pPr>
      <w:del w:id="754" w:author="Vihari Réka" w:date="2018-11-24T14:27:00Z">
        <w:r w:rsidRPr="00A25C5E" w:rsidDel="00A25C5E">
          <w:rPr>
            <w:noProof/>
            <w:rPrChange w:id="755"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756"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1C5B386E" w:rsidR="00A471C6" w:rsidRPr="00B50CAA" w:rsidRDefault="00A471C6" w:rsidP="00A471C6">
      <w:pPr>
        <w:pStyle w:val="Nyilatkozatkeltezs"/>
      </w:pPr>
      <w:r w:rsidRPr="00B50CAA">
        <w:t xml:space="preserve">Kelt: Budapest, </w:t>
      </w:r>
      <w:commentRangeStart w:id="757"/>
      <w:r w:rsidRPr="00B50CAA">
        <w:fldChar w:fldCharType="begin"/>
      </w:r>
      <w:r w:rsidRPr="00B50CAA">
        <w:instrText xml:space="preserve"> DATE \@ "yyyy. MM. dd." \* MERGEFORMAT </w:instrText>
      </w:r>
      <w:r w:rsidRPr="00B50CAA">
        <w:fldChar w:fldCharType="separate"/>
      </w:r>
      <w:ins w:id="758" w:author="Vihari Réka" w:date="2018-12-03T11:50:00Z">
        <w:r w:rsidR="00DD781E">
          <w:rPr>
            <w:noProof/>
          </w:rPr>
          <w:t>2018. 12. 03.</w:t>
        </w:r>
      </w:ins>
      <w:ins w:id="759" w:author="Illanicz Barnabás" w:date="2018-11-26T11:02:00Z">
        <w:del w:id="760" w:author="Vihari Réka" w:date="2018-11-29T12:29:00Z">
          <w:r w:rsidR="000D7012" w:rsidDel="00936CC5">
            <w:rPr>
              <w:noProof/>
            </w:rPr>
            <w:delText>2018. 11. 26.</w:delText>
          </w:r>
        </w:del>
      </w:ins>
      <w:del w:id="761" w:author="Vihari Réka" w:date="2018-11-29T12:29:00Z">
        <w:r w:rsidR="00616B23" w:rsidDel="00936CC5">
          <w:rPr>
            <w:noProof/>
          </w:rPr>
          <w:delText>2018. 11. 19.</w:delText>
        </w:r>
      </w:del>
      <w:r w:rsidRPr="00B50CAA">
        <w:fldChar w:fldCharType="end"/>
      </w:r>
      <w:commentRangeEnd w:id="757"/>
      <w:r w:rsidR="0078281B">
        <w:rPr>
          <w:rStyle w:val="Jegyzethivatkozs"/>
          <w:rFonts w:cs="Sendnya"/>
        </w:rPr>
        <w:commentReference w:id="757"/>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62" w:name="_Toc531377871"/>
      <w:r w:rsidRPr="006C737D">
        <w:lastRenderedPageBreak/>
        <w:t>Összefoglaló</w:t>
      </w:r>
      <w:bookmarkEnd w:id="762"/>
    </w:p>
    <w:bookmarkEnd w:id="19"/>
    <w:bookmarkEnd w:id="20"/>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763" w:author="Vihari Réka" w:date="2018-11-29T12:30:00Z">
            <w:rPr>
              <w:rFonts w:ascii="Calibri" w:hAnsi="Calibri" w:cs="Times New Roman"/>
              <w:color w:val="000000"/>
              <w:lang w:eastAsia="hu-HU"/>
            </w:rPr>
          </w:rPrChange>
        </w:rPr>
        <w:pPrChange w:id="764" w:author="Vihari Réka" w:date="2018-11-29T12:30:00Z">
          <w:pPr/>
        </w:pPrChange>
      </w:pPr>
      <w:bookmarkStart w:id="765" w:name="OLE_LINK5"/>
      <w:bookmarkStart w:id="766" w:name="OLE_LINK6"/>
      <w:commentRangeStart w:id="767"/>
      <w:r w:rsidRPr="00936CC5">
        <w:rPr>
          <w:rFonts w:cs="Times New Roman"/>
          <w:rPrChange w:id="768" w:author="Vihari Réka" w:date="2018-11-29T12:30:00Z">
            <w:rPr>
              <w:rFonts w:ascii="Calibri" w:hAnsi="Calibri" w:cs="Times New Roman"/>
              <w:color w:val="000000"/>
              <w:lang w:eastAsia="hu-HU"/>
            </w:rPr>
          </w:rPrChange>
        </w:rPr>
        <w:t xml:space="preserve">Az okostelefonok </w:t>
      </w:r>
      <w:bookmarkEnd w:id="765"/>
      <w:bookmarkEnd w:id="766"/>
      <w:r w:rsidRPr="00936CC5">
        <w:rPr>
          <w:rFonts w:cs="Times New Roman"/>
          <w:rPrChange w:id="769"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770" w:author="Vihari Réka" w:date="2018-11-29T19:37:00Z"/>
          <w:rFonts w:cs="Times New Roman"/>
          <w:rPrChange w:id="771" w:author="Vihari Réka" w:date="2018-11-29T12:30:00Z">
            <w:rPr>
              <w:del w:id="772" w:author="Vihari Réka" w:date="2018-11-29T19:37:00Z"/>
              <w:rFonts w:ascii="Calibri" w:hAnsi="Calibri" w:cs="Times New Roman"/>
              <w:color w:val="000000"/>
              <w:lang w:eastAsia="hu-HU"/>
            </w:rPr>
          </w:rPrChange>
        </w:rPr>
        <w:pPrChange w:id="773" w:author="Vihari Réka" w:date="2018-11-29T12:30:00Z">
          <w:pPr/>
        </w:pPrChange>
      </w:pPr>
      <w:r w:rsidRPr="00936CC5">
        <w:rPr>
          <w:rFonts w:cs="Times New Roman"/>
          <w:rPrChange w:id="774"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775" w:author="Vihari Réka" w:date="2018-11-29T12:30:00Z">
            <w:rPr>
              <w:rFonts w:ascii="Calibri" w:hAnsi="Calibri" w:cs="Times New Roman"/>
              <w:color w:val="000000"/>
              <w:lang w:eastAsia="hu-HU"/>
            </w:rPr>
          </w:rPrChange>
        </w:rPr>
        <w:pPrChange w:id="776"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777" w:author="Vihari Réka" w:date="2018-11-29T12:30:00Z">
            <w:rPr>
              <w:rFonts w:ascii="Calibri" w:hAnsi="Calibri" w:cs="Times New Roman"/>
              <w:color w:val="000000"/>
              <w:lang w:eastAsia="hu-HU"/>
            </w:rPr>
          </w:rPrChange>
        </w:rPr>
        <w:pPrChange w:id="778" w:author="Vihari Réka" w:date="2018-11-29T12:30:00Z">
          <w:pPr/>
        </w:pPrChange>
      </w:pPr>
      <w:r w:rsidRPr="00936CC5">
        <w:rPr>
          <w:rFonts w:cs="Times New Roman"/>
          <w:rPrChange w:id="779" w:author="Vihari Réka" w:date="2018-11-29T12:30:00Z">
            <w:rPr>
              <w:rFonts w:ascii="Calibri" w:hAnsi="Calibri" w:cs="Times New Roman"/>
              <w:color w:val="000000"/>
              <w:lang w:eastAsia="hu-HU"/>
            </w:rPr>
          </w:rPrChange>
        </w:rPr>
        <w:t>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Xs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780" w:author="Vihari Réka" w:date="2018-11-29T19:37:00Z"/>
          <w:rFonts w:cs="Times New Roman"/>
          <w:rPrChange w:id="781" w:author="Vihari Réka" w:date="2018-11-29T12:30:00Z">
            <w:rPr>
              <w:del w:id="782" w:author="Vihari Réka" w:date="2018-11-29T19:37:00Z"/>
              <w:rFonts w:ascii="Calibri" w:hAnsi="Calibri" w:cs="Times New Roman"/>
              <w:color w:val="000000"/>
              <w:lang w:eastAsia="hu-HU"/>
            </w:rPr>
          </w:rPrChange>
        </w:rPr>
        <w:pPrChange w:id="783" w:author="Vihari Réka" w:date="2018-11-29T12:30:00Z">
          <w:pPr/>
        </w:pPrChange>
      </w:pPr>
      <w:r w:rsidRPr="00936CC5">
        <w:rPr>
          <w:rFonts w:cs="Times New Roman"/>
          <w:rPrChange w:id="784" w:author="Vihari Réka" w:date="2018-11-29T12:30:00Z">
            <w:rPr>
              <w:rFonts w:ascii="Calibri" w:hAnsi="Calibri" w:cs="Times New Roman"/>
              <w:color w:val="000000"/>
              <w:lang w:eastAsia="hu-HU"/>
            </w:rPr>
          </w:rPrChange>
        </w:rPr>
        <w:t>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785" w:author="Vihari Réka" w:date="2018-11-29T12:30:00Z">
            <w:rPr>
              <w:rFonts w:ascii="Calibri" w:hAnsi="Calibri" w:cs="Times New Roman"/>
              <w:color w:val="000000"/>
              <w:lang w:eastAsia="hu-HU"/>
            </w:rPr>
          </w:rPrChange>
        </w:rPr>
        <w:pPrChange w:id="786"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787" w:author="Vihari Réka" w:date="2018-11-29T12:30:00Z">
            <w:rPr>
              <w:rFonts w:ascii="Calibri" w:hAnsi="Calibri" w:cs="Times New Roman"/>
              <w:color w:val="000000"/>
              <w:lang w:eastAsia="hu-HU"/>
            </w:rPr>
          </w:rPrChange>
        </w:rPr>
        <w:pPrChange w:id="788" w:author="Vihari Réka" w:date="2018-11-29T12:30:00Z">
          <w:pPr/>
        </w:pPrChange>
      </w:pPr>
      <w:r w:rsidRPr="00936CC5">
        <w:rPr>
          <w:rFonts w:cs="Times New Roman"/>
          <w:rPrChange w:id="789" w:author="Vihari Réka" w:date="2018-11-29T12:30:00Z">
            <w:rPr>
              <w:rFonts w:ascii="Calibri" w:hAnsi="Calibri" w:cs="Times New Roman"/>
              <w:color w:val="000000"/>
              <w:lang w:eastAsia="hu-HU"/>
            </w:rPr>
          </w:rPrChange>
        </w:rPr>
        <w:t>Szakdolgozatom célja egy olyan alkalmazás elkészítése iOS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790" w:author="Vihari Réka" w:date="2018-11-29T19:37:00Z"/>
          <w:rFonts w:cs="Times New Roman"/>
          <w:rPrChange w:id="791" w:author="Vihari Réka" w:date="2018-11-29T12:30:00Z">
            <w:rPr>
              <w:del w:id="792" w:author="Vihari Réka" w:date="2018-11-29T19:37:00Z"/>
              <w:rFonts w:ascii="Calibri" w:hAnsi="Calibri" w:cs="Times New Roman"/>
              <w:color w:val="000000"/>
              <w:lang w:eastAsia="hu-HU"/>
            </w:rPr>
          </w:rPrChange>
        </w:rPr>
        <w:pPrChange w:id="793"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794" w:author="Vihari Réka" w:date="2018-11-29T12:30:00Z">
            <w:rPr>
              <w:rFonts w:ascii="Calibri" w:hAnsi="Calibri" w:cs="Times New Roman"/>
              <w:color w:val="000000"/>
              <w:lang w:eastAsia="hu-HU"/>
            </w:rPr>
          </w:rPrChange>
        </w:rPr>
        <w:pPrChange w:id="795" w:author="Vihari Réka" w:date="2018-11-29T19:37:00Z">
          <w:pPr/>
        </w:pPrChange>
      </w:pPr>
      <w:r w:rsidRPr="00936CC5">
        <w:rPr>
          <w:rFonts w:cs="Times New Roman"/>
          <w:rPrChange w:id="796" w:author="Vihari Réka" w:date="2018-11-29T12:30:00Z">
            <w:rPr>
              <w:rFonts w:ascii="Calibri" w:hAnsi="Calibri" w:cs="Times New Roman"/>
              <w:color w:val="000000"/>
              <w:lang w:eastAsia="hu-HU"/>
            </w:rPr>
          </w:rPrChange>
        </w:rPr>
        <w:t>Dolgozatomban ismertetem az iOS platformra való fejlesztés sajátosságait. Bemutatom az alkalmazás tervezését és implementációját, kitérve a felhasználói felület felépítésére és az alkalmazás architektúrájára is.</w:t>
      </w:r>
      <w:bookmarkEnd w:id="21"/>
      <w:commentRangeEnd w:id="767"/>
      <w:r w:rsidR="001143BE" w:rsidRPr="00936CC5">
        <w:rPr>
          <w:rFonts w:cs="Times New Roman"/>
          <w:rPrChange w:id="797" w:author="Vihari Réka" w:date="2018-11-29T12:30:00Z">
            <w:rPr>
              <w:rStyle w:val="Jegyzethivatkozs"/>
            </w:rPr>
          </w:rPrChange>
        </w:rPr>
        <w:commentReference w:id="767"/>
      </w:r>
    </w:p>
    <w:p w14:paraId="7CF6008E" w14:textId="77777777" w:rsidR="00A471C6" w:rsidRPr="006C737D" w:rsidRDefault="00A471C6" w:rsidP="00A471C6">
      <w:pPr>
        <w:pStyle w:val="Fejezetcimszmozsnlkl"/>
      </w:pPr>
      <w:bookmarkStart w:id="798" w:name="_Toc531377872"/>
      <w:r w:rsidRPr="006C737D">
        <w:lastRenderedPageBreak/>
        <w:t>Abstract</w:t>
      </w:r>
      <w:bookmarkEnd w:id="798"/>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5111007C" w:rsidR="00A471C6" w:rsidRPr="006C737D" w:rsidRDefault="00A471C6" w:rsidP="004D20DC">
      <w:pPr>
        <w:pStyle w:val="Cmsor1"/>
        <w:keepLines w:val="0"/>
        <w:pageBreakBefore/>
        <w:numPr>
          <w:ilvl w:val="0"/>
          <w:numId w:val="31"/>
        </w:numPr>
        <w:spacing w:before="360" w:after="480" w:line="360" w:lineRule="auto"/>
        <w:jc w:val="both"/>
        <w:rPr>
          <w:rFonts w:ascii="Times New Roman" w:eastAsia="Times New Roman" w:hAnsi="Times New Roman" w:cs="Arial"/>
          <w:color w:val="auto"/>
          <w:kern w:val="32"/>
          <w:sz w:val="36"/>
          <w:szCs w:val="32"/>
        </w:rPr>
        <w:pPrChange w:id="799" w:author="Vihari Réka" w:date="2018-11-30T21:24:00Z">
          <w:pPr>
            <w:pStyle w:val="Cmsor1"/>
            <w:keepLines w:val="0"/>
            <w:pageBreakBefore/>
            <w:numPr>
              <w:numId w:val="16"/>
            </w:numPr>
            <w:spacing w:before="360" w:after="480" w:line="360" w:lineRule="auto"/>
            <w:ind w:left="460" w:hanging="360"/>
            <w:jc w:val="both"/>
          </w:pPr>
        </w:pPrChange>
      </w:pPr>
      <w:bookmarkStart w:id="800" w:name="OLE_LINK7"/>
      <w:bookmarkStart w:id="801" w:name="OLE_LINK8"/>
      <w:bookmarkStart w:id="802" w:name="_Toc531377873"/>
      <w:r w:rsidRPr="006C737D">
        <w:rPr>
          <w:rFonts w:ascii="Times New Roman" w:eastAsia="Times New Roman" w:hAnsi="Times New Roman" w:cs="Arial"/>
          <w:color w:val="auto"/>
          <w:kern w:val="32"/>
          <w:sz w:val="36"/>
          <w:szCs w:val="32"/>
        </w:rPr>
        <w:lastRenderedPageBreak/>
        <w:t>Bevezetés</w:t>
      </w:r>
      <w:bookmarkEnd w:id="802"/>
    </w:p>
    <w:p w14:paraId="3020E89A" w14:textId="4CE4426F" w:rsidR="00A471C6" w:rsidRPr="00D0072D" w:rsidDel="00D75090" w:rsidRDefault="00A471C6" w:rsidP="00A471C6">
      <w:pPr>
        <w:spacing w:after="120" w:line="360" w:lineRule="auto"/>
        <w:ind w:firstLine="720"/>
        <w:jc w:val="both"/>
        <w:rPr>
          <w:del w:id="803" w:author="Illanicz Barnabás" w:date="2018-11-26T11:18:00Z"/>
          <w:rFonts w:cs="Times New Roman"/>
        </w:rPr>
      </w:pPr>
      <w:bookmarkStart w:id="804" w:name="OLE_LINK9"/>
      <w:bookmarkStart w:id="805" w:name="OLE_LINK10"/>
      <w:bookmarkStart w:id="806" w:name="OLE_LINK22"/>
      <w:bookmarkStart w:id="807" w:name="OLE_LINK23"/>
      <w:bookmarkEnd w:id="800"/>
      <w:bookmarkEnd w:id="801"/>
      <w:r w:rsidRPr="00D0072D">
        <w:rPr>
          <w:rFonts w:cs="Times New Roman"/>
        </w:rPr>
        <w:t>Egyre n</w:t>
      </w:r>
      <w:bookmarkEnd w:id="804"/>
      <w:bookmarkEnd w:id="805"/>
      <w:r w:rsidRPr="00D0072D">
        <w:rPr>
          <w:rFonts w:cs="Times New Roman"/>
        </w:rPr>
        <w:t xml:space="preserve">agyobb szerepet töltenek be életünkben a mobilalkalmazások. Gyakorlatilag már mindenhova visszük magunkkal telefonunkat. Ez az új szokás adta a gyökerét mobilapplikációs széleskörű </w:t>
      </w:r>
      <w:del w:id="808" w:author="Vihari Réka" w:date="2018-12-01T00:41:00Z">
        <w:r w:rsidRPr="00D0072D" w:rsidDel="00E95137">
          <w:rPr>
            <w:rFonts w:cs="Times New Roman"/>
          </w:rPr>
          <w:delText>elterjedséhez</w:delText>
        </w:r>
      </w:del>
      <w:ins w:id="809" w:author="Vihari Réka" w:date="2018-12-01T00:41:00Z">
        <w:r w:rsidR="00E95137">
          <w:rPr>
            <w:rFonts w:cs="Times New Roman"/>
          </w:rPr>
          <w:t>elterjedéséhez</w:t>
        </w:r>
      </w:ins>
      <w:r w:rsidRPr="00D0072D">
        <w:rPr>
          <w:rFonts w:cs="Times New Roman"/>
        </w:rPr>
        <w:t xml:space="preserve">.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810"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811"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812"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813"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814" w:author="Illanicz Barnabás" w:date="2018-11-26T11:18:00Z"/>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815"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816"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817" w:author="Illanicz Barnabás" w:date="2018-11-26T11:18:00Z">
          <w:pPr>
            <w:ind w:right="-11"/>
          </w:pPr>
        </w:pPrChange>
      </w:pPr>
    </w:p>
    <w:p w14:paraId="03C959FB" w14:textId="77777777" w:rsidR="00A471C6" w:rsidRPr="00D0072D" w:rsidRDefault="00A471C6" w:rsidP="00B51D2C">
      <w:pPr>
        <w:pStyle w:val="Cmsor2"/>
        <w:numPr>
          <w:ilvl w:val="1"/>
          <w:numId w:val="17"/>
        </w:numPr>
      </w:pPr>
      <w:bookmarkStart w:id="818" w:name="_Toc531377874"/>
      <w:bookmarkStart w:id="819" w:name="OLE_LINK24"/>
      <w:bookmarkEnd w:id="806"/>
      <w:bookmarkEnd w:id="807"/>
      <w:r w:rsidRPr="00D0072D">
        <w:t>Mobilpiaci kutatás</w:t>
      </w:r>
      <w:bookmarkEnd w:id="818"/>
    </w:p>
    <w:bookmarkEnd w:id="819"/>
    <w:p w14:paraId="5E8D91F4" w14:textId="2CACF3A0" w:rsidR="00A471C6" w:rsidDel="00D75090" w:rsidRDefault="00A471C6" w:rsidP="00A471C6">
      <w:pPr>
        <w:rPr>
          <w:del w:id="820"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bookmarkStart w:id="821" w:name="OLE_LINK25"/>
      <w:bookmarkStart w:id="822" w:name="OLE_LINK26"/>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823" w:author="Illanicz Barnabás" w:date="2018-11-19T10:09:00Z">
        <w:r w:rsidR="000347E8">
          <w:rPr>
            <w:rFonts w:cs="Times New Roman"/>
          </w:rPr>
          <w:t>o</w:t>
        </w:r>
      </w:ins>
      <w:del w:id="824"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825" w:author="Illanicz Barnabás" w:date="2018-11-19T10:11:00Z">
        <w:r w:rsidR="000347E8">
          <w:rPr>
            <w:rFonts w:cs="Times New Roman"/>
          </w:rPr>
          <w:t>hez</w:t>
        </w:r>
      </w:ins>
      <w:del w:id="826"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827"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57E5C72A" w:rsidR="00A471C6" w:rsidRPr="00106CCB" w:rsidRDefault="00B51D2C" w:rsidP="00106CCB">
      <w:pPr>
        <w:pStyle w:val="Kpalrs"/>
        <w:spacing w:before="120" w:after="240" w:line="360" w:lineRule="auto"/>
        <w:jc w:val="center"/>
        <w:rPr>
          <w:rFonts w:cs="Times New Roman"/>
          <w:b/>
          <w:bCs/>
          <w:i w:val="0"/>
          <w:iCs w:val="0"/>
          <w:color w:val="auto"/>
          <w:sz w:val="20"/>
          <w:szCs w:val="20"/>
          <w:rPrChange w:id="828" w:author="Vihari Réka" w:date="2018-11-30T21:04:00Z">
            <w:rPr>
              <w:rFonts w:ascii="Calibri" w:hAnsi="Calibri" w:cs="Times New Roman"/>
              <w:color w:val="000000"/>
            </w:rPr>
          </w:rPrChange>
        </w:rPr>
        <w:pPrChange w:id="829" w:author="Vihari Réka" w:date="2018-11-30T21:04:00Z">
          <w:pPr>
            <w:pStyle w:val="Kpalrs"/>
            <w:jc w:val="center"/>
          </w:pPr>
        </w:pPrChange>
      </w:pPr>
      <w:ins w:id="83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1</w:t>
      </w:r>
      <w:ins w:id="83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32" w:author="Vihari Réka" w:date="2018-12-03T11:50:00Z">
        <w:r w:rsidR="00DD781E">
          <w:rPr>
            <w:rFonts w:cs="Times New Roman"/>
            <w:b/>
            <w:bCs/>
            <w:i w:val="0"/>
            <w:iCs w:val="0"/>
            <w:noProof/>
            <w:color w:val="auto"/>
            <w:sz w:val="20"/>
            <w:szCs w:val="20"/>
          </w:rPr>
          <w:t>1</w:t>
        </w:r>
      </w:ins>
      <w:ins w:id="833" w:author="Vihari Réka" w:date="2018-11-30T21:45:00Z">
        <w:r>
          <w:rPr>
            <w:rFonts w:cs="Times New Roman"/>
            <w:b/>
            <w:bCs/>
            <w:i w:val="0"/>
            <w:iCs w:val="0"/>
            <w:color w:val="auto"/>
            <w:sz w:val="20"/>
            <w:szCs w:val="20"/>
          </w:rPr>
          <w:fldChar w:fldCharType="end"/>
        </w:r>
      </w:ins>
      <w:del w:id="834" w:author="Vihari Réka" w:date="2018-11-30T21:36:00Z">
        <w:r w:rsidR="000B295A" w:rsidRPr="00106CCB" w:rsidDel="00B51D2C">
          <w:rPr>
            <w:rFonts w:cs="Times New Roman"/>
            <w:b/>
            <w:bCs/>
            <w:i w:val="0"/>
            <w:iCs w:val="0"/>
            <w:color w:val="auto"/>
            <w:sz w:val="20"/>
            <w:szCs w:val="20"/>
            <w:rPrChange w:id="835"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836" w:author="Vihari Réka" w:date="2018-11-30T21:04:00Z">
              <w:rPr>
                <w:rFonts w:ascii="Calibri" w:hAnsi="Calibri" w:cs="Times New Roman"/>
                <w:color w:val="000000"/>
              </w:rPr>
            </w:rPrChange>
          </w:rPr>
          <w:delInstrText xml:space="preserve"> STYLEREF 1 \s </w:delInstrText>
        </w:r>
        <w:r w:rsidR="000B295A" w:rsidRPr="00106CCB" w:rsidDel="00B51D2C">
          <w:rPr>
            <w:rFonts w:cs="Times New Roman"/>
            <w:b/>
            <w:bCs/>
            <w:i w:val="0"/>
            <w:iCs w:val="0"/>
            <w:color w:val="auto"/>
            <w:sz w:val="20"/>
            <w:szCs w:val="20"/>
            <w:rPrChange w:id="837"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838"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839" w:author="Vihari Réka" w:date="2018-11-30T21:04:00Z">
              <w:rPr>
                <w:rFonts w:ascii="Calibri" w:hAnsi="Calibri" w:cs="Times New Roman"/>
                <w:color w:val="000000"/>
              </w:rPr>
            </w:rPrChange>
          </w:rPr>
          <w:fldChar w:fldCharType="end"/>
        </w:r>
        <w:r w:rsidR="000B295A" w:rsidRPr="00106CCB" w:rsidDel="00B51D2C">
          <w:rPr>
            <w:rFonts w:cs="Times New Roman"/>
            <w:b/>
            <w:bCs/>
            <w:i w:val="0"/>
            <w:iCs w:val="0"/>
            <w:color w:val="auto"/>
            <w:sz w:val="20"/>
            <w:szCs w:val="20"/>
            <w:rPrChange w:id="840" w:author="Vihari Réka" w:date="2018-11-30T21:04:00Z">
              <w:rPr>
                <w:rFonts w:ascii="Calibri" w:hAnsi="Calibri" w:cs="Times New Roman"/>
                <w:color w:val="000000"/>
              </w:rPr>
            </w:rPrChange>
          </w:rPr>
          <w:delText>.</w:delText>
        </w:r>
        <w:r w:rsidR="000B295A" w:rsidRPr="00106CCB" w:rsidDel="00B51D2C">
          <w:rPr>
            <w:rFonts w:cs="Times New Roman"/>
            <w:b/>
            <w:bCs/>
            <w:i w:val="0"/>
            <w:iCs w:val="0"/>
            <w:color w:val="auto"/>
            <w:sz w:val="20"/>
            <w:szCs w:val="20"/>
            <w:rPrChange w:id="841"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842" w:author="Vihari Réka" w:date="2018-11-30T21:04:00Z">
              <w:rPr>
                <w:rFonts w:ascii="Calibri" w:hAnsi="Calibri" w:cs="Times New Roman"/>
                <w:color w:val="000000"/>
              </w:rPr>
            </w:rPrChange>
          </w:rPr>
          <w:delInstrText xml:space="preserve"> SEQ ábra \* ARABIC \s 1 </w:delInstrText>
        </w:r>
        <w:r w:rsidR="000B295A" w:rsidRPr="00106CCB" w:rsidDel="00B51D2C">
          <w:rPr>
            <w:rFonts w:cs="Times New Roman"/>
            <w:b/>
            <w:bCs/>
            <w:i w:val="0"/>
            <w:iCs w:val="0"/>
            <w:color w:val="auto"/>
            <w:sz w:val="20"/>
            <w:szCs w:val="20"/>
            <w:rPrChange w:id="843"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844"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845" w:author="Vihari Réka" w:date="2018-11-30T21:04:00Z">
              <w:rPr>
                <w:rFonts w:ascii="Calibri" w:hAnsi="Calibri" w:cs="Times New Roman"/>
                <w:color w:val="000000"/>
              </w:rPr>
            </w:rPrChange>
          </w:rPr>
          <w:fldChar w:fldCharType="end"/>
        </w:r>
      </w:del>
      <w:r w:rsidR="00A471C6" w:rsidRPr="00106CCB">
        <w:rPr>
          <w:rFonts w:cs="Times New Roman"/>
          <w:b/>
          <w:bCs/>
          <w:i w:val="0"/>
          <w:iCs w:val="0"/>
          <w:color w:val="auto"/>
          <w:sz w:val="20"/>
          <w:szCs w:val="20"/>
          <w:rPrChange w:id="846" w:author="Vihari Réka" w:date="2018-11-30T21:04:00Z">
            <w:rPr/>
          </w:rPrChange>
        </w:rPr>
        <w:t xml:space="preserve">. ábra </w:t>
      </w:r>
      <w:commentRangeStart w:id="847"/>
      <w:r w:rsidR="00A471C6" w:rsidRPr="00106CCB">
        <w:rPr>
          <w:rFonts w:cs="Times New Roman"/>
          <w:b/>
          <w:bCs/>
          <w:i w:val="0"/>
          <w:iCs w:val="0"/>
          <w:color w:val="auto"/>
          <w:sz w:val="20"/>
          <w:szCs w:val="20"/>
          <w:rPrChange w:id="848" w:author="Vihari Réka" w:date="2018-11-30T21:04:00Z">
            <w:rPr/>
          </w:rPrChange>
        </w:rPr>
        <w:t>Mobil operációs rendszer eloszlása</w:t>
      </w:r>
      <w:commentRangeEnd w:id="847"/>
      <w:r w:rsidR="00592B1D" w:rsidRPr="00106CCB">
        <w:rPr>
          <w:rFonts w:cs="Times New Roman"/>
          <w:b/>
          <w:bCs/>
          <w:sz w:val="20"/>
          <w:szCs w:val="20"/>
          <w:rPrChange w:id="849" w:author="Vihari Réka" w:date="2018-11-30T21:04:00Z">
            <w:rPr>
              <w:rStyle w:val="Jegyzethivatkozs"/>
              <w:i w:val="0"/>
              <w:iCs w:val="0"/>
              <w:color w:val="auto"/>
            </w:rPr>
          </w:rPrChange>
        </w:rPr>
        <w:commentReference w:id="847"/>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850" w:author="Vihari Réka" w:date="2018-11-22T10:10:00Z">
        <w:r w:rsidRPr="00D0072D" w:rsidDel="00465BCB">
          <w:rPr>
            <w:rFonts w:cs="Times New Roman"/>
          </w:rPr>
          <w:delText xml:space="preserve">a </w:delText>
        </w:r>
        <w:commentRangeStart w:id="851"/>
        <w:r w:rsidRPr="00D0072D" w:rsidDel="00465BCB">
          <w:rPr>
            <w:rFonts w:cs="Times New Roman"/>
          </w:rPr>
          <w:delText>Windows Phone</w:delText>
        </w:r>
        <w:commentRangeEnd w:id="851"/>
        <w:r w:rsidR="005512CB" w:rsidDel="00465BCB">
          <w:rPr>
            <w:rStyle w:val="Jegyzethivatkozs"/>
          </w:rPr>
          <w:commentReference w:id="851"/>
        </w:r>
        <w:r w:rsidRPr="00D0072D" w:rsidDel="00465BCB">
          <w:rPr>
            <w:rFonts w:cs="Times New Roman"/>
          </w:rPr>
          <w:delText xml:space="preserve">, </w:delText>
        </w:r>
      </w:del>
      <w:r w:rsidRPr="00D0072D">
        <w:rPr>
          <w:rFonts w:cs="Times New Roman"/>
        </w:rPr>
        <w:t xml:space="preserve">a BlackBerry és egyéb kisebb cégek. </w:t>
      </w:r>
      <w:ins w:id="852" w:author="Vihari Réka" w:date="2018-11-22T10:10:00Z">
        <w:r w:rsidR="0086570D">
          <w:rPr>
            <w:rFonts w:cs="Times New Roman"/>
          </w:rPr>
          <w:t>A Windows Phone</w:t>
        </w:r>
      </w:ins>
      <w:ins w:id="853" w:author="Vihari Réka" w:date="2018-11-23T21:33:00Z">
        <w:r w:rsidR="0086570D">
          <w:rPr>
            <w:rFonts w:cs="Times New Roman"/>
          </w:rPr>
          <w:t xml:space="preserve"> fejlesztését</w:t>
        </w:r>
      </w:ins>
      <w:ins w:id="854" w:author="Vihari Réka" w:date="2018-11-22T10:10:00Z">
        <w:r w:rsidR="00465BCB">
          <w:rPr>
            <w:rFonts w:cs="Times New Roman"/>
          </w:rPr>
          <w:t xml:space="preserve"> a Microsoft </w:t>
        </w:r>
      </w:ins>
      <w:ins w:id="855" w:author="Vihari Réka" w:date="2018-11-23T21:33:00Z">
        <w:r w:rsidR="0086570D">
          <w:rPr>
            <w:rFonts w:cs="Times New Roman"/>
          </w:rPr>
          <w:t xml:space="preserve">mára </w:t>
        </w:r>
      </w:ins>
      <w:ins w:id="856"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Android </w:t>
      </w:r>
      <w:del w:id="857" w:author="Vihari Réka" w:date="2018-11-22T10:11:00Z">
        <w:r w:rsidRPr="00D0072D" w:rsidDel="00465BCB">
          <w:rPr>
            <w:rFonts w:cs="Times New Roman"/>
          </w:rPr>
          <w:delText xml:space="preserve">a </w:delText>
        </w:r>
        <w:commentRangeStart w:id="858"/>
        <w:r w:rsidRPr="00D0072D" w:rsidDel="00465BCB">
          <w:rPr>
            <w:rFonts w:cs="Times New Roman"/>
          </w:rPr>
          <w:delText>platformok</w:delText>
        </w:r>
      </w:del>
      <w:ins w:id="859" w:author="Vihari Réka" w:date="2018-11-22T10:11:00Z">
        <w:r w:rsidR="00510AFC">
          <w:rPr>
            <w:rFonts w:cs="Times New Roman"/>
          </w:rPr>
          <w:t>platform</w:t>
        </w:r>
      </w:ins>
      <w:ins w:id="860" w:author="Vihari Réka" w:date="2018-11-24T14:16:00Z">
        <w:r w:rsidR="00510AFC">
          <w:rPr>
            <w:rFonts w:cs="Times New Roman"/>
          </w:rPr>
          <w:t xml:space="preserve"> </w:t>
        </w:r>
      </w:ins>
      <w:ins w:id="861" w:author="Vihari Réka" w:date="2018-11-22T10:11:00Z">
        <w:r w:rsidR="00465BCB">
          <w:rPr>
            <w:rFonts w:cs="Times New Roman"/>
          </w:rPr>
          <w:t>a többi készülékgyártó</w:t>
        </w:r>
      </w:ins>
      <w:r w:rsidRPr="00D0072D">
        <w:rPr>
          <w:rFonts w:cs="Times New Roman"/>
        </w:rPr>
        <w:t xml:space="preserve"> </w:t>
      </w:r>
      <w:commentRangeEnd w:id="858"/>
      <w:r w:rsidR="00EE4561">
        <w:rPr>
          <w:rStyle w:val="Jegyzethivatkozs"/>
        </w:rPr>
        <w:commentReference w:id="858"/>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w:t>
      </w:r>
      <w:r w:rsidRPr="00D0072D">
        <w:rPr>
          <w:rFonts w:cs="Times New Roman"/>
        </w:rPr>
        <w:lastRenderedPageBreak/>
        <w:t xml:space="preserve">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862"/>
      <w:del w:id="863" w:author="Vihari Réka" w:date="2018-11-22T10:11:00Z">
        <w:r w:rsidRPr="00D0072D" w:rsidDel="00465BCB">
          <w:rPr>
            <w:rFonts w:cs="Times New Roman"/>
          </w:rPr>
          <w:delText>gyorsaság</w:delText>
        </w:r>
        <w:commentRangeEnd w:id="862"/>
        <w:r w:rsidR="00B352E2" w:rsidDel="00465BCB">
          <w:rPr>
            <w:rStyle w:val="Jegyzethivatkozs"/>
          </w:rPr>
          <w:commentReference w:id="862"/>
        </w:r>
      </w:del>
      <w:ins w:id="864"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4122B753" w:rsidR="00A471C6" w:rsidRPr="00D0072D" w:rsidRDefault="00B51D2C" w:rsidP="00106CCB">
      <w:pPr>
        <w:pStyle w:val="Kpalrs"/>
        <w:spacing w:before="120" w:after="240" w:line="360" w:lineRule="auto"/>
        <w:jc w:val="center"/>
        <w:pPrChange w:id="865" w:author="Vihari Réka" w:date="2018-11-30T21:05:00Z">
          <w:pPr>
            <w:pStyle w:val="Kpalrs"/>
            <w:jc w:val="center"/>
          </w:pPr>
        </w:pPrChange>
      </w:pPr>
      <w:ins w:id="86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1</w:t>
      </w:r>
      <w:ins w:id="86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68" w:author="Vihari Réka" w:date="2018-12-03T11:50:00Z">
        <w:r w:rsidR="00DD781E">
          <w:rPr>
            <w:rFonts w:cs="Times New Roman"/>
            <w:b/>
            <w:bCs/>
            <w:i w:val="0"/>
            <w:iCs w:val="0"/>
            <w:noProof/>
            <w:color w:val="auto"/>
            <w:sz w:val="20"/>
            <w:szCs w:val="20"/>
          </w:rPr>
          <w:t>2</w:t>
        </w:r>
      </w:ins>
      <w:ins w:id="869" w:author="Vihari Réka" w:date="2018-11-30T21:45:00Z">
        <w:r>
          <w:rPr>
            <w:rFonts w:cs="Times New Roman"/>
            <w:b/>
            <w:bCs/>
            <w:i w:val="0"/>
            <w:iCs w:val="0"/>
            <w:color w:val="auto"/>
            <w:sz w:val="20"/>
            <w:szCs w:val="20"/>
          </w:rPr>
          <w:fldChar w:fldCharType="end"/>
        </w:r>
      </w:ins>
      <w:del w:id="870" w:author="Vihari Réka" w:date="2018-11-30T21:36:00Z">
        <w:r w:rsidR="005512CB" w:rsidRPr="00106CCB" w:rsidDel="00B51D2C">
          <w:rPr>
            <w:rFonts w:cs="Times New Roman"/>
            <w:b/>
            <w:bCs/>
            <w:i w:val="0"/>
            <w:iCs w:val="0"/>
            <w:color w:val="auto"/>
            <w:sz w:val="20"/>
            <w:szCs w:val="20"/>
            <w:rPrChange w:id="871" w:author="Vihari Réka" w:date="2018-11-30T21:05:00Z">
              <w:rPr>
                <w:noProof/>
              </w:rPr>
            </w:rPrChange>
          </w:rPr>
          <w:fldChar w:fldCharType="begin"/>
        </w:r>
        <w:r w:rsidR="005512CB" w:rsidRPr="00106CCB" w:rsidDel="00B51D2C">
          <w:rPr>
            <w:rFonts w:cs="Times New Roman"/>
            <w:b/>
            <w:bCs/>
            <w:i w:val="0"/>
            <w:iCs w:val="0"/>
            <w:color w:val="auto"/>
            <w:sz w:val="20"/>
            <w:szCs w:val="20"/>
            <w:rPrChange w:id="872" w:author="Vihari Réka" w:date="2018-11-30T21:05:00Z">
              <w:rPr>
                <w:noProof/>
              </w:rPr>
            </w:rPrChange>
          </w:rPr>
          <w:delInstrText xml:space="preserve"> STYLEREF 1 \s </w:delInstrText>
        </w:r>
        <w:r w:rsidR="005512CB" w:rsidRPr="00106CCB" w:rsidDel="00B51D2C">
          <w:rPr>
            <w:rFonts w:cs="Times New Roman"/>
            <w:b/>
            <w:bCs/>
            <w:i w:val="0"/>
            <w:iCs w:val="0"/>
            <w:color w:val="auto"/>
            <w:sz w:val="20"/>
            <w:szCs w:val="20"/>
            <w:rPrChange w:id="873" w:author="Vihari Réka" w:date="2018-11-30T21:05:00Z">
              <w:rPr>
                <w:noProof/>
              </w:rPr>
            </w:rPrChange>
          </w:rPr>
          <w:fldChar w:fldCharType="separate"/>
        </w:r>
        <w:r w:rsidR="000B295A" w:rsidRPr="00106CCB" w:rsidDel="00B51D2C">
          <w:rPr>
            <w:rFonts w:cs="Times New Roman"/>
            <w:b/>
            <w:bCs/>
            <w:i w:val="0"/>
            <w:iCs w:val="0"/>
            <w:color w:val="auto"/>
            <w:sz w:val="20"/>
            <w:szCs w:val="20"/>
            <w:rPrChange w:id="874" w:author="Vihari Réka" w:date="2018-11-30T21:05:00Z">
              <w:rPr>
                <w:noProof/>
              </w:rPr>
            </w:rPrChange>
          </w:rPr>
          <w:delText>1</w:delText>
        </w:r>
        <w:r w:rsidR="005512CB" w:rsidRPr="00106CCB" w:rsidDel="00B51D2C">
          <w:rPr>
            <w:rFonts w:cs="Times New Roman"/>
            <w:b/>
            <w:bCs/>
            <w:i w:val="0"/>
            <w:iCs w:val="0"/>
            <w:color w:val="auto"/>
            <w:sz w:val="20"/>
            <w:szCs w:val="20"/>
            <w:rPrChange w:id="875" w:author="Vihari Réka" w:date="2018-11-30T21:05:00Z">
              <w:rPr>
                <w:noProof/>
              </w:rPr>
            </w:rPrChange>
          </w:rPr>
          <w:fldChar w:fldCharType="end"/>
        </w:r>
        <w:r w:rsidR="000B295A" w:rsidRPr="00106CCB" w:rsidDel="00B51D2C">
          <w:rPr>
            <w:rFonts w:cs="Times New Roman"/>
            <w:b/>
            <w:bCs/>
            <w:i w:val="0"/>
            <w:iCs w:val="0"/>
            <w:color w:val="auto"/>
            <w:sz w:val="20"/>
            <w:szCs w:val="20"/>
            <w:rPrChange w:id="876" w:author="Vihari Réka" w:date="2018-11-30T21:05:00Z">
              <w:rPr/>
            </w:rPrChange>
          </w:rPr>
          <w:delText>.</w:delText>
        </w:r>
        <w:r w:rsidR="005512CB" w:rsidRPr="00106CCB" w:rsidDel="00B51D2C">
          <w:rPr>
            <w:rFonts w:cs="Times New Roman"/>
            <w:b/>
            <w:bCs/>
            <w:i w:val="0"/>
            <w:iCs w:val="0"/>
            <w:color w:val="auto"/>
            <w:sz w:val="20"/>
            <w:szCs w:val="20"/>
            <w:rPrChange w:id="877" w:author="Vihari Réka" w:date="2018-11-30T21:05:00Z">
              <w:rPr>
                <w:noProof/>
              </w:rPr>
            </w:rPrChange>
          </w:rPr>
          <w:fldChar w:fldCharType="begin"/>
        </w:r>
        <w:r w:rsidR="005512CB" w:rsidRPr="00106CCB" w:rsidDel="00B51D2C">
          <w:rPr>
            <w:rFonts w:cs="Times New Roman"/>
            <w:b/>
            <w:bCs/>
            <w:i w:val="0"/>
            <w:iCs w:val="0"/>
            <w:color w:val="auto"/>
            <w:sz w:val="20"/>
            <w:szCs w:val="20"/>
            <w:rPrChange w:id="878" w:author="Vihari Réka" w:date="2018-11-30T21:05:00Z">
              <w:rPr>
                <w:noProof/>
              </w:rPr>
            </w:rPrChange>
          </w:rPr>
          <w:delInstrText xml:space="preserve"> SEQ ábra \* ARABIC \s 1 </w:delInstrText>
        </w:r>
        <w:r w:rsidR="005512CB" w:rsidRPr="00106CCB" w:rsidDel="00B51D2C">
          <w:rPr>
            <w:rFonts w:cs="Times New Roman"/>
            <w:b/>
            <w:bCs/>
            <w:i w:val="0"/>
            <w:iCs w:val="0"/>
            <w:color w:val="auto"/>
            <w:sz w:val="20"/>
            <w:szCs w:val="20"/>
            <w:rPrChange w:id="879" w:author="Vihari Réka" w:date="2018-11-30T21:05:00Z">
              <w:rPr>
                <w:noProof/>
              </w:rPr>
            </w:rPrChange>
          </w:rPr>
          <w:fldChar w:fldCharType="separate"/>
        </w:r>
        <w:r w:rsidR="000B295A" w:rsidRPr="00106CCB" w:rsidDel="00B51D2C">
          <w:rPr>
            <w:rFonts w:cs="Times New Roman"/>
            <w:b/>
            <w:bCs/>
            <w:i w:val="0"/>
            <w:iCs w:val="0"/>
            <w:color w:val="auto"/>
            <w:sz w:val="20"/>
            <w:szCs w:val="20"/>
            <w:rPrChange w:id="880" w:author="Vihari Réka" w:date="2018-11-30T21:05:00Z">
              <w:rPr>
                <w:noProof/>
              </w:rPr>
            </w:rPrChange>
          </w:rPr>
          <w:delText>2</w:delText>
        </w:r>
        <w:r w:rsidR="005512CB" w:rsidRPr="00106CCB" w:rsidDel="00B51D2C">
          <w:rPr>
            <w:rFonts w:cs="Times New Roman"/>
            <w:b/>
            <w:bCs/>
            <w:i w:val="0"/>
            <w:iCs w:val="0"/>
            <w:color w:val="auto"/>
            <w:sz w:val="20"/>
            <w:szCs w:val="20"/>
            <w:rPrChange w:id="881" w:author="Vihari Réka" w:date="2018-11-30T21:05:00Z">
              <w:rPr>
                <w:noProof/>
              </w:rPr>
            </w:rPrChange>
          </w:rPr>
          <w:fldChar w:fldCharType="end"/>
        </w:r>
      </w:del>
      <w:r w:rsidR="00A471C6" w:rsidRPr="00106CCB">
        <w:rPr>
          <w:rFonts w:cs="Times New Roman"/>
          <w:b/>
          <w:bCs/>
          <w:i w:val="0"/>
          <w:iCs w:val="0"/>
          <w:color w:val="auto"/>
          <w:sz w:val="20"/>
          <w:szCs w:val="20"/>
          <w:rPrChange w:id="882" w:author="Vihari Réka" w:date="2018-11-30T21:05:00Z">
            <w:rPr/>
          </w:rPrChange>
        </w:rPr>
        <w:t>. ábra iOS készülékek gyorsasága Android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883"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884"/>
      <w:r w:rsidRPr="00D0072D">
        <w:rPr>
          <w:rFonts w:cs="Times New Roman"/>
        </w:rPr>
        <w:t>addig Android operációs rendszerrel ellátott társainak ez akár több mint a kétszeresébe is telhet</w:t>
      </w:r>
      <w:commentRangeEnd w:id="884"/>
      <w:r w:rsidR="00C14E9E">
        <w:rPr>
          <w:rStyle w:val="Jegyzethivatkozs"/>
        </w:rPr>
        <w:commentReference w:id="884"/>
      </w:r>
      <w:r w:rsidRPr="00D0072D">
        <w:rPr>
          <w:rFonts w:cs="Times New Roman"/>
        </w:rPr>
        <w:t xml:space="preserve">. </w:t>
      </w:r>
      <w:ins w:id="885"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886" w:author="Vihari Réka" w:date="2018-11-22T10:12:00Z">
        <w:r w:rsidR="00465BCB">
          <w:rPr>
            <w:rFonts w:cs="Times New Roman"/>
          </w:rPr>
          <w:t xml:space="preserve">Nem </w:t>
        </w:r>
      </w:ins>
      <w:del w:id="887"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888" w:author="Illanicz Barnabás" w:date="2018-11-26T11:19:00Z"/>
          <w:rFonts w:cs="Times New Roman"/>
        </w:rPr>
      </w:pPr>
    </w:p>
    <w:p w14:paraId="23DE425C" w14:textId="77777777" w:rsidR="00431D2A" w:rsidRDefault="00A471C6" w:rsidP="00A471C6">
      <w:pPr>
        <w:spacing w:after="120" w:line="360" w:lineRule="auto"/>
        <w:jc w:val="both"/>
        <w:rPr>
          <w:ins w:id="889" w:author="Illanicz Barnabás" w:date="2018-11-26T11:19:00Z"/>
          <w:rFonts w:cs="Times New Roman"/>
        </w:rPr>
      </w:pPr>
      <w:del w:id="890"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Továbbá, a csak cégen belüli platform támogatottságnak köszönhetően jobb a hardver és szoftver integrációja. A nemrég bevezetett 3D Touch funkciója említendő meg ez</w:t>
      </w:r>
      <w:ins w:id="891"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Illetve, ezzel is növelne az egyszerűbb használhatóságot az And</w:t>
      </w:r>
      <w:ins w:id="892" w:author="Illanicz Barnabás" w:date="2018-11-19T10:20:00Z">
        <w:r w:rsidR="004C3A0E">
          <w:rPr>
            <w:rFonts w:cs="Times New Roman"/>
          </w:rPr>
          <w:t>r</w:t>
        </w:r>
      </w:ins>
      <w:r>
        <w:rPr>
          <w:rFonts w:cs="Times New Roman"/>
        </w:rPr>
        <w:t>o</w:t>
      </w:r>
      <w:del w:id="893"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894"/>
      <w:r>
        <w:rPr>
          <w:rFonts w:cs="Times New Roman"/>
        </w:rPr>
        <w:t>Az App</w:t>
      </w:r>
      <w:ins w:id="895" w:author="Vihari Réka" w:date="2018-11-22T10:14:00Z">
        <w:r w:rsidR="00465BCB">
          <w:rPr>
            <w:rFonts w:cs="Times New Roman"/>
          </w:rPr>
          <w:t xml:space="preserve">le </w:t>
        </w:r>
      </w:ins>
      <w:del w:id="896" w:author="Illanicz Barnabás" w:date="2018-11-19T10:20:00Z">
        <w:r w:rsidDel="000F73BC">
          <w:rPr>
            <w:rFonts w:cs="Times New Roman"/>
          </w:rPr>
          <w:delText xml:space="preserve">le </w:delText>
        </w:r>
      </w:del>
      <w:r>
        <w:rPr>
          <w:rFonts w:cs="Times New Roman"/>
        </w:rPr>
        <w:t>Store-ban megtalálható alkalmazások kiemelkedőek a Google</w:t>
      </w:r>
      <w:ins w:id="897"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894"/>
      <w:r w:rsidR="008C5897">
        <w:rPr>
          <w:rStyle w:val="Jegyzethivatkozs"/>
        </w:rPr>
        <w:commentReference w:id="894"/>
      </w:r>
      <w:r>
        <w:rPr>
          <w:rFonts w:cs="Times New Roman"/>
        </w:rPr>
        <w:t xml:space="preserve">Ez az Apple szigorú követelményeinek is köszönhető, az applikációk publikálásával szemben. Továbbá, </w:t>
      </w:r>
      <w:commentRangeStart w:id="898"/>
      <w:r>
        <w:rPr>
          <w:rFonts w:cs="Times New Roman"/>
        </w:rPr>
        <w:t xml:space="preserve">az Android nagy </w:t>
      </w:r>
      <w:del w:id="899" w:author="Vihari Réka" w:date="2018-11-22T10:16:00Z">
        <w:r w:rsidDel="00465BCB">
          <w:rPr>
            <w:rFonts w:cs="Times New Roman"/>
          </w:rPr>
          <w:delText xml:space="preserve">platform </w:delText>
        </w:r>
      </w:del>
      <w:ins w:id="900" w:author="Vihari Réka" w:date="2018-11-22T10:16:00Z">
        <w:r w:rsidR="00465BCB">
          <w:rPr>
            <w:rFonts w:cs="Times New Roman"/>
          </w:rPr>
          <w:t>eszköz</w:t>
        </w:r>
      </w:ins>
      <w:r>
        <w:rPr>
          <w:rFonts w:cs="Times New Roman"/>
        </w:rPr>
        <w:t xml:space="preserve">támogatottsága </w:t>
      </w:r>
      <w:ins w:id="901" w:author="Vihari Réka" w:date="2018-11-22T10:16:00Z">
        <w:r w:rsidR="00465BCB">
          <w:rPr>
            <w:rFonts w:cs="Times New Roman"/>
          </w:rPr>
          <w:t xml:space="preserve">és a különböző gyártók </w:t>
        </w:r>
      </w:ins>
      <w:r>
        <w:rPr>
          <w:rFonts w:cs="Times New Roman"/>
        </w:rPr>
        <w:t>révén</w:t>
      </w:r>
      <w:commentRangeEnd w:id="898"/>
      <w:r w:rsidR="004D2196">
        <w:rPr>
          <w:rStyle w:val="Jegyzethivatkozs"/>
        </w:rPr>
        <w:commentReference w:id="898"/>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902"/>
      <w:del w:id="903" w:author="Vihari Réka" w:date="2018-11-22T10:16:00Z">
        <w:r w:rsidDel="00465BCB">
          <w:rPr>
            <w:rFonts w:cs="Times New Roman"/>
          </w:rPr>
          <w:delText xml:space="preserve">platformra </w:delText>
        </w:r>
        <w:commentRangeEnd w:id="902"/>
        <w:r w:rsidR="003C458B" w:rsidDel="00465BCB">
          <w:rPr>
            <w:rStyle w:val="Jegyzethivatkozs"/>
          </w:rPr>
          <w:commentReference w:id="902"/>
        </w:r>
      </w:del>
      <w:ins w:id="904"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905"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906" w:name="_Toc531377875"/>
      <w:bookmarkStart w:id="907" w:name="OLE_LINK27"/>
      <w:bookmarkStart w:id="908" w:name="OLE_LINK28"/>
      <w:bookmarkEnd w:id="821"/>
      <w:bookmarkEnd w:id="822"/>
      <w:r w:rsidRPr="00CD4015">
        <w:rPr>
          <w:rFonts w:ascii="Times New Roman" w:eastAsia="Times New Roman" w:hAnsi="Times New Roman" w:cs="Arial"/>
          <w:color w:val="auto"/>
          <w:kern w:val="32"/>
          <w:sz w:val="36"/>
          <w:szCs w:val="32"/>
        </w:rPr>
        <w:lastRenderedPageBreak/>
        <w:t>2</w:t>
      </w:r>
      <w:del w:id="909" w:author="Vihari Réka" w:date="2018-11-30T21:25:00Z">
        <w:r w:rsidRPr="00CD4015" w:rsidDel="004D20DC">
          <w:rPr>
            <w:rFonts w:ascii="Times New Roman" w:eastAsia="Times New Roman" w:hAnsi="Times New Roman" w:cs="Arial"/>
            <w:color w:val="auto"/>
            <w:kern w:val="32"/>
            <w:sz w:val="36"/>
            <w:szCs w:val="32"/>
          </w:rPr>
          <w:delText>.</w:delText>
        </w:r>
      </w:del>
      <w:r w:rsidRPr="00CD4015">
        <w:rPr>
          <w:rFonts w:ascii="Times New Roman" w:eastAsia="Times New Roman" w:hAnsi="Times New Roman" w:cs="Arial"/>
          <w:color w:val="auto"/>
          <w:kern w:val="32"/>
          <w:sz w:val="36"/>
          <w:szCs w:val="32"/>
        </w:rPr>
        <w:t xml:space="preserve"> Az iOS platform bemutatása</w:t>
      </w:r>
      <w:bookmarkEnd w:id="906"/>
    </w:p>
    <w:p w14:paraId="0C7F1128" w14:textId="2DC482EA" w:rsidR="00A471C6" w:rsidRPr="00CD4015" w:rsidRDefault="004D20DC" w:rsidP="00B51D2C">
      <w:pPr>
        <w:pStyle w:val="Cmsor2"/>
      </w:pPr>
      <w:bookmarkStart w:id="910" w:name="_Toc531377876"/>
      <w:bookmarkStart w:id="911" w:name="OLE_LINK29"/>
      <w:bookmarkStart w:id="912" w:name="OLE_LINK30"/>
      <w:bookmarkEnd w:id="907"/>
      <w:bookmarkEnd w:id="908"/>
      <w:ins w:id="913" w:author="Vihari Réka" w:date="2018-11-30T21:26:00Z">
        <w:r>
          <w:t xml:space="preserve">2.1 </w:t>
        </w:r>
      </w:ins>
      <w:r w:rsidR="00A471C6" w:rsidRPr="00CD4015">
        <w:t>Az operációs rendszer fejlődése</w:t>
      </w:r>
      <w:bookmarkEnd w:id="910"/>
    </w:p>
    <w:bookmarkEnd w:id="911"/>
    <w:bookmarkEnd w:id="912"/>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bookmarkStart w:id="914" w:name="OLE_LINK31"/>
      <w:bookmarkStart w:id="915" w:name="OLE_LINK32"/>
      <w:r w:rsidRPr="00EF6033">
        <w:rPr>
          <w:rFonts w:cs="Times New Roman"/>
        </w:rPr>
        <w:t xml:space="preserve">Az Apple operációs rendszere az iOS, mely iPhone, iPad és iPod eszközökön működik. Mint minden operációs rendszer, ez is tartalmaz beépített alkalmazásokat (például: Üzenetek, Telefon, </w:t>
      </w:r>
      <w:proofErr w:type="gramStart"/>
      <w:r w:rsidRPr="00EF6033">
        <w:rPr>
          <w:rFonts w:cs="Times New Roman"/>
        </w:rPr>
        <w:t>Internetböngésző,</w:t>
      </w:r>
      <w:proofErr w:type="gramEnd"/>
      <w:r w:rsidRPr="00EF6033">
        <w:rPr>
          <w:rFonts w:cs="Times New Roman"/>
        </w:rPr>
        <w:t xml:space="preserve">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916" w:author="Illanicz Barnabás" w:date="2018-11-26T11:23:00Z">
            <w:rPr>
              <w:rFonts w:ascii="Calibri" w:hAnsi="Calibri" w:cs="Times New Roman"/>
              <w:color w:val="000000"/>
              <w:lang w:eastAsia="hu-HU"/>
            </w:rPr>
          </w:rPrChange>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del w:id="917" w:author="Vihari Réka" w:date="2018-12-01T00:42:00Z">
        <w:r w:rsidRPr="00EF6033" w:rsidDel="00E95137">
          <w:rPr>
            <w:rFonts w:cs="Times New Roman"/>
          </w:rPr>
          <w:delText>.</w:delText>
        </w:r>
      </w:del>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016B5376"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918"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DD781E">
        <w:rPr>
          <w:rFonts w:cs="Times New Roman"/>
          <w:b/>
          <w:bCs/>
          <w:i w:val="0"/>
          <w:iCs w:val="0"/>
          <w:noProof/>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w:t>
      </w:r>
      <w:ins w:id="919" w:author="Vihari Réka" w:date="2018-11-30T21:27:00Z">
        <w:r w:rsidR="004D20DC">
          <w:rPr>
            <w:rFonts w:cs="Times New Roman"/>
            <w:b/>
            <w:bCs/>
            <w:i w:val="0"/>
            <w:iCs w:val="0"/>
            <w:color w:val="auto"/>
            <w:sz w:val="20"/>
            <w:szCs w:val="20"/>
          </w:rPr>
          <w:t>1.</w:t>
        </w:r>
      </w:ins>
      <w:r w:rsidRPr="00F60186">
        <w:rPr>
          <w:rFonts w:cs="Times New Roman"/>
          <w:b/>
          <w:bCs/>
          <w:i w:val="0"/>
          <w:iCs w:val="0"/>
          <w:color w:val="auto"/>
          <w:sz w:val="20"/>
          <w:szCs w:val="20"/>
        </w:rPr>
        <w:t xml:space="preserve">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14939092"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ins w:id="920" w:author="Vihari Réka" w:date="2018-11-30T21:27:00Z">
        <w:r w:rsidR="004D20DC">
          <w:rPr>
            <w:rFonts w:cs="Times New Roman"/>
            <w:b/>
            <w:bCs/>
            <w:i w:val="0"/>
            <w:iCs w:val="0"/>
            <w:color w:val="auto"/>
            <w:sz w:val="20"/>
            <w:szCs w:val="20"/>
          </w:rPr>
          <w:t>1.</w:t>
        </w:r>
      </w:ins>
      <w:del w:id="921"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DD781E">
        <w:rPr>
          <w:rFonts w:cs="Times New Roman"/>
          <w:b/>
          <w:bCs/>
          <w:i w:val="0"/>
          <w:iCs w:val="0"/>
          <w:noProof/>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bookmarkEnd w:id="914"/>
    <w:bookmarkEnd w:id="915"/>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4D20DC">
      <w:pPr>
        <w:pStyle w:val="Cmsor3"/>
        <w:numPr>
          <w:ilvl w:val="2"/>
          <w:numId w:val="12"/>
        </w:numPr>
        <w:ind w:left="0" w:firstLine="0"/>
        <w:pPrChange w:id="922" w:author="Vihari Réka" w:date="2018-11-30T21:27:00Z">
          <w:pPr>
            <w:pStyle w:val="Cmsor3"/>
            <w:numPr>
              <w:ilvl w:val="2"/>
              <w:numId w:val="12"/>
            </w:numPr>
            <w:ind w:left="720" w:hanging="720"/>
          </w:pPr>
        </w:pPrChange>
      </w:pPr>
      <w:bookmarkStart w:id="923" w:name="_Toc531377877"/>
      <w:bookmarkStart w:id="924" w:name="OLE_LINK33"/>
      <w:bookmarkStart w:id="925" w:name="OLE_LINK34"/>
      <w:r w:rsidRPr="00CD4015">
        <w:t>iOS 9</w:t>
      </w:r>
      <w:bookmarkEnd w:id="923"/>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926" w:author="Vihari Réka" w:date="2018-11-24T12:32:00Z"/>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927" w:author="Vihari Réka" w:date="2018-11-24T12:32:00Z">
        <w:r>
          <w:rPr>
            <w:rFonts w:cs="Times New Roman"/>
          </w:rPr>
          <w:t xml:space="preserve">A fejlesztőknek nagy segítséget nyújtott a UIStackView bevezetése, mely megkönnyítette a képernyőn lévő elemek megfelelő elhelyezését. Az alkalmazás fejlesztése közben kijelölhetünk elemeket (szövegek, gombok, stb,), amiket beágyazunk egy UIStackView-ba, melyből választhatunk vízszintes és függőleges rendezést. </w:t>
        </w:r>
      </w:ins>
      <w:ins w:id="928"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4D20DC">
      <w:pPr>
        <w:pStyle w:val="Cmsor3"/>
        <w:numPr>
          <w:ilvl w:val="2"/>
          <w:numId w:val="11"/>
        </w:numPr>
        <w:ind w:left="0" w:firstLine="0"/>
        <w:pPrChange w:id="929" w:author="Vihari Réka" w:date="2018-11-30T21:27:00Z">
          <w:pPr>
            <w:pStyle w:val="Cmsor3"/>
            <w:numPr>
              <w:ilvl w:val="2"/>
              <w:numId w:val="11"/>
            </w:numPr>
            <w:ind w:left="720" w:hanging="720"/>
          </w:pPr>
        </w:pPrChange>
      </w:pPr>
      <w:bookmarkStart w:id="930" w:name="_Toc531377878"/>
      <w:r w:rsidRPr="00CD4015">
        <w:lastRenderedPageBreak/>
        <w:t>iOS 10</w:t>
      </w:r>
      <w:bookmarkEnd w:id="930"/>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931"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932" w:author="Illanicz Barnabás" w:date="2018-11-26T11:24:00Z"/>
          <w:rFonts w:cs="Times New Roman"/>
        </w:rPr>
      </w:pPr>
      <w:ins w:id="933" w:author="Vihari Réka" w:date="2018-11-24T12:25:00Z">
        <w:r>
          <w:rPr>
            <w:rFonts w:cs="Times New Roman"/>
          </w:rPr>
          <w:t>Fejlesztők számára az al</w:t>
        </w:r>
        <w:del w:id="934" w:author="Illanicz Barnabás" w:date="2018-11-26T11:04:00Z">
          <w:r w:rsidDel="000D7012">
            <w:rPr>
              <w:rFonts w:cs="Times New Roman"/>
            </w:rPr>
            <w:delText>a</w:delText>
          </w:r>
        </w:del>
        <w:r>
          <w:rPr>
            <w:rFonts w:cs="Times New Roman"/>
          </w:rPr>
          <w:t>k</w:t>
        </w:r>
      </w:ins>
      <w:ins w:id="935" w:author="Illanicz Barnabás" w:date="2018-11-26T11:04:00Z">
        <w:r w:rsidR="000D7012">
          <w:rPr>
            <w:rFonts w:cs="Times New Roman"/>
          </w:rPr>
          <w:t>a</w:t>
        </w:r>
      </w:ins>
      <w:ins w:id="936" w:author="Vihari Réka" w:date="2018-11-24T12:25:00Z">
        <w:r>
          <w:rPr>
            <w:rFonts w:cs="Times New Roman"/>
          </w:rPr>
          <w:t>l</w:t>
        </w:r>
        <w:del w:id="937" w:author="Illanicz Barnabás" w:date="2018-11-26T11:05:00Z">
          <w:r w:rsidDel="000D7012">
            <w:rPr>
              <w:rFonts w:cs="Times New Roman"/>
            </w:rPr>
            <w:delText>a</w:delText>
          </w:r>
        </w:del>
        <w:r>
          <w:rPr>
            <w:rFonts w:cs="Times New Roman"/>
          </w:rPr>
          <w:t>m</w:t>
        </w:r>
      </w:ins>
      <w:ins w:id="938" w:author="Illanicz Barnabás" w:date="2018-11-26T11:05:00Z">
        <w:r w:rsidR="000D7012">
          <w:rPr>
            <w:rFonts w:cs="Times New Roman"/>
          </w:rPr>
          <w:t>a</w:t>
        </w:r>
      </w:ins>
      <w:ins w:id="939" w:author="Vihari Réka" w:date="2018-11-24T12:25:00Z">
        <w:r>
          <w:rPr>
            <w:rFonts w:cs="Times New Roman"/>
          </w:rPr>
          <w:t>zásokon belüli üzenet küld</w:t>
        </w:r>
      </w:ins>
      <w:ins w:id="940" w:author="Illanicz Barnabás" w:date="2018-11-26T11:05:00Z">
        <w:r w:rsidR="000D7012">
          <w:rPr>
            <w:rFonts w:cs="Times New Roman"/>
          </w:rPr>
          <w:t>és</w:t>
        </w:r>
      </w:ins>
      <w:ins w:id="941" w:author="Vihari Réka" w:date="2018-11-24T12:25:00Z">
        <w:del w:id="942" w:author="Illanicz Barnabás" w:date="2018-11-26T11:05:00Z">
          <w:r w:rsidDel="000D7012">
            <w:rPr>
              <w:rFonts w:cs="Times New Roman"/>
            </w:rPr>
            <w:delText>sé</w:delText>
          </w:r>
        </w:del>
        <w:r>
          <w:rPr>
            <w:rFonts w:cs="Times New Roman"/>
          </w:rPr>
          <w:t>hez az Apple létrehozta az MSMessageAppViewController</w:t>
        </w:r>
      </w:ins>
      <w:ins w:id="943" w:author="Vihari Réka" w:date="2018-11-24T12:26:00Z">
        <w:r>
          <w:rPr>
            <w:rFonts w:cs="Times New Roman"/>
          </w:rPr>
          <w:t xml:space="preserve"> osztály</w:t>
        </w:r>
      </w:ins>
      <w:ins w:id="944" w:author="Illanicz Barnabás" w:date="2018-11-26T11:04:00Z">
        <w:r w:rsidR="000D7012">
          <w:rPr>
            <w:rFonts w:cs="Times New Roman"/>
          </w:rPr>
          <w:t>t</w:t>
        </w:r>
      </w:ins>
      <w:ins w:id="945" w:author="Vihari Réka" w:date="2018-11-24T12:26:00Z">
        <w:r>
          <w:rPr>
            <w:rFonts w:cs="Times New Roman"/>
          </w:rPr>
          <w:t>, mely szabadon felhasználható. Interaktív üzenetek készíthetőek vele</w:t>
        </w:r>
      </w:ins>
      <w:ins w:id="946" w:author="Vihari Réka" w:date="2018-11-24T12:27:00Z">
        <w:r>
          <w:rPr>
            <w:rFonts w:cs="Times New Roman"/>
          </w:rPr>
          <w:t xml:space="preserve">, illetve a shouldExpire </w:t>
        </w:r>
        <w:r w:rsidR="007B5552">
          <w:rPr>
            <w:rFonts w:cs="Times New Roman"/>
          </w:rPr>
          <w:t xml:space="preserve">metódus használatával beállítható, hogy egy üzenet automatikusan törlődjön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947" w:author="Illanicz Barnabás" w:date="2018-11-26T11:24:00Z">
          <w:pPr>
            <w:ind w:right="-11"/>
          </w:pPr>
        </w:pPrChange>
      </w:pPr>
    </w:p>
    <w:p w14:paraId="079BECE0" w14:textId="3EDF0247" w:rsidR="00A471C6" w:rsidRPr="004D20DC" w:rsidDel="00857344" w:rsidRDefault="00A471C6" w:rsidP="004D20DC">
      <w:pPr>
        <w:ind w:right="-11"/>
        <w:rPr>
          <w:del w:id="948" w:author="Illanicz Barnabás" w:date="2018-11-26T11:24:00Z"/>
          <w:rFonts w:cs="Arial"/>
          <w:rPrChange w:id="949" w:author="Vihari Réka" w:date="2018-11-30T21:28:00Z">
            <w:rPr>
              <w:del w:id="950" w:author="Illanicz Barnabás" w:date="2018-11-26T11:24:00Z"/>
              <w:rFonts w:ascii="Calibri" w:hAnsi="Calibri" w:cs="Times New Roman"/>
              <w:color w:val="000000"/>
              <w:lang w:eastAsia="hu-HU"/>
            </w:rPr>
          </w:rPrChange>
        </w:rPr>
        <w:pPrChange w:id="951" w:author="Vihari Réka" w:date="2018-11-30T21:28:00Z">
          <w:pPr>
            <w:ind w:right="-11"/>
          </w:pPr>
        </w:pPrChange>
      </w:pPr>
      <w:bookmarkStart w:id="952" w:name="_Toc531375393"/>
      <w:bookmarkStart w:id="953" w:name="_Toc531375546"/>
      <w:bookmarkStart w:id="954" w:name="_Toc531375685"/>
      <w:bookmarkStart w:id="955" w:name="_Toc531376357"/>
      <w:bookmarkStart w:id="956" w:name="_Toc531377879"/>
      <w:bookmarkEnd w:id="952"/>
      <w:bookmarkEnd w:id="953"/>
      <w:bookmarkEnd w:id="954"/>
      <w:bookmarkEnd w:id="955"/>
      <w:bookmarkEnd w:id="956"/>
    </w:p>
    <w:p w14:paraId="03DAF59E" w14:textId="77777777" w:rsidR="00A471C6" w:rsidRPr="00CD4015" w:rsidRDefault="00A471C6" w:rsidP="004D20DC">
      <w:pPr>
        <w:pStyle w:val="Cmsor3"/>
        <w:numPr>
          <w:ilvl w:val="2"/>
          <w:numId w:val="10"/>
        </w:numPr>
        <w:ind w:left="0" w:firstLine="0"/>
        <w:pPrChange w:id="957" w:author="Vihari Réka" w:date="2018-11-30T21:28:00Z">
          <w:pPr>
            <w:pStyle w:val="Cmsor3"/>
            <w:numPr>
              <w:ilvl w:val="2"/>
              <w:numId w:val="10"/>
            </w:numPr>
            <w:ind w:left="720" w:hanging="720"/>
          </w:pPr>
        </w:pPrChange>
      </w:pPr>
      <w:bookmarkStart w:id="958" w:name="_Toc531377880"/>
      <w:r w:rsidRPr="00CD4015">
        <w:t>iOS 11</w:t>
      </w:r>
      <w:bookmarkEnd w:id="958"/>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6BD5794F" w:rsidR="00A471C6" w:rsidRDefault="00A471C6" w:rsidP="00A471C6">
      <w:pPr>
        <w:spacing w:after="120" w:line="360" w:lineRule="auto"/>
        <w:ind w:firstLine="720"/>
        <w:jc w:val="both"/>
        <w:rPr>
          <w:ins w:id="959" w:author="Vihari Réka" w:date="2018-11-23T21:44:00Z"/>
          <w:rFonts w:cs="Times New Roman"/>
        </w:rPr>
      </w:pPr>
      <w:r w:rsidRPr="00EF6033">
        <w:rPr>
          <w:rFonts w:cs="Times New Roman"/>
        </w:rPr>
        <w:t>Az iOS 11-es verziój</w:t>
      </w:r>
      <w:ins w:id="960" w:author="Vihari Réka" w:date="2018-12-01T00:42:00Z">
        <w:r w:rsidR="00E95137">
          <w:rPr>
            <w:rFonts w:cs="Times New Roman"/>
          </w:rPr>
          <w:t>a</w:t>
        </w:r>
      </w:ins>
      <w:del w:id="961" w:author="Vihari Réka" w:date="2018-12-01T00:42:00Z">
        <w:r w:rsidRPr="00EF6033" w:rsidDel="00E95137">
          <w:rPr>
            <w:rFonts w:cs="Times New Roman"/>
          </w:rPr>
          <w:delText>át</w:delText>
        </w:r>
      </w:del>
      <w:r w:rsidRPr="00EF6033">
        <w:rPr>
          <w:rFonts w:cs="Times New Roman"/>
        </w:rPr>
        <w:t xml:space="preserve">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962" w:author="Vihari Réka" w:date="2018-11-23T21:44:00Z">
        <w:r>
          <w:rPr>
            <w:rFonts w:cs="Times New Roman"/>
          </w:rPr>
          <w:lastRenderedPageBreak/>
          <w:t xml:space="preserve">A fejlesztők számára </w:t>
        </w:r>
        <w:r w:rsidR="00616923">
          <w:rPr>
            <w:rFonts w:cs="Times New Roman"/>
          </w:rPr>
          <w:t>az ARKit megjelenése volt a legfőbb funkció</w:t>
        </w:r>
      </w:ins>
      <w:ins w:id="963" w:author="Vihari Réka" w:date="2018-11-23T21:56:00Z">
        <w:r w:rsidR="008531E2">
          <w:rPr>
            <w:rFonts w:cs="Times New Roman"/>
          </w:rPr>
          <w:t>, mely segítségével a készülék feltérképezheti a környezetet</w:t>
        </w:r>
      </w:ins>
      <w:ins w:id="964" w:author="Vihari Réka" w:date="2018-11-23T21:57:00Z">
        <w:r w:rsidR="008531E2">
          <w:rPr>
            <w:rFonts w:cs="Times New Roman"/>
          </w:rPr>
          <w:t xml:space="preserve">, melyet a fejlesztők manipulálhatnak és </w:t>
        </w:r>
      </w:ins>
      <w:ins w:id="965" w:author="Vihari Réka" w:date="2018-11-23T21:59:00Z">
        <w:r w:rsidR="008531E2">
          <w:rPr>
            <w:rFonts w:cs="Times New Roman"/>
          </w:rPr>
          <w:t xml:space="preserve">virtuális objektumokat helyezhetnek rá. Az ARKit integrálható 2D és 3D </w:t>
        </w:r>
      </w:ins>
      <w:ins w:id="966" w:author="Vihari Réka" w:date="2018-11-23T22:00:00Z">
        <w:r w:rsidR="008531E2">
          <w:rPr>
            <w:rFonts w:cs="Times New Roman"/>
          </w:rPr>
          <w:t>játékokhoz, melye</w:t>
        </w:r>
      </w:ins>
      <w:ins w:id="967" w:author="Illanicz Barnabás" w:date="2018-11-26T11:08:00Z">
        <w:r w:rsidR="000F54A7">
          <w:rPr>
            <w:rFonts w:cs="Times New Roman"/>
          </w:rPr>
          <w:t>ket</w:t>
        </w:r>
      </w:ins>
      <w:ins w:id="968" w:author="Vihari Réka" w:date="2018-11-23T22:00:00Z">
        <w:del w:id="969"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970" w:author="Vihari Réka" w:date="2018-11-23T22:01:00Z">
        <w:r w:rsidRPr="00EF6033" w:rsidDel="008531E2">
          <w:rPr>
            <w:rFonts w:cs="Times New Roman"/>
          </w:rPr>
          <w:delText xml:space="preserve">Új </w:delText>
        </w:r>
      </w:del>
      <w:ins w:id="971"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972" w:name="_Toc531377881"/>
      <w:r w:rsidRPr="00CD4015">
        <w:t>iOS 12</w:t>
      </w:r>
      <w:bookmarkEnd w:id="972"/>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973"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974"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pPr>
        <w:spacing w:after="120" w:line="360" w:lineRule="auto"/>
        <w:ind w:firstLine="720"/>
        <w:jc w:val="both"/>
        <w:rPr>
          <w:rFonts w:ascii="Calibri" w:hAnsi="Calibri" w:cs="Times New Roman"/>
          <w:color w:val="000000"/>
        </w:rPr>
        <w:pPrChange w:id="975" w:author="Illanicz Barnabás" w:date="2018-11-26T11:08:00Z">
          <w:pPr>
            <w:ind w:right="-11"/>
          </w:pPr>
        </w:pPrChange>
      </w:pPr>
    </w:p>
    <w:p w14:paraId="7514F36E" w14:textId="23EB21E7" w:rsidR="00A471C6" w:rsidRPr="00CD4015" w:rsidDel="00FD7292" w:rsidRDefault="00A471C6">
      <w:pPr>
        <w:numPr>
          <w:ilvl w:val="1"/>
          <w:numId w:val="10"/>
        </w:numPr>
        <w:ind w:left="0"/>
        <w:rPr>
          <w:del w:id="976" w:author="Vihari Réka" w:date="2018-11-24T13:59:00Z"/>
        </w:rPr>
        <w:pPrChange w:id="977" w:author="Illanicz Barnabás" w:date="2018-11-26T11:09:00Z">
          <w:pPr>
            <w:pStyle w:val="Cmsor2"/>
            <w:numPr>
              <w:ilvl w:val="1"/>
              <w:numId w:val="10"/>
            </w:numPr>
            <w:ind w:left="580" w:hanging="580"/>
          </w:pPr>
        </w:pPrChange>
      </w:pPr>
      <w:del w:id="978"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979"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980" w:author="Vihari Réka" w:date="2018-11-24T13:59:00Z"/>
        </w:rPr>
      </w:pPr>
      <w:del w:id="981"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982"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983" w:author="Vihari Réka" w:date="2018-11-24T13:59:00Z"/>
          <w:rFonts w:cs="Times New Roman"/>
        </w:rPr>
      </w:pPr>
      <w:commentRangeStart w:id="984"/>
      <w:del w:id="985"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986" w:author="Vihari Réka" w:date="2018-11-24T13:59:00Z"/>
          <w:rFonts w:cs="Times New Roman"/>
        </w:rPr>
      </w:pPr>
      <w:del w:id="987"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984"/>
        <w:r w:rsidR="00A87FDE" w:rsidDel="00FD7292">
          <w:rPr>
            <w:rStyle w:val="Jegyzethivatkozs"/>
          </w:rPr>
          <w:commentReference w:id="984"/>
        </w:r>
      </w:del>
    </w:p>
    <w:p w14:paraId="4D8945BF" w14:textId="56F5C05C" w:rsidR="00A471C6" w:rsidRPr="00EF6033" w:rsidDel="00FD7292" w:rsidRDefault="00A471C6" w:rsidP="00A471C6">
      <w:pPr>
        <w:spacing w:after="120" w:line="360" w:lineRule="auto"/>
        <w:ind w:firstLine="720"/>
        <w:jc w:val="both"/>
        <w:rPr>
          <w:del w:id="988" w:author="Vihari Réka" w:date="2018-11-24T13:59:00Z"/>
          <w:rFonts w:cs="Times New Roman"/>
        </w:rPr>
      </w:pPr>
      <w:del w:id="989"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7BAC6A73" w:rsidR="00A471C6" w:rsidRPr="00CD4015" w:rsidRDefault="00A471C6" w:rsidP="00B51D2C">
      <w:pPr>
        <w:pStyle w:val="Cmsor2"/>
        <w:numPr>
          <w:ilvl w:val="1"/>
          <w:numId w:val="10"/>
        </w:numPr>
        <w:pPrChange w:id="990" w:author="Vihari Réka" w:date="2018-11-30T21:33:00Z">
          <w:pPr>
            <w:pStyle w:val="Cmsor3"/>
            <w:numPr>
              <w:ilvl w:val="2"/>
              <w:numId w:val="10"/>
            </w:numPr>
            <w:ind w:left="720" w:hanging="720"/>
          </w:pPr>
        </w:pPrChange>
      </w:pPr>
      <w:bookmarkStart w:id="991" w:name="_Toc531377882"/>
      <w:r w:rsidRPr="00CD4015">
        <w:t>Swift</w:t>
      </w:r>
      <w:bookmarkEnd w:id="991"/>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iOS 8 operációs rendszerrel együtt. </w:t>
      </w:r>
      <w:ins w:id="992" w:author="Vihari Réka" w:date="2018-11-24T14:17:00Z">
        <w:r w:rsidR="008701A8">
          <w:rPr>
            <w:rFonts w:cs="Times New Roman"/>
          </w:rPr>
          <w:t xml:space="preserve">Az Apple eddigi fejlesztői nyelvét, az Objective-C-t váltotta fel. </w:t>
        </w:r>
      </w:ins>
      <w:r w:rsidRPr="00EF6033">
        <w:rPr>
          <w:rFonts w:cs="Times New Roman"/>
        </w:rPr>
        <w:t>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A nyelv az objektum-orientáltság mellett támogatja a strukturált, a procedurális-imperatív és a funkcionális stílusú programozást is. Legjelentősebb előnyei a biztonságos és kényelmes fejlesztés, illetve a jó futásidejű teljesítményre törekvés.</w:t>
      </w:r>
      <w:del w:id="993" w:author="Illanicz Barnabás" w:date="2018-11-26T12:37:00Z">
        <w:r w:rsidRPr="00EF6033" w:rsidDel="009B2779">
          <w:rPr>
            <w:rFonts w:cs="Times New Roman"/>
          </w:rPr>
          <w:delText xml:space="preserve"> </w:delText>
        </w:r>
      </w:del>
    </w:p>
    <w:p w14:paraId="620E4DDD" w14:textId="08934B4C" w:rsidR="00A471C6" w:rsidRPr="00E95137" w:rsidRDefault="00A471C6" w:rsidP="00E95137">
      <w:pPr>
        <w:spacing w:after="120" w:line="360" w:lineRule="auto"/>
        <w:ind w:firstLine="720"/>
        <w:jc w:val="both"/>
        <w:rPr>
          <w:rFonts w:cs="Times New Roman"/>
          <w:rPrChange w:id="994" w:author="Vihari Réka" w:date="2018-12-01T00:43:00Z">
            <w:rPr>
              <w:rFonts w:ascii="Calibri" w:hAnsi="Calibri" w:cs="Times New Roman"/>
              <w:color w:val="000000"/>
            </w:rPr>
          </w:rPrChange>
        </w:rPr>
        <w:pPrChange w:id="995" w:author="Vihari Réka" w:date="2018-12-01T00:43:00Z">
          <w:pPr>
            <w:ind w:right="-11"/>
          </w:pPr>
        </w:pPrChange>
      </w:pPr>
      <w:r w:rsidRPr="00EF6033">
        <w:rPr>
          <w:rFonts w:cs="Times New Roman"/>
        </w:rPr>
        <w:t xml:space="preserve">A dolgozatomban a Swift nyelvet használom, </w:t>
      </w:r>
      <w:del w:id="996"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997" w:author="Vihari Réka" w:date="2018-11-24T14:19:00Z">
        <w:r w:rsidR="008701A8">
          <w:rPr>
            <w:rFonts w:cs="Times New Roman"/>
          </w:rPr>
          <w:t xml:space="preserve">melynek egyszerűsítetett szintaxisa és nyelvtana van az Objective-C-hez képest. </w:t>
        </w:r>
      </w:ins>
      <w:ins w:id="998" w:author="Vihari Réka" w:date="2018-11-24T14:20:00Z">
        <w:r w:rsidR="008701A8">
          <w:rPr>
            <w:rFonts w:cs="Times New Roman"/>
          </w:rPr>
          <w:t>A Swift nyelv könnyen olvashat és írható. Továbbá, ugyanahhoz a funkcióhoz Swift nyelven kevesebb kódot kell írnunk, mint Objective-C-ben.</w:t>
        </w:r>
      </w:ins>
      <w:del w:id="999" w:author="Vihari Réka" w:date="2018-11-29T12:33:00Z">
        <w:r w:rsidR="0061712F" w:rsidRPr="00E95137" w:rsidDel="00936CC5">
          <w:rPr>
            <w:rFonts w:cs="Times New Roman"/>
            <w:rPrChange w:id="1000" w:author="Vihari Réka" w:date="2018-12-01T00:43:00Z">
              <w:rPr>
                <w:rStyle w:val="Jegyzethivatkozs"/>
              </w:rPr>
            </w:rPrChange>
          </w:rPr>
          <w:commentReference w:id="1001"/>
        </w:r>
      </w:del>
      <w:ins w:id="1002" w:author="Vihari Réka" w:date="2018-11-24T14:21:00Z">
        <w:del w:id="1003" w:author="Illanicz Barnabás" w:date="2018-11-26T11:25:00Z">
          <w:r w:rsidR="008701A8" w:rsidDel="0061712F">
            <w:rPr>
              <w:rFonts w:cs="Times New Roman"/>
            </w:rPr>
            <w:delText xml:space="preserve"> </w:delText>
          </w:r>
        </w:del>
      </w:ins>
      <w:ins w:id="1004" w:author="Vihari Réka" w:date="2018-11-24T14:19:00Z">
        <w:del w:id="1005" w:author="Illanicz Barnabás" w:date="2018-11-26T11:25:00Z">
          <w:r w:rsidR="008701A8" w:rsidDel="0061712F">
            <w:rPr>
              <w:rFonts w:cs="Times New Roman"/>
            </w:rPr>
            <w:delText xml:space="preserve"> </w:delText>
          </w:r>
        </w:del>
      </w:ins>
    </w:p>
    <w:p w14:paraId="59CDF445" w14:textId="1DC66A63" w:rsidR="00A471C6" w:rsidRPr="00CD4015" w:rsidRDefault="00A471C6" w:rsidP="00B51D2C">
      <w:pPr>
        <w:pStyle w:val="Cmsor2"/>
        <w:numPr>
          <w:ilvl w:val="1"/>
          <w:numId w:val="10"/>
        </w:numPr>
      </w:pPr>
      <w:bookmarkStart w:id="1006" w:name="_Toc531377883"/>
      <w:r w:rsidRPr="00CD4015">
        <w:t>Xcode</w:t>
      </w:r>
      <w:bookmarkEnd w:id="1006"/>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3732A79"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ins w:id="1007" w:author="Vihari Réka" w:date="2018-12-01T00:22:00Z">
        <w:r w:rsidR="00485A64">
          <w:rPr>
            <w:rFonts w:cs="Times New Roman"/>
          </w:rPr>
          <w:t xml:space="preserve">le </w:t>
        </w:r>
      </w:ins>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w:t>
      </w:r>
      <w:proofErr w:type="gramStart"/>
      <w:r w:rsidRPr="00EF6033">
        <w:rPr>
          <w:rFonts w:cs="Times New Roman"/>
        </w:rPr>
        <w:t>használja</w:t>
      </w:r>
      <w:proofErr w:type="gramEnd"/>
      <w:r w:rsidRPr="00EF6033">
        <w:rPr>
          <w:rFonts w:cs="Times New Roman"/>
        </w:rPr>
        <w:t xml:space="preserve">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w:t>
      </w:r>
      <w:r w:rsidRPr="00EF6033">
        <w:rPr>
          <w:rFonts w:cs="Times New Roman"/>
        </w:rPr>
        <w:lastRenderedPageBreak/>
        <w:t xml:space="preserve">osztásával. Itt helyezkedik el a debug navigátor, ahol láthatjuk a futó alkalmazás aktuális állapotát (CPU használat, </w:t>
      </w:r>
      <w:proofErr w:type="gramStart"/>
      <w:r w:rsidRPr="00EF6033">
        <w:rPr>
          <w:rFonts w:cs="Times New Roman"/>
        </w:rPr>
        <w:t>memória,</w:t>
      </w:r>
      <w:proofErr w:type="gramEnd"/>
      <w:r w:rsidRPr="00EF6033">
        <w:rPr>
          <w:rFonts w:cs="Times New Roman"/>
        </w:rPr>
        <w:t xml:space="preserve">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Ezen felüli szolgáltatás még </w:t>
      </w:r>
      <w:proofErr w:type="gramStart"/>
      <w:r w:rsidRPr="00EF6033">
        <w:rPr>
          <w:rFonts w:cs="Times New Roman"/>
        </w:rPr>
        <w:t>a</w:t>
      </w:r>
      <w:proofErr w:type="gramEnd"/>
      <w:r w:rsidRPr="00EF6033">
        <w:rPr>
          <w:rFonts w:cs="Times New Roman"/>
        </w:rPr>
        <w:t xml:space="preserve">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XCode-ot kiemelkedően könnyen kezelhető és sok hasznos, fejlesztést gyorsító eszközzel ellátott fejlesztői környezetnek. Sokan emiatt is </w:t>
      </w:r>
      <w:r>
        <w:rPr>
          <w:rFonts w:cs="Times New Roman"/>
        </w:rPr>
        <w:lastRenderedPageBreak/>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B51D2C">
      <w:pPr>
        <w:pStyle w:val="Cmsor2"/>
        <w:numPr>
          <w:ilvl w:val="1"/>
          <w:numId w:val="10"/>
        </w:numPr>
      </w:pPr>
      <w:bookmarkStart w:id="1008" w:name="_Toc531377884"/>
      <w:r>
        <w:t>Architektúrális</w:t>
      </w:r>
      <w:r w:rsidRPr="00CD4015">
        <w:t xml:space="preserve"> minták</w:t>
      </w:r>
      <w:bookmarkEnd w:id="1008"/>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1009"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4794FDD6" w:rsidR="00A471C6" w:rsidRPr="00CD4015" w:rsidRDefault="00A471C6" w:rsidP="004D20DC">
      <w:pPr>
        <w:pStyle w:val="Cmsor3"/>
        <w:numPr>
          <w:ilvl w:val="2"/>
          <w:numId w:val="32"/>
        </w:numPr>
        <w:pPrChange w:id="1010" w:author="Vihari Réka" w:date="2018-11-30T21:30:00Z">
          <w:pPr>
            <w:pStyle w:val="Cmsor3"/>
            <w:numPr>
              <w:ilvl w:val="2"/>
              <w:numId w:val="10"/>
            </w:numPr>
            <w:ind w:left="720" w:hanging="720"/>
          </w:pPr>
        </w:pPrChange>
      </w:pPr>
      <w:bookmarkStart w:id="1011" w:name="_Toc531377885"/>
      <w:r w:rsidRPr="00CD4015">
        <w:t>MVC</w:t>
      </w:r>
      <w:bookmarkEnd w:id="1011"/>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454A466D"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del w:id="1012" w:author="Vihari Réka" w:date="2018-11-30T21:30:00Z">
        <w:r w:rsidRPr="00F60186"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STYLEREF 1 \s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0</w:delText>
        </w:r>
        <w:r w:rsidR="000B295A" w:rsidDel="004D20DC">
          <w:rPr>
            <w:rFonts w:cs="Times New Roman"/>
            <w:b/>
            <w:bCs/>
            <w:i w:val="0"/>
            <w:iCs w:val="0"/>
            <w:color w:val="auto"/>
            <w:sz w:val="20"/>
            <w:szCs w:val="20"/>
          </w:rPr>
          <w:fldChar w:fldCharType="end"/>
        </w:r>
        <w:r w:rsidR="000B295A"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SEQ ábra \* ARABIC \s 1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3</w:delText>
        </w:r>
        <w:r w:rsidR="000B295A" w:rsidDel="004D20DC">
          <w:rPr>
            <w:rFonts w:cs="Times New Roman"/>
            <w:b/>
            <w:bCs/>
            <w:i w:val="0"/>
            <w:iCs w:val="0"/>
            <w:color w:val="auto"/>
            <w:sz w:val="20"/>
            <w:szCs w:val="20"/>
          </w:rPr>
          <w:fldChar w:fldCharType="end"/>
        </w:r>
      </w:del>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rsidP="004D20DC">
      <w:pPr>
        <w:pStyle w:val="Cmsor3"/>
        <w:numPr>
          <w:ilvl w:val="2"/>
          <w:numId w:val="32"/>
        </w:numPr>
        <w:ind w:left="0" w:firstLine="0"/>
        <w:rPr>
          <w:del w:id="1013" w:author="Illanicz Barnabás" w:date="2018-11-26T12:35:00Z"/>
        </w:rPr>
        <w:pPrChange w:id="1014" w:author="Vihari Réka" w:date="2018-11-30T21:30:00Z">
          <w:pPr>
            <w:pStyle w:val="Cmsor3"/>
            <w:numPr>
              <w:ilvl w:val="2"/>
              <w:numId w:val="10"/>
            </w:numPr>
            <w:ind w:left="720" w:hanging="720"/>
          </w:pPr>
        </w:pPrChange>
      </w:pPr>
      <w:bookmarkStart w:id="1015" w:name="_Toc531377886"/>
      <w:r w:rsidRPr="00CD4015">
        <w:lastRenderedPageBreak/>
        <w:t>VIPER</w:t>
      </w:r>
      <w:bookmarkEnd w:id="1015"/>
    </w:p>
    <w:p w14:paraId="535A8981" w14:textId="77777777" w:rsidR="00A471C6" w:rsidRPr="00A778CD" w:rsidRDefault="00A471C6" w:rsidP="004D20DC">
      <w:pPr>
        <w:pStyle w:val="Cmsor3"/>
        <w:numPr>
          <w:ilvl w:val="2"/>
          <w:numId w:val="32"/>
        </w:numPr>
        <w:ind w:left="0" w:firstLine="0"/>
        <w:rPr>
          <w:rFonts w:cs="Times New Roman"/>
        </w:rPr>
        <w:pPrChange w:id="1016" w:author="Vihari Réka" w:date="2018-11-30T21:30:00Z">
          <w:pPr>
            <w:spacing w:after="120" w:line="360" w:lineRule="auto"/>
            <w:jc w:val="both"/>
          </w:pPr>
        </w:pPrChange>
      </w:pPr>
      <w:bookmarkStart w:id="1017" w:name="_Toc531377887"/>
      <w:bookmarkEnd w:id="1017"/>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4D7C974B"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w:t>
      </w:r>
      <w:ins w:id="1018" w:author="Vihari Réka" w:date="2018-11-30T21:31:00Z">
        <w:r w:rsidR="004D20DC">
          <w:rPr>
            <w:rFonts w:cs="Times New Roman"/>
            <w:b/>
            <w:bCs/>
            <w:i w:val="0"/>
            <w:iCs w:val="0"/>
            <w:color w:val="auto"/>
            <w:sz w:val="20"/>
            <w:szCs w:val="20"/>
          </w:rPr>
          <w:t>2</w:t>
        </w:r>
      </w:ins>
      <w:del w:id="1019" w:author="Vihari Réka" w:date="2018-11-30T21:31:00Z">
        <w:r w:rsidRPr="00F60186" w:rsidDel="004D20DC">
          <w:rPr>
            <w:rFonts w:cs="Times New Roman"/>
            <w:b/>
            <w:bCs/>
            <w:i w:val="0"/>
            <w:iCs w:val="0"/>
            <w:color w:val="auto"/>
            <w:sz w:val="20"/>
            <w:szCs w:val="20"/>
          </w:rPr>
          <w:delText>4.1</w:delText>
        </w:r>
      </w:del>
      <w:r w:rsidRPr="00F60186">
        <w:rPr>
          <w:rFonts w:cs="Times New Roman"/>
          <w:b/>
          <w:bCs/>
          <w:i w:val="0"/>
          <w:iCs w:val="0"/>
          <w:color w:val="auto"/>
          <w:sz w:val="20"/>
          <w:szCs w:val="20"/>
        </w:rPr>
        <w:t>. ábra VIPER architektúra modellje</w:t>
      </w:r>
    </w:p>
    <w:p w14:paraId="18C016F9" w14:textId="77777777" w:rsidR="00A471C6" w:rsidRPr="00CD4015" w:rsidRDefault="00A471C6" w:rsidP="004D20DC">
      <w:pPr>
        <w:pStyle w:val="Cmsor3"/>
        <w:numPr>
          <w:ilvl w:val="2"/>
          <w:numId w:val="32"/>
        </w:numPr>
        <w:ind w:left="0" w:firstLine="0"/>
        <w:pPrChange w:id="1020" w:author="Vihari Réka" w:date="2018-11-30T21:30:00Z">
          <w:pPr>
            <w:pStyle w:val="Cmsor3"/>
            <w:numPr>
              <w:ilvl w:val="2"/>
              <w:numId w:val="10"/>
            </w:numPr>
            <w:ind w:left="720" w:hanging="720"/>
          </w:pPr>
        </w:pPrChange>
      </w:pPr>
      <w:bookmarkStart w:id="1021" w:name="_Toc531377888"/>
      <w:r w:rsidRPr="00CD4015">
        <w:t>Viper vs MVC</w:t>
      </w:r>
      <w:bookmarkEnd w:id="1021"/>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1022"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w:t>
      </w:r>
      <w:proofErr w:type="gramStart"/>
      <w:r w:rsidRPr="00EF6033">
        <w:rPr>
          <w:rFonts w:cs="Times New Roman"/>
        </w:rPr>
        <w:t>A</w:t>
      </w:r>
      <w:proofErr w:type="gramEnd"/>
      <w:r w:rsidRPr="00EF6033">
        <w:rPr>
          <w:rFonts w:cs="Times New Roman"/>
        </w:rPr>
        <w:t xml:space="preserve">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pPr>
        <w:spacing w:after="120" w:line="360" w:lineRule="auto"/>
        <w:ind w:firstLine="720"/>
        <w:jc w:val="both"/>
        <w:rPr>
          <w:rFonts w:ascii="Calibri" w:hAnsi="Calibri" w:cs="Times New Roman"/>
          <w:color w:val="000000"/>
        </w:rPr>
        <w:pPrChange w:id="1023" w:author="Illanicz Barnabás" w:date="2018-11-26T12:35:00Z">
          <w:pPr>
            <w:ind w:right="-11"/>
          </w:pPr>
        </w:pPrChange>
      </w:pPr>
    </w:p>
    <w:p w14:paraId="41B2E6A2" w14:textId="77777777" w:rsidR="00A471C6" w:rsidRPr="00CD4015" w:rsidRDefault="00A471C6" w:rsidP="004D20DC">
      <w:pPr>
        <w:pStyle w:val="Cmsor3"/>
        <w:numPr>
          <w:ilvl w:val="2"/>
          <w:numId w:val="32"/>
        </w:numPr>
        <w:ind w:left="0" w:firstLine="0"/>
        <w:pPrChange w:id="1024" w:author="Vihari Réka" w:date="2018-11-30T21:30:00Z">
          <w:pPr>
            <w:pStyle w:val="Cmsor3"/>
            <w:numPr>
              <w:ilvl w:val="2"/>
              <w:numId w:val="10"/>
            </w:numPr>
            <w:ind w:left="720" w:hanging="720"/>
          </w:pPr>
        </w:pPrChange>
      </w:pPr>
      <w:bookmarkStart w:id="1025" w:name="_Toc531377889"/>
      <w:r w:rsidRPr="00CD4015">
        <w:t>Konklúzió</w:t>
      </w:r>
      <w:bookmarkEnd w:id="1025"/>
    </w:p>
    <w:p w14:paraId="0746AB19" w14:textId="77777777" w:rsidR="00A471C6" w:rsidRPr="00A778CD" w:rsidRDefault="00A471C6">
      <w:pPr>
        <w:ind w:right="-11"/>
        <w:rPr>
          <w:rFonts w:ascii="Calibri" w:hAnsi="Calibri" w:cs="Times New Roman"/>
          <w:color w:val="000000"/>
          <w:rPrChange w:id="1026" w:author="Illanicz Barnabás" w:date="2018-11-26T12:35:00Z">
            <w:rPr/>
          </w:rPrChange>
        </w:rPr>
        <w:pPrChange w:id="1027"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Presenter metódusainak </w:t>
      </w:r>
      <w:r w:rsidRPr="00EF6033">
        <w:rPr>
          <w:rFonts w:cs="Times New Roman"/>
        </w:rPr>
        <w:lastRenderedPageBreak/>
        <w:t xml:space="preserve">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1028" w:author="Vihari Réka" w:date="2018-11-22T10:17:00Z"/>
          <w:rFonts w:cs="Times New Roman"/>
        </w:rPr>
      </w:pPr>
      <w:commentRangeStart w:id="1029"/>
      <w:r>
        <w:rPr>
          <w:rFonts w:cs="Times New Roman"/>
        </w:rPr>
        <w:t xml:space="preserve">A választásom végül az MVC mintára esetett, mert az alkalmazásom </w:t>
      </w:r>
      <w:ins w:id="1030" w:author="Vihari Réka" w:date="2018-11-22T10:18:00Z">
        <w:r w:rsidR="00465BCB">
          <w:rPr>
            <w:rFonts w:cs="Times New Roman"/>
          </w:rPr>
          <w:t xml:space="preserve">mérete nem feltétlen indokolja a VIPER használatát. </w:t>
        </w:r>
      </w:ins>
      <w:del w:id="1031"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1029"/>
        <w:r w:rsidR="004B1FE8" w:rsidDel="00465BCB">
          <w:rPr>
            <w:rStyle w:val="Jegyzethivatkozs"/>
          </w:rPr>
          <w:commentReference w:id="1029"/>
        </w:r>
      </w:del>
    </w:p>
    <w:p w14:paraId="5399050F" w14:textId="7449EEE8" w:rsidR="00465BCB" w:rsidRPr="001B07CF" w:rsidDel="001B07CF" w:rsidRDefault="00465BCB">
      <w:pPr>
        <w:pStyle w:val="Cmsor2"/>
        <w:ind w:left="720" w:hanging="720"/>
        <w:rPr>
          <w:del w:id="1032" w:author="Vihari Réka" w:date="2018-11-22T10:19:00Z"/>
        </w:rPr>
        <w:pPrChange w:id="1033" w:author="Vihari Réka" w:date="2018-11-24T13:47:00Z">
          <w:pPr>
            <w:pStyle w:val="Listaszerbekezds"/>
            <w:ind w:left="0" w:right="-11"/>
          </w:pPr>
        </w:pPrChange>
      </w:pPr>
    </w:p>
    <w:p w14:paraId="09BAE01F" w14:textId="3BD28959" w:rsidR="00A471C6" w:rsidRPr="00510AFC" w:rsidDel="00FD7292" w:rsidRDefault="00262D0E">
      <w:pPr>
        <w:spacing w:after="120" w:line="360" w:lineRule="auto"/>
        <w:ind w:firstLine="720"/>
        <w:jc w:val="both"/>
        <w:rPr>
          <w:del w:id="1034" w:author="Vihari Réka" w:date="2018-11-24T14:00:00Z"/>
          <w:rFonts w:cs="Times New Roman"/>
          <w:rPrChange w:id="1035" w:author="Vihari Réka" w:date="2018-11-24T14:12:00Z">
            <w:rPr>
              <w:del w:id="1036" w:author="Vihari Réka" w:date="2018-11-24T14:00:00Z"/>
              <w:rFonts w:ascii="Calibri" w:hAnsi="Calibri" w:cs="Times New Roman"/>
              <w:color w:val="000000"/>
            </w:rPr>
          </w:rPrChange>
        </w:rPr>
        <w:pPrChange w:id="1037" w:author="Vihari Réka" w:date="2018-11-24T14:12:00Z">
          <w:pPr>
            <w:pStyle w:val="Listaszerbekezds"/>
            <w:ind w:left="0" w:right="-11"/>
          </w:pPr>
        </w:pPrChange>
      </w:pPr>
      <w:del w:id="1038" w:author="Vihari Réka" w:date="2018-11-30T21:20:00Z">
        <w:r w:rsidDel="004D20DC">
          <w:rPr>
            <w:rStyle w:val="Jegyzethivatkozs"/>
          </w:rPr>
          <w:commentReference w:id="1039"/>
        </w:r>
      </w:del>
    </w:p>
    <w:p w14:paraId="6134B49D" w14:textId="3E2EFAD0" w:rsidR="00A471C6" w:rsidRDefault="00726012" w:rsidP="00A471C6">
      <w:pPr>
        <w:pStyle w:val="Listaszerbekezds"/>
        <w:ind w:left="0" w:right="-11"/>
        <w:rPr>
          <w:rFonts w:ascii="Calibri" w:hAnsi="Calibri" w:cs="Times New Roman"/>
          <w:color w:val="000000"/>
        </w:rPr>
      </w:pPr>
      <w:del w:id="1040" w:author="Vihari Réka" w:date="2018-11-30T21:20:00Z">
        <w:r w:rsidDel="004D20DC">
          <w:rPr>
            <w:rStyle w:val="Jegyzethivatkozs"/>
          </w:rPr>
          <w:commentReference w:id="1041"/>
        </w:r>
      </w:del>
    </w:p>
    <w:p w14:paraId="3E01E372" w14:textId="126E5262" w:rsidR="00A471C6" w:rsidRDefault="00A471C6" w:rsidP="00B51D2C">
      <w:pPr>
        <w:pStyle w:val="Cmsor1"/>
        <w:keepLines w:val="0"/>
        <w:pageBreakBefore/>
        <w:numPr>
          <w:ilvl w:val="0"/>
          <w:numId w:val="32"/>
        </w:numPr>
        <w:spacing w:before="360" w:after="480" w:line="360" w:lineRule="auto"/>
        <w:jc w:val="both"/>
        <w:rPr>
          <w:rFonts w:ascii="Times New Roman" w:eastAsia="Times New Roman" w:hAnsi="Times New Roman" w:cs="Arial"/>
          <w:color w:val="auto"/>
          <w:kern w:val="32"/>
          <w:sz w:val="36"/>
          <w:szCs w:val="32"/>
        </w:rPr>
        <w:pPrChange w:id="1042" w:author="Vihari Réka" w:date="2018-11-30T21:32:00Z">
          <w:pPr>
            <w:pStyle w:val="Cmsor1"/>
            <w:keepLines w:val="0"/>
            <w:pageBreakBefore/>
            <w:numPr>
              <w:numId w:val="15"/>
            </w:numPr>
            <w:spacing w:before="360" w:after="480" w:line="360" w:lineRule="auto"/>
            <w:jc w:val="both"/>
          </w:pPr>
        </w:pPrChange>
      </w:pPr>
      <w:bookmarkStart w:id="1043" w:name="_Toc531377890"/>
      <w:bookmarkEnd w:id="924"/>
      <w:bookmarkEnd w:id="925"/>
      <w:r w:rsidRPr="005F6762">
        <w:rPr>
          <w:rFonts w:ascii="Times New Roman" w:eastAsia="Times New Roman" w:hAnsi="Times New Roman" w:cs="Arial"/>
          <w:color w:val="auto"/>
          <w:kern w:val="32"/>
          <w:sz w:val="36"/>
          <w:szCs w:val="32"/>
        </w:rPr>
        <w:lastRenderedPageBreak/>
        <w:t>Feladat ismertetése</w:t>
      </w:r>
      <w:bookmarkEnd w:id="1043"/>
    </w:p>
    <w:p w14:paraId="697F6248" w14:textId="188A4091" w:rsidR="00A471C6" w:rsidRDefault="00A471C6" w:rsidP="00B51D2C">
      <w:pPr>
        <w:pStyle w:val="Cmsor2"/>
        <w:numPr>
          <w:ilvl w:val="1"/>
          <w:numId w:val="33"/>
        </w:numPr>
        <w:pPrChange w:id="1044" w:author="Vihari Réka" w:date="2018-11-30T21:33:00Z">
          <w:pPr>
            <w:pStyle w:val="Cmsor2"/>
            <w:numPr>
              <w:ilvl w:val="1"/>
              <w:numId w:val="15"/>
            </w:numPr>
            <w:ind w:left="1080" w:hanging="360"/>
          </w:pPr>
        </w:pPrChange>
      </w:pPr>
      <w:bookmarkStart w:id="1045" w:name="_Toc531377891"/>
      <w:bookmarkStart w:id="1046" w:name="OLE_LINK35"/>
      <w:commentRangeStart w:id="1047"/>
      <w:r>
        <w:t>Specifikáció</w:t>
      </w:r>
      <w:commentRangeEnd w:id="1047"/>
      <w:r w:rsidR="002604BA">
        <w:rPr>
          <w:rStyle w:val="Jegyzethivatkozs"/>
          <w:rFonts w:cs="Sendnya"/>
          <w:b w:val="0"/>
          <w:bCs w:val="0"/>
          <w:iCs w:val="0"/>
        </w:rPr>
        <w:commentReference w:id="1047"/>
      </w:r>
      <w:bookmarkEnd w:id="1045"/>
      <w:ins w:id="1048" w:author="Vihari Réka" w:date="2018-11-22T10:20:00Z">
        <w:r w:rsidR="00A613DE">
          <w:t xml:space="preserve"> </w:t>
        </w:r>
      </w:ins>
    </w:p>
    <w:p w14:paraId="6D73B067" w14:textId="0AF590CC" w:rsidR="00CF7CD6" w:rsidRDefault="00CF7CD6" w:rsidP="005F0EDD">
      <w:pPr>
        <w:spacing w:after="120" w:line="360" w:lineRule="auto"/>
        <w:ind w:firstLine="720"/>
        <w:jc w:val="both"/>
        <w:rPr>
          <w:ins w:id="1049" w:author="Vihari Réka" w:date="2018-11-30T23:27:00Z"/>
          <w:rFonts w:cs="Times New Roman"/>
        </w:rPr>
        <w:pPrChange w:id="1050" w:author="Vihari Réka" w:date="2018-11-30T23:44:00Z">
          <w:pPr>
            <w:jc w:val="center"/>
          </w:pPr>
        </w:pPrChange>
      </w:pPr>
      <w:ins w:id="1051" w:author="Vihari Réka" w:date="2018-11-30T23:24:00Z">
        <w:r>
          <w:rPr>
            <w:rFonts w:cs="Times New Roman"/>
          </w:rPr>
          <w:t>Az alkalmazásom rendezvények lebonyolításá</w:t>
        </w:r>
      </w:ins>
      <w:ins w:id="1052" w:author="Vihari Réka" w:date="2018-11-30T23:25:00Z">
        <w:r>
          <w:rPr>
            <w:rFonts w:cs="Times New Roman"/>
          </w:rPr>
          <w:t>nak</w:t>
        </w:r>
      </w:ins>
      <w:ins w:id="1053" w:author="Vihari Réka" w:date="2018-11-30T23:24:00Z">
        <w:r>
          <w:rPr>
            <w:rFonts w:cs="Times New Roman"/>
          </w:rPr>
          <w:t xml:space="preserve"> </w:t>
        </w:r>
      </w:ins>
      <w:ins w:id="1054" w:author="Vihari Réka" w:date="2018-11-30T23:25:00Z">
        <w:r>
          <w:rPr>
            <w:rFonts w:cs="Times New Roman"/>
          </w:rPr>
          <w:t>megkönnyítésére készül</w:t>
        </w:r>
      </w:ins>
      <w:ins w:id="1055" w:author="Vihari Réka" w:date="2018-11-30T23:24:00Z">
        <w:r>
          <w:rPr>
            <w:rFonts w:cs="Times New Roman"/>
          </w:rPr>
          <w:t xml:space="preserve">. </w:t>
        </w:r>
      </w:ins>
      <w:ins w:id="1056" w:author="Vihari Réka" w:date="2018-11-30T23:26:00Z">
        <w:r>
          <w:rPr>
            <w:rFonts w:cs="Times New Roman"/>
          </w:rPr>
          <w:t>Ezen belül szükséges az alapfunkcióival több fajta rendezvénynek is megfelelnie</w:t>
        </w:r>
      </w:ins>
      <w:ins w:id="1057" w:author="Vihari Réka" w:date="2018-11-30T23:27:00Z">
        <w:r>
          <w:rPr>
            <w:rFonts w:cs="Times New Roman"/>
          </w:rPr>
          <w:t xml:space="preserve">, akár üzleti konferenciáról vagy bicikli túráról van szó. </w:t>
        </w:r>
      </w:ins>
      <w:ins w:id="1058" w:author="Vihari Réka" w:date="2018-11-30T23:32:00Z">
        <w:r w:rsidR="00ED5A41">
          <w:rPr>
            <w:rFonts w:cs="Times New Roman"/>
          </w:rPr>
          <w:t xml:space="preserve">Az alkalmazás a kliens funkciót tölti be, de szükséges hozzá készíteni egy szerver oldalt is, melyen felvihetjük a rendezvényhez tartozó adatokat. </w:t>
        </w:r>
      </w:ins>
    </w:p>
    <w:p w14:paraId="2B48287B" w14:textId="7F95E3A7" w:rsidR="00CF7CD6" w:rsidRDefault="00CF7CD6" w:rsidP="005F0EDD">
      <w:pPr>
        <w:spacing w:after="120" w:line="360" w:lineRule="auto"/>
        <w:ind w:firstLine="720"/>
        <w:jc w:val="both"/>
        <w:rPr>
          <w:ins w:id="1059" w:author="Vihari Réka" w:date="2018-11-30T23:27:00Z"/>
          <w:rFonts w:cs="Times New Roman"/>
        </w:rPr>
        <w:pPrChange w:id="1060" w:author="Vihari Réka" w:date="2018-11-30T23:44:00Z">
          <w:pPr>
            <w:jc w:val="center"/>
          </w:pPr>
        </w:pPrChange>
      </w:pPr>
      <w:ins w:id="1061" w:author="Vihari Réka" w:date="2018-11-30T23:27:00Z">
        <w:r>
          <w:rPr>
            <w:rFonts w:cs="Times New Roman"/>
          </w:rPr>
          <w:t>Az alkalmazásnak szükséges authentikációt megvalósítania, ezzel védve a felhasználók adatait. A felhasználóknak első sorban regisztrálniuk kell az applikáció felhasználói felületén, majd miután szerver oldalon engedélyezve lett regisztrációjuk, utána tudnak a bejelentkező fel</w:t>
        </w:r>
        <w:r w:rsidR="005F0EDD">
          <w:rPr>
            <w:rFonts w:cs="Times New Roman"/>
          </w:rPr>
          <w:t xml:space="preserve">ületen belépni az alkalmazásba. A regisztráció sikerességéről egy email értesítést kap a felhasználó, de ez az alkalmazástól függetlenül működik. </w:t>
        </w:r>
      </w:ins>
    </w:p>
    <w:p w14:paraId="7453FE9E" w14:textId="5A285816" w:rsidR="00CF7CD6" w:rsidRDefault="00CF7CD6" w:rsidP="005F0EDD">
      <w:pPr>
        <w:spacing w:after="120" w:line="360" w:lineRule="auto"/>
        <w:ind w:firstLine="720"/>
        <w:jc w:val="both"/>
        <w:rPr>
          <w:ins w:id="1062" w:author="Vihari Réka" w:date="2018-11-30T23:40:00Z"/>
          <w:rFonts w:cs="Times New Roman"/>
        </w:rPr>
        <w:pPrChange w:id="1063" w:author="Vihari Réka" w:date="2018-11-30T23:44:00Z">
          <w:pPr>
            <w:jc w:val="center"/>
          </w:pPr>
        </w:pPrChange>
      </w:pPr>
      <w:ins w:id="1064" w:author="Vihari Réka" w:date="2018-11-30T23:29:00Z">
        <w:r>
          <w:rPr>
            <w:rFonts w:cs="Times New Roman"/>
          </w:rPr>
          <w:t xml:space="preserve">A bejelentkezés után a felhasználókat egy kezdő képernyő fogadja, melyen az esemény ikonját és a hozzá tartozó dátumot találják. Itt felhasználói interakcióra nincs lehetőség, mindössze az alap információkat kapjuk meg az eseményről. </w:t>
        </w:r>
      </w:ins>
      <w:ins w:id="1065" w:author="Vihari Réka" w:date="2018-11-30T23:32:00Z">
        <w:r w:rsidR="00ED5A41">
          <w:rPr>
            <w:rFonts w:cs="Times New Roman"/>
          </w:rPr>
          <w:t>Így az eseményhez kapcsolódó adatok csak szerver oldalon adhatóak meg.</w:t>
        </w:r>
      </w:ins>
      <w:ins w:id="1066" w:author="Vihari Réka" w:date="2018-11-30T23:34:00Z">
        <w:r w:rsidR="00ED5A41">
          <w:rPr>
            <w:rFonts w:cs="Times New Roman"/>
          </w:rPr>
          <w:t xml:space="preserve"> </w:t>
        </w:r>
      </w:ins>
    </w:p>
    <w:p w14:paraId="58C83309" w14:textId="3B1C9BA7" w:rsidR="00ED5A41" w:rsidRDefault="00ED5A41" w:rsidP="005F0EDD">
      <w:pPr>
        <w:spacing w:after="120" w:line="360" w:lineRule="auto"/>
        <w:ind w:firstLine="720"/>
        <w:jc w:val="both"/>
        <w:rPr>
          <w:ins w:id="1067" w:author="Vihari Réka" w:date="2018-11-30T23:29:00Z"/>
          <w:rFonts w:cs="Times New Roman"/>
        </w:rPr>
        <w:pPrChange w:id="1068" w:author="Vihari Réka" w:date="2018-11-30T23:44:00Z">
          <w:pPr>
            <w:jc w:val="center"/>
          </w:pPr>
        </w:pPrChange>
      </w:pPr>
      <w:ins w:id="1069" w:author="Vihari Réka" w:date="2018-11-30T23:40:00Z">
        <w:r>
          <w:rPr>
            <w:rFonts w:cs="Times New Roman"/>
          </w:rPr>
          <w:t>A ke</w:t>
        </w:r>
        <w:r w:rsidR="005F0EDD">
          <w:rPr>
            <w:rFonts w:cs="Times New Roman"/>
          </w:rPr>
          <w:t xml:space="preserve">zdő </w:t>
        </w:r>
      </w:ins>
      <w:ins w:id="1070" w:author="Vihari Réka" w:date="2018-11-30T23:41:00Z">
        <w:r w:rsidR="005F0EDD">
          <w:rPr>
            <w:rFonts w:cs="Times New Roman"/>
          </w:rPr>
          <w:t xml:space="preserve">menü ponton belül átnavigálhatunk egy információ oldalra, ahol az esemény szervezőinek adatait láthatjuk. A megjelenített telefonszámukra kattintással lehetőségünk van felhívni őket. Az email címükre nyomással pedig </w:t>
        </w:r>
      </w:ins>
      <w:ins w:id="1071" w:author="Vihari Réka" w:date="2018-11-30T23:42:00Z">
        <w:r w:rsidR="005F0EDD">
          <w:rPr>
            <w:rFonts w:cs="Times New Roman"/>
          </w:rPr>
          <w:t xml:space="preserve">email-t tudunk nekik küldeni. </w:t>
        </w:r>
      </w:ins>
    </w:p>
    <w:p w14:paraId="15BF6383" w14:textId="09C0A925" w:rsidR="00CF7CD6" w:rsidRDefault="00CF7CD6" w:rsidP="005F0EDD">
      <w:pPr>
        <w:spacing w:after="120" w:line="360" w:lineRule="auto"/>
        <w:ind w:firstLine="720"/>
        <w:jc w:val="both"/>
        <w:rPr>
          <w:ins w:id="1072" w:author="Vihari Réka" w:date="2018-11-30T23:33:00Z"/>
          <w:rFonts w:cs="Times New Roman"/>
        </w:rPr>
        <w:pPrChange w:id="1073" w:author="Vihari Réka" w:date="2018-11-30T23:44:00Z">
          <w:pPr>
            <w:jc w:val="center"/>
          </w:pPr>
        </w:pPrChange>
      </w:pPr>
      <w:ins w:id="1074" w:author="Vihari Réka" w:date="2018-11-30T23:30:00Z">
        <w:r>
          <w:rPr>
            <w:rFonts w:cs="Times New Roman"/>
          </w:rPr>
          <w:t xml:space="preserve">A következő menüpontban találhatják a felhasználók az eseményhez kapcsolódó programokat. Itt a programokat napokra bontva nézhetik meg. </w:t>
        </w:r>
      </w:ins>
      <w:ins w:id="1075" w:author="Vihari Réka" w:date="2018-11-30T23:31:00Z">
        <w:r w:rsidR="00ED5A41">
          <w:rPr>
            <w:rFonts w:cs="Times New Roman"/>
          </w:rPr>
          <w:t xml:space="preserve">Láthatják időpontjukat, nevüket és leírásukat. Az alkalmazásnak ezeket az adatokat a szerverről kell letöltenie, ezáltal ezeket az adatokat a szerver oldalon kell megadnunk. </w:t>
        </w:r>
      </w:ins>
    </w:p>
    <w:p w14:paraId="3F25AB69" w14:textId="3BF0F9B2" w:rsidR="00ED5A41" w:rsidRDefault="00ED5A41" w:rsidP="005F0EDD">
      <w:pPr>
        <w:spacing w:after="120" w:line="360" w:lineRule="auto"/>
        <w:ind w:firstLine="720"/>
        <w:jc w:val="both"/>
        <w:rPr>
          <w:ins w:id="1076" w:author="Vihari Réka" w:date="2018-11-30T23:37:00Z"/>
          <w:rFonts w:cs="Times New Roman"/>
        </w:rPr>
        <w:pPrChange w:id="1077" w:author="Vihari Réka" w:date="2018-11-30T23:44:00Z">
          <w:pPr>
            <w:jc w:val="center"/>
          </w:pPr>
        </w:pPrChange>
      </w:pPr>
      <w:ins w:id="1078" w:author="Vihari Réka" w:date="2018-11-30T23:33:00Z">
        <w:r>
          <w:rPr>
            <w:rFonts w:cs="Times New Roman"/>
          </w:rPr>
          <w:t xml:space="preserve">A harmadik menüpontban találhatnak a felhasználók egy beágyazott térképet. </w:t>
        </w:r>
      </w:ins>
      <w:ins w:id="1079" w:author="Vihari Réka" w:date="2018-11-30T23:35:00Z">
        <w:r>
          <w:rPr>
            <w:rFonts w:cs="Times New Roman"/>
          </w:rPr>
          <w:t xml:space="preserve">Itt szükséges engedélyt kérnünk a helyzet megosztására. Majd miután ez megtörtént, láthatjuk saját lokációnkat és a többi felhasználó helyzetét is, ha engedélyezték a helyzet megosztást. A felhasználók tudnak egymáshoz útvonalat is tervezni </w:t>
        </w:r>
      </w:ins>
      <w:ins w:id="1080" w:author="Vihari Réka" w:date="2018-11-30T23:37:00Z">
        <w:r>
          <w:rPr>
            <w:rFonts w:cs="Times New Roman"/>
          </w:rPr>
          <w:t xml:space="preserve">a térképen. </w:t>
        </w:r>
      </w:ins>
      <w:ins w:id="1081" w:author="Vihari Réka" w:date="2018-11-30T23:40:00Z">
        <w:r>
          <w:rPr>
            <w:rFonts w:cs="Times New Roman"/>
          </w:rPr>
          <w:t xml:space="preserve">A lokációt a felhasználókhoz szerver oldalon tároljuk. </w:t>
        </w:r>
      </w:ins>
    </w:p>
    <w:p w14:paraId="2009E8CD" w14:textId="26A7E5ED" w:rsidR="00ED5A41" w:rsidRDefault="00ED5A41" w:rsidP="005F0EDD">
      <w:pPr>
        <w:spacing w:after="120" w:line="360" w:lineRule="auto"/>
        <w:ind w:firstLine="720"/>
        <w:jc w:val="both"/>
        <w:rPr>
          <w:ins w:id="1082" w:author="Vihari Réka" w:date="2018-11-30T23:40:00Z"/>
          <w:rFonts w:cs="Times New Roman"/>
        </w:rPr>
        <w:pPrChange w:id="1083" w:author="Vihari Réka" w:date="2018-11-30T23:44:00Z">
          <w:pPr>
            <w:jc w:val="center"/>
          </w:pPr>
        </w:pPrChange>
      </w:pPr>
      <w:ins w:id="1084" w:author="Vihari Réka" w:date="2018-11-30T23:37:00Z">
        <w:r>
          <w:rPr>
            <w:rFonts w:cs="Times New Roman"/>
          </w:rPr>
          <w:lastRenderedPageBreak/>
          <w:t xml:space="preserve">Az üzenet küldés egy újabb menüpontot foglal el. Bármely felhasználó </w:t>
        </w:r>
      </w:ins>
      <w:ins w:id="1085" w:author="Vihari Réka" w:date="2018-11-30T23:39:00Z">
        <w:r>
          <w:rPr>
            <w:rFonts w:cs="Times New Roman"/>
          </w:rPr>
          <w:t xml:space="preserve">tud küldeni üzenetet. Az üzenetek egy csoportos beszélget funkciót töltenek be. Így megnyitáskor az összes felhasználó üzenetét láthatjuk. Az üzeneteket a szerveren tároljuk, így onnan is kell lekérni. </w:t>
        </w:r>
      </w:ins>
    </w:p>
    <w:p w14:paraId="122C7AC9" w14:textId="3F0A6918" w:rsidR="00ED5A41" w:rsidRDefault="005F0EDD" w:rsidP="005F0EDD">
      <w:pPr>
        <w:spacing w:after="120" w:line="360" w:lineRule="auto"/>
        <w:ind w:firstLine="720"/>
        <w:jc w:val="both"/>
        <w:rPr>
          <w:ins w:id="1086" w:author="Vihari Réka" w:date="2018-11-30T23:26:00Z"/>
          <w:rFonts w:cs="Times New Roman"/>
        </w:rPr>
        <w:pPrChange w:id="1087" w:author="Vihari Réka" w:date="2018-11-30T23:44:00Z">
          <w:pPr>
            <w:jc w:val="center"/>
          </w:pPr>
        </w:pPrChange>
      </w:pPr>
      <w:ins w:id="1088" w:author="Vihari Réka" w:date="2018-11-30T23:40:00Z">
        <w:r>
          <w:rPr>
            <w:rFonts w:cs="Times New Roman"/>
          </w:rPr>
          <w:t>Az utolsó menüpont a</w:t>
        </w:r>
      </w:ins>
      <w:ins w:id="1089" w:author="Vihari Réka" w:date="2018-11-30T23:43:00Z">
        <w:r>
          <w:rPr>
            <w:rFonts w:cs="Times New Roman"/>
          </w:rPr>
          <w:t xml:space="preserve">z esemény leírására szolgál. Megadható az esemény hosszabb leírása, illetve egyéb hozzá tartozó információk. A felhasználóknak itt szintén nincs ráhatása a felületre, az adatok szerver oldalról töltődnek le. </w:t>
        </w:r>
      </w:ins>
    </w:p>
    <w:p w14:paraId="500EB452" w14:textId="5F287BCA" w:rsidR="005F0EDD" w:rsidRPr="00E217FA" w:rsidRDefault="005F0EDD" w:rsidP="00E217FA">
      <w:pPr>
        <w:pStyle w:val="Cmsor2"/>
        <w:numPr>
          <w:ilvl w:val="1"/>
          <w:numId w:val="33"/>
        </w:numPr>
        <w:rPr>
          <w:ins w:id="1090" w:author="Vihari Réka" w:date="2018-11-30T23:50:00Z"/>
        </w:rPr>
        <w:pPrChange w:id="1091" w:author="Vihari Réka" w:date="2018-12-01T00:06:00Z">
          <w:pPr>
            <w:jc w:val="center"/>
          </w:pPr>
        </w:pPrChange>
      </w:pPr>
      <w:ins w:id="1092" w:author="Vihari Réka" w:date="2018-11-30T23:50:00Z">
        <w:r w:rsidRPr="00E217FA">
          <w:t>Használati lehetőségek</w:t>
        </w:r>
      </w:ins>
    </w:p>
    <w:p w14:paraId="24317161" w14:textId="77777777" w:rsidR="005F0EDD" w:rsidRDefault="005F0EDD" w:rsidP="005F0EDD">
      <w:pPr>
        <w:rPr>
          <w:ins w:id="1093" w:author="Vihari Réka" w:date="2018-11-30T23:50:00Z"/>
          <w:rFonts w:cs="Times New Roman"/>
        </w:rPr>
        <w:pPrChange w:id="1094" w:author="Vihari Réka" w:date="2018-11-30T23:50:00Z">
          <w:pPr>
            <w:jc w:val="center"/>
          </w:pPr>
        </w:pPrChange>
      </w:pPr>
    </w:p>
    <w:p w14:paraId="50336501" w14:textId="35016042" w:rsidR="005F0EDD" w:rsidRDefault="005F0EDD" w:rsidP="00E217FA">
      <w:pPr>
        <w:spacing w:after="120" w:line="360" w:lineRule="auto"/>
        <w:ind w:firstLine="720"/>
        <w:jc w:val="both"/>
        <w:rPr>
          <w:ins w:id="1095" w:author="Vihari Réka" w:date="2018-11-30T23:51:00Z"/>
          <w:rFonts w:cs="Times New Roman"/>
        </w:rPr>
        <w:pPrChange w:id="1096" w:author="Vihari Réka" w:date="2018-12-01T00:06:00Z">
          <w:pPr>
            <w:jc w:val="center"/>
          </w:pPr>
        </w:pPrChange>
      </w:pPr>
      <w:ins w:id="1097" w:author="Vihari Réka" w:date="2018-11-30T23:50:00Z">
        <w:r>
          <w:rPr>
            <w:rFonts w:cs="Times New Roman"/>
          </w:rPr>
          <w:t xml:space="preserve">Az alkalmazás lényegében univerzálisan használható </w:t>
        </w:r>
      </w:ins>
      <w:ins w:id="1098" w:author="Vihari Réka" w:date="2018-11-30T23:52:00Z">
        <w:r w:rsidR="008B4D0E">
          <w:rPr>
            <w:rFonts w:cs="Times New Roman"/>
          </w:rPr>
          <w:t>kell</w:t>
        </w:r>
      </w:ins>
      <w:ins w:id="1099" w:author="Vihari Réka" w:date="2018-12-01T00:07:00Z">
        <w:r w:rsidR="00E217FA">
          <w:rPr>
            <w:rFonts w:cs="Times New Roman"/>
          </w:rPr>
          <w:t>,</w:t>
        </w:r>
      </w:ins>
      <w:ins w:id="1100" w:author="Vihari Réka" w:date="2018-11-30T23:52:00Z">
        <w:r w:rsidR="008B4D0E">
          <w:rPr>
            <w:rFonts w:cs="Times New Roman"/>
          </w:rPr>
          <w:t xml:space="preserve"> hogy legyen </w:t>
        </w:r>
      </w:ins>
      <w:ins w:id="1101" w:author="Vihari Réka" w:date="2018-11-30T23:50:00Z">
        <w:r>
          <w:rPr>
            <w:rFonts w:cs="Times New Roman"/>
          </w:rPr>
          <w:t xml:space="preserve">több fajta eseményhez, ehhez szeretnék példákat </w:t>
        </w:r>
      </w:ins>
      <w:ins w:id="1102" w:author="Vihari Réka" w:date="2018-11-30T23:51:00Z">
        <w:r w:rsidR="008B4D0E">
          <w:rPr>
            <w:rFonts w:cs="Times New Roman"/>
          </w:rPr>
          <w:t>ismertetni.</w:t>
        </w:r>
      </w:ins>
    </w:p>
    <w:p w14:paraId="55F9209E" w14:textId="262A7173" w:rsidR="008B4D0E" w:rsidRDefault="008B4D0E" w:rsidP="00E217FA">
      <w:pPr>
        <w:spacing w:after="120" w:line="360" w:lineRule="auto"/>
        <w:ind w:firstLine="720"/>
        <w:jc w:val="both"/>
        <w:rPr>
          <w:ins w:id="1103" w:author="Vihari Réka" w:date="2018-11-30T23:57:00Z"/>
          <w:rFonts w:cs="Times New Roman"/>
        </w:rPr>
        <w:pPrChange w:id="1104" w:author="Vihari Réka" w:date="2018-12-01T00:06:00Z">
          <w:pPr>
            <w:jc w:val="center"/>
          </w:pPr>
        </w:pPrChange>
      </w:pPr>
      <w:ins w:id="1105" w:author="Vihari Réka" w:date="2018-11-30T23:52:00Z">
        <w:r>
          <w:rPr>
            <w:rFonts w:cs="Times New Roman"/>
          </w:rPr>
          <w:t>Első sorban betöltheti egy bicikli túra szerepét, melynél nem várható el a résztvevőktől, hogy egy programfüzetben tudják követni a történéseket. Telefonjukat kitudják tenni kerékpárjuk kormányára, így az alkalmazás folyamatos működésben lehet előttük.</w:t>
        </w:r>
      </w:ins>
      <w:ins w:id="1106" w:author="Vihari Réka" w:date="2018-11-30T23:56:00Z">
        <w:r>
          <w:rPr>
            <w:rFonts w:cs="Times New Roman"/>
          </w:rPr>
          <w:t xml:space="preserve"> Nem kell telefonjukban tárolniuk a szervezők adatait, mert az alkalmazáson keresztül bármikor </w:t>
        </w:r>
      </w:ins>
      <w:ins w:id="1107" w:author="Vihari Réka" w:date="2018-11-30T23:57:00Z">
        <w:r>
          <w:rPr>
            <w:rFonts w:cs="Times New Roman"/>
          </w:rPr>
          <w:t>megtudják nézni</w:t>
        </w:r>
      </w:ins>
      <w:ins w:id="1108" w:author="Vihari Réka" w:date="2018-11-30T23:56:00Z">
        <w:r>
          <w:rPr>
            <w:rFonts w:cs="Times New Roman"/>
          </w:rPr>
          <w:t xml:space="preserve"> az </w:t>
        </w:r>
      </w:ins>
      <w:ins w:id="1109" w:author="Vihari Réka" w:date="2018-11-30T23:57:00Z">
        <w:r>
          <w:rPr>
            <w:rFonts w:cs="Times New Roman"/>
          </w:rPr>
          <w:t>elérhetőségeiket egy helyen.</w:t>
        </w:r>
      </w:ins>
      <w:ins w:id="1110" w:author="Vihari Réka" w:date="2018-11-30T23:56:00Z">
        <w:r>
          <w:rPr>
            <w:rFonts w:cs="Times New Roman"/>
          </w:rPr>
          <w:t xml:space="preserve"> </w:t>
        </w:r>
      </w:ins>
      <w:ins w:id="1111" w:author="Vihari Réka" w:date="2018-11-30T23:52:00Z">
        <w:r>
          <w:rPr>
            <w:rFonts w:cs="Times New Roman"/>
          </w:rPr>
          <w:t xml:space="preserve"> Nyomon tudják követni, hogy időre pontosan mikor kell ott lenniük az új helyszíneken és ott milyen programok várnak rájuk. Továbbá, ha eltévednek</w:t>
        </w:r>
      </w:ins>
      <w:ins w:id="1112" w:author="Vihari Réka" w:date="2018-12-01T00:07:00Z">
        <w:r w:rsidR="00E217FA">
          <w:rPr>
            <w:rFonts w:cs="Times New Roman"/>
          </w:rPr>
          <w:t xml:space="preserve"> vagy </w:t>
        </w:r>
      </w:ins>
      <w:ins w:id="1113" w:author="Vihari Réka" w:date="2018-12-01T00:08:00Z">
        <w:r w:rsidR="00E217FA">
          <w:rPr>
            <w:rFonts w:cs="Times New Roman"/>
          </w:rPr>
          <w:t>lemaradnak</w:t>
        </w:r>
      </w:ins>
      <w:ins w:id="1114" w:author="Vihari Réka" w:date="2018-11-30T23:52:00Z">
        <w:r>
          <w:rPr>
            <w:rFonts w:cs="Times New Roman"/>
          </w:rPr>
          <w:t xml:space="preserve"> megtudják nézni a többi felhasználó helyzetét az alkalmazásban és útvonalat is tervezhetnek hozzájuk. Az üzenetek funkció betölthet egy olyan szerepet, melyen a szervezők közlik velük az esetleges program változásokat. Illetve, ugyanitt tudnak üzenni a szervezőknek balesetek vagy defektek esetén. </w:t>
        </w:r>
      </w:ins>
      <w:ins w:id="1115" w:author="Vihari Réka" w:date="2018-11-30T23:57:00Z">
        <w:r>
          <w:rPr>
            <w:rFonts w:cs="Times New Roman"/>
          </w:rPr>
          <w:t>A leírásban pedig akár a biciklitúrához egy pontverseny keretében ismertethetjük a szabályokat.</w:t>
        </w:r>
      </w:ins>
    </w:p>
    <w:p w14:paraId="0594343C" w14:textId="77777777" w:rsidR="00E217FA" w:rsidRDefault="008B4D0E" w:rsidP="00E217FA">
      <w:pPr>
        <w:spacing w:after="120" w:line="360" w:lineRule="auto"/>
        <w:ind w:firstLine="720"/>
        <w:jc w:val="both"/>
        <w:rPr>
          <w:ins w:id="1116" w:author="Vihari Réka" w:date="2018-12-01T00:08:00Z"/>
          <w:rFonts w:cs="Times New Roman"/>
        </w:rPr>
        <w:pPrChange w:id="1117" w:author="Vihari Réka" w:date="2018-12-01T00:06:00Z">
          <w:pPr>
            <w:jc w:val="center"/>
          </w:pPr>
        </w:pPrChange>
      </w:pPr>
      <w:ins w:id="1118" w:author="Vihari Réka" w:date="2018-11-30T23:58:00Z">
        <w:r>
          <w:rPr>
            <w:rFonts w:cs="Times New Roman"/>
          </w:rPr>
          <w:t xml:space="preserve">Másrészt, </w:t>
        </w:r>
      </w:ins>
      <w:ins w:id="1119" w:author="Vihari Réka" w:date="2018-11-30T23:59:00Z">
        <w:r>
          <w:rPr>
            <w:rFonts w:cs="Times New Roman"/>
          </w:rPr>
          <w:t>szükséges, hogy</w:t>
        </w:r>
      </w:ins>
      <w:ins w:id="1120" w:author="Vihari Réka" w:date="2018-11-30T23:58:00Z">
        <w:r>
          <w:rPr>
            <w:rFonts w:cs="Times New Roman"/>
          </w:rPr>
          <w:t xml:space="preserve"> az applikáció az üzleti életbe is be tud</w:t>
        </w:r>
      </w:ins>
      <w:ins w:id="1121" w:author="Vihari Réka" w:date="2018-11-30T23:59:00Z">
        <w:r>
          <w:rPr>
            <w:rFonts w:cs="Times New Roman"/>
          </w:rPr>
          <w:t>jon</w:t>
        </w:r>
      </w:ins>
      <w:ins w:id="1122" w:author="Vihari Réka" w:date="2018-11-30T23:58:00Z">
        <w:r>
          <w:rPr>
            <w:rFonts w:cs="Times New Roman"/>
          </w:rPr>
          <w:t xml:space="preserve"> épülni. </w:t>
        </w:r>
      </w:ins>
      <w:ins w:id="1123" w:author="Vihari Réka" w:date="2018-11-30T23:59:00Z">
        <w:r>
          <w:rPr>
            <w:rFonts w:cs="Times New Roman"/>
          </w:rPr>
          <w:t xml:space="preserve">Akár egy üzleti konferencia is lebonyolítható legyen az alkalmazáson keresztül. A konferencia szervezőinek elérhetőségeit egyszerűen megtalálhatjuk az applikációban. </w:t>
        </w:r>
      </w:ins>
      <w:ins w:id="1124" w:author="Vihari Réka" w:date="2018-12-01T00:05:00Z">
        <w:r w:rsidR="00E217FA">
          <w:rPr>
            <w:rFonts w:cs="Times New Roman"/>
          </w:rPr>
          <w:t xml:space="preserve">A programoknál megtalálhatjuk az előadások időpontjait és térképen láthatjuk, hogy hol találhatóak. </w:t>
        </w:r>
      </w:ins>
      <w:ins w:id="1125" w:author="Vihari Réka" w:date="2018-11-30T23:59:00Z">
        <w:r>
          <w:rPr>
            <w:rFonts w:cs="Times New Roman"/>
          </w:rPr>
          <w:t>A szervezők és az előad</w:t>
        </w:r>
      </w:ins>
      <w:ins w:id="1126" w:author="Vihari Réka" w:date="2018-12-01T00:00:00Z">
        <w:r>
          <w:rPr>
            <w:rFonts w:cs="Times New Roman"/>
          </w:rPr>
          <w:t>ó</w:t>
        </w:r>
      </w:ins>
      <w:ins w:id="1127" w:author="Vihari Réka" w:date="2018-11-30T23:59:00Z">
        <w:r>
          <w:rPr>
            <w:rFonts w:cs="Times New Roman"/>
          </w:rPr>
          <w:t xml:space="preserve">k helyzetét is </w:t>
        </w:r>
      </w:ins>
      <w:ins w:id="1128" w:author="Vihari Réka" w:date="2018-12-01T00:00:00Z">
        <w:r>
          <w:rPr>
            <w:rFonts w:cs="Times New Roman"/>
          </w:rPr>
          <w:t>láthatjuk</w:t>
        </w:r>
      </w:ins>
      <w:ins w:id="1129" w:author="Vihari Réka" w:date="2018-12-01T00:05:00Z">
        <w:r w:rsidR="00E217FA">
          <w:rPr>
            <w:rFonts w:cs="Times New Roman"/>
          </w:rPr>
          <w:t xml:space="preserve"> a beépített térképen</w:t>
        </w:r>
      </w:ins>
      <w:ins w:id="1130" w:author="Vihari Réka" w:date="2018-12-01T00:00:00Z">
        <w:r>
          <w:rPr>
            <w:rFonts w:cs="Times New Roman"/>
          </w:rPr>
          <w:t xml:space="preserve">, </w:t>
        </w:r>
        <w:proofErr w:type="gramStart"/>
        <w:r>
          <w:rPr>
            <w:rFonts w:cs="Times New Roman"/>
          </w:rPr>
          <w:t>így</w:t>
        </w:r>
        <w:proofErr w:type="gramEnd"/>
        <w:r>
          <w:rPr>
            <w:rFonts w:cs="Times New Roman"/>
          </w:rPr>
          <w:t xml:space="preserve"> ha bármire szükségünk van, vagy az előad</w:t>
        </w:r>
      </w:ins>
      <w:ins w:id="1131" w:author="Vihari Réka" w:date="2018-12-01T00:01:00Z">
        <w:r>
          <w:rPr>
            <w:rFonts w:cs="Times New Roman"/>
          </w:rPr>
          <w:t>ó</w:t>
        </w:r>
      </w:ins>
      <w:ins w:id="1132" w:author="Vihari Réka" w:date="2018-12-01T00:00:00Z">
        <w:r>
          <w:rPr>
            <w:rFonts w:cs="Times New Roman"/>
          </w:rPr>
          <w:t xml:space="preserve">val szeretnénk </w:t>
        </w:r>
      </w:ins>
      <w:ins w:id="1133" w:author="Vihari Réka" w:date="2018-12-01T00:01:00Z">
        <w:r>
          <w:rPr>
            <w:rFonts w:cs="Times New Roman"/>
          </w:rPr>
          <w:t>konzultálni</w:t>
        </w:r>
      </w:ins>
      <w:ins w:id="1134" w:author="Vihari Réka" w:date="2018-12-01T00:00:00Z">
        <w:r>
          <w:rPr>
            <w:rFonts w:cs="Times New Roman"/>
          </w:rPr>
          <w:t xml:space="preserve">, akkor megtalálhatjuk őt, ha ezt </w:t>
        </w:r>
      </w:ins>
      <w:ins w:id="1135" w:author="Vihari Réka" w:date="2018-12-01T00:01:00Z">
        <w:r>
          <w:rPr>
            <w:rFonts w:cs="Times New Roman"/>
          </w:rPr>
          <w:t xml:space="preserve">előzetesen </w:t>
        </w:r>
      </w:ins>
      <w:ins w:id="1136" w:author="Vihari Réka" w:date="2018-12-01T00:00:00Z">
        <w:r>
          <w:rPr>
            <w:rFonts w:cs="Times New Roman"/>
          </w:rPr>
          <w:t xml:space="preserve">engedélyezte. </w:t>
        </w:r>
      </w:ins>
      <w:ins w:id="1137" w:author="Vihari Réka" w:date="2018-12-01T00:01:00Z">
        <w:r>
          <w:rPr>
            <w:rFonts w:cs="Times New Roman"/>
          </w:rPr>
          <w:t xml:space="preserve">Az üzenetek funkció szerepe lehet </w:t>
        </w:r>
      </w:ins>
      <w:ins w:id="1138" w:author="Vihari Réka" w:date="2018-12-01T00:02:00Z">
        <w:r w:rsidR="00E217FA">
          <w:rPr>
            <w:rFonts w:cs="Times New Roman"/>
          </w:rPr>
          <w:t xml:space="preserve">az előadóhoz az előadás közben feltett kérdések. Ezzel kikerülhetjük azt a kellemetlen helyzetet, hogy meg kell szakítani az előadást minden egyes kérdésnél. Mivel így az előadás befejeztével kitudjuk vetíteni akár egy kivetítőre a szerver oldal használatával a felhasználók kérdéseit az előadóhoz, melyet így már zavartalanul </w:t>
        </w:r>
        <w:r w:rsidR="00E217FA">
          <w:rPr>
            <w:rFonts w:cs="Times New Roman"/>
          </w:rPr>
          <w:lastRenderedPageBreak/>
          <w:t xml:space="preserve">meg tud válaszolni. Továbbá, így a </w:t>
        </w:r>
      </w:ins>
      <w:ins w:id="1139" w:author="Vihari Réka" w:date="2018-12-01T00:04:00Z">
        <w:r w:rsidR="00E217FA">
          <w:rPr>
            <w:rFonts w:cs="Times New Roman"/>
          </w:rPr>
          <w:t>vendégeknek</w:t>
        </w:r>
      </w:ins>
      <w:ins w:id="1140" w:author="Vihari Réka" w:date="2018-12-01T00:02:00Z">
        <w:r w:rsidR="00E217FA">
          <w:rPr>
            <w:rFonts w:cs="Times New Roman"/>
          </w:rPr>
          <w:t xml:space="preserve"> sem kell megjegyezniük a kérdéseiket az előadás végéig. </w:t>
        </w:r>
      </w:ins>
      <w:ins w:id="1141" w:author="Vihari Réka" w:date="2018-12-01T00:06:00Z">
        <w:r w:rsidR="00E217FA">
          <w:rPr>
            <w:rFonts w:cs="Times New Roman"/>
          </w:rPr>
          <w:t>A leírásban pedig egy átfogóbb ismertetőt adhatunk a vendégeknek az eseményről vagy esetleges jövőbeni előadásokról.</w:t>
        </w:r>
      </w:ins>
    </w:p>
    <w:p w14:paraId="28F1EE2E" w14:textId="77777777" w:rsidR="00E217FA" w:rsidRDefault="00E217FA" w:rsidP="00E217FA">
      <w:pPr>
        <w:spacing w:after="120" w:line="360" w:lineRule="auto"/>
        <w:ind w:firstLine="720"/>
        <w:jc w:val="both"/>
        <w:rPr>
          <w:ins w:id="1142" w:author="Vihari Réka" w:date="2018-12-01T00:09:00Z"/>
          <w:rFonts w:cs="Times New Roman"/>
        </w:rPr>
        <w:pPrChange w:id="1143" w:author="Vihari Réka" w:date="2018-12-01T00:06:00Z">
          <w:pPr>
            <w:jc w:val="center"/>
          </w:pPr>
        </w:pPrChange>
      </w:pPr>
      <w:ins w:id="1144" w:author="Vihari Réka" w:date="2018-12-01T00:08:00Z">
        <w:r>
          <w:rPr>
            <w:rFonts w:cs="Times New Roman"/>
          </w:rPr>
          <w:t>Ezen két szélsőséges használati lehetőséget bemutatva látható, hogy az alkalmazásnak többféle felhasználási lehetősé</w:t>
        </w:r>
      </w:ins>
      <w:ins w:id="1145" w:author="Vihari Réka" w:date="2018-12-01T00:09:00Z">
        <w:r>
          <w:rPr>
            <w:rFonts w:cs="Times New Roman"/>
          </w:rPr>
          <w:t>g</w:t>
        </w:r>
      </w:ins>
      <w:ins w:id="1146" w:author="Vihari Réka" w:date="2018-12-01T00:08:00Z">
        <w:r>
          <w:rPr>
            <w:rFonts w:cs="Times New Roman"/>
          </w:rPr>
          <w:t xml:space="preserve">hez is tudnia kell alkalmazkodni. </w:t>
        </w:r>
      </w:ins>
    </w:p>
    <w:p w14:paraId="290D4CFE" w14:textId="7E4F85CF" w:rsidR="00E217FA" w:rsidRPr="007506C1" w:rsidRDefault="00E217FA" w:rsidP="00485A64">
      <w:pPr>
        <w:pStyle w:val="Cmsor2"/>
        <w:numPr>
          <w:ilvl w:val="1"/>
          <w:numId w:val="33"/>
        </w:numPr>
        <w:rPr>
          <w:ins w:id="1147" w:author="Vihari Réka" w:date="2018-12-01T00:10:00Z"/>
        </w:rPr>
        <w:pPrChange w:id="1148" w:author="Vihari Réka" w:date="2018-12-01T00:21:00Z">
          <w:pPr>
            <w:jc w:val="center"/>
          </w:pPr>
        </w:pPrChange>
      </w:pPr>
      <w:ins w:id="1149" w:author="Vihari Réka" w:date="2018-12-01T00:09:00Z">
        <w:r w:rsidRPr="00485A64">
          <w:t xml:space="preserve">Hasonló </w:t>
        </w:r>
      </w:ins>
      <w:ins w:id="1150" w:author="Vihari Réka" w:date="2018-12-01T00:10:00Z">
        <w:r w:rsidRPr="00485A64">
          <w:t xml:space="preserve">meglévő </w:t>
        </w:r>
      </w:ins>
      <w:ins w:id="1151" w:author="Vihari Réka" w:date="2018-12-01T00:09:00Z">
        <w:r w:rsidRPr="004D1EE9">
          <w:t xml:space="preserve">alkalmazások </w:t>
        </w:r>
      </w:ins>
    </w:p>
    <w:p w14:paraId="12E2ACC9" w14:textId="77777777" w:rsidR="00485A64" w:rsidRDefault="00E217FA" w:rsidP="00485A64">
      <w:pPr>
        <w:spacing w:after="120" w:line="360" w:lineRule="auto"/>
        <w:ind w:firstLine="720"/>
        <w:jc w:val="both"/>
        <w:rPr>
          <w:ins w:id="1152" w:author="Vihari Réka" w:date="2018-12-01T00:14:00Z"/>
          <w:rFonts w:cs="Times New Roman"/>
        </w:rPr>
        <w:pPrChange w:id="1153" w:author="Vihari Réka" w:date="2018-12-01T00:21:00Z">
          <w:pPr>
            <w:jc w:val="center"/>
          </w:pPr>
        </w:pPrChange>
      </w:pPr>
      <w:ins w:id="1154" w:author="Vihari Réka" w:date="2018-12-01T00:11:00Z">
        <w:r>
          <w:rPr>
            <w:rFonts w:cs="Times New Roman"/>
          </w:rPr>
          <w:t>Az Apple Store-ban találhatóak különféle rendezvényekhez alkalmazások. Ilyen lehet</w:t>
        </w:r>
      </w:ins>
      <w:ins w:id="1155" w:author="Vihari Réka" w:date="2018-12-01T00:12:00Z">
        <w:r w:rsidR="00485A64">
          <w:rPr>
            <w:rFonts w:cs="Times New Roman"/>
          </w:rPr>
          <w:t xml:space="preserve"> esetlegesen a Strand fesztivál applikációja. Az alkalmazásban az enyémhez hasonlóan láthatjuk a koncertek programtervét, leírást a fesztiválról. Továbbá, beépített térképet az eseményhez és</w:t>
        </w:r>
      </w:ins>
      <w:ins w:id="1156" w:author="Vihari Réka" w:date="2018-12-01T00:14:00Z">
        <w:r w:rsidR="00485A64">
          <w:rPr>
            <w:rFonts w:cs="Times New Roman"/>
          </w:rPr>
          <w:t xml:space="preserve"> </w:t>
        </w:r>
      </w:ins>
      <w:ins w:id="1157" w:author="Vihari Réka" w:date="2018-12-01T00:12:00Z">
        <w:r w:rsidR="00485A64">
          <w:rPr>
            <w:rFonts w:cs="Times New Roman"/>
          </w:rPr>
          <w:t xml:space="preserve">jegyvásárlásra is funkcionál. </w:t>
        </w:r>
      </w:ins>
    </w:p>
    <w:p w14:paraId="4FF42049" w14:textId="77777777" w:rsidR="00485A64" w:rsidRDefault="00485A64" w:rsidP="00485A64">
      <w:pPr>
        <w:spacing w:after="120" w:line="360" w:lineRule="auto"/>
        <w:ind w:firstLine="720"/>
        <w:jc w:val="both"/>
        <w:rPr>
          <w:ins w:id="1158" w:author="Vihari Réka" w:date="2018-12-01T00:16:00Z"/>
          <w:rFonts w:cs="Times New Roman"/>
        </w:rPr>
        <w:pPrChange w:id="1159" w:author="Vihari Réka" w:date="2018-12-01T00:21:00Z">
          <w:pPr>
            <w:jc w:val="center"/>
          </w:pPr>
        </w:pPrChange>
      </w:pPr>
      <w:ins w:id="1160" w:author="Vihari Réka" w:date="2018-12-01T00:15:00Z">
        <w:r>
          <w:rPr>
            <w:rFonts w:cs="Times New Roman"/>
          </w:rPr>
          <w:t>Az alkalmazás egy nagy fesztiválhoz készült, az enyém viszont inkább a kisebb fős eseményeket célozza meg. Így ebben az a</w:t>
        </w:r>
      </w:ins>
      <w:ins w:id="1161" w:author="Vihari Réka" w:date="2018-12-01T00:16:00Z">
        <w:r>
          <w:rPr>
            <w:rFonts w:cs="Times New Roman"/>
          </w:rPr>
          <w:t>l</w:t>
        </w:r>
      </w:ins>
      <w:ins w:id="1162" w:author="Vihari Réka" w:date="2018-12-01T00:15:00Z">
        <w:r>
          <w:rPr>
            <w:rFonts w:cs="Times New Roman"/>
          </w:rPr>
          <w:t xml:space="preserve">kalmazásban nem is tudjuk nyomon követni a többiek helyzetét és beszélgetni sem tudunk velük. </w:t>
        </w:r>
      </w:ins>
      <w:ins w:id="1163" w:author="Vihari Réka" w:date="2018-12-01T00:16:00Z">
        <w:r>
          <w:rPr>
            <w:rFonts w:cs="Times New Roman"/>
          </w:rPr>
          <w:t xml:space="preserve">Ezek a funkciók pedig nagy előnyt jelentenek, ha megakarjuk találni barátainkat egy fesztivál alatt vagy üzenni szeretnénk nekik. </w:t>
        </w:r>
      </w:ins>
    </w:p>
    <w:p w14:paraId="7CD18F74" w14:textId="77777777" w:rsidR="00485A64" w:rsidRDefault="00485A64" w:rsidP="00485A64">
      <w:pPr>
        <w:spacing w:after="120" w:line="360" w:lineRule="auto"/>
        <w:ind w:firstLine="720"/>
        <w:jc w:val="both"/>
        <w:rPr>
          <w:ins w:id="1164" w:author="Vihari Réka" w:date="2018-12-01T00:19:00Z"/>
          <w:rFonts w:cs="Times New Roman"/>
        </w:rPr>
        <w:pPrChange w:id="1165" w:author="Vihari Réka" w:date="2018-12-01T00:21:00Z">
          <w:pPr>
            <w:jc w:val="center"/>
          </w:pPr>
        </w:pPrChange>
      </w:pPr>
      <w:ins w:id="1166" w:author="Vihari Réka" w:date="2018-12-01T00:16:00Z">
        <w:r>
          <w:rPr>
            <w:rFonts w:cs="Times New Roman"/>
          </w:rPr>
          <w:t xml:space="preserve">Az </w:t>
        </w:r>
      </w:ins>
      <w:ins w:id="1167" w:author="Vihari Réka" w:date="2018-12-01T00:17:00Z">
        <w:r>
          <w:rPr>
            <w:rFonts w:cs="Times New Roman"/>
          </w:rPr>
          <w:t>elkészítendő alkalmazásom authentikáció-jának prototípusa nem teszi lehetővé a Facebook bejelentkezés használatát. De későbbi integrációjával, akár ilyen nagy eseményekre is felhasználható lehet az alkalmazás. A</w:t>
        </w:r>
      </w:ins>
      <w:ins w:id="1168" w:author="Vihari Réka" w:date="2018-12-01T00:18:00Z">
        <w:r>
          <w:rPr>
            <w:rFonts w:cs="Times New Roman"/>
          </w:rPr>
          <w:t>z eseményre bejelentkező</w:t>
        </w:r>
      </w:ins>
      <w:ins w:id="1169" w:author="Vihari Réka" w:date="2018-12-01T00:17:00Z">
        <w:r>
          <w:rPr>
            <w:rFonts w:cs="Times New Roman"/>
          </w:rPr>
          <w:t xml:space="preserve"> Facebook barátaink</w:t>
        </w:r>
      </w:ins>
      <w:ins w:id="1170" w:author="Vihari Réka" w:date="2018-12-01T00:19:00Z">
        <w:r>
          <w:rPr>
            <w:rFonts w:cs="Times New Roman"/>
          </w:rPr>
          <w:t xml:space="preserve">at követhetnénk nyomon az alkalmazáson és küldhetnénk nekik üzenetet. </w:t>
        </w:r>
      </w:ins>
    </w:p>
    <w:p w14:paraId="56EA4423" w14:textId="55042D4D" w:rsidR="004709EC" w:rsidRPr="00E217FA" w:rsidDel="005F0EDD" w:rsidRDefault="00485A64" w:rsidP="00485A64">
      <w:pPr>
        <w:spacing w:after="120" w:line="360" w:lineRule="auto"/>
        <w:ind w:firstLine="720"/>
        <w:jc w:val="both"/>
        <w:rPr>
          <w:del w:id="1171" w:author="Vihari Réka" w:date="2018-11-30T23:50:00Z"/>
          <w:moveFrom w:id="1172" w:author="Vihari Réka" w:date="2018-11-24T13:50:00Z"/>
          <w:rFonts w:cs="Times New Roman"/>
        </w:rPr>
        <w:pPrChange w:id="1173" w:author="Vihari Réka" w:date="2018-12-01T00:21:00Z">
          <w:pPr>
            <w:spacing w:after="120" w:line="360" w:lineRule="auto"/>
            <w:ind w:firstLine="720"/>
            <w:jc w:val="both"/>
          </w:pPr>
        </w:pPrChange>
      </w:pPr>
      <w:ins w:id="1174" w:author="Vihari Réka" w:date="2018-12-01T00:19:00Z">
        <w:r>
          <w:rPr>
            <w:rFonts w:cs="Times New Roman"/>
          </w:rPr>
          <w:t>A kisebb rendezvények, melyekre az alkalmazás jelenlegi verziója funkciónál nincsenek fent az Apple Store-ban, csak a résztvevők tölthetik le készülékükre egy letöltő link megnyitásával. Így ezekre példát nem találtam. De látható, hogy kisebb fejlesztésekkel az Apple Store-ba jutás is leh</w:t>
        </w:r>
      </w:ins>
      <w:ins w:id="1175" w:author="Vihari Réka" w:date="2018-12-01T00:21:00Z">
        <w:r>
          <w:rPr>
            <w:rFonts w:cs="Times New Roman"/>
          </w:rPr>
          <w:t>etséges</w:t>
        </w:r>
      </w:ins>
      <w:ins w:id="1176" w:author="Vihari Réka" w:date="2018-12-01T00:19:00Z">
        <w:r>
          <w:rPr>
            <w:rFonts w:cs="Times New Roman"/>
          </w:rPr>
          <w:t xml:space="preserve">. </w:t>
        </w:r>
      </w:ins>
      <w:moveFromRangeStart w:id="1177" w:author="Vihari Réka" w:date="2018-11-24T13:50:00Z" w:name="move530830731"/>
      <w:moveFrom w:id="1178" w:author="Vihari Réka" w:date="2018-11-24T13:50:00Z">
        <w:del w:id="1179" w:author="Vihari Réka" w:date="2018-11-30T23:50:00Z">
          <w:r w:rsidR="004709EC" w:rsidRPr="00E217FA" w:rsidDel="005F0EDD">
            <w:rPr>
              <w:rFonts w:cs="Times New Roman"/>
            </w:rPr>
            <w:delText>A dolgozatomban egy olyan alkalmazást mutatok be, mely különféle rendezvények lebonyolításához használható</w:delText>
          </w:r>
          <w:r w:rsidR="00F60A79" w:rsidRPr="00E217FA" w:rsidDel="005F0EDD">
            <w:rPr>
              <w:rFonts w:cs="Times New Roman"/>
            </w:rPr>
            <w:delText xml:space="preserve"> iOS platformon</w:delText>
          </w:r>
          <w:r w:rsidR="004709EC" w:rsidRPr="00E217FA" w:rsidDel="005F0EDD">
            <w:rPr>
              <w:rFonts w:cs="Times New Roman"/>
            </w:rPr>
            <w:delText xml:space="preserve">. </w:delText>
          </w:r>
          <w:r w:rsidR="00F60A79" w:rsidRPr="00E217FA" w:rsidDel="005F0EDD">
            <w:rPr>
              <w:rFonts w:cs="Times New Roman"/>
            </w:rPr>
            <w:delText xml:space="preserve">A backend által nyújtott testreszabhatóságnak köszönhetően, laikus szemmel is változtathatóvá válnak az alkalmazás fő adatai. </w:delText>
          </w:r>
          <w:r w:rsidR="00F60A79" w:rsidRPr="00E217FA" w:rsidDel="005F0EDD">
            <w:rPr>
              <w:rFonts w:cs="Times New Roman"/>
            </w:rPr>
            <w:br/>
            <w:delText>Az applikáció öt fő menüből áll, mely authentikáció után válik láthatóvá a felhasználó számára.</w:delText>
          </w:r>
          <w:r w:rsidR="00A4098C" w:rsidRPr="00E217FA" w:rsidDel="005F0EDD">
            <w:rPr>
              <w:rFonts w:cs="Times New Roman"/>
            </w:rPr>
            <w:delText xml:space="preserve"> </w:delText>
          </w:r>
          <w:r w:rsidR="0039020A" w:rsidRPr="00E217FA" w:rsidDel="005F0EDD">
            <w:rPr>
              <w:rFonts w:cs="Times New Roman"/>
            </w:rPr>
            <w:delText xml:space="preserve">Az alkalmazásom a kliens funkciót tölti be, de készítettem hozzá szervert is, melyet a későbbiekben mutatok be. </w:delText>
          </w:r>
          <w:r w:rsidR="00F60A79" w:rsidRPr="00E217FA" w:rsidDel="005F0EDD">
            <w:rPr>
              <w:rFonts w:cs="Times New Roman"/>
            </w:rPr>
            <w:delText xml:space="preserve"> </w:delText>
          </w:r>
        </w:del>
      </w:moveFrom>
    </w:p>
    <w:p w14:paraId="7444E6B3" w14:textId="16588A48" w:rsidR="00F60A79" w:rsidRPr="00485A64" w:rsidDel="005F0EDD" w:rsidRDefault="00F60A79" w:rsidP="00485A64">
      <w:pPr>
        <w:spacing w:after="120" w:line="360" w:lineRule="auto"/>
        <w:ind w:firstLine="720"/>
        <w:jc w:val="both"/>
        <w:rPr>
          <w:del w:id="1180" w:author="Vihari Réka" w:date="2018-11-30T23:50:00Z"/>
          <w:moveFrom w:id="1181" w:author="Vihari Réka" w:date="2018-11-24T13:50:00Z"/>
          <w:rFonts w:cs="Times New Roman"/>
        </w:rPr>
        <w:pPrChange w:id="1182" w:author="Vihari Réka" w:date="2018-12-01T00:21:00Z">
          <w:pPr/>
        </w:pPrChange>
      </w:pPr>
    </w:p>
    <w:p w14:paraId="12536820" w14:textId="5DBDA2DA" w:rsidR="00F60A79" w:rsidRPr="00485A64" w:rsidDel="005F0EDD" w:rsidRDefault="00F60A79" w:rsidP="00485A64">
      <w:pPr>
        <w:spacing w:after="120" w:line="360" w:lineRule="auto"/>
        <w:ind w:firstLine="720"/>
        <w:jc w:val="both"/>
        <w:rPr>
          <w:del w:id="1183" w:author="Vihari Réka" w:date="2018-11-30T23:50:00Z"/>
          <w:moveFrom w:id="1184" w:author="Vihari Réka" w:date="2018-11-24T13:50:00Z"/>
          <w:rFonts w:cs="Times New Roman"/>
          <w:rPrChange w:id="1185" w:author="Vihari Réka" w:date="2018-12-01T00:21:00Z">
            <w:rPr>
              <w:del w:id="1186" w:author="Vihari Réka" w:date="2018-11-30T23:50:00Z"/>
              <w:moveFrom w:id="1187" w:author="Vihari Réka" w:date="2018-11-24T13:50:00Z"/>
              <w:rFonts w:cs="Arial"/>
              <w:b/>
              <w:bCs/>
              <w:sz w:val="28"/>
              <w:szCs w:val="26"/>
            </w:rPr>
          </w:rPrChange>
        </w:rPr>
        <w:pPrChange w:id="1188" w:author="Vihari Réka" w:date="2018-12-01T00:21:00Z">
          <w:pPr/>
        </w:pPrChange>
      </w:pPr>
      <w:moveFrom w:id="1189" w:author="Vihari Réka" w:date="2018-11-24T13:50:00Z">
        <w:del w:id="1190" w:author="Vihari Réka" w:date="2018-11-30T23:50:00Z">
          <w:r w:rsidRPr="00485A64" w:rsidDel="005F0EDD">
            <w:rPr>
              <w:rFonts w:cs="Times New Roman"/>
              <w:rPrChange w:id="1191" w:author="Vihari Réka" w:date="2018-12-01T00:21:00Z">
                <w:rPr>
                  <w:rFonts w:cs="Arial"/>
                  <w:b/>
                  <w:bCs/>
                  <w:sz w:val="28"/>
                  <w:szCs w:val="26"/>
                </w:rPr>
              </w:rPrChange>
            </w:rPr>
            <w:delText xml:space="preserve">3.1.1 Alkalmazás indítása </w:delText>
          </w:r>
        </w:del>
      </w:moveFrom>
    </w:p>
    <w:p w14:paraId="24CE5A49" w14:textId="4F1D75F6" w:rsidR="00F60A79" w:rsidRPr="00485A64" w:rsidDel="005F0EDD" w:rsidRDefault="00F60A79" w:rsidP="00485A64">
      <w:pPr>
        <w:spacing w:after="120" w:line="360" w:lineRule="auto"/>
        <w:ind w:firstLine="720"/>
        <w:jc w:val="both"/>
        <w:rPr>
          <w:del w:id="1192" w:author="Vihari Réka" w:date="2018-11-30T23:50:00Z"/>
          <w:moveFrom w:id="1193" w:author="Vihari Réka" w:date="2018-11-24T13:50:00Z"/>
          <w:rFonts w:cs="Times New Roman"/>
        </w:rPr>
        <w:pPrChange w:id="1194" w:author="Vihari Réka" w:date="2018-12-01T00:21:00Z">
          <w:pPr/>
        </w:pPrChange>
      </w:pPr>
    </w:p>
    <w:p w14:paraId="1B6A6103" w14:textId="2AC270EB" w:rsidR="00F60A79" w:rsidRPr="00485A64" w:rsidDel="005F0EDD" w:rsidRDefault="00F60A79" w:rsidP="00485A64">
      <w:pPr>
        <w:spacing w:after="120" w:line="360" w:lineRule="auto"/>
        <w:ind w:firstLine="720"/>
        <w:jc w:val="both"/>
        <w:rPr>
          <w:del w:id="1195" w:author="Vihari Réka" w:date="2018-11-30T23:50:00Z"/>
          <w:moveFrom w:id="1196" w:author="Vihari Réka" w:date="2018-11-24T13:50:00Z"/>
          <w:rFonts w:cs="Times New Roman"/>
        </w:rPr>
        <w:pPrChange w:id="1197" w:author="Vihari Réka" w:date="2018-12-01T00:21:00Z">
          <w:pPr>
            <w:spacing w:after="120" w:line="360" w:lineRule="auto"/>
            <w:ind w:firstLine="720"/>
            <w:jc w:val="both"/>
          </w:pPr>
        </w:pPrChange>
      </w:pPr>
      <w:moveFrom w:id="1198" w:author="Vihari Réka" w:date="2018-11-24T13:50:00Z">
        <w:del w:id="1199" w:author="Vihari Réka" w:date="2018-11-30T23:50:00Z">
          <w:r w:rsidRPr="00485A64" w:rsidDel="005F0EDD">
            <w:rPr>
              <w:rFonts w:cs="Times New Roman"/>
            </w:rPr>
            <w:delText>Az alkalmazás kezdő oldalán</w:delText>
          </w:r>
          <w:r w:rsidR="00DF2B16" w:rsidRPr="00485A64" w:rsidDel="005F0EDD">
            <w:rPr>
              <w:rFonts w:cs="Times New Roman"/>
            </w:rPr>
            <w:delText xml:space="preserve"> </w:delText>
          </w:r>
          <w:r w:rsidRPr="00485A64" w:rsidDel="005F0EDD">
            <w:rPr>
              <w:rFonts w:cs="Times New Roman"/>
            </w:rPr>
            <w:delText>a</w:delText>
          </w:r>
          <w:r w:rsidR="00DF2B16" w:rsidRPr="00485A64" w:rsidDel="005F0EDD">
            <w:rPr>
              <w:rFonts w:cs="Times New Roman"/>
            </w:rPr>
            <w:delText>z esemény adatit láthatjuk, a szervertől kapott adatok alapján. Ille</w:delText>
          </w:r>
          <w:r w:rsidR="00DF2B16" w:rsidRPr="00485A64" w:rsidDel="00485A64">
            <w:rPr>
              <w:rFonts w:cs="Times New Roman"/>
            </w:rPr>
            <w:delText>t</w:delText>
          </w:r>
          <w:r w:rsidR="00DF2B16" w:rsidRPr="00485A64" w:rsidDel="005F0EDD">
            <w:rPr>
              <w:rFonts w:cs="Times New Roman"/>
            </w:rPr>
            <w:delText xml:space="preserve">, </w:delText>
          </w:r>
          <w:r w:rsidRPr="00485A64" w:rsidDel="005F0EDD">
            <w:rPr>
              <w:rFonts w:cs="Times New Roman"/>
            </w:rPr>
            <w:delText xml:space="preserve">két lehetőséggel találkozhatunk, mely a bejelentkezés és a regisztráció lehetőségéből áll. Ez az eseményhez tartozó adatok védelmére szolgál, hogy jogosulatlan személyek ne férhessenek hozzá az adatbázishoz. </w:delText>
          </w:r>
        </w:del>
      </w:moveFrom>
    </w:p>
    <w:p w14:paraId="5B18764C" w14:textId="15E9729E" w:rsidR="00DF2B16" w:rsidRPr="00485A64" w:rsidDel="005F0EDD" w:rsidRDefault="00DF2B16" w:rsidP="00485A64">
      <w:pPr>
        <w:spacing w:after="120" w:line="360" w:lineRule="auto"/>
        <w:ind w:firstLine="720"/>
        <w:jc w:val="both"/>
        <w:rPr>
          <w:del w:id="1200" w:author="Vihari Réka" w:date="2018-11-30T23:50:00Z"/>
          <w:moveFrom w:id="1201" w:author="Vihari Réka" w:date="2018-11-24T13:50:00Z"/>
          <w:rFonts w:cs="Times New Roman"/>
        </w:rPr>
        <w:pPrChange w:id="1202" w:author="Vihari Réka" w:date="2018-12-01T00:21:00Z">
          <w:pPr>
            <w:spacing w:after="120" w:line="360" w:lineRule="auto"/>
            <w:ind w:firstLine="720"/>
            <w:jc w:val="center"/>
          </w:pPr>
        </w:pPrChange>
      </w:pPr>
      <w:moveFrom w:id="1203" w:author="Vihari Réka" w:date="2018-11-24T13:50:00Z">
        <w:del w:id="1204" w:author="Vihari Réka" w:date="2018-11-30T23:50:00Z">
          <w:r w:rsidRPr="00485A64" w:rsidDel="005F0EDD">
            <w:rPr>
              <w:rFonts w:cs="Times New Roman"/>
              <w:rPrChange w:id="1205" w:author="Vihari Réka" w:date="2018-12-01T00:21:00Z">
                <w:rPr>
                  <w:noProof/>
                </w:rPr>
              </w:rPrChange>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del>
      </w:moveFrom>
    </w:p>
    <w:p w14:paraId="547F2304" w14:textId="37DECF5F" w:rsidR="00DF2B16" w:rsidRPr="00485A64" w:rsidDel="005F0EDD" w:rsidRDefault="00DF2B16" w:rsidP="00485A64">
      <w:pPr>
        <w:spacing w:after="120" w:line="360" w:lineRule="auto"/>
        <w:ind w:firstLine="720"/>
        <w:jc w:val="both"/>
        <w:rPr>
          <w:del w:id="1206" w:author="Vihari Réka" w:date="2018-11-30T23:50:00Z"/>
          <w:moveFrom w:id="1207" w:author="Vihari Réka" w:date="2018-11-24T13:50:00Z"/>
          <w:rFonts w:cs="Times New Roman"/>
        </w:rPr>
        <w:pPrChange w:id="1208" w:author="Vihari Réka" w:date="2018-12-01T00:21:00Z">
          <w:pPr>
            <w:spacing w:after="120" w:line="360" w:lineRule="auto"/>
            <w:ind w:firstLine="720"/>
            <w:jc w:val="both"/>
          </w:pPr>
        </w:pPrChange>
      </w:pPr>
      <w:moveFrom w:id="1209" w:author="Vihari Réka" w:date="2018-11-24T13:50:00Z">
        <w:del w:id="1210" w:author="Vihari Réka" w:date="2018-11-30T23:50:00Z">
          <w:r w:rsidRPr="00485A64" w:rsidDel="005F0EDD">
            <w:rPr>
              <w:rFonts w:cs="Times New Roman"/>
            </w:rPr>
            <w:delText xml:space="preserve">A bejelentkezéshez email és jelszó megadása szükséges. Sikeres bejelentkezés esetén már regisztrált felhasználóval rendelkezünk a szerveren, ekkor az alkalmazás automatikusan tovább irányít a főoldalra. </w:delText>
          </w:r>
        </w:del>
      </w:moveFrom>
    </w:p>
    <w:p w14:paraId="2C6F2F64" w14:textId="79C63D49" w:rsidR="00DF2B16" w:rsidRPr="00485A64" w:rsidDel="005F0EDD" w:rsidRDefault="00DF2B16" w:rsidP="00485A64">
      <w:pPr>
        <w:spacing w:after="120" w:line="360" w:lineRule="auto"/>
        <w:ind w:firstLine="720"/>
        <w:jc w:val="both"/>
        <w:rPr>
          <w:del w:id="1211" w:author="Vihari Réka" w:date="2018-11-30T23:50:00Z"/>
          <w:moveFrom w:id="1212" w:author="Vihari Réka" w:date="2018-11-24T13:50:00Z"/>
          <w:rFonts w:cs="Times New Roman"/>
        </w:rPr>
        <w:pPrChange w:id="1213" w:author="Vihari Réka" w:date="2018-12-01T00:21:00Z">
          <w:pPr/>
        </w:pPrChange>
      </w:pPr>
    </w:p>
    <w:p w14:paraId="4079C820" w14:textId="452A0830" w:rsidR="00DF2B16" w:rsidRPr="00485A64" w:rsidDel="005F0EDD" w:rsidRDefault="00DF2B16" w:rsidP="00485A64">
      <w:pPr>
        <w:spacing w:after="120" w:line="360" w:lineRule="auto"/>
        <w:ind w:firstLine="720"/>
        <w:jc w:val="both"/>
        <w:rPr>
          <w:del w:id="1214" w:author="Vihari Réka" w:date="2018-11-30T23:50:00Z"/>
          <w:moveFrom w:id="1215" w:author="Vihari Réka" w:date="2018-11-24T13:50:00Z"/>
          <w:rFonts w:cs="Times New Roman"/>
        </w:rPr>
        <w:pPrChange w:id="1216" w:author="Vihari Réka" w:date="2018-12-01T00:21:00Z">
          <w:pPr>
            <w:jc w:val="center"/>
          </w:pPr>
        </w:pPrChange>
      </w:pPr>
    </w:p>
    <w:p w14:paraId="1AFF4154" w14:textId="5E185EA8" w:rsidR="00DF2B16" w:rsidRPr="00485A64" w:rsidDel="005F0EDD" w:rsidRDefault="00DF2B16" w:rsidP="00485A64">
      <w:pPr>
        <w:spacing w:after="120" w:line="360" w:lineRule="auto"/>
        <w:ind w:firstLine="720"/>
        <w:jc w:val="both"/>
        <w:rPr>
          <w:del w:id="1217" w:author="Vihari Réka" w:date="2018-11-30T23:50:00Z"/>
          <w:moveFrom w:id="1218" w:author="Vihari Réka" w:date="2018-11-24T13:50:00Z"/>
          <w:rFonts w:cs="Times New Roman"/>
        </w:rPr>
        <w:pPrChange w:id="1219" w:author="Vihari Réka" w:date="2018-12-01T00:21:00Z">
          <w:pPr>
            <w:spacing w:after="120" w:line="360" w:lineRule="auto"/>
            <w:ind w:firstLine="720"/>
            <w:jc w:val="both"/>
          </w:pPr>
        </w:pPrChange>
      </w:pPr>
      <w:moveFrom w:id="1220" w:author="Vihari Réka" w:date="2018-11-24T13:50:00Z">
        <w:del w:id="1221" w:author="Vihari Réka" w:date="2018-11-30T23:50:00Z">
          <w:r w:rsidRPr="00485A64" w:rsidDel="005F0EDD">
            <w:rPr>
              <w:rFonts w:cs="Times New Roman"/>
            </w:rPr>
            <w:delTex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delText>
          </w:r>
        </w:del>
      </w:moveFrom>
    </w:p>
    <w:p w14:paraId="4D79F4DA" w14:textId="67F43197" w:rsidR="00DF2B16" w:rsidRPr="00485A64" w:rsidDel="005F0EDD" w:rsidRDefault="00DF2B16" w:rsidP="00485A64">
      <w:pPr>
        <w:spacing w:after="120" w:line="360" w:lineRule="auto"/>
        <w:ind w:firstLine="720"/>
        <w:jc w:val="both"/>
        <w:rPr>
          <w:del w:id="1222" w:author="Vihari Réka" w:date="2018-11-30T23:50:00Z"/>
          <w:moveFrom w:id="1223" w:author="Vihari Réka" w:date="2018-11-24T13:50:00Z"/>
          <w:rFonts w:cs="Times New Roman"/>
        </w:rPr>
        <w:pPrChange w:id="1224" w:author="Vihari Réka" w:date="2018-12-01T00:21:00Z">
          <w:pPr>
            <w:jc w:val="center"/>
          </w:pPr>
        </w:pPrChange>
      </w:pPr>
    </w:p>
    <w:p w14:paraId="5AB33805" w14:textId="1E1F508A" w:rsidR="00DF2B16" w:rsidRPr="00485A64" w:rsidDel="005F0EDD" w:rsidRDefault="00DF2B16" w:rsidP="00485A64">
      <w:pPr>
        <w:spacing w:after="120" w:line="360" w:lineRule="auto"/>
        <w:ind w:firstLine="720"/>
        <w:jc w:val="both"/>
        <w:rPr>
          <w:del w:id="1225" w:author="Vihari Réka" w:date="2018-11-30T23:50:00Z"/>
          <w:moveFrom w:id="1226" w:author="Vihari Réka" w:date="2018-11-24T13:50:00Z"/>
          <w:rFonts w:cs="Times New Roman"/>
        </w:rPr>
        <w:pPrChange w:id="1227" w:author="Vihari Réka" w:date="2018-12-01T00:21:00Z">
          <w:pPr/>
        </w:pPrChange>
      </w:pPr>
    </w:p>
    <w:p w14:paraId="2878F614" w14:textId="32617A14" w:rsidR="00DF2B16" w:rsidRPr="00485A64" w:rsidDel="005F0EDD" w:rsidRDefault="00DF2B16" w:rsidP="00485A64">
      <w:pPr>
        <w:spacing w:after="120" w:line="360" w:lineRule="auto"/>
        <w:ind w:firstLine="720"/>
        <w:jc w:val="both"/>
        <w:rPr>
          <w:del w:id="1228" w:author="Vihari Réka" w:date="2018-11-30T23:50:00Z"/>
          <w:moveFrom w:id="1229" w:author="Vihari Réka" w:date="2018-11-24T13:50:00Z"/>
          <w:rFonts w:cs="Times New Roman"/>
        </w:rPr>
        <w:pPrChange w:id="1230" w:author="Vihari Réka" w:date="2018-12-01T00:21:00Z">
          <w:pPr/>
        </w:pPrChange>
      </w:pPr>
    </w:p>
    <w:p w14:paraId="43852413" w14:textId="5A2C3ADA" w:rsidR="00DF2B16" w:rsidRPr="00485A64" w:rsidDel="005F0EDD" w:rsidRDefault="00DF2B16" w:rsidP="00485A64">
      <w:pPr>
        <w:spacing w:after="120" w:line="360" w:lineRule="auto"/>
        <w:ind w:firstLine="720"/>
        <w:jc w:val="both"/>
        <w:rPr>
          <w:del w:id="1231" w:author="Vihari Réka" w:date="2018-11-30T23:50:00Z"/>
          <w:moveFrom w:id="1232" w:author="Vihari Réka" w:date="2018-11-24T13:50:00Z"/>
          <w:rFonts w:cs="Times New Roman"/>
          <w:rPrChange w:id="1233" w:author="Vihari Réka" w:date="2018-12-01T00:21:00Z">
            <w:rPr>
              <w:del w:id="1234" w:author="Vihari Réka" w:date="2018-11-30T23:50:00Z"/>
              <w:moveFrom w:id="1235" w:author="Vihari Réka" w:date="2018-11-24T13:50:00Z"/>
              <w:rFonts w:cs="Arial"/>
              <w:b/>
              <w:bCs/>
              <w:sz w:val="28"/>
              <w:szCs w:val="26"/>
            </w:rPr>
          </w:rPrChange>
        </w:rPr>
        <w:pPrChange w:id="1236" w:author="Vihari Réka" w:date="2018-12-01T00:21:00Z">
          <w:pPr/>
        </w:pPrChange>
      </w:pPr>
      <w:moveFrom w:id="1237" w:author="Vihari Réka" w:date="2018-11-24T13:50:00Z">
        <w:del w:id="1238" w:author="Vihari Réka" w:date="2018-11-30T23:50:00Z">
          <w:r w:rsidRPr="00485A64" w:rsidDel="005F0EDD">
            <w:rPr>
              <w:rFonts w:cs="Times New Roman"/>
              <w:rPrChange w:id="1239" w:author="Vihari Réka" w:date="2018-12-01T00:21:00Z">
                <w:rPr>
                  <w:rFonts w:cs="Arial"/>
                  <w:b/>
                  <w:bCs/>
                  <w:sz w:val="28"/>
                  <w:szCs w:val="26"/>
                </w:rPr>
              </w:rPrChange>
            </w:rPr>
            <w:delText>3.1.2</w:delText>
          </w:r>
          <w:r w:rsidR="00F01E26" w:rsidRPr="00485A64" w:rsidDel="005F0EDD">
            <w:rPr>
              <w:rFonts w:cs="Times New Roman"/>
              <w:rPrChange w:id="1240" w:author="Vihari Réka" w:date="2018-12-01T00:21:00Z">
                <w:rPr>
                  <w:rFonts w:cs="Arial"/>
                  <w:b/>
                  <w:bCs/>
                  <w:sz w:val="28"/>
                  <w:szCs w:val="26"/>
                </w:rPr>
              </w:rPrChange>
            </w:rPr>
            <w:delText xml:space="preserve">. </w:delText>
          </w:r>
          <w:r w:rsidRPr="00485A64" w:rsidDel="005F0EDD">
            <w:rPr>
              <w:rFonts w:cs="Times New Roman"/>
              <w:rPrChange w:id="1241" w:author="Vihari Réka" w:date="2018-12-01T00:21:00Z">
                <w:rPr>
                  <w:rFonts w:cs="Arial"/>
                  <w:b/>
                  <w:bCs/>
                  <w:sz w:val="28"/>
                  <w:szCs w:val="26"/>
                </w:rPr>
              </w:rPrChange>
            </w:rPr>
            <w:delText xml:space="preserve"> </w:delText>
          </w:r>
          <w:r w:rsidR="00F01E26" w:rsidRPr="00485A64" w:rsidDel="005F0EDD">
            <w:rPr>
              <w:rFonts w:cs="Times New Roman"/>
              <w:rPrChange w:id="1242" w:author="Vihari Réka" w:date="2018-12-01T00:21:00Z">
                <w:rPr>
                  <w:rFonts w:cs="Arial"/>
                  <w:b/>
                  <w:bCs/>
                  <w:sz w:val="28"/>
                  <w:szCs w:val="26"/>
                </w:rPr>
              </w:rPrChange>
            </w:rPr>
            <w:delText>Főoldal - Menü</w:delText>
          </w:r>
        </w:del>
      </w:moveFrom>
    </w:p>
    <w:p w14:paraId="65C5B954" w14:textId="6DDAB1EE" w:rsidR="00DF2B16" w:rsidRPr="00485A64" w:rsidDel="005F0EDD" w:rsidRDefault="00DF2B16" w:rsidP="00485A64">
      <w:pPr>
        <w:spacing w:after="120" w:line="360" w:lineRule="auto"/>
        <w:ind w:firstLine="720"/>
        <w:jc w:val="both"/>
        <w:rPr>
          <w:del w:id="1243" w:author="Vihari Réka" w:date="2018-11-30T23:50:00Z"/>
          <w:moveFrom w:id="1244" w:author="Vihari Réka" w:date="2018-11-24T13:50:00Z"/>
          <w:rFonts w:cs="Times New Roman"/>
        </w:rPr>
        <w:pPrChange w:id="1245" w:author="Vihari Réka" w:date="2018-12-01T00:21:00Z">
          <w:pPr/>
        </w:pPrChange>
      </w:pPr>
    </w:p>
    <w:p w14:paraId="6D63AFD8" w14:textId="36DD210A" w:rsidR="00F01E26" w:rsidRPr="00485A64" w:rsidDel="005F0EDD" w:rsidRDefault="00DF2B16" w:rsidP="00485A64">
      <w:pPr>
        <w:spacing w:after="120" w:line="360" w:lineRule="auto"/>
        <w:ind w:firstLine="720"/>
        <w:jc w:val="both"/>
        <w:rPr>
          <w:del w:id="1246" w:author="Vihari Réka" w:date="2018-11-30T23:50:00Z"/>
          <w:moveFrom w:id="1247" w:author="Vihari Réka" w:date="2018-11-24T13:50:00Z"/>
          <w:rFonts w:cs="Times New Roman"/>
        </w:rPr>
        <w:pPrChange w:id="1248" w:author="Vihari Réka" w:date="2018-12-01T00:21:00Z">
          <w:pPr>
            <w:spacing w:after="120" w:line="360" w:lineRule="auto"/>
            <w:ind w:firstLine="720"/>
            <w:jc w:val="both"/>
          </w:pPr>
        </w:pPrChange>
      </w:pPr>
      <w:moveFrom w:id="1249" w:author="Vihari Réka" w:date="2018-11-24T13:50:00Z">
        <w:del w:id="1250" w:author="Vihari Réka" w:date="2018-11-30T23:50:00Z">
          <w:r w:rsidRPr="00485A64" w:rsidDel="005F0EDD">
            <w:rPr>
              <w:rFonts w:cs="Times New Roman"/>
            </w:rPr>
            <w:delText>A bejelentkezés követően a főoldalra érkezünk, mely magában foglalja a menüt is. Itt a szervertől kapott adatok alapján látható az esemény neve és kezdő-, illetve befejező dátuma. Továbbá, innen érjük el a kapcsolat oldalt</w:delText>
          </w:r>
          <w:r w:rsidR="00F01E26" w:rsidRPr="00485A64" w:rsidDel="005F0EDD">
            <w:rPr>
              <w:rFonts w:cs="Times New Roman"/>
            </w:rPr>
            <w:delText xml:space="preserve"> a jobb felső sarokban lévő ikon megnyomásával</w:delText>
          </w:r>
          <w:r w:rsidRPr="00485A64" w:rsidDel="005F0EDD">
            <w:rPr>
              <w:rFonts w:cs="Times New Roman"/>
            </w:rPr>
            <w:delText xml:space="preserve">, melyen a szervezők elérhetősége található. </w:delText>
          </w:r>
          <w:r w:rsidR="00F01E26" w:rsidRPr="00485A64" w:rsidDel="005F0EDD">
            <w:rPr>
              <w:rFonts w:cs="Times New Roman"/>
            </w:rPr>
            <w:delText xml:space="preserve">A bal felső sarokban pedig a Kijelentkezés gomb található, melynek megnyomásával kijelentkezhetünk az alkalmazásból és visszakerülünk a kezdő oldalra.  </w:delText>
          </w:r>
        </w:del>
      </w:moveFrom>
    </w:p>
    <w:p w14:paraId="245DD3A0" w14:textId="1AF4E90C" w:rsidR="00DF2B16" w:rsidRPr="00485A64" w:rsidDel="005F0EDD" w:rsidRDefault="00DF2B16" w:rsidP="00485A64">
      <w:pPr>
        <w:spacing w:after="120" w:line="360" w:lineRule="auto"/>
        <w:ind w:firstLine="720"/>
        <w:jc w:val="both"/>
        <w:rPr>
          <w:del w:id="1251" w:author="Vihari Réka" w:date="2018-11-30T23:50:00Z"/>
          <w:moveFrom w:id="1252" w:author="Vihari Réka" w:date="2018-11-24T13:50:00Z"/>
          <w:rFonts w:cs="Times New Roman"/>
        </w:rPr>
        <w:pPrChange w:id="1253" w:author="Vihari Réka" w:date="2018-12-01T00:21:00Z">
          <w:pPr>
            <w:spacing w:after="120" w:line="360" w:lineRule="auto"/>
            <w:ind w:firstLine="720"/>
            <w:jc w:val="both"/>
          </w:pPr>
        </w:pPrChange>
      </w:pPr>
      <w:moveFrom w:id="1254" w:author="Vihari Réka" w:date="2018-11-24T13:50:00Z">
        <w:del w:id="1255" w:author="Vihari Réka" w:date="2018-11-30T23:50:00Z">
          <w:r w:rsidRPr="00485A64" w:rsidDel="005F0EDD">
            <w:rPr>
              <w:rFonts w:cs="Times New Roman"/>
            </w:rPr>
            <w:delText xml:space="preserve">Ezen felül lehetőségünk van a menü pontjai között navigálni. A menüben öt lehetőség közül választhatunk: Kezdőlap, Programok, Helyzet, Üzenetek, Leírás. </w:delText>
          </w:r>
          <w:r w:rsidR="00F01E26" w:rsidRPr="00485A64" w:rsidDel="005F0EDD">
            <w:rPr>
              <w:rFonts w:cs="Times New Roman"/>
            </w:rPr>
            <w:delText xml:space="preserve">A főoldalra a Kezdőlap menüpont navigál. </w:delText>
          </w:r>
        </w:del>
      </w:moveFrom>
    </w:p>
    <w:p w14:paraId="3E8C792B" w14:textId="678C980F" w:rsidR="00F01E26" w:rsidRPr="00485A64" w:rsidDel="005F0EDD" w:rsidRDefault="00F01E26" w:rsidP="00485A64">
      <w:pPr>
        <w:spacing w:after="120" w:line="360" w:lineRule="auto"/>
        <w:ind w:firstLine="720"/>
        <w:jc w:val="both"/>
        <w:rPr>
          <w:del w:id="1256" w:author="Vihari Réka" w:date="2018-11-30T23:50:00Z"/>
          <w:moveFrom w:id="1257" w:author="Vihari Réka" w:date="2018-11-24T13:50:00Z"/>
          <w:rFonts w:cs="Times New Roman"/>
        </w:rPr>
        <w:pPrChange w:id="1258" w:author="Vihari Réka" w:date="2018-12-01T00:21:00Z">
          <w:pPr>
            <w:jc w:val="center"/>
          </w:pPr>
        </w:pPrChange>
      </w:pPr>
      <w:moveFrom w:id="1259" w:author="Vihari Réka" w:date="2018-11-24T13:50:00Z">
        <w:del w:id="1260" w:author="Vihari Réka" w:date="2018-11-30T23:50:00Z">
          <w:r w:rsidRPr="00485A64" w:rsidDel="005F0EDD">
            <w:rPr>
              <w:rFonts w:cs="Times New Roman"/>
              <w:rPrChange w:id="1261" w:author="Vihari Réka" w:date="2018-12-01T00:21:00Z">
                <w:rPr>
                  <w:noProof/>
                </w:rPr>
              </w:rPrChange>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del>
      </w:moveFrom>
    </w:p>
    <w:p w14:paraId="2E112A82" w14:textId="17B26572" w:rsidR="001C5774" w:rsidRPr="00485A64" w:rsidDel="005F0EDD" w:rsidRDefault="001C5774" w:rsidP="00485A64">
      <w:pPr>
        <w:spacing w:after="120" w:line="360" w:lineRule="auto"/>
        <w:ind w:firstLine="720"/>
        <w:jc w:val="both"/>
        <w:rPr>
          <w:del w:id="1262" w:author="Vihari Réka" w:date="2018-11-30T23:50:00Z"/>
          <w:moveFrom w:id="1263" w:author="Vihari Réka" w:date="2018-11-24T13:50:00Z"/>
          <w:rFonts w:cs="Times New Roman"/>
        </w:rPr>
        <w:pPrChange w:id="1264" w:author="Vihari Réka" w:date="2018-12-01T00:21:00Z">
          <w:pPr>
            <w:jc w:val="center"/>
          </w:pPr>
        </w:pPrChange>
      </w:pPr>
    </w:p>
    <w:p w14:paraId="6398866E" w14:textId="31EA92C4" w:rsidR="001C5774" w:rsidRPr="00485A64" w:rsidDel="005F0EDD" w:rsidRDefault="001C5774" w:rsidP="00485A64">
      <w:pPr>
        <w:spacing w:after="120" w:line="360" w:lineRule="auto"/>
        <w:ind w:firstLine="720"/>
        <w:jc w:val="both"/>
        <w:rPr>
          <w:del w:id="1265" w:author="Vihari Réka" w:date="2018-11-30T23:50:00Z"/>
          <w:moveFrom w:id="1266" w:author="Vihari Réka" w:date="2018-11-24T13:50:00Z"/>
          <w:rFonts w:cs="Times New Roman"/>
          <w:rPrChange w:id="1267" w:author="Vihari Réka" w:date="2018-12-01T00:21:00Z">
            <w:rPr>
              <w:del w:id="1268" w:author="Vihari Réka" w:date="2018-11-30T23:50:00Z"/>
              <w:moveFrom w:id="1269" w:author="Vihari Réka" w:date="2018-11-24T13:50:00Z"/>
              <w:rFonts w:cs="Arial"/>
              <w:b/>
              <w:bCs/>
              <w:sz w:val="28"/>
              <w:szCs w:val="26"/>
            </w:rPr>
          </w:rPrChange>
        </w:rPr>
        <w:pPrChange w:id="1270" w:author="Vihari Réka" w:date="2018-12-01T00:21:00Z">
          <w:pPr/>
        </w:pPrChange>
      </w:pPr>
      <w:moveFrom w:id="1271" w:author="Vihari Réka" w:date="2018-11-24T13:50:00Z">
        <w:del w:id="1272" w:author="Vihari Réka" w:date="2018-11-30T23:50:00Z">
          <w:r w:rsidRPr="00485A64" w:rsidDel="005F0EDD">
            <w:rPr>
              <w:rFonts w:cs="Times New Roman"/>
              <w:rPrChange w:id="1273" w:author="Vihari Réka" w:date="2018-12-01T00:21:00Z">
                <w:rPr>
                  <w:rFonts w:cs="Arial"/>
                  <w:b/>
                  <w:bCs/>
                  <w:sz w:val="28"/>
                  <w:szCs w:val="26"/>
                </w:rPr>
              </w:rPrChange>
            </w:rPr>
            <w:delText>3.1.2.1 Kapcsolat</w:delText>
          </w:r>
        </w:del>
      </w:moveFrom>
    </w:p>
    <w:p w14:paraId="6D6A158E" w14:textId="0F0D4691" w:rsidR="001C5774" w:rsidRPr="00485A64" w:rsidDel="005F0EDD" w:rsidRDefault="001C5774" w:rsidP="00485A64">
      <w:pPr>
        <w:spacing w:after="120" w:line="360" w:lineRule="auto"/>
        <w:ind w:firstLine="720"/>
        <w:jc w:val="both"/>
        <w:rPr>
          <w:del w:id="1274" w:author="Vihari Réka" w:date="2018-11-30T23:50:00Z"/>
          <w:moveFrom w:id="1275" w:author="Vihari Réka" w:date="2018-11-24T13:50:00Z"/>
          <w:rFonts w:cs="Times New Roman"/>
          <w:rPrChange w:id="1276" w:author="Vihari Réka" w:date="2018-12-01T00:21:00Z">
            <w:rPr>
              <w:del w:id="1277" w:author="Vihari Réka" w:date="2018-11-30T23:50:00Z"/>
              <w:moveFrom w:id="1278" w:author="Vihari Réka" w:date="2018-11-24T13:50:00Z"/>
              <w:rFonts w:cs="Arial"/>
              <w:b/>
              <w:bCs/>
              <w:sz w:val="28"/>
              <w:szCs w:val="26"/>
            </w:rPr>
          </w:rPrChange>
        </w:rPr>
        <w:pPrChange w:id="1279" w:author="Vihari Réka" w:date="2018-12-01T00:21:00Z">
          <w:pPr/>
        </w:pPrChange>
      </w:pPr>
    </w:p>
    <w:p w14:paraId="19C9E27F" w14:textId="0B58E898" w:rsidR="001C5774" w:rsidRPr="00485A64" w:rsidDel="005F0EDD" w:rsidRDefault="001C5774" w:rsidP="00485A64">
      <w:pPr>
        <w:spacing w:after="120" w:line="360" w:lineRule="auto"/>
        <w:ind w:firstLine="720"/>
        <w:jc w:val="both"/>
        <w:rPr>
          <w:del w:id="1280" w:author="Vihari Réka" w:date="2018-11-30T23:50:00Z"/>
          <w:moveFrom w:id="1281" w:author="Vihari Réka" w:date="2018-11-24T13:50:00Z"/>
          <w:rFonts w:cs="Times New Roman"/>
        </w:rPr>
        <w:pPrChange w:id="1282" w:author="Vihari Réka" w:date="2018-12-01T00:21:00Z">
          <w:pPr>
            <w:spacing w:after="120" w:line="360" w:lineRule="auto"/>
            <w:ind w:firstLine="720"/>
            <w:jc w:val="both"/>
          </w:pPr>
        </w:pPrChange>
      </w:pPr>
      <w:moveFrom w:id="1283" w:author="Vihari Réka" w:date="2018-11-24T13:50:00Z">
        <w:del w:id="1284" w:author="Vihari Réka" w:date="2018-11-30T23:50:00Z">
          <w:r w:rsidRPr="00485A64" w:rsidDel="005F0EDD">
            <w:rPr>
              <w:rFonts w:cs="Times New Roman"/>
            </w:rPr>
            <w:delText xml:space="preserve">A Kezdőlap oldalon a jobb felső sarokban található információ gombra kattintva a Kapcsolat oldalra érkezünk. Itt találhatjuk meg a szervezők elérhetőségeit. </w:delText>
          </w:r>
        </w:del>
      </w:moveFrom>
    </w:p>
    <w:p w14:paraId="7102E9FE" w14:textId="66890218" w:rsidR="001C5774" w:rsidRPr="00485A64" w:rsidDel="005F0EDD" w:rsidRDefault="001C5774" w:rsidP="00485A64">
      <w:pPr>
        <w:spacing w:after="120" w:line="360" w:lineRule="auto"/>
        <w:ind w:firstLine="720"/>
        <w:jc w:val="both"/>
        <w:rPr>
          <w:del w:id="1285" w:author="Vihari Réka" w:date="2018-11-30T23:50:00Z"/>
          <w:moveFrom w:id="1286" w:author="Vihari Réka" w:date="2018-11-24T13:50:00Z"/>
          <w:rFonts w:cs="Times New Roman"/>
        </w:rPr>
        <w:pPrChange w:id="1287" w:author="Vihari Réka" w:date="2018-12-01T00:21:00Z">
          <w:pPr>
            <w:spacing w:after="120" w:line="360" w:lineRule="auto"/>
            <w:ind w:firstLine="720"/>
            <w:jc w:val="both"/>
          </w:pPr>
        </w:pPrChange>
      </w:pPr>
      <w:moveFrom w:id="1288" w:author="Vihari Réka" w:date="2018-11-24T13:50:00Z">
        <w:del w:id="1289" w:author="Vihari Réka" w:date="2018-11-30T23:50:00Z">
          <w:r w:rsidRPr="00485A64" w:rsidDel="005F0EDD">
            <w:rPr>
              <w:rFonts w:cs="Times New Roman"/>
            </w:rPr>
            <w:delTex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delText>
          </w:r>
        </w:del>
      </w:moveFrom>
    </w:p>
    <w:p w14:paraId="17D79688" w14:textId="312242AA" w:rsidR="001C5774" w:rsidRPr="00485A64" w:rsidDel="005F0EDD" w:rsidRDefault="001C5774" w:rsidP="00485A64">
      <w:pPr>
        <w:spacing w:after="120" w:line="360" w:lineRule="auto"/>
        <w:ind w:firstLine="720"/>
        <w:jc w:val="both"/>
        <w:rPr>
          <w:del w:id="1290" w:author="Vihari Réka" w:date="2018-11-30T23:50:00Z"/>
          <w:moveFrom w:id="1291" w:author="Vihari Réka" w:date="2018-11-24T13:50:00Z"/>
          <w:rFonts w:cs="Times New Roman"/>
          <w:rPrChange w:id="1292" w:author="Vihari Réka" w:date="2018-12-01T00:21:00Z">
            <w:rPr>
              <w:del w:id="1293" w:author="Vihari Réka" w:date="2018-11-30T23:50:00Z"/>
              <w:moveFrom w:id="1294" w:author="Vihari Réka" w:date="2018-11-24T13:50:00Z"/>
              <w:rFonts w:cs="Arial"/>
              <w:b/>
              <w:bCs/>
              <w:sz w:val="28"/>
              <w:szCs w:val="26"/>
            </w:rPr>
          </w:rPrChange>
        </w:rPr>
        <w:pPrChange w:id="1295" w:author="Vihari Réka" w:date="2018-12-01T00:21:00Z">
          <w:pPr/>
        </w:pPrChange>
      </w:pPr>
    </w:p>
    <w:p w14:paraId="44B6B08E" w14:textId="0A643579" w:rsidR="00F01E26" w:rsidRPr="00485A64" w:rsidDel="005F0EDD" w:rsidRDefault="00F01E26" w:rsidP="00485A64">
      <w:pPr>
        <w:spacing w:after="120" w:line="360" w:lineRule="auto"/>
        <w:ind w:firstLine="720"/>
        <w:jc w:val="both"/>
        <w:rPr>
          <w:del w:id="1296" w:author="Vihari Réka" w:date="2018-11-30T23:50:00Z"/>
          <w:moveFrom w:id="1297" w:author="Vihari Réka" w:date="2018-11-24T13:50:00Z"/>
          <w:rFonts w:cs="Times New Roman"/>
          <w:rPrChange w:id="1298" w:author="Vihari Réka" w:date="2018-12-01T00:21:00Z">
            <w:rPr>
              <w:del w:id="1299" w:author="Vihari Réka" w:date="2018-11-30T23:50:00Z"/>
              <w:moveFrom w:id="1300" w:author="Vihari Réka" w:date="2018-11-24T13:50:00Z"/>
              <w:rFonts w:cs="Arial"/>
              <w:b/>
              <w:bCs/>
              <w:sz w:val="28"/>
              <w:szCs w:val="26"/>
            </w:rPr>
          </w:rPrChange>
        </w:rPr>
        <w:pPrChange w:id="1301" w:author="Vihari Réka" w:date="2018-12-01T00:21:00Z">
          <w:pPr/>
        </w:pPrChange>
      </w:pPr>
      <w:moveFrom w:id="1302" w:author="Vihari Réka" w:date="2018-11-24T13:50:00Z">
        <w:del w:id="1303" w:author="Vihari Réka" w:date="2018-11-30T23:50:00Z">
          <w:r w:rsidRPr="00485A64" w:rsidDel="005F0EDD">
            <w:rPr>
              <w:rFonts w:cs="Times New Roman"/>
              <w:rPrChange w:id="1304" w:author="Vihari Réka" w:date="2018-12-01T00:21:00Z">
                <w:rPr>
                  <w:rFonts w:cs="Arial"/>
                  <w:b/>
                  <w:bCs/>
                  <w:sz w:val="28"/>
                  <w:szCs w:val="26"/>
                </w:rPr>
              </w:rPrChange>
            </w:rPr>
            <w:delText>3.1.3 Programok</w:delText>
          </w:r>
        </w:del>
      </w:moveFrom>
    </w:p>
    <w:p w14:paraId="2FA00690" w14:textId="416421E6" w:rsidR="00F01E26" w:rsidRPr="00485A64" w:rsidDel="005F0EDD" w:rsidRDefault="00F01E26" w:rsidP="00485A64">
      <w:pPr>
        <w:spacing w:after="120" w:line="360" w:lineRule="auto"/>
        <w:ind w:firstLine="720"/>
        <w:jc w:val="both"/>
        <w:rPr>
          <w:del w:id="1305" w:author="Vihari Réka" w:date="2018-11-30T23:50:00Z"/>
          <w:moveFrom w:id="1306" w:author="Vihari Réka" w:date="2018-11-24T13:50:00Z"/>
          <w:rFonts w:cs="Times New Roman"/>
        </w:rPr>
        <w:pPrChange w:id="1307" w:author="Vihari Réka" w:date="2018-12-01T00:21:00Z">
          <w:pPr/>
        </w:pPrChange>
      </w:pPr>
    </w:p>
    <w:p w14:paraId="29288706" w14:textId="39753E36" w:rsidR="00F01E26" w:rsidRPr="00485A64" w:rsidDel="005F0EDD" w:rsidRDefault="00F01E26" w:rsidP="00485A64">
      <w:pPr>
        <w:spacing w:after="120" w:line="360" w:lineRule="auto"/>
        <w:ind w:firstLine="720"/>
        <w:jc w:val="both"/>
        <w:rPr>
          <w:del w:id="1308" w:author="Vihari Réka" w:date="2018-11-30T23:50:00Z"/>
          <w:moveFrom w:id="1309" w:author="Vihari Réka" w:date="2018-11-24T13:50:00Z"/>
          <w:rFonts w:cs="Times New Roman"/>
        </w:rPr>
        <w:pPrChange w:id="1310" w:author="Vihari Réka" w:date="2018-12-01T00:21:00Z">
          <w:pPr>
            <w:spacing w:after="120" w:line="360" w:lineRule="auto"/>
            <w:ind w:firstLine="720"/>
            <w:jc w:val="both"/>
          </w:pPr>
        </w:pPrChange>
      </w:pPr>
      <w:moveFrom w:id="1311" w:author="Vihari Réka" w:date="2018-11-24T13:50:00Z">
        <w:del w:id="1312" w:author="Vihari Réka" w:date="2018-11-30T23:50:00Z">
          <w:r w:rsidRPr="00485A64" w:rsidDel="005F0EDD">
            <w:rPr>
              <w:rFonts w:cs="Times New Roman"/>
            </w:rPr>
            <w:delText xml:space="preserve">A Programok menüpont kiválasztásával bármelyik képernyőről átnavigálhatunk a Programokra. Mint látható, a menü itt is jelen van az alkalmazásban, mely segíti a gyorsabb képernyő váltást. </w:delText>
          </w:r>
        </w:del>
      </w:moveFrom>
    </w:p>
    <w:p w14:paraId="12D0BA50" w14:textId="2B91FFC7" w:rsidR="00F01E26" w:rsidRPr="00485A64" w:rsidDel="005F0EDD" w:rsidRDefault="00863322" w:rsidP="00485A64">
      <w:pPr>
        <w:spacing w:after="120" w:line="360" w:lineRule="auto"/>
        <w:ind w:firstLine="720"/>
        <w:jc w:val="both"/>
        <w:rPr>
          <w:del w:id="1313" w:author="Vihari Réka" w:date="2018-11-30T23:50:00Z"/>
          <w:moveFrom w:id="1314" w:author="Vihari Réka" w:date="2018-11-24T13:50:00Z"/>
          <w:rFonts w:cs="Times New Roman"/>
        </w:rPr>
        <w:pPrChange w:id="1315" w:author="Vihari Réka" w:date="2018-12-01T00:21:00Z">
          <w:pPr>
            <w:spacing w:after="120" w:line="360" w:lineRule="auto"/>
            <w:ind w:firstLine="720"/>
            <w:jc w:val="both"/>
          </w:pPr>
        </w:pPrChange>
      </w:pPr>
      <w:moveFrom w:id="1316" w:author="Vihari Réka" w:date="2018-11-24T13:50:00Z">
        <w:del w:id="1317" w:author="Vihari Réka" w:date="2018-11-30T23:50:00Z">
          <w:r w:rsidRPr="00485A64" w:rsidDel="005F0EDD">
            <w:rPr>
              <w:rFonts w:cs="Times New Roman"/>
            </w:rPr>
            <w:delText xml:space="preserve">Itt az esemény programjairól kaphatunk információkat. Alapvetően a mai dátumhoz tartozó eseményeket látjuk időpont szerint, de lehetőségünk van bármely nap eseményeinek kiválasztására. </w:delText>
          </w:r>
        </w:del>
      </w:moveFrom>
    </w:p>
    <w:p w14:paraId="6C884D53" w14:textId="48940D4E" w:rsidR="000C2809" w:rsidRPr="00485A64" w:rsidDel="005F0EDD" w:rsidRDefault="00863322" w:rsidP="00485A64">
      <w:pPr>
        <w:spacing w:after="120" w:line="360" w:lineRule="auto"/>
        <w:ind w:firstLine="720"/>
        <w:jc w:val="both"/>
        <w:rPr>
          <w:del w:id="1318" w:author="Vihari Réka" w:date="2018-11-30T23:50:00Z"/>
          <w:moveFrom w:id="1319" w:author="Vihari Réka" w:date="2018-11-24T13:50:00Z"/>
          <w:rFonts w:cs="Times New Roman"/>
        </w:rPr>
        <w:pPrChange w:id="1320" w:author="Vihari Réka" w:date="2018-12-01T00:21:00Z">
          <w:pPr>
            <w:spacing w:after="120" w:line="360" w:lineRule="auto"/>
            <w:ind w:firstLine="720"/>
            <w:jc w:val="both"/>
          </w:pPr>
        </w:pPrChange>
      </w:pPr>
      <w:moveFrom w:id="1321" w:author="Vihari Réka" w:date="2018-11-24T13:50:00Z">
        <w:del w:id="1322" w:author="Vihari Réka" w:date="2018-11-30T23:50:00Z">
          <w:r w:rsidRPr="00485A64" w:rsidDel="005F0EDD">
            <w:rPr>
              <w:rFonts w:cs="Times New Roman"/>
            </w:rPr>
            <w:delText xml:space="preserve">Az eseményekhez képek, időpont, név és leírás tartozik, melyeket az alkalmazás a szerver oldalról tölt be, így ott bármikor változtathatjuk </w:delText>
          </w:r>
          <w:r w:rsidR="002275D6" w:rsidRPr="00485A64" w:rsidDel="005F0EDD">
            <w:rPr>
              <w:rFonts w:cs="Times New Roman"/>
            </w:rPr>
            <w:delText xml:space="preserve">onnan </w:delText>
          </w:r>
          <w:r w:rsidRPr="00485A64" w:rsidDel="005F0EDD">
            <w:rPr>
              <w:rFonts w:cs="Times New Roman"/>
            </w:rPr>
            <w:delText xml:space="preserve">őket.  </w:delText>
          </w:r>
          <w:r w:rsidR="000C2809" w:rsidRPr="00485A64" w:rsidDel="005F0EDD">
            <w:rPr>
              <w:rFonts w:cs="Times New Roman"/>
            </w:rPr>
            <w:delText>A lokáció ikon megnyomásával az alkalmazás megnyitja az Apple beépített térkép alkalmazását, mely megmutatja az esemény pontos címét és így lehetőségünk van útvonalat tervezni az adott programhoz.</w:delText>
          </w:r>
        </w:del>
      </w:moveFrom>
    </w:p>
    <w:p w14:paraId="440B672F" w14:textId="12A77A2A" w:rsidR="00863322" w:rsidRPr="004D1EE9" w:rsidDel="005F0EDD" w:rsidRDefault="000C2809" w:rsidP="00485A64">
      <w:pPr>
        <w:spacing w:after="120" w:line="360" w:lineRule="auto"/>
        <w:ind w:firstLine="720"/>
        <w:jc w:val="both"/>
        <w:rPr>
          <w:del w:id="1323" w:author="Vihari Réka" w:date="2018-11-30T23:50:00Z"/>
          <w:moveFrom w:id="1324" w:author="Vihari Réka" w:date="2018-11-24T13:50:00Z"/>
          <w:rFonts w:cs="Times New Roman"/>
        </w:rPr>
        <w:pPrChange w:id="1325" w:author="Vihari Réka" w:date="2018-12-01T00:21:00Z">
          <w:pPr>
            <w:spacing w:after="120" w:line="360" w:lineRule="auto"/>
            <w:ind w:firstLine="720"/>
            <w:jc w:val="both"/>
          </w:pPr>
        </w:pPrChange>
      </w:pPr>
      <w:moveFrom w:id="1326" w:author="Vihari Réka" w:date="2018-11-24T13:50:00Z">
        <w:del w:id="1327" w:author="Vihari Réka" w:date="2018-11-30T23:50:00Z">
          <w:r w:rsidRPr="00485A64" w:rsidDel="005F0EDD">
            <w:rPr>
              <w:rFonts w:cs="Times New Roman"/>
            </w:rPr>
            <w:delText>A jobb felső sarokban található Ma gombbal pedig bármikor visszaugorhatunk a mai nap programtervére.</w:delText>
          </w:r>
        </w:del>
      </w:moveFrom>
    </w:p>
    <w:p w14:paraId="04823DA2" w14:textId="12B31537" w:rsidR="00F01E26" w:rsidRPr="00485A64" w:rsidDel="005F0EDD" w:rsidRDefault="00F01E26" w:rsidP="00485A64">
      <w:pPr>
        <w:spacing w:after="120" w:line="360" w:lineRule="auto"/>
        <w:ind w:firstLine="720"/>
        <w:jc w:val="both"/>
        <w:rPr>
          <w:del w:id="1328" w:author="Vihari Réka" w:date="2018-11-30T23:50:00Z"/>
          <w:moveFrom w:id="1329" w:author="Vihari Réka" w:date="2018-11-24T13:50:00Z"/>
          <w:rFonts w:cs="Times New Roman"/>
        </w:rPr>
        <w:pPrChange w:id="1330" w:author="Vihari Réka" w:date="2018-12-01T00:21:00Z">
          <w:pPr>
            <w:jc w:val="center"/>
          </w:pPr>
        </w:pPrChange>
      </w:pPr>
      <w:moveFrom w:id="1331" w:author="Vihari Réka" w:date="2018-11-24T13:50:00Z">
        <w:del w:id="1332" w:author="Vihari Réka" w:date="2018-11-30T23:50:00Z">
          <w:r w:rsidRPr="00485A64" w:rsidDel="005F0EDD">
            <w:rPr>
              <w:rFonts w:cs="Times New Roman"/>
              <w:rPrChange w:id="1333" w:author="Vihari Réka" w:date="2018-12-01T00:21:00Z">
                <w:rPr>
                  <w:noProof/>
                </w:rPr>
              </w:rPrChange>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del>
      </w:moveFrom>
    </w:p>
    <w:p w14:paraId="1383353D" w14:textId="7B41929A" w:rsidR="00F01E26" w:rsidRPr="00485A64" w:rsidDel="005F0EDD" w:rsidRDefault="00F01E26" w:rsidP="00485A64">
      <w:pPr>
        <w:spacing w:after="120" w:line="360" w:lineRule="auto"/>
        <w:ind w:firstLine="720"/>
        <w:jc w:val="both"/>
        <w:rPr>
          <w:del w:id="1334" w:author="Vihari Réka" w:date="2018-11-30T23:50:00Z"/>
          <w:moveFrom w:id="1335" w:author="Vihari Réka" w:date="2018-11-24T13:50:00Z"/>
          <w:rFonts w:cs="Times New Roman"/>
        </w:rPr>
        <w:pPrChange w:id="1336" w:author="Vihari Réka" w:date="2018-12-01T00:21:00Z">
          <w:pPr/>
        </w:pPrChange>
      </w:pPr>
      <w:moveFrom w:id="1337" w:author="Vihari Réka" w:date="2018-11-24T13:50:00Z">
        <w:del w:id="1338" w:author="Vihari Réka" w:date="2018-11-30T23:50:00Z">
          <w:r w:rsidRPr="00485A64" w:rsidDel="005F0EDD">
            <w:rPr>
              <w:rFonts w:cs="Times New Roman"/>
            </w:rPr>
            <w:delText xml:space="preserve"> </w:delText>
          </w:r>
        </w:del>
      </w:moveFrom>
    </w:p>
    <w:p w14:paraId="2B9E2048" w14:textId="1DA223EB" w:rsidR="000C2809" w:rsidRPr="00485A64" w:rsidDel="005F0EDD" w:rsidRDefault="000C2809" w:rsidP="00485A64">
      <w:pPr>
        <w:spacing w:after="120" w:line="360" w:lineRule="auto"/>
        <w:ind w:firstLine="720"/>
        <w:jc w:val="both"/>
        <w:rPr>
          <w:del w:id="1339" w:author="Vihari Réka" w:date="2018-11-30T23:50:00Z"/>
          <w:moveFrom w:id="1340" w:author="Vihari Réka" w:date="2018-11-24T13:50:00Z"/>
          <w:rFonts w:cs="Times New Roman"/>
          <w:rPrChange w:id="1341" w:author="Vihari Réka" w:date="2018-12-01T00:21:00Z">
            <w:rPr>
              <w:del w:id="1342" w:author="Vihari Réka" w:date="2018-11-30T23:50:00Z"/>
              <w:moveFrom w:id="1343" w:author="Vihari Réka" w:date="2018-11-24T13:50:00Z"/>
              <w:rFonts w:cs="Arial"/>
              <w:b/>
              <w:bCs/>
              <w:sz w:val="28"/>
              <w:szCs w:val="26"/>
            </w:rPr>
          </w:rPrChange>
        </w:rPr>
        <w:pPrChange w:id="1344" w:author="Vihari Réka" w:date="2018-12-01T00:21:00Z">
          <w:pPr/>
        </w:pPrChange>
      </w:pPr>
      <w:moveFrom w:id="1345" w:author="Vihari Réka" w:date="2018-11-24T13:50:00Z">
        <w:del w:id="1346" w:author="Vihari Réka" w:date="2018-11-30T23:50:00Z">
          <w:r w:rsidRPr="00485A64" w:rsidDel="005F0EDD">
            <w:rPr>
              <w:rFonts w:cs="Times New Roman"/>
              <w:rPrChange w:id="1347" w:author="Vihari Réka" w:date="2018-12-01T00:21:00Z">
                <w:rPr>
                  <w:rFonts w:cs="Arial"/>
                  <w:b/>
                  <w:bCs/>
                  <w:sz w:val="28"/>
                  <w:szCs w:val="26"/>
                </w:rPr>
              </w:rPrChange>
            </w:rPr>
            <w:delText>3.1.4. Helyzet</w:delText>
          </w:r>
        </w:del>
      </w:moveFrom>
    </w:p>
    <w:p w14:paraId="6C4929B1" w14:textId="7048BF84" w:rsidR="000C2809" w:rsidRPr="00485A64" w:rsidDel="005F0EDD" w:rsidRDefault="000C2809" w:rsidP="00485A64">
      <w:pPr>
        <w:spacing w:after="120" w:line="360" w:lineRule="auto"/>
        <w:ind w:firstLine="720"/>
        <w:jc w:val="both"/>
        <w:rPr>
          <w:del w:id="1348" w:author="Vihari Réka" w:date="2018-11-30T23:50:00Z"/>
          <w:moveFrom w:id="1349" w:author="Vihari Réka" w:date="2018-11-24T13:50:00Z"/>
          <w:rFonts w:cs="Times New Roman"/>
        </w:rPr>
        <w:pPrChange w:id="1350" w:author="Vihari Réka" w:date="2018-12-01T00:21:00Z">
          <w:pPr/>
        </w:pPrChange>
      </w:pPr>
    </w:p>
    <w:p w14:paraId="4DD16CB4" w14:textId="1985F237" w:rsidR="002F2749" w:rsidRPr="00485A64" w:rsidDel="005F0EDD" w:rsidRDefault="000C2809" w:rsidP="00485A64">
      <w:pPr>
        <w:spacing w:after="120" w:line="360" w:lineRule="auto"/>
        <w:ind w:firstLine="720"/>
        <w:jc w:val="both"/>
        <w:rPr>
          <w:del w:id="1351" w:author="Vihari Réka" w:date="2018-11-30T23:50:00Z"/>
          <w:moveFrom w:id="1352" w:author="Vihari Réka" w:date="2018-11-24T13:50:00Z"/>
          <w:rFonts w:cs="Times New Roman"/>
        </w:rPr>
        <w:pPrChange w:id="1353" w:author="Vihari Réka" w:date="2018-12-01T00:21:00Z">
          <w:pPr>
            <w:spacing w:after="120" w:line="360" w:lineRule="auto"/>
            <w:ind w:firstLine="720"/>
            <w:jc w:val="both"/>
          </w:pPr>
        </w:pPrChange>
      </w:pPr>
      <w:moveFrom w:id="1354" w:author="Vihari Réka" w:date="2018-11-24T13:50:00Z">
        <w:del w:id="1355" w:author="Vihari Réka" w:date="2018-11-30T23:50:00Z">
          <w:r w:rsidRPr="00485A64" w:rsidDel="005F0EDD">
            <w:rPr>
              <w:rFonts w:cs="Times New Roman"/>
            </w:rPr>
            <w:delText xml:space="preserve">A </w:delText>
          </w:r>
          <w:r w:rsidR="001C5774" w:rsidRPr="00485A64" w:rsidDel="005F0EDD">
            <w:rPr>
              <w:rFonts w:cs="Times New Roman"/>
            </w:rPr>
            <w:delText>H</w:delText>
          </w:r>
          <w:r w:rsidRPr="00485A64" w:rsidDel="005F0EDD">
            <w:rPr>
              <w:rFonts w:cs="Times New Roman"/>
            </w:rPr>
            <w:delText xml:space="preserve">elyzet menüpontban láthatjuk a többi felhasználó, illetve saját helyzetünket. Itt csak azokat a felhasználókat láthatjuk, akik elfogadták lokációjuk megosztását az applikáció számára. </w:delText>
          </w:r>
          <w:r w:rsidR="002F2749" w:rsidRPr="00485A64" w:rsidDel="005F0EDD">
            <w:rPr>
              <w:rFonts w:cs="Times New Roman"/>
            </w:rPr>
            <w:delTex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delText>
          </w:r>
        </w:del>
      </w:moveFrom>
    </w:p>
    <w:p w14:paraId="7644038A" w14:textId="307464C7" w:rsidR="002F2749" w:rsidRPr="00485A64" w:rsidDel="005F0EDD" w:rsidRDefault="002F2749" w:rsidP="00485A64">
      <w:pPr>
        <w:spacing w:after="120" w:line="360" w:lineRule="auto"/>
        <w:ind w:firstLine="720"/>
        <w:jc w:val="both"/>
        <w:rPr>
          <w:del w:id="1356" w:author="Vihari Réka" w:date="2018-11-30T23:50:00Z"/>
          <w:moveFrom w:id="1357" w:author="Vihari Réka" w:date="2018-11-24T13:50:00Z"/>
          <w:rFonts w:cs="Times New Roman"/>
        </w:rPr>
        <w:pPrChange w:id="1358" w:author="Vihari Réka" w:date="2018-12-01T00:21:00Z">
          <w:pPr>
            <w:spacing w:after="120" w:line="360" w:lineRule="auto"/>
            <w:ind w:firstLine="720"/>
            <w:jc w:val="both"/>
          </w:pPr>
        </w:pPrChange>
      </w:pPr>
      <w:moveFrom w:id="1359" w:author="Vihari Réka" w:date="2018-11-24T13:50:00Z">
        <w:del w:id="1360" w:author="Vihari Réka" w:date="2018-11-30T23:50:00Z">
          <w:r w:rsidRPr="00485A64" w:rsidDel="005F0EDD">
            <w:rPr>
              <w:rFonts w:cs="Times New Roman"/>
            </w:rPr>
            <w:delTex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delText>
          </w:r>
        </w:del>
      </w:moveFrom>
    </w:p>
    <w:p w14:paraId="2A48B048" w14:textId="7C4AE574" w:rsidR="002F2749" w:rsidRPr="00485A64" w:rsidDel="005F0EDD" w:rsidRDefault="002F2749" w:rsidP="00485A64">
      <w:pPr>
        <w:spacing w:after="120" w:line="360" w:lineRule="auto"/>
        <w:ind w:firstLine="720"/>
        <w:jc w:val="both"/>
        <w:rPr>
          <w:del w:id="1361" w:author="Vihari Réka" w:date="2018-11-30T23:50:00Z"/>
          <w:moveFrom w:id="1362" w:author="Vihari Réka" w:date="2018-11-24T13:50:00Z"/>
          <w:rFonts w:cs="Times New Roman"/>
        </w:rPr>
        <w:pPrChange w:id="1363" w:author="Vihari Réka" w:date="2018-12-01T00:21:00Z">
          <w:pPr>
            <w:spacing w:after="120" w:line="360" w:lineRule="auto"/>
            <w:ind w:firstLine="720"/>
            <w:jc w:val="both"/>
          </w:pPr>
        </w:pPrChange>
      </w:pPr>
      <w:moveFrom w:id="1364" w:author="Vihari Réka" w:date="2018-11-24T13:50:00Z">
        <w:del w:id="1365" w:author="Vihari Réka" w:date="2018-11-30T23:50:00Z">
          <w:r w:rsidRPr="00485A64" w:rsidDel="005F0EDD">
            <w:rPr>
              <w:rFonts w:cs="Times New Roman"/>
            </w:rPr>
            <w:delText>A jobb felső sarokban található Új gomb megnyomásával pedig törölhetjük az eddig kirajzolt útvonalakat.</w:delText>
          </w:r>
        </w:del>
      </w:moveFrom>
    </w:p>
    <w:p w14:paraId="419F8A68" w14:textId="79AB03D1" w:rsidR="000C2809" w:rsidRPr="00485A64" w:rsidDel="005F0EDD" w:rsidRDefault="000C2809" w:rsidP="00485A64">
      <w:pPr>
        <w:spacing w:after="120" w:line="360" w:lineRule="auto"/>
        <w:ind w:firstLine="720"/>
        <w:jc w:val="both"/>
        <w:rPr>
          <w:del w:id="1366" w:author="Vihari Réka" w:date="2018-11-30T23:50:00Z"/>
          <w:moveFrom w:id="1367" w:author="Vihari Réka" w:date="2018-11-24T13:50:00Z"/>
          <w:rFonts w:cs="Times New Roman"/>
        </w:rPr>
        <w:pPrChange w:id="1368" w:author="Vihari Réka" w:date="2018-12-01T00:21:00Z">
          <w:pPr/>
        </w:pPrChange>
      </w:pPr>
      <w:moveFrom w:id="1369" w:author="Vihari Réka" w:date="2018-11-24T13:50:00Z">
        <w:del w:id="1370" w:author="Vihari Réka" w:date="2018-11-30T23:50:00Z">
          <w:r w:rsidRPr="00485A64" w:rsidDel="005F0EDD">
            <w:rPr>
              <w:rFonts w:cs="Times New Roman"/>
              <w:rPrChange w:id="1371" w:author="Vihari Réka" w:date="2018-12-01T00:21:00Z">
                <w:rPr>
                  <w:noProof/>
                </w:rPr>
              </w:rPrChange>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RPr="00485A64" w:rsidDel="005F0EDD">
            <w:rPr>
              <w:rFonts w:cs="Times New Roman"/>
              <w:rPrChange w:id="1372" w:author="Vihari Réka" w:date="2018-12-01T00:21:00Z">
                <w:rPr>
                  <w:noProof/>
                </w:rPr>
              </w:rPrChange>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del>
      </w:moveFrom>
    </w:p>
    <w:p w14:paraId="208D7FDD" w14:textId="30BE6CE0" w:rsidR="001C5774" w:rsidRPr="00485A64" w:rsidDel="005F0EDD" w:rsidRDefault="001C5774" w:rsidP="00485A64">
      <w:pPr>
        <w:spacing w:after="120" w:line="360" w:lineRule="auto"/>
        <w:ind w:firstLine="720"/>
        <w:jc w:val="both"/>
        <w:rPr>
          <w:del w:id="1373" w:author="Vihari Réka" w:date="2018-11-30T23:50:00Z"/>
          <w:moveFrom w:id="1374" w:author="Vihari Réka" w:date="2018-11-24T13:50:00Z"/>
          <w:rFonts w:cs="Times New Roman"/>
        </w:rPr>
        <w:pPrChange w:id="1375" w:author="Vihari Réka" w:date="2018-12-01T00:21:00Z">
          <w:pPr/>
        </w:pPrChange>
      </w:pPr>
    </w:p>
    <w:p w14:paraId="6F6F1115" w14:textId="51682546" w:rsidR="001C5774" w:rsidRPr="00485A64" w:rsidDel="005F0EDD" w:rsidRDefault="001C5774" w:rsidP="00485A64">
      <w:pPr>
        <w:spacing w:after="120" w:line="360" w:lineRule="auto"/>
        <w:ind w:firstLine="720"/>
        <w:jc w:val="both"/>
        <w:rPr>
          <w:del w:id="1376" w:author="Vihari Réka" w:date="2018-11-30T23:50:00Z"/>
          <w:moveFrom w:id="1377" w:author="Vihari Réka" w:date="2018-11-24T13:50:00Z"/>
          <w:rFonts w:cs="Times New Roman"/>
          <w:rPrChange w:id="1378" w:author="Vihari Réka" w:date="2018-12-01T00:21:00Z">
            <w:rPr>
              <w:del w:id="1379" w:author="Vihari Réka" w:date="2018-11-30T23:50:00Z"/>
              <w:moveFrom w:id="1380" w:author="Vihari Réka" w:date="2018-11-24T13:50:00Z"/>
              <w:rFonts w:cs="Arial"/>
              <w:b/>
              <w:bCs/>
              <w:sz w:val="28"/>
              <w:szCs w:val="26"/>
            </w:rPr>
          </w:rPrChange>
        </w:rPr>
        <w:pPrChange w:id="1381" w:author="Vihari Réka" w:date="2018-12-01T00:21:00Z">
          <w:pPr/>
        </w:pPrChange>
      </w:pPr>
      <w:moveFrom w:id="1382" w:author="Vihari Réka" w:date="2018-11-24T13:50:00Z">
        <w:del w:id="1383" w:author="Vihari Réka" w:date="2018-11-30T23:50:00Z">
          <w:r w:rsidRPr="00485A64" w:rsidDel="005F0EDD">
            <w:rPr>
              <w:rFonts w:cs="Times New Roman"/>
              <w:rPrChange w:id="1384" w:author="Vihari Réka" w:date="2018-12-01T00:21:00Z">
                <w:rPr>
                  <w:rFonts w:cs="Arial"/>
                  <w:b/>
                  <w:bCs/>
                  <w:sz w:val="28"/>
                  <w:szCs w:val="26"/>
                </w:rPr>
              </w:rPrChange>
            </w:rPr>
            <w:delText xml:space="preserve">3.1.5 </w:delText>
          </w:r>
          <w:commentRangeStart w:id="1385"/>
          <w:r w:rsidRPr="00485A64" w:rsidDel="005F0EDD">
            <w:rPr>
              <w:rFonts w:cs="Times New Roman"/>
              <w:rPrChange w:id="1386" w:author="Vihari Réka" w:date="2018-12-01T00:21:00Z">
                <w:rPr>
                  <w:rFonts w:cs="Arial"/>
                  <w:b/>
                  <w:bCs/>
                  <w:sz w:val="28"/>
                  <w:szCs w:val="26"/>
                </w:rPr>
              </w:rPrChange>
            </w:rPr>
            <w:delText>Üzenetek</w:delText>
          </w:r>
          <w:commentRangeEnd w:id="1385"/>
          <w:r w:rsidR="006945D2" w:rsidRPr="00485A64" w:rsidDel="005F0EDD">
            <w:rPr>
              <w:rFonts w:cs="Times New Roman"/>
              <w:rPrChange w:id="1387" w:author="Vihari Réka" w:date="2018-12-01T00:21:00Z">
                <w:rPr>
                  <w:rStyle w:val="Jegyzethivatkozs"/>
                </w:rPr>
              </w:rPrChange>
            </w:rPr>
            <w:commentReference w:id="1385"/>
          </w:r>
        </w:del>
      </w:moveFrom>
    </w:p>
    <w:p w14:paraId="12EF3DA1" w14:textId="236ACA4B" w:rsidR="001C5774" w:rsidRPr="00485A64" w:rsidDel="005F0EDD" w:rsidRDefault="001C5774" w:rsidP="00485A64">
      <w:pPr>
        <w:spacing w:after="120" w:line="360" w:lineRule="auto"/>
        <w:ind w:firstLine="720"/>
        <w:jc w:val="both"/>
        <w:rPr>
          <w:del w:id="1388" w:author="Vihari Réka" w:date="2018-11-30T23:50:00Z"/>
          <w:moveFrom w:id="1389" w:author="Vihari Réka" w:date="2018-11-24T13:50:00Z"/>
          <w:rFonts w:cs="Times New Roman"/>
        </w:rPr>
        <w:pPrChange w:id="1390" w:author="Vihari Réka" w:date="2018-12-01T00:21:00Z">
          <w:pPr/>
        </w:pPrChange>
      </w:pPr>
    </w:p>
    <w:p w14:paraId="7F1C0BA5" w14:textId="606EE719" w:rsidR="001C5774" w:rsidRPr="00485A64" w:rsidDel="005F0EDD" w:rsidRDefault="001C5774" w:rsidP="00485A64">
      <w:pPr>
        <w:spacing w:after="120" w:line="360" w:lineRule="auto"/>
        <w:ind w:firstLine="720"/>
        <w:jc w:val="both"/>
        <w:rPr>
          <w:del w:id="1391" w:author="Vihari Réka" w:date="2018-11-30T23:50:00Z"/>
          <w:moveFrom w:id="1392" w:author="Vihari Réka" w:date="2018-11-24T13:50:00Z"/>
          <w:rFonts w:cs="Times New Roman"/>
        </w:rPr>
        <w:pPrChange w:id="1393" w:author="Vihari Réka" w:date="2018-12-01T00:21:00Z">
          <w:pPr>
            <w:spacing w:after="120" w:line="360" w:lineRule="auto"/>
            <w:ind w:firstLine="720"/>
            <w:jc w:val="both"/>
          </w:pPr>
        </w:pPrChange>
      </w:pPr>
      <w:moveFrom w:id="1394" w:author="Vihari Réka" w:date="2018-11-24T13:50:00Z">
        <w:del w:id="1395" w:author="Vihari Réka" w:date="2018-11-30T23:50:00Z">
          <w:r w:rsidRPr="00485A64" w:rsidDel="005F0EDD">
            <w:rPr>
              <w:rFonts w:cs="Times New Roman"/>
            </w:rPr>
            <w:delText xml:space="preserve">Az Üzenetek menüpont egy csoportos beszélgetést tartalmaz, melynek résztvevői a felhasználók. Ide küldhetnek a szervezők esetleges értesítéseket programváltozásokról, vagy kérdéseinkkel elérhetjük az összes résztvevőt. </w:delText>
          </w:r>
        </w:del>
      </w:moveFrom>
    </w:p>
    <w:p w14:paraId="71F7C80D" w14:textId="572C48FE" w:rsidR="001C5774" w:rsidRPr="00485A64" w:rsidDel="005F0EDD" w:rsidRDefault="001C5774" w:rsidP="00485A64">
      <w:pPr>
        <w:spacing w:after="120" w:line="360" w:lineRule="auto"/>
        <w:ind w:firstLine="720"/>
        <w:jc w:val="both"/>
        <w:rPr>
          <w:del w:id="1396" w:author="Vihari Réka" w:date="2018-11-30T23:50:00Z"/>
          <w:moveFrom w:id="1397" w:author="Vihari Réka" w:date="2018-11-24T13:50:00Z"/>
          <w:rFonts w:cs="Times New Roman"/>
        </w:rPr>
        <w:pPrChange w:id="1398" w:author="Vihari Réka" w:date="2018-12-01T00:21:00Z">
          <w:pPr>
            <w:spacing w:after="120" w:line="360" w:lineRule="auto"/>
            <w:ind w:firstLine="720"/>
            <w:jc w:val="both"/>
          </w:pPr>
        </w:pPrChange>
      </w:pPr>
      <w:moveFrom w:id="1399" w:author="Vihari Réka" w:date="2018-11-24T13:50:00Z">
        <w:del w:id="1400" w:author="Vihari Réka" w:date="2018-11-30T23:50:00Z">
          <w:r w:rsidRPr="00485A64" w:rsidDel="005F0EDD">
            <w:rPr>
              <w:rFonts w:cs="Times New Roman"/>
            </w:rPr>
            <w:delText xml:space="preserve">Az elküldött üzenet tartalmazza a feladó nevét, illetve a küldés idejét. A képernyő lefele húzásával van lehetőségünk ráfrissíteni az érkezett üzenetekre. </w:delText>
          </w:r>
        </w:del>
      </w:moveFrom>
    </w:p>
    <w:p w14:paraId="49C29887" w14:textId="6701EB27" w:rsidR="001C5774" w:rsidRPr="00485A64" w:rsidDel="005F0EDD" w:rsidRDefault="001C5774" w:rsidP="00485A64">
      <w:pPr>
        <w:spacing w:after="120" w:line="360" w:lineRule="auto"/>
        <w:ind w:firstLine="720"/>
        <w:jc w:val="both"/>
        <w:rPr>
          <w:del w:id="1401" w:author="Vihari Réka" w:date="2018-11-30T23:50:00Z"/>
          <w:moveFrom w:id="1402" w:author="Vihari Réka" w:date="2018-11-24T13:50:00Z"/>
          <w:rFonts w:cs="Times New Roman"/>
        </w:rPr>
        <w:pPrChange w:id="1403" w:author="Vihari Réka" w:date="2018-12-01T00:21:00Z">
          <w:pPr>
            <w:jc w:val="center"/>
          </w:pPr>
        </w:pPrChange>
      </w:pPr>
      <w:moveFrom w:id="1404" w:author="Vihari Réka" w:date="2018-11-24T13:50:00Z">
        <w:del w:id="1405" w:author="Vihari Réka" w:date="2018-11-30T23:50:00Z">
          <w:r w:rsidRPr="00485A64" w:rsidDel="005F0EDD">
            <w:rPr>
              <w:rFonts w:cs="Times New Roman"/>
              <w:rPrChange w:id="1406" w:author="Vihari Réka" w:date="2018-12-01T00:21:00Z">
                <w:rPr>
                  <w:noProof/>
                </w:rPr>
              </w:rPrChange>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From>
    </w:p>
    <w:p w14:paraId="49624BFC" w14:textId="4FA722FD" w:rsidR="001C5774" w:rsidRPr="00485A64" w:rsidDel="005F0EDD" w:rsidRDefault="001C5774" w:rsidP="00485A64">
      <w:pPr>
        <w:spacing w:after="120" w:line="360" w:lineRule="auto"/>
        <w:ind w:firstLine="720"/>
        <w:jc w:val="both"/>
        <w:rPr>
          <w:del w:id="1407" w:author="Vihari Réka" w:date="2018-11-30T23:50:00Z"/>
          <w:moveFrom w:id="1408" w:author="Vihari Réka" w:date="2018-11-24T13:50:00Z"/>
          <w:rFonts w:cs="Times New Roman"/>
        </w:rPr>
        <w:pPrChange w:id="1409" w:author="Vihari Réka" w:date="2018-12-01T00:21:00Z">
          <w:pPr/>
        </w:pPrChange>
      </w:pPr>
    </w:p>
    <w:p w14:paraId="5B09CD53" w14:textId="59F62C5C" w:rsidR="001C5774" w:rsidRPr="00485A64" w:rsidDel="005F0EDD" w:rsidRDefault="001C5774" w:rsidP="00485A64">
      <w:pPr>
        <w:spacing w:after="120" w:line="360" w:lineRule="auto"/>
        <w:ind w:firstLine="720"/>
        <w:jc w:val="both"/>
        <w:rPr>
          <w:del w:id="1410" w:author="Vihari Réka" w:date="2018-11-30T23:50:00Z"/>
          <w:moveFrom w:id="1411" w:author="Vihari Réka" w:date="2018-11-24T13:50:00Z"/>
          <w:rFonts w:cs="Times New Roman"/>
          <w:rPrChange w:id="1412" w:author="Vihari Réka" w:date="2018-12-01T00:21:00Z">
            <w:rPr>
              <w:del w:id="1413" w:author="Vihari Réka" w:date="2018-11-30T23:50:00Z"/>
              <w:moveFrom w:id="1414" w:author="Vihari Réka" w:date="2018-11-24T13:50:00Z"/>
              <w:rFonts w:cs="Arial"/>
              <w:b/>
              <w:bCs/>
              <w:sz w:val="28"/>
              <w:szCs w:val="26"/>
            </w:rPr>
          </w:rPrChange>
        </w:rPr>
        <w:pPrChange w:id="1415" w:author="Vihari Réka" w:date="2018-12-01T00:21:00Z">
          <w:pPr/>
        </w:pPrChange>
      </w:pPr>
      <w:moveFrom w:id="1416" w:author="Vihari Réka" w:date="2018-11-24T13:50:00Z">
        <w:del w:id="1417" w:author="Vihari Réka" w:date="2018-11-30T23:50:00Z">
          <w:r w:rsidRPr="00485A64" w:rsidDel="005F0EDD">
            <w:rPr>
              <w:rFonts w:cs="Times New Roman"/>
              <w:rPrChange w:id="1418" w:author="Vihari Réka" w:date="2018-12-01T00:21:00Z">
                <w:rPr>
                  <w:rFonts w:cs="Arial"/>
                  <w:b/>
                  <w:bCs/>
                  <w:sz w:val="28"/>
                  <w:szCs w:val="26"/>
                </w:rPr>
              </w:rPrChange>
            </w:rPr>
            <w:delText>3.1.6 Leírás</w:delText>
          </w:r>
        </w:del>
      </w:moveFrom>
    </w:p>
    <w:p w14:paraId="2216CDA2" w14:textId="5410A734" w:rsidR="001C5774" w:rsidRPr="00485A64" w:rsidDel="005F0EDD" w:rsidRDefault="001C5774" w:rsidP="00485A64">
      <w:pPr>
        <w:spacing w:after="120" w:line="360" w:lineRule="auto"/>
        <w:ind w:firstLine="720"/>
        <w:jc w:val="both"/>
        <w:rPr>
          <w:del w:id="1419" w:author="Vihari Réka" w:date="2018-11-30T23:50:00Z"/>
          <w:moveFrom w:id="1420" w:author="Vihari Réka" w:date="2018-11-24T13:50:00Z"/>
          <w:rFonts w:cs="Times New Roman"/>
        </w:rPr>
        <w:pPrChange w:id="1421" w:author="Vihari Réka" w:date="2018-12-01T00:21:00Z">
          <w:pPr/>
        </w:pPrChange>
      </w:pPr>
    </w:p>
    <w:p w14:paraId="5FDB8994" w14:textId="679AE7E3" w:rsidR="001C5774" w:rsidRPr="00485A64" w:rsidDel="005F0EDD" w:rsidRDefault="001C5774" w:rsidP="00485A64">
      <w:pPr>
        <w:spacing w:after="120" w:line="360" w:lineRule="auto"/>
        <w:ind w:firstLine="720"/>
        <w:jc w:val="both"/>
        <w:rPr>
          <w:del w:id="1422" w:author="Vihari Réka" w:date="2018-11-30T23:50:00Z"/>
          <w:moveFrom w:id="1423" w:author="Vihari Réka" w:date="2018-11-24T13:50:00Z"/>
          <w:rFonts w:cs="Times New Roman"/>
        </w:rPr>
        <w:pPrChange w:id="1424" w:author="Vihari Réka" w:date="2018-12-01T00:21:00Z">
          <w:pPr>
            <w:spacing w:after="120" w:line="360" w:lineRule="auto"/>
            <w:ind w:firstLine="720"/>
            <w:jc w:val="both"/>
          </w:pPr>
        </w:pPrChange>
      </w:pPr>
      <w:moveFrom w:id="1425" w:author="Vihari Réka" w:date="2018-11-24T13:50:00Z">
        <w:del w:id="1426" w:author="Vihari Réka" w:date="2018-11-30T23:50:00Z">
          <w:r w:rsidRPr="00485A64" w:rsidDel="005F0EDD">
            <w:rPr>
              <w:rFonts w:cs="Times New Roman"/>
            </w:rPr>
            <w:delText xml:space="preserve">Az utolsó Leírás menüpontban az eseményhez kapcsolódó további információkat érhetünk el. Itt találhatjuk meg az esemény leírását, vagy az eseményhez kapcsolódó egyéb tevékenységeket. Ilyen lehet például egy bicikli túrán a pontverseny. </w:delText>
          </w:r>
        </w:del>
      </w:moveFrom>
    </w:p>
    <w:p w14:paraId="0439E8C8" w14:textId="3CBEE567" w:rsidR="001C5774" w:rsidRPr="00485A64" w:rsidDel="005F0EDD" w:rsidRDefault="001C5774" w:rsidP="00485A64">
      <w:pPr>
        <w:spacing w:after="120" w:line="360" w:lineRule="auto"/>
        <w:ind w:firstLine="720"/>
        <w:jc w:val="both"/>
        <w:rPr>
          <w:del w:id="1427" w:author="Vihari Réka" w:date="2018-11-30T23:50:00Z"/>
          <w:moveFrom w:id="1428" w:author="Vihari Réka" w:date="2018-11-24T13:50:00Z"/>
          <w:rFonts w:cs="Times New Roman"/>
        </w:rPr>
        <w:pPrChange w:id="1429" w:author="Vihari Réka" w:date="2018-12-01T00:21:00Z">
          <w:pPr>
            <w:spacing w:after="120" w:line="360" w:lineRule="auto"/>
            <w:ind w:firstLine="720"/>
            <w:jc w:val="both"/>
          </w:pPr>
        </w:pPrChange>
      </w:pPr>
      <w:moveFrom w:id="1430" w:author="Vihari Réka" w:date="2018-11-24T13:50:00Z">
        <w:del w:id="1431" w:author="Vihari Réka" w:date="2018-11-30T23:50:00Z">
          <w:r w:rsidRPr="00485A64" w:rsidDel="005F0EDD">
            <w:rPr>
              <w:rFonts w:cs="Times New Roman"/>
            </w:rPr>
            <w:delText xml:space="preserve">Itt felhasználói interakcióra nincs lehetőségünk, csak részletesebb információkat kaphatunk a programról. </w:delText>
          </w:r>
        </w:del>
      </w:moveFrom>
    </w:p>
    <w:moveFromRangeEnd w:id="1177"/>
    <w:p w14:paraId="3CA3F75B" w14:textId="5AFFD17A" w:rsidR="001C5774" w:rsidRPr="00485A64" w:rsidRDefault="001C5774" w:rsidP="00485A64">
      <w:pPr>
        <w:spacing w:after="120" w:line="360" w:lineRule="auto"/>
        <w:ind w:firstLine="720"/>
        <w:jc w:val="both"/>
        <w:rPr>
          <w:rFonts w:cs="Times New Roman"/>
        </w:rPr>
        <w:pPrChange w:id="1432" w:author="Vihari Réka" w:date="2018-12-01T00:21:00Z">
          <w:pPr>
            <w:jc w:val="center"/>
          </w:pPr>
        </w:pPrChange>
      </w:pPr>
      <w:del w:id="1433" w:author="Vihari Réka" w:date="2018-11-24T13:54:00Z">
        <w:r w:rsidRPr="00485A64" w:rsidDel="001B07CF">
          <w:rPr>
            <w:rFonts w:cs="Times New Roman"/>
            <w:rPrChange w:id="1434" w:author="Vihari Réka" w:date="2018-12-01T00:21:00Z">
              <w:rPr>
                <w:noProof/>
              </w:rPr>
            </w:rPrChange>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21DE1527" w:rsidR="00A471C6" w:rsidRDefault="00A471C6" w:rsidP="00B51D2C">
      <w:pPr>
        <w:pStyle w:val="Cmsor1"/>
        <w:keepLines w:val="0"/>
        <w:pageBreakBefore/>
        <w:numPr>
          <w:ilvl w:val="0"/>
          <w:numId w:val="33"/>
        </w:numPr>
        <w:spacing w:before="360" w:after="480" w:line="360" w:lineRule="auto"/>
        <w:jc w:val="both"/>
        <w:rPr>
          <w:ins w:id="1435" w:author="Vihari Réka" w:date="2018-11-30T21:20:00Z"/>
          <w:rFonts w:ascii="Times New Roman" w:eastAsia="Times New Roman" w:hAnsi="Times New Roman" w:cs="Arial"/>
          <w:color w:val="auto"/>
          <w:kern w:val="32"/>
          <w:sz w:val="36"/>
          <w:szCs w:val="32"/>
        </w:rPr>
        <w:pPrChange w:id="1436" w:author="Vihari Réka" w:date="2018-11-30T21:32:00Z">
          <w:pPr>
            <w:pStyle w:val="Cmsor1"/>
            <w:keepLines w:val="0"/>
            <w:pageBreakBefore/>
            <w:numPr>
              <w:numId w:val="15"/>
            </w:numPr>
            <w:spacing w:before="360" w:after="480" w:line="360" w:lineRule="auto"/>
            <w:jc w:val="both"/>
          </w:pPr>
        </w:pPrChange>
      </w:pPr>
      <w:bookmarkStart w:id="1437" w:name="_Toc531377892"/>
      <w:bookmarkEnd w:id="1046"/>
      <w:r w:rsidRPr="005F6762">
        <w:rPr>
          <w:rFonts w:ascii="Times New Roman" w:eastAsia="Times New Roman" w:hAnsi="Times New Roman" w:cs="Arial"/>
          <w:color w:val="auto"/>
          <w:kern w:val="32"/>
          <w:sz w:val="36"/>
          <w:szCs w:val="32"/>
        </w:rPr>
        <w:lastRenderedPageBreak/>
        <w:t>Technológiák ismertetése</w:t>
      </w:r>
      <w:bookmarkEnd w:id="1437"/>
    </w:p>
    <w:p w14:paraId="0A88B961" w14:textId="22DDED93" w:rsidR="004D20DC" w:rsidRDefault="00B51D2C" w:rsidP="00B51D2C">
      <w:pPr>
        <w:pStyle w:val="Cmsor2"/>
        <w:rPr>
          <w:ins w:id="1438" w:author="Vihari Réka" w:date="2018-11-30T21:20:00Z"/>
        </w:rPr>
        <w:pPrChange w:id="1439" w:author="Vihari Réka" w:date="2018-11-30T21:33:00Z">
          <w:pPr>
            <w:pStyle w:val="Cmsor1"/>
            <w:keepLines w:val="0"/>
            <w:pageBreakBefore/>
            <w:numPr>
              <w:numId w:val="15"/>
            </w:numPr>
            <w:spacing w:before="360" w:after="480" w:line="360" w:lineRule="auto"/>
            <w:jc w:val="both"/>
          </w:pPr>
        </w:pPrChange>
      </w:pPr>
      <w:bookmarkStart w:id="1440" w:name="_Toc531377893"/>
      <w:bookmarkStart w:id="1441" w:name="OLE_LINK36"/>
      <w:bookmarkStart w:id="1442" w:name="OLE_LINK37"/>
      <w:ins w:id="1443" w:author="Vihari Réka" w:date="2018-11-30T21:31:00Z">
        <w:r>
          <w:t xml:space="preserve">4.1 </w:t>
        </w:r>
      </w:ins>
      <w:ins w:id="1444" w:author="Vihari Réka" w:date="2018-11-30T21:20:00Z">
        <w:r w:rsidR="004D20DC">
          <w:t>Verziókezelés</w:t>
        </w:r>
        <w:bookmarkEnd w:id="1440"/>
      </w:ins>
    </w:p>
    <w:p w14:paraId="21EE889E" w14:textId="56FBD696" w:rsidR="004D20DC" w:rsidRDefault="004D20DC" w:rsidP="004D20DC">
      <w:pPr>
        <w:pStyle w:val="Listaszerbekezds"/>
        <w:ind w:left="1080"/>
        <w:rPr>
          <w:ins w:id="1445" w:author="Vihari Réka" w:date="2018-11-30T21:20:00Z"/>
        </w:rPr>
        <w:pPrChange w:id="1446" w:author="Vihari Réka" w:date="2018-11-30T21:20:00Z">
          <w:pPr>
            <w:pStyle w:val="Cmsor1"/>
            <w:keepLines w:val="0"/>
            <w:pageBreakBefore/>
            <w:numPr>
              <w:numId w:val="15"/>
            </w:numPr>
            <w:spacing w:before="360" w:after="480" w:line="360" w:lineRule="auto"/>
            <w:jc w:val="both"/>
          </w:pPr>
        </w:pPrChange>
      </w:pPr>
    </w:p>
    <w:p w14:paraId="184856BE" w14:textId="77777777" w:rsidR="004D20DC" w:rsidRPr="00863703" w:rsidRDefault="004D20DC" w:rsidP="004D20DC">
      <w:pPr>
        <w:spacing w:after="120" w:line="360" w:lineRule="auto"/>
        <w:ind w:firstLine="720"/>
        <w:jc w:val="both"/>
        <w:rPr>
          <w:ins w:id="1447" w:author="Vihari Réka" w:date="2018-11-30T21:20:00Z"/>
          <w:rFonts w:cs="Times New Roman"/>
        </w:rPr>
      </w:pPr>
      <w:commentRangeStart w:id="1448"/>
      <w:ins w:id="1449" w:author="Vihari Réka" w:date="2018-11-30T21:20:00Z">
        <w:r w:rsidRPr="00863703">
          <w:rPr>
            <w:rFonts w:cs="Times New Roman"/>
          </w:rPr>
          <w:t>Fejlesztés közben nagy segítséget nyújt a verziókezelés haszn</w:t>
        </w:r>
        <w:r>
          <w:rPr>
            <w:rFonts w:cs="Times New Roman"/>
          </w:rPr>
          <w:t>álata. Ehhez segítségül a Git-e</w:t>
        </w:r>
        <w:r w:rsidRPr="00B16664">
          <w:rPr>
            <w:rFonts w:cs="Times New Roman"/>
          </w:rPr>
          <w:t>t hívtam</w:t>
        </w:r>
        <w:r>
          <w:rPr>
            <w:rFonts w:cs="Times New Roman"/>
          </w:rPr>
          <w:t>. A hozzá tartozó GitHub</w:t>
        </w:r>
        <w:r w:rsidRPr="00863703">
          <w:rPr>
            <w:rFonts w:cs="Times New Roman"/>
          </w:rPr>
          <w:t xml:space="preserve"> kódok tárolására alkalmas platform. A </w:t>
        </w:r>
        <w:r w:rsidRPr="00863703">
          <w:rPr>
            <w:rFonts w:cs="Times New Roman"/>
          </w:rPr>
          <w:fldChar w:fldCharType="begin"/>
        </w:r>
        <w:r w:rsidRPr="00863703">
          <w:rPr>
            <w:rFonts w:cs="Times New Roman"/>
          </w:rPr>
          <w:instrText xml:space="preserve"> HYPERLINK "http://www.github.com-on" </w:instrText>
        </w:r>
        <w:r w:rsidRPr="00863703">
          <w:rPr>
            <w:rFonts w:cs="Times New Roman"/>
          </w:rPr>
          <w:fldChar w:fldCharType="separate"/>
        </w:r>
        <w:r w:rsidRPr="00863703">
          <w:t>www.github.com-on</w:t>
        </w:r>
        <w:r w:rsidRPr="00863703">
          <w:rPr>
            <w:rFonts w:cs="Times New Roman"/>
          </w:rPr>
          <w:fldChar w:fldCharType="end"/>
        </w:r>
        <w:r w:rsidRPr="00863703">
          <w:rPr>
            <w:rFonts w:cs="Times New Roman"/>
          </w:rPr>
          <w:t xml:space="preserve"> bejelentkezés után lehetőségünk van feltölteni alkalmazásunk forráskódját, majd </w:t>
        </w:r>
        <w:r>
          <w:rPr>
            <w:rFonts w:cs="Times New Roman"/>
          </w:rPr>
          <w:t xml:space="preserve">a Git </w:t>
        </w:r>
        <w:r w:rsidRPr="00863703">
          <w:rPr>
            <w:rFonts w:cs="Times New Roman"/>
          </w:rPr>
          <w:t xml:space="preserve">segítségével verziókezelést alkalmazni rá, illetve megosztani másokkal. </w:t>
        </w:r>
        <w:commentRangeEnd w:id="1448"/>
        <w:r>
          <w:rPr>
            <w:rStyle w:val="Jegyzethivatkozs"/>
          </w:rPr>
          <w:commentReference w:id="1448"/>
        </w:r>
        <w:r>
          <w:rPr>
            <w:rFonts w:cs="Times New Roman"/>
          </w:rPr>
          <w:t xml:space="preserve">A GitHub valójában egy távoli repository, melyre feltölthetjük a lokálisan tárolt repository-nkat és a változásokat. A verziókezelés használható Git nélkül is lokálisan, de ezesetben a kódunkat csak az eszközünkön tároljuk, melynek meghibásodása esetén elveszhet munkánk. Emiatt is </w:t>
        </w:r>
        <w:proofErr w:type="gramStart"/>
        <w:r>
          <w:rPr>
            <w:rFonts w:cs="Times New Roman"/>
          </w:rPr>
          <w:t>ajánlatos  a</w:t>
        </w:r>
        <w:proofErr w:type="gramEnd"/>
        <w:r>
          <w:rPr>
            <w:rFonts w:cs="Times New Roman"/>
          </w:rPr>
          <w:t xml:space="preserve"> folyamatos feltöltés használata. </w:t>
        </w:r>
      </w:ins>
    </w:p>
    <w:p w14:paraId="2A347D15" w14:textId="77777777" w:rsidR="004D20DC" w:rsidRPr="00863703" w:rsidRDefault="004D20DC" w:rsidP="004D20DC">
      <w:pPr>
        <w:spacing w:after="120" w:line="360" w:lineRule="auto"/>
        <w:ind w:firstLine="720"/>
        <w:jc w:val="both"/>
        <w:rPr>
          <w:ins w:id="1450" w:author="Vihari Réka" w:date="2018-11-30T21:20:00Z"/>
          <w:rFonts w:cs="Times New Roman"/>
        </w:rPr>
      </w:pPr>
      <w:ins w:id="1451" w:author="Vihari Réka" w:date="2018-11-30T21:20:00Z">
        <w:r w:rsidRPr="00863703">
          <w:rPr>
            <w:rFonts w:cs="Times New Roman"/>
          </w:rPr>
          <w:t xml:space="preserve">Verziókezelés szempontjából van egy fő ág (master) amelyre először feltöltjük alkalmazásunkat, majd a későbbi változtatásokat külön ágakra (branch) bonthatjuk. Minden egyes külön funkcióhoz érdemes külön ágat csinálni, ezzel is könnyebben átláthatóvá téve az alkalmazást. Az ágaknál egy rész elkészülése után érdemes commit-olnunk, melyben megjegyzést írhatunk a feltöltendő kódhoz. Ezt érdemes minél lényegre törőbben megfogalmazni, hogy csapat esetén a munkatársaink számára is átlátható legyen. A commit elkészülte után a </w:t>
        </w:r>
        <w:commentRangeStart w:id="1452"/>
        <w:r w:rsidRPr="00863703">
          <w:rPr>
            <w:rFonts w:cs="Times New Roman"/>
          </w:rPr>
          <w:t>push paranccsal tölthetjük fel az águnkra a forráskódot</w:t>
        </w:r>
        <w:commentRangeEnd w:id="1452"/>
        <w:r>
          <w:rPr>
            <w:rStyle w:val="Jegyzethivatkozs"/>
          </w:rPr>
          <w:commentReference w:id="1452"/>
        </w:r>
        <w:r w:rsidRPr="00863703">
          <w:rPr>
            <w:rFonts w:cs="Times New Roman"/>
          </w:rPr>
          <w:t xml:space="preserve">. Majd egyes ágak elkészülése után mergel-hetjük a fő ággal őket, ez lényegében egy összefésülést jelent. Fontos, hogy csak működő (hiba nélküli) részeket töltsünk fel az águnkra és a fő ágra is. </w:t>
        </w:r>
      </w:ins>
    </w:p>
    <w:p w14:paraId="3AAF621A" w14:textId="77777777" w:rsidR="004D20DC" w:rsidRDefault="004D20DC" w:rsidP="004D20DC">
      <w:pPr>
        <w:spacing w:after="120" w:line="360" w:lineRule="auto"/>
        <w:ind w:firstLine="720"/>
        <w:jc w:val="both"/>
        <w:rPr>
          <w:ins w:id="1453" w:author="Vihari Réka" w:date="2018-11-30T21:20:00Z"/>
          <w:rFonts w:cs="Times New Roman"/>
        </w:rPr>
      </w:pPr>
      <w:ins w:id="1454" w:author="Vihari Réka" w:date="2018-11-30T21:20:00Z">
        <w:r w:rsidRPr="00863703">
          <w:rPr>
            <w:rFonts w:cs="Times New Roman"/>
          </w:rPr>
          <w:t xml:space="preserve">A verziókezelés használatával bármikor visszavonhatunk hibával járó tevékenységeket. Így érdemes nagyobb változtatások előtt mindig feltölteni az águnkra az eddig működő munkánkat, hogy error esetén visszatudjunk térni a jó verzióra. </w:t>
        </w:r>
      </w:ins>
    </w:p>
    <w:p w14:paraId="75534041" w14:textId="77777777" w:rsidR="004D20DC" w:rsidRPr="00863703" w:rsidRDefault="004D20DC" w:rsidP="004D20DC">
      <w:pPr>
        <w:spacing w:after="120" w:line="360" w:lineRule="auto"/>
        <w:ind w:firstLine="720"/>
        <w:jc w:val="both"/>
        <w:rPr>
          <w:ins w:id="1455" w:author="Vihari Réka" w:date="2018-11-30T21:20:00Z"/>
          <w:rFonts w:cs="Times New Roman"/>
        </w:rPr>
      </w:pPr>
      <w:ins w:id="1456" w:author="Vihari Réka" w:date="2018-11-30T21:20: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16641362" w14:textId="77777777" w:rsidR="004D20DC" w:rsidRPr="004D20DC" w:rsidRDefault="004D20DC" w:rsidP="004D20DC">
      <w:pPr>
        <w:pStyle w:val="Listaszerbekezds"/>
        <w:ind w:left="1080"/>
        <w:rPr>
          <w:rPrChange w:id="1457" w:author="Vihari Réka" w:date="2018-11-30T21:20:00Z">
            <w:rPr>
              <w:rFonts w:ascii="Times New Roman" w:eastAsia="Times New Roman" w:hAnsi="Times New Roman" w:cs="Arial"/>
              <w:color w:val="auto"/>
              <w:kern w:val="32"/>
              <w:sz w:val="36"/>
              <w:szCs w:val="32"/>
            </w:rPr>
          </w:rPrChange>
        </w:rPr>
        <w:pPrChange w:id="1458" w:author="Vihari Réka" w:date="2018-11-30T21:20:00Z">
          <w:pPr>
            <w:pStyle w:val="Cmsor1"/>
            <w:keepLines w:val="0"/>
            <w:pageBreakBefore/>
            <w:numPr>
              <w:numId w:val="15"/>
            </w:numPr>
            <w:spacing w:before="360" w:after="480" w:line="360" w:lineRule="auto"/>
            <w:jc w:val="both"/>
          </w:pPr>
        </w:pPrChange>
      </w:pPr>
    </w:p>
    <w:p w14:paraId="52FE1EDE" w14:textId="1140DB76" w:rsidR="00A471C6" w:rsidRPr="004D20DC" w:rsidRDefault="00A471C6" w:rsidP="00B51D2C">
      <w:pPr>
        <w:pStyle w:val="Cmsor2"/>
      </w:pPr>
      <w:r w:rsidRPr="004D20DC">
        <w:lastRenderedPageBreak/>
        <w:t xml:space="preserve"> </w:t>
      </w:r>
      <w:bookmarkStart w:id="1459" w:name="_Toc531377894"/>
      <w:ins w:id="1460" w:author="Vihari Réka" w:date="2018-11-30T21:32:00Z">
        <w:r w:rsidR="00B51D2C">
          <w:t xml:space="preserve">4.2 </w:t>
        </w:r>
      </w:ins>
      <w:r w:rsidRPr="004D20DC">
        <w:t>CocoaPods</w:t>
      </w:r>
      <w:bookmarkEnd w:id="1459"/>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1461" w:author="Vihari Réka" w:date="2018-11-22T10:38:00Z">
        <w:r w:rsidR="002052A4">
          <w:rPr>
            <w:rFonts w:cs="Times New Roman"/>
          </w:rPr>
          <w:t xml:space="preserve"> és</w:t>
        </w:r>
      </w:ins>
      <w:ins w:id="1462" w:author="Illanicz Barnabás" w:date="2018-11-19T12:01:00Z">
        <w:del w:id="1463" w:author="Vihari Réka" w:date="2018-11-22T10:38:00Z">
          <w:r w:rsidR="007913B3" w:rsidDel="002052A4">
            <w:rPr>
              <w:rFonts w:cs="Times New Roman"/>
            </w:rPr>
            <w:delText>,</w:delText>
          </w:r>
        </w:del>
        <w:r w:rsidR="007913B3">
          <w:rPr>
            <w:rFonts w:cs="Times New Roman"/>
          </w:rPr>
          <w:t xml:space="preserve"> </w:t>
        </w:r>
      </w:ins>
      <w:del w:id="1464" w:author="Illanicz Barnabás" w:date="2018-11-19T12:01:00Z">
        <w:r w:rsidRPr="00CF7797" w:rsidDel="007913B3">
          <w:rPr>
            <w:rFonts w:cs="Times New Roman"/>
          </w:rPr>
          <w:delText xml:space="preserve"> és </w:delText>
        </w:r>
      </w:del>
      <w:r w:rsidRPr="00CF7797">
        <w:rPr>
          <w:rFonts w:cs="Times New Roman"/>
        </w:rPr>
        <w:t xml:space="preserve">Objective-C </w:t>
      </w:r>
      <w:ins w:id="1465" w:author="Vihari Réka" w:date="2018-11-22T10:38:00Z">
        <w:r w:rsidR="002052A4">
          <w:rPr>
            <w:rFonts w:cs="Times New Roman"/>
          </w:rPr>
          <w:t xml:space="preserve">nyelveken </w:t>
        </w:r>
      </w:ins>
      <w:del w:id="1466" w:author="Vihari Réka" w:date="2018-11-22T10:38:00Z">
        <w:r w:rsidRPr="00CF7797" w:rsidDel="002052A4">
          <w:rPr>
            <w:rFonts w:cs="Times New Roman"/>
          </w:rPr>
          <w:delText xml:space="preserve">és </w:delText>
        </w:r>
        <w:commentRangeStart w:id="1467"/>
        <w:r w:rsidRPr="00CF7797" w:rsidDel="002052A4">
          <w:rPr>
            <w:rFonts w:cs="Times New Roman"/>
          </w:rPr>
          <w:delText xml:space="preserve">egyéb Obejctive-C futásidejű nyelvekben </w:delText>
        </w:r>
        <w:commentRangeEnd w:id="1467"/>
        <w:r w:rsidR="004119D9" w:rsidDel="002052A4">
          <w:rPr>
            <w:rStyle w:val="Jegyzethivatkozs"/>
          </w:rPr>
          <w:commentReference w:id="1467"/>
        </w:r>
      </w:del>
      <w:r w:rsidRPr="00CF7797">
        <w:rPr>
          <w:rFonts w:cs="Times New Roman"/>
        </w:rPr>
        <w:t>írt alkalm</w:t>
      </w:r>
      <w:ins w:id="1468" w:author="Illanicz Barnabás" w:date="2018-11-19T12:00:00Z">
        <w:r w:rsidR="00B35528">
          <w:rPr>
            <w:rFonts w:cs="Times New Roman"/>
          </w:rPr>
          <w:t>az</w:t>
        </w:r>
      </w:ins>
      <w:r w:rsidRPr="00CF7797">
        <w:rPr>
          <w:rFonts w:cs="Times New Roman"/>
        </w:rPr>
        <w:t>á</w:t>
      </w:r>
      <w:del w:id="1469" w:author="Illanicz Barnabás" w:date="2018-11-19T12:00:00Z">
        <w:r w:rsidRPr="00CF7797" w:rsidDel="00B35528">
          <w:rPr>
            <w:rFonts w:cs="Times New Roman"/>
          </w:rPr>
          <w:delText>zo</w:delText>
        </w:r>
      </w:del>
      <w:r w:rsidRPr="00CF7797">
        <w:rPr>
          <w:rFonts w:cs="Times New Roman"/>
        </w:rPr>
        <w:t>s</w:t>
      </w:r>
      <w:ins w:id="1470"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1471"/>
      <w:del w:id="1472" w:author="Vihari Réka" w:date="2018-11-22T10:37:00Z">
        <w:r w:rsidRPr="00CF7797" w:rsidDel="002052A4">
          <w:rPr>
            <w:rFonts w:cs="Times New Roman"/>
          </w:rPr>
          <w:delText xml:space="preserve">részeket </w:delText>
        </w:r>
      </w:del>
      <w:commentRangeEnd w:id="1471"/>
      <w:ins w:id="1473"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1471"/>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1474"/>
      <w:r w:rsidR="00CF7797" w:rsidRPr="00CF7797">
        <w:rPr>
          <w:rFonts w:cs="Times New Roman"/>
        </w:rPr>
        <w:t>Pod</w:t>
      </w:r>
      <w:del w:id="1475"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1474"/>
      <w:r w:rsidR="0032207A">
        <w:rPr>
          <w:rStyle w:val="Jegyzethivatkozs"/>
        </w:rPr>
        <w:commentReference w:id="1474"/>
      </w:r>
      <w:ins w:id="1476" w:author="Vihari Réka" w:date="2018-11-22T10:37:00Z">
        <w:r w:rsidR="002052A4">
          <w:rPr>
            <w:rFonts w:cs="Times New Roman"/>
          </w:rPr>
          <w:t>-</w:t>
        </w:r>
      </w:ins>
      <w:del w:id="1477"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1478" w:author="Vihari Réka" w:date="2018-11-22T10:20:00Z">
        <w:r w:rsidRPr="00CF7797" w:rsidDel="00A613DE">
          <w:rPr>
            <w:rFonts w:cs="Times New Roman"/>
          </w:rPr>
          <w:delText>-</w:delText>
        </w:r>
      </w:del>
      <w:r w:rsidRPr="00CF7797">
        <w:rPr>
          <w:rFonts w:cs="Times New Roman"/>
        </w:rPr>
        <w:t>file</w:t>
      </w:r>
      <w:ins w:id="1479" w:author="Vihari Réka" w:date="2018-11-22T10:37:00Z">
        <w:r w:rsidR="002052A4">
          <w:rPr>
            <w:rFonts w:cs="Times New Roman"/>
          </w:rPr>
          <w:t>-</w:t>
        </w:r>
      </w:ins>
      <w:ins w:id="1480" w:author="Illanicz Barnabás" w:date="2018-11-19T13:53:00Z">
        <w:del w:id="1481"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1482"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483"/>
      <w:r>
        <w:rPr>
          <w:rFonts w:cs="Times New Roman"/>
        </w:rPr>
        <w:t>Az alábbi képen látható az alkalmazásom Pod</w:t>
      </w:r>
      <w:del w:id="1484" w:author="Vihari Réka" w:date="2018-11-22T10:37:00Z">
        <w:r w:rsidDel="002052A4">
          <w:rPr>
            <w:rFonts w:cs="Times New Roman"/>
          </w:rPr>
          <w:delText xml:space="preserve"> </w:delText>
        </w:r>
      </w:del>
      <w:r>
        <w:rPr>
          <w:rFonts w:cs="Times New Roman"/>
        </w:rPr>
        <w:t>file</w:t>
      </w:r>
      <w:ins w:id="1485" w:author="Vihari Réka" w:date="2018-11-22T10:37:00Z">
        <w:r w:rsidR="002052A4">
          <w:rPr>
            <w:rFonts w:cs="Times New Roman"/>
          </w:rPr>
          <w:t>-</w:t>
        </w:r>
      </w:ins>
      <w:del w:id="1486" w:author="Vihari Réka" w:date="2018-11-22T10:20:00Z">
        <w:r w:rsidDel="00A613DE">
          <w:rPr>
            <w:rFonts w:cs="Times New Roman"/>
          </w:rPr>
          <w:delText>-</w:delText>
        </w:r>
      </w:del>
      <w:r>
        <w:rPr>
          <w:rFonts w:cs="Times New Roman"/>
        </w:rPr>
        <w:t>ja</w:t>
      </w:r>
      <w:commentRangeEnd w:id="1483"/>
      <w:r w:rsidR="006C504C">
        <w:rPr>
          <w:rStyle w:val="Jegyzethivatkozs"/>
        </w:rPr>
        <w:commentReference w:id="1483"/>
      </w:r>
      <w:r>
        <w:rPr>
          <w:rFonts w:cs="Times New Roman"/>
        </w:rPr>
        <w:t>. Több külső könyvtárat is felhasználtam, melyek megkönnyítették a fejlesztői munk</w:t>
      </w:r>
      <w:r w:rsidR="00411B12">
        <w:rPr>
          <w:rFonts w:cs="Times New Roman"/>
        </w:rPr>
        <w:t>át. Ilyen</w:t>
      </w:r>
      <w:del w:id="1487" w:author="Illanicz Barnabás" w:date="2018-11-19T13:55:00Z">
        <w:r w:rsidR="00411B12" w:rsidDel="007879BA">
          <w:rPr>
            <w:rFonts w:cs="Times New Roman"/>
          </w:rPr>
          <w:delText>,</w:delText>
        </w:r>
      </w:del>
      <w:r w:rsidR="00411B12">
        <w:rPr>
          <w:rFonts w:cs="Times New Roman"/>
        </w:rPr>
        <w:t xml:space="preserve"> például </w:t>
      </w:r>
      <w:del w:id="1488"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9" w:author="Vihari Réka" w:date="2018-11-23T20:43:00Z"/>
          <w:rFonts w:ascii="Menlo" w:hAnsi="Menlo" w:cs="Menlo"/>
          <w:color w:val="333333"/>
          <w:sz w:val="20"/>
          <w:szCs w:val="20"/>
          <w:lang w:eastAsia="hu-HU"/>
          <w:rPrChange w:id="1490" w:author="Illanicz Barnabás" w:date="2018-11-26T13:21:00Z">
            <w:rPr>
              <w:ins w:id="1491" w:author="Vihari Réka" w:date="2018-11-23T20:43:00Z"/>
              <w:rFonts w:ascii="Menlo" w:hAnsi="Menlo" w:cs="Menlo"/>
              <w:color w:val="333333"/>
              <w:sz w:val="18"/>
              <w:szCs w:val="18"/>
              <w:lang w:eastAsia="hu-HU"/>
            </w:rPr>
          </w:rPrChange>
        </w:rPr>
        <w:pPrChange w:id="1492" w:author="Illanicz Barnabás" w:date="2018-11-26T13:21:00Z">
          <w:pPr>
            <w:shd w:val="clear" w:color="auto" w:fill="F5F5F5"/>
            <w:spacing w:line="270" w:lineRule="atLeast"/>
          </w:pPr>
        </w:pPrChange>
      </w:pPr>
      <w:ins w:id="1493" w:author="Vihari Réka" w:date="2018-11-23T20:43:00Z">
        <w:r w:rsidRPr="008B2652">
          <w:rPr>
            <w:rFonts w:ascii="Menlo" w:hAnsi="Menlo" w:cs="Menlo"/>
            <w:i/>
            <w:iCs/>
            <w:color w:val="AAAAAA"/>
            <w:sz w:val="20"/>
            <w:szCs w:val="20"/>
            <w:lang w:eastAsia="hu-HU"/>
            <w:rPrChange w:id="1494" w:author="Illanicz Barnabás" w:date="2018-11-26T13:21:00Z">
              <w:rPr>
                <w:rFonts w:ascii="Menlo" w:hAnsi="Menlo" w:cs="Menlo"/>
                <w:i/>
                <w:iCs/>
                <w:color w:val="AAAAAA"/>
                <w:sz w:val="18"/>
                <w:szCs w:val="18"/>
                <w:lang w:eastAsia="hu-HU"/>
              </w:rPr>
            </w:rPrChange>
          </w:rPr>
          <w:t># Uncomment the next line to define a global platform for your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5" w:author="Vihari Réka" w:date="2018-11-23T20:43:00Z"/>
          <w:rFonts w:ascii="Menlo" w:hAnsi="Menlo" w:cs="Menlo"/>
          <w:color w:val="333333"/>
          <w:sz w:val="20"/>
          <w:szCs w:val="20"/>
          <w:lang w:eastAsia="hu-HU"/>
          <w:rPrChange w:id="1496" w:author="Illanicz Barnabás" w:date="2018-11-26T13:21:00Z">
            <w:rPr>
              <w:ins w:id="1497" w:author="Vihari Réka" w:date="2018-11-23T20:43:00Z"/>
              <w:rFonts w:ascii="Menlo" w:hAnsi="Menlo" w:cs="Menlo"/>
              <w:color w:val="333333"/>
              <w:sz w:val="18"/>
              <w:szCs w:val="18"/>
              <w:lang w:eastAsia="hu-HU"/>
            </w:rPr>
          </w:rPrChange>
        </w:rPr>
        <w:pPrChange w:id="1498" w:author="Illanicz Barnabás" w:date="2018-11-26T13:21:00Z">
          <w:pPr>
            <w:shd w:val="clear" w:color="auto" w:fill="F5F5F5"/>
            <w:spacing w:line="270" w:lineRule="atLeast"/>
          </w:pPr>
        </w:pPrChange>
      </w:pPr>
      <w:proofErr w:type="gramStart"/>
      <w:ins w:id="1499" w:author="Vihari Réka" w:date="2018-11-23T20:43:00Z">
        <w:r w:rsidRPr="008B2652">
          <w:rPr>
            <w:rFonts w:ascii="Menlo" w:hAnsi="Menlo" w:cs="Menlo"/>
            <w:color w:val="333333"/>
            <w:sz w:val="20"/>
            <w:szCs w:val="20"/>
            <w:lang w:eastAsia="hu-HU"/>
            <w:rPrChange w:id="1500"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1501"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02" w:author="Illanicz Barnabás" w:date="2018-11-26T13:21:00Z">
              <w:rPr>
                <w:rFonts w:ascii="Menlo" w:hAnsi="Menlo" w:cs="Menlo"/>
                <w:color w:val="9C5D27"/>
                <w:sz w:val="18"/>
                <w:szCs w:val="18"/>
                <w:lang w:eastAsia="hu-HU"/>
              </w:rPr>
            </w:rPrChange>
          </w:rPr>
          <w:t>ios</w:t>
        </w:r>
        <w:proofErr w:type="gramEnd"/>
        <w:r w:rsidRPr="008B2652">
          <w:rPr>
            <w:rFonts w:ascii="Menlo" w:hAnsi="Menlo" w:cs="Menlo"/>
            <w:color w:val="777777"/>
            <w:sz w:val="20"/>
            <w:szCs w:val="20"/>
            <w:lang w:eastAsia="hu-HU"/>
            <w:rPrChange w:id="1503"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04"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05"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06"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507"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08" w:author="Vihari Réka" w:date="2018-11-23T20:43:00Z"/>
          <w:rFonts w:ascii="Menlo" w:hAnsi="Menlo" w:cs="Menlo"/>
          <w:color w:val="333333"/>
          <w:sz w:val="20"/>
          <w:szCs w:val="20"/>
          <w:lang w:eastAsia="hu-HU"/>
          <w:rPrChange w:id="1509" w:author="Illanicz Barnabás" w:date="2018-11-26T13:21:00Z">
            <w:rPr>
              <w:ins w:id="1510" w:author="Vihari Réka" w:date="2018-11-23T20:43:00Z"/>
              <w:rFonts w:ascii="Menlo" w:hAnsi="Menlo" w:cs="Menlo"/>
              <w:color w:val="333333"/>
              <w:sz w:val="18"/>
              <w:szCs w:val="18"/>
              <w:lang w:eastAsia="hu-HU"/>
            </w:rPr>
          </w:rPrChange>
        </w:rPr>
        <w:pPrChange w:id="1511"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12" w:author="Vihari Réka" w:date="2018-11-23T20:43:00Z"/>
          <w:rFonts w:ascii="Menlo" w:hAnsi="Menlo" w:cs="Menlo"/>
          <w:color w:val="333333"/>
          <w:sz w:val="20"/>
          <w:szCs w:val="20"/>
          <w:lang w:eastAsia="hu-HU"/>
          <w:rPrChange w:id="1513" w:author="Illanicz Barnabás" w:date="2018-11-26T13:21:00Z">
            <w:rPr>
              <w:ins w:id="1514" w:author="Vihari Réka" w:date="2018-11-23T20:43:00Z"/>
              <w:rFonts w:ascii="Menlo" w:hAnsi="Menlo" w:cs="Menlo"/>
              <w:color w:val="333333"/>
              <w:sz w:val="18"/>
              <w:szCs w:val="18"/>
              <w:lang w:eastAsia="hu-HU"/>
            </w:rPr>
          </w:rPrChange>
        </w:rPr>
        <w:pPrChange w:id="1515" w:author="Illanicz Barnabás" w:date="2018-11-26T13:21:00Z">
          <w:pPr>
            <w:shd w:val="clear" w:color="auto" w:fill="F5F5F5"/>
            <w:spacing w:line="270" w:lineRule="atLeast"/>
          </w:pPr>
        </w:pPrChange>
      </w:pPr>
      <w:ins w:id="1516" w:author="Vihari Réka" w:date="2018-11-23T20:43:00Z">
        <w:r w:rsidRPr="008B2652">
          <w:rPr>
            <w:rFonts w:ascii="Menlo" w:hAnsi="Menlo" w:cs="Menlo"/>
            <w:color w:val="333333"/>
            <w:sz w:val="20"/>
            <w:szCs w:val="20"/>
            <w:lang w:eastAsia="hu-HU"/>
            <w:rPrChange w:id="1517" w:author="Illanicz Barnabás" w:date="2018-11-26T13:21:00Z">
              <w:rPr>
                <w:rFonts w:ascii="Menlo" w:hAnsi="Menlo" w:cs="Menlo"/>
                <w:color w:val="333333"/>
                <w:sz w:val="18"/>
                <w:szCs w:val="18"/>
                <w:lang w:eastAsia="hu-HU"/>
              </w:rPr>
            </w:rPrChange>
          </w:rPr>
          <w:t xml:space="preserve">target </w:t>
        </w:r>
        <w:r w:rsidRPr="008B2652">
          <w:rPr>
            <w:rFonts w:ascii="Menlo" w:hAnsi="Menlo" w:cs="Menlo"/>
            <w:color w:val="777777"/>
            <w:sz w:val="20"/>
            <w:szCs w:val="20"/>
            <w:lang w:eastAsia="hu-HU"/>
            <w:rPrChange w:id="151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19" w:author="Illanicz Barnabás" w:date="2018-11-26T13:21:00Z">
              <w:rPr>
                <w:rFonts w:ascii="Menlo" w:hAnsi="Menlo" w:cs="Menlo"/>
                <w:color w:val="448C27"/>
                <w:sz w:val="18"/>
                <w:szCs w:val="18"/>
                <w:lang w:eastAsia="hu-HU"/>
              </w:rPr>
            </w:rPrChange>
          </w:rPr>
          <w:t>EventApp</w:t>
        </w:r>
        <w:r w:rsidRPr="008B2652">
          <w:rPr>
            <w:rFonts w:ascii="Menlo" w:hAnsi="Menlo" w:cs="Menlo"/>
            <w:color w:val="777777"/>
            <w:sz w:val="20"/>
            <w:szCs w:val="20"/>
            <w:lang w:eastAsia="hu-HU"/>
            <w:rPrChange w:id="1520"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21"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4B69C6"/>
            <w:sz w:val="20"/>
            <w:szCs w:val="20"/>
            <w:lang w:eastAsia="hu-HU"/>
            <w:rPrChange w:id="1522" w:author="Illanicz Barnabás" w:date="2018-11-26T13:21:00Z">
              <w:rPr>
                <w:rFonts w:ascii="Menlo" w:hAnsi="Menlo" w:cs="Menlo"/>
                <w:color w:val="4B69C6"/>
                <w:sz w:val="18"/>
                <w:szCs w:val="18"/>
                <w:lang w:eastAsia="hu-HU"/>
              </w:rPr>
            </w:rPrChange>
          </w:rPr>
          <w:t>do</w:t>
        </w:r>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23" w:author="Vihari Réka" w:date="2018-11-23T20:43:00Z"/>
          <w:rFonts w:ascii="Menlo" w:hAnsi="Menlo" w:cs="Menlo"/>
          <w:color w:val="333333"/>
          <w:sz w:val="20"/>
          <w:szCs w:val="20"/>
          <w:lang w:eastAsia="hu-HU"/>
          <w:rPrChange w:id="1524" w:author="Illanicz Barnabás" w:date="2018-11-26T13:21:00Z">
            <w:rPr>
              <w:ins w:id="1525" w:author="Vihari Réka" w:date="2018-11-23T20:43:00Z"/>
              <w:rFonts w:ascii="Menlo" w:hAnsi="Menlo" w:cs="Menlo"/>
              <w:color w:val="333333"/>
              <w:sz w:val="18"/>
              <w:szCs w:val="18"/>
              <w:lang w:eastAsia="hu-HU"/>
            </w:rPr>
          </w:rPrChange>
        </w:rPr>
        <w:pPrChange w:id="1526" w:author="Illanicz Barnabás" w:date="2018-11-26T13:21:00Z">
          <w:pPr>
            <w:shd w:val="clear" w:color="auto" w:fill="F5F5F5"/>
            <w:spacing w:line="270" w:lineRule="atLeast"/>
          </w:pPr>
        </w:pPrChange>
      </w:pPr>
      <w:ins w:id="1527" w:author="Vihari Réka" w:date="2018-11-23T20:43:00Z">
        <w:r w:rsidRPr="008B2652">
          <w:rPr>
            <w:rFonts w:ascii="Menlo" w:hAnsi="Menlo" w:cs="Menlo"/>
            <w:color w:val="777777"/>
            <w:sz w:val="20"/>
            <w:szCs w:val="20"/>
            <w:lang w:eastAsia="hu-HU"/>
            <w:rPrChange w:id="1528"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29" w:author="Illanicz Barnabás" w:date="2018-11-26T13:21:00Z">
              <w:rPr>
                <w:rFonts w:ascii="Menlo" w:hAnsi="Menlo" w:cs="Menlo"/>
                <w:i/>
                <w:iCs/>
                <w:color w:val="AAAAAA"/>
                <w:sz w:val="18"/>
                <w:szCs w:val="18"/>
                <w:lang w:eastAsia="hu-HU"/>
              </w:rPr>
            </w:rPrChange>
          </w:rPr>
          <w:t># Comment the next line if you're not using Swift and don't want to use dynamic frameworks</w:t>
        </w:r>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30" w:author="Vihari Réka" w:date="2018-11-23T20:43:00Z"/>
          <w:rFonts w:ascii="Menlo" w:hAnsi="Menlo" w:cs="Menlo"/>
          <w:color w:val="333333"/>
          <w:sz w:val="20"/>
          <w:szCs w:val="20"/>
          <w:lang w:eastAsia="hu-HU"/>
          <w:rPrChange w:id="1531" w:author="Illanicz Barnabás" w:date="2018-11-26T13:21:00Z">
            <w:rPr>
              <w:ins w:id="1532" w:author="Vihari Réka" w:date="2018-11-23T20:43:00Z"/>
              <w:rFonts w:ascii="Menlo" w:hAnsi="Menlo" w:cs="Menlo"/>
              <w:color w:val="333333"/>
              <w:sz w:val="18"/>
              <w:szCs w:val="18"/>
              <w:lang w:eastAsia="hu-HU"/>
            </w:rPr>
          </w:rPrChange>
        </w:rPr>
        <w:pPrChange w:id="1533" w:author="Illanicz Barnabás" w:date="2018-11-26T13:21:00Z">
          <w:pPr>
            <w:shd w:val="clear" w:color="auto" w:fill="F5F5F5"/>
            <w:spacing w:line="270" w:lineRule="atLeast"/>
          </w:pPr>
        </w:pPrChange>
      </w:pPr>
      <w:ins w:id="1534" w:author="Vihari Réka" w:date="2018-11-23T20:43:00Z">
        <w:r w:rsidRPr="008B2652">
          <w:rPr>
            <w:rFonts w:ascii="Menlo" w:hAnsi="Menlo" w:cs="Menlo"/>
            <w:color w:val="333333"/>
            <w:sz w:val="20"/>
            <w:szCs w:val="20"/>
            <w:lang w:eastAsia="hu-HU"/>
            <w:rPrChange w:id="1535" w:author="Illanicz Barnabás" w:date="2018-11-26T13:21:00Z">
              <w:rPr>
                <w:rFonts w:ascii="Menlo" w:hAnsi="Menlo" w:cs="Menlo"/>
                <w:color w:val="333333"/>
                <w:sz w:val="18"/>
                <w:szCs w:val="18"/>
                <w:lang w:eastAsia="hu-HU"/>
              </w:rPr>
            </w:rPrChange>
          </w:rPr>
          <w:t xml:space="preserve">  use_frameworks!</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36" w:author="Vihari Réka" w:date="2018-11-23T20:43:00Z"/>
          <w:rFonts w:ascii="Menlo" w:hAnsi="Menlo" w:cs="Menlo"/>
          <w:color w:val="333333"/>
          <w:sz w:val="20"/>
          <w:szCs w:val="20"/>
          <w:lang w:eastAsia="hu-HU"/>
          <w:rPrChange w:id="1537" w:author="Illanicz Barnabás" w:date="2018-11-26T13:21:00Z">
            <w:rPr>
              <w:ins w:id="1538" w:author="Vihari Réka" w:date="2018-11-23T20:43:00Z"/>
              <w:rFonts w:ascii="Menlo" w:hAnsi="Menlo" w:cs="Menlo"/>
              <w:color w:val="333333"/>
              <w:sz w:val="18"/>
              <w:szCs w:val="18"/>
              <w:lang w:eastAsia="hu-HU"/>
            </w:rPr>
          </w:rPrChange>
        </w:rPr>
        <w:pPrChange w:id="1539"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0" w:author="Vihari Réka" w:date="2018-11-23T20:43:00Z"/>
          <w:rFonts w:ascii="Menlo" w:hAnsi="Menlo" w:cs="Menlo"/>
          <w:color w:val="333333"/>
          <w:sz w:val="20"/>
          <w:szCs w:val="20"/>
          <w:lang w:eastAsia="hu-HU"/>
          <w:rPrChange w:id="1541" w:author="Illanicz Barnabás" w:date="2018-11-26T13:21:00Z">
            <w:rPr>
              <w:ins w:id="1542" w:author="Vihari Réka" w:date="2018-11-23T20:43:00Z"/>
              <w:rFonts w:ascii="Menlo" w:hAnsi="Menlo" w:cs="Menlo"/>
              <w:color w:val="333333"/>
              <w:sz w:val="18"/>
              <w:szCs w:val="18"/>
              <w:lang w:eastAsia="hu-HU"/>
            </w:rPr>
          </w:rPrChange>
        </w:rPr>
        <w:pPrChange w:id="1543" w:author="Illanicz Barnabás" w:date="2018-11-26T13:21:00Z">
          <w:pPr>
            <w:shd w:val="clear" w:color="auto" w:fill="F5F5F5"/>
            <w:spacing w:line="270" w:lineRule="atLeast"/>
          </w:pPr>
        </w:pPrChange>
      </w:pPr>
      <w:ins w:id="1544" w:author="Vihari Réka" w:date="2018-11-23T20:43:00Z">
        <w:r w:rsidRPr="008B2652">
          <w:rPr>
            <w:rFonts w:ascii="Menlo" w:hAnsi="Menlo" w:cs="Menlo"/>
            <w:color w:val="777777"/>
            <w:sz w:val="20"/>
            <w:szCs w:val="20"/>
            <w:lang w:eastAsia="hu-HU"/>
            <w:rPrChange w:id="1545"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46" w:author="Illanicz Barnabás" w:date="2018-11-26T13:21:00Z">
              <w:rPr>
                <w:rFonts w:ascii="Menlo" w:hAnsi="Menlo" w:cs="Menlo"/>
                <w:i/>
                <w:iCs/>
                <w:color w:val="AAAAAA"/>
                <w:sz w:val="18"/>
                <w:szCs w:val="18"/>
                <w:lang w:eastAsia="hu-HU"/>
              </w:rPr>
            </w:rPrChange>
          </w:rPr>
          <w:t># Pods for EventApp</w:t>
        </w:r>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7" w:author="Vihari Réka" w:date="2018-11-23T20:43:00Z"/>
          <w:rFonts w:ascii="Menlo" w:hAnsi="Menlo" w:cs="Menlo"/>
          <w:color w:val="333333"/>
          <w:sz w:val="20"/>
          <w:szCs w:val="20"/>
          <w:lang w:eastAsia="hu-HU"/>
          <w:rPrChange w:id="1548" w:author="Illanicz Barnabás" w:date="2018-11-26T13:21:00Z">
            <w:rPr>
              <w:ins w:id="1549" w:author="Vihari Réka" w:date="2018-11-23T20:43:00Z"/>
              <w:rFonts w:ascii="Menlo" w:hAnsi="Menlo" w:cs="Menlo"/>
              <w:color w:val="333333"/>
              <w:sz w:val="18"/>
              <w:szCs w:val="18"/>
              <w:lang w:eastAsia="hu-HU"/>
            </w:rPr>
          </w:rPrChange>
        </w:rPr>
        <w:pPrChange w:id="1550" w:author="Illanicz Barnabás" w:date="2018-11-26T13:21:00Z">
          <w:pPr>
            <w:shd w:val="clear" w:color="auto" w:fill="F5F5F5"/>
            <w:spacing w:line="270" w:lineRule="atLeast"/>
          </w:pPr>
        </w:pPrChange>
      </w:pPr>
      <w:ins w:id="1551" w:author="Vihari Réka" w:date="2018-11-23T20:43:00Z">
        <w:r w:rsidRPr="008B2652">
          <w:rPr>
            <w:rFonts w:ascii="Menlo" w:hAnsi="Menlo" w:cs="Menlo"/>
            <w:color w:val="777777"/>
            <w:sz w:val="20"/>
            <w:szCs w:val="20"/>
            <w:lang w:eastAsia="hu-HU"/>
            <w:rPrChange w:id="1552"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553" w:author="Illanicz Barnabás" w:date="2018-11-26T13:21:00Z">
              <w:rPr>
                <w:rFonts w:ascii="Menlo" w:hAnsi="Menlo" w:cs="Menlo"/>
                <w:i/>
                <w:iCs/>
                <w:color w:val="AAAAAA"/>
                <w:sz w:val="18"/>
                <w:szCs w:val="18"/>
                <w:lang w:eastAsia="hu-HU"/>
              </w:rPr>
            </w:rPrChange>
          </w:rPr>
          <w:t>#pod 'SwiftLint'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4" w:author="Vihari Réka" w:date="2018-11-23T20:43:00Z"/>
          <w:rFonts w:ascii="Menlo" w:hAnsi="Menlo" w:cs="Menlo"/>
          <w:color w:val="333333"/>
          <w:sz w:val="20"/>
          <w:szCs w:val="20"/>
          <w:lang w:eastAsia="hu-HU"/>
          <w:rPrChange w:id="1555" w:author="Illanicz Barnabás" w:date="2018-11-26T13:21:00Z">
            <w:rPr>
              <w:ins w:id="1556" w:author="Vihari Réka" w:date="2018-11-23T20:43:00Z"/>
              <w:rFonts w:ascii="Menlo" w:hAnsi="Menlo" w:cs="Menlo"/>
              <w:color w:val="333333"/>
              <w:sz w:val="18"/>
              <w:szCs w:val="18"/>
              <w:lang w:eastAsia="hu-HU"/>
            </w:rPr>
          </w:rPrChange>
        </w:rPr>
        <w:pPrChange w:id="1557"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8" w:author="Vihari Réka" w:date="2018-11-23T20:43:00Z"/>
          <w:rFonts w:ascii="Menlo" w:hAnsi="Menlo" w:cs="Menlo"/>
          <w:color w:val="333333"/>
          <w:sz w:val="20"/>
          <w:szCs w:val="20"/>
          <w:lang w:eastAsia="hu-HU"/>
          <w:rPrChange w:id="1559" w:author="Illanicz Barnabás" w:date="2018-11-26T13:21:00Z">
            <w:rPr>
              <w:ins w:id="1560" w:author="Vihari Réka" w:date="2018-11-23T20:43:00Z"/>
              <w:rFonts w:ascii="Menlo" w:hAnsi="Menlo" w:cs="Menlo"/>
              <w:color w:val="333333"/>
              <w:sz w:val="18"/>
              <w:szCs w:val="18"/>
              <w:lang w:eastAsia="hu-HU"/>
            </w:rPr>
          </w:rPrChange>
        </w:rPr>
        <w:pPrChange w:id="1561" w:author="Illanicz Barnabás" w:date="2018-11-26T13:21:00Z">
          <w:pPr>
            <w:shd w:val="clear" w:color="auto" w:fill="F5F5F5"/>
            <w:spacing w:line="270" w:lineRule="atLeast"/>
          </w:pPr>
        </w:pPrChange>
      </w:pPr>
      <w:ins w:id="1562" w:author="Vihari Réka" w:date="2018-11-23T20:43:00Z">
        <w:r w:rsidRPr="008B2652">
          <w:rPr>
            <w:rFonts w:ascii="Menlo" w:hAnsi="Menlo" w:cs="Menlo"/>
            <w:color w:val="333333"/>
            <w:sz w:val="20"/>
            <w:szCs w:val="20"/>
            <w:lang w:eastAsia="hu-HU"/>
            <w:rPrChange w:id="1563"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6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65"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66"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67"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6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69"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70" w:author="Illanicz Barnabás" w:date="2018-11-26T13:21:00Z">
              <w:rPr>
                <w:rFonts w:ascii="Menlo" w:hAnsi="Menlo" w:cs="Menlo"/>
                <w:color w:val="9C5D27"/>
                <w:sz w:val="18"/>
                <w:szCs w:val="18"/>
                <w:lang w:eastAsia="hu-HU"/>
              </w:rPr>
            </w:rPrChange>
          </w:rPr>
          <w:t>path</w:t>
        </w:r>
        <w:proofErr w:type="gramEnd"/>
        <w:r w:rsidRPr="008B2652">
          <w:rPr>
            <w:rFonts w:ascii="Menlo" w:hAnsi="Menlo" w:cs="Menlo"/>
            <w:color w:val="333333"/>
            <w:sz w:val="20"/>
            <w:szCs w:val="20"/>
            <w:lang w:eastAsia="hu-HU"/>
            <w:rPrChange w:id="1571"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2"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7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7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75"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76"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77" w:author="Vihari Réka" w:date="2018-11-23T20:43:00Z"/>
          <w:rFonts w:ascii="Menlo" w:hAnsi="Menlo" w:cs="Menlo"/>
          <w:color w:val="333333"/>
          <w:sz w:val="20"/>
          <w:szCs w:val="20"/>
          <w:lang w:eastAsia="hu-HU"/>
          <w:rPrChange w:id="1578" w:author="Illanicz Barnabás" w:date="2018-11-26T13:21:00Z">
            <w:rPr>
              <w:ins w:id="1579" w:author="Vihari Réka" w:date="2018-11-23T20:43:00Z"/>
              <w:rFonts w:ascii="Menlo" w:hAnsi="Menlo" w:cs="Menlo"/>
              <w:color w:val="333333"/>
              <w:sz w:val="18"/>
              <w:szCs w:val="18"/>
              <w:lang w:eastAsia="hu-HU"/>
            </w:rPr>
          </w:rPrChange>
        </w:rPr>
        <w:pPrChange w:id="1580" w:author="Illanicz Barnabás" w:date="2018-11-26T13:21:00Z">
          <w:pPr>
            <w:shd w:val="clear" w:color="auto" w:fill="F5F5F5"/>
            <w:spacing w:line="270" w:lineRule="atLeast"/>
          </w:pPr>
        </w:pPrChange>
      </w:pPr>
      <w:ins w:id="1581" w:author="Vihari Réka" w:date="2018-11-23T20:43:00Z">
        <w:r w:rsidRPr="008B2652">
          <w:rPr>
            <w:rFonts w:ascii="Menlo" w:hAnsi="Menlo" w:cs="Menlo"/>
            <w:color w:val="333333"/>
            <w:sz w:val="20"/>
            <w:szCs w:val="20"/>
            <w:lang w:eastAsia="hu-HU"/>
            <w:rPrChange w:id="1582"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8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84" w:author="Illanicz Barnabás" w:date="2018-11-26T13:21:00Z">
              <w:rPr>
                <w:rFonts w:ascii="Menlo" w:hAnsi="Menlo" w:cs="Menlo"/>
                <w:color w:val="448C27"/>
                <w:sz w:val="18"/>
                <w:szCs w:val="18"/>
                <w:lang w:eastAsia="hu-HU"/>
              </w:rPr>
            </w:rPrChange>
          </w:rPr>
          <w:t>MessageInputBar</w:t>
        </w:r>
        <w:r w:rsidRPr="008B2652">
          <w:rPr>
            <w:rFonts w:ascii="Menlo" w:hAnsi="Menlo" w:cs="Menlo"/>
            <w:color w:val="777777"/>
            <w:sz w:val="20"/>
            <w:szCs w:val="20"/>
            <w:lang w:eastAsia="hu-HU"/>
            <w:rPrChange w:id="1585"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86"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8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88"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89" w:author="Illanicz Barnabás" w:date="2018-11-26T13:21:00Z">
              <w:rPr>
                <w:rFonts w:ascii="Menlo" w:hAnsi="Menlo" w:cs="Menlo"/>
                <w:color w:val="9C5D27"/>
                <w:sz w:val="18"/>
                <w:szCs w:val="18"/>
                <w:lang w:eastAsia="hu-HU"/>
              </w:rPr>
            </w:rPrChange>
          </w:rPr>
          <w:t>git</w:t>
        </w:r>
        <w:proofErr w:type="gramEnd"/>
        <w:r w:rsidRPr="008B2652">
          <w:rPr>
            <w:rFonts w:ascii="Menlo" w:hAnsi="Menlo" w:cs="Menlo"/>
            <w:color w:val="333333"/>
            <w:sz w:val="20"/>
            <w:szCs w:val="20"/>
            <w:lang w:eastAsia="hu-HU"/>
            <w:rPrChange w:id="159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1"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9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94" w:author="Illanicz Barnabás" w:date="2018-11-26T13:21:00Z">
              <w:rPr>
                <w:rFonts w:ascii="Menlo" w:hAnsi="Menlo" w:cs="Menlo"/>
                <w:color w:val="448C27"/>
                <w:sz w:val="18"/>
                <w:szCs w:val="18"/>
                <w:lang w:eastAsia="hu-HU"/>
              </w:rPr>
            </w:rPrChange>
          </w:rPr>
          <w:t>https://github.com/MessageKit/MessageInputBar.git</w:t>
        </w:r>
        <w:r w:rsidRPr="008B2652">
          <w:rPr>
            <w:rFonts w:ascii="Menlo" w:hAnsi="Menlo" w:cs="Menlo"/>
            <w:color w:val="777777"/>
            <w:sz w:val="20"/>
            <w:szCs w:val="20"/>
            <w:lang w:eastAsia="hu-HU"/>
            <w:rPrChange w:id="1595"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9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97"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98" w:author="Illanicz Barnabás" w:date="2018-11-26T13:21:00Z">
              <w:rPr>
                <w:rFonts w:ascii="Menlo" w:hAnsi="Menlo" w:cs="Menlo"/>
                <w:color w:val="9C5D27"/>
                <w:sz w:val="18"/>
                <w:szCs w:val="18"/>
                <w:lang w:eastAsia="hu-HU"/>
              </w:rPr>
            </w:rPrChange>
          </w:rPr>
          <w:t>branch</w:t>
        </w:r>
        <w:r w:rsidRPr="008B2652">
          <w:rPr>
            <w:rFonts w:ascii="Menlo" w:hAnsi="Menlo" w:cs="Menlo"/>
            <w:color w:val="333333"/>
            <w:sz w:val="20"/>
            <w:szCs w:val="20"/>
            <w:lang w:eastAsia="hu-HU"/>
            <w:rPrChange w:id="159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0"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601"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602"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03" w:author="Illanicz Barnabás" w:date="2018-11-26T13:21:00Z">
              <w:rPr>
                <w:rFonts w:ascii="Menlo" w:hAnsi="Menlo" w:cs="Menlo"/>
                <w:color w:val="448C27"/>
                <w:sz w:val="18"/>
                <w:szCs w:val="18"/>
                <w:lang w:eastAsia="hu-HU"/>
              </w:rPr>
            </w:rPrChange>
          </w:rPr>
          <w:t>master</w:t>
        </w:r>
        <w:r w:rsidRPr="008B2652">
          <w:rPr>
            <w:rFonts w:ascii="Menlo" w:hAnsi="Menlo" w:cs="Menlo"/>
            <w:color w:val="777777"/>
            <w:sz w:val="20"/>
            <w:szCs w:val="20"/>
            <w:lang w:eastAsia="hu-HU"/>
            <w:rPrChange w:id="1604"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05" w:author="Vihari Réka" w:date="2018-11-23T20:43:00Z"/>
          <w:rFonts w:ascii="Menlo" w:hAnsi="Menlo" w:cs="Menlo"/>
          <w:color w:val="333333"/>
          <w:sz w:val="20"/>
          <w:szCs w:val="20"/>
          <w:lang w:eastAsia="hu-HU"/>
          <w:rPrChange w:id="1606" w:author="Illanicz Barnabás" w:date="2018-11-26T13:21:00Z">
            <w:rPr>
              <w:ins w:id="1607" w:author="Vihari Réka" w:date="2018-11-23T20:43:00Z"/>
              <w:rFonts w:ascii="Menlo" w:hAnsi="Menlo" w:cs="Menlo"/>
              <w:color w:val="333333"/>
              <w:sz w:val="18"/>
              <w:szCs w:val="18"/>
              <w:lang w:eastAsia="hu-HU"/>
            </w:rPr>
          </w:rPrChange>
        </w:rPr>
        <w:pPrChange w:id="1608" w:author="Illanicz Barnabás" w:date="2018-11-26T13:21:00Z">
          <w:pPr>
            <w:shd w:val="clear" w:color="auto" w:fill="F5F5F5"/>
            <w:spacing w:line="270" w:lineRule="atLeast"/>
          </w:pPr>
        </w:pPrChange>
      </w:pPr>
      <w:ins w:id="1609" w:author="Vihari Réka" w:date="2018-11-23T20:43:00Z">
        <w:r w:rsidRPr="008B2652">
          <w:rPr>
            <w:rFonts w:ascii="Menlo" w:hAnsi="Menlo" w:cs="Menlo"/>
            <w:color w:val="333333"/>
            <w:sz w:val="20"/>
            <w:szCs w:val="20"/>
            <w:lang w:eastAsia="hu-HU"/>
            <w:rPrChange w:id="1610"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611"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12" w:author="Illanicz Barnabás" w:date="2018-11-26T13:21:00Z">
              <w:rPr>
                <w:rFonts w:ascii="Menlo" w:hAnsi="Menlo" w:cs="Menlo"/>
                <w:color w:val="448C27"/>
                <w:sz w:val="18"/>
                <w:szCs w:val="18"/>
                <w:lang w:eastAsia="hu-HU"/>
              </w:rPr>
            </w:rPrChange>
          </w:rPr>
          <w:t>FSCalendar</w:t>
        </w:r>
        <w:r w:rsidRPr="008B2652">
          <w:rPr>
            <w:rFonts w:ascii="Menlo" w:hAnsi="Menlo" w:cs="Menlo"/>
            <w:color w:val="777777"/>
            <w:sz w:val="20"/>
            <w:szCs w:val="20"/>
            <w:lang w:eastAsia="hu-HU"/>
            <w:rPrChange w:id="1613"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14" w:author="Vihari Réka" w:date="2018-11-23T20:43:00Z"/>
          <w:rFonts w:ascii="Menlo" w:hAnsi="Menlo" w:cs="Menlo"/>
          <w:color w:val="333333"/>
          <w:sz w:val="20"/>
          <w:szCs w:val="20"/>
          <w:lang w:eastAsia="hu-HU"/>
          <w:rPrChange w:id="1615" w:author="Illanicz Barnabás" w:date="2018-11-26T13:21:00Z">
            <w:rPr>
              <w:ins w:id="1616" w:author="Vihari Réka" w:date="2018-11-23T20:43:00Z"/>
              <w:rFonts w:ascii="Menlo" w:hAnsi="Menlo" w:cs="Menlo"/>
              <w:color w:val="333333"/>
              <w:sz w:val="18"/>
              <w:szCs w:val="18"/>
              <w:lang w:eastAsia="hu-HU"/>
            </w:rPr>
          </w:rPrChange>
        </w:rPr>
        <w:pPrChange w:id="1617" w:author="Illanicz Barnabás" w:date="2018-11-26T13:21:00Z">
          <w:pPr>
            <w:shd w:val="clear" w:color="auto" w:fill="F5F5F5"/>
            <w:spacing w:line="270" w:lineRule="atLeast"/>
          </w:pPr>
        </w:pPrChange>
      </w:pPr>
      <w:ins w:id="1618" w:author="Vihari Réka" w:date="2018-11-23T20:43:00Z">
        <w:r w:rsidRPr="008B2652">
          <w:rPr>
            <w:rFonts w:ascii="Menlo" w:hAnsi="Menlo" w:cs="Menlo"/>
            <w:color w:val="333333"/>
            <w:sz w:val="20"/>
            <w:szCs w:val="20"/>
            <w:lang w:eastAsia="hu-HU"/>
            <w:rPrChange w:id="1619" w:author="Illanicz Barnabás" w:date="2018-11-26T13:21:00Z">
              <w:rPr>
                <w:rFonts w:ascii="Menlo" w:hAnsi="Menlo" w:cs="Menlo"/>
                <w:color w:val="333333"/>
                <w:sz w:val="18"/>
                <w:szCs w:val="18"/>
                <w:lang w:eastAsia="hu-HU"/>
              </w:rPr>
            </w:rPrChange>
          </w:rPr>
          <w:lastRenderedPageBreak/>
          <w:t xml:space="preserve">  pod </w:t>
        </w:r>
        <w:r w:rsidRPr="008B2652">
          <w:rPr>
            <w:rFonts w:ascii="Menlo" w:hAnsi="Menlo" w:cs="Menlo"/>
            <w:color w:val="777777"/>
            <w:sz w:val="20"/>
            <w:szCs w:val="20"/>
            <w:lang w:eastAsia="hu-HU"/>
            <w:rPrChange w:id="162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21" w:author="Illanicz Barnabás" w:date="2018-11-26T13:21:00Z">
              <w:rPr>
                <w:rFonts w:ascii="Menlo" w:hAnsi="Menlo" w:cs="Menlo"/>
                <w:color w:val="448C27"/>
                <w:sz w:val="18"/>
                <w:szCs w:val="18"/>
                <w:lang w:eastAsia="hu-HU"/>
              </w:rPr>
            </w:rPrChange>
          </w:rPr>
          <w:t>Alamofire</w:t>
        </w:r>
        <w:r w:rsidRPr="008B2652">
          <w:rPr>
            <w:rFonts w:ascii="Menlo" w:hAnsi="Menlo" w:cs="Menlo"/>
            <w:color w:val="777777"/>
            <w:sz w:val="20"/>
            <w:szCs w:val="20"/>
            <w:lang w:eastAsia="hu-HU"/>
            <w:rPrChange w:id="1622"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23" w:author="Vihari Réka" w:date="2018-11-23T20:43:00Z"/>
          <w:rFonts w:ascii="Menlo" w:hAnsi="Menlo" w:cs="Menlo"/>
          <w:color w:val="333333"/>
          <w:sz w:val="20"/>
          <w:szCs w:val="20"/>
          <w:lang w:eastAsia="hu-HU"/>
          <w:rPrChange w:id="1624" w:author="Illanicz Barnabás" w:date="2018-11-26T13:21:00Z">
            <w:rPr>
              <w:ins w:id="1625" w:author="Vihari Réka" w:date="2018-11-23T20:43:00Z"/>
              <w:rFonts w:ascii="Menlo" w:hAnsi="Menlo" w:cs="Menlo"/>
              <w:color w:val="333333"/>
              <w:sz w:val="18"/>
              <w:szCs w:val="18"/>
              <w:lang w:eastAsia="hu-HU"/>
            </w:rPr>
          </w:rPrChange>
        </w:rPr>
        <w:pPrChange w:id="1626" w:author="Illanicz Barnabás" w:date="2018-11-26T13:21:00Z">
          <w:pPr>
            <w:shd w:val="clear" w:color="auto" w:fill="F5F5F5"/>
            <w:spacing w:line="270" w:lineRule="atLeast"/>
          </w:pPr>
        </w:pPrChange>
      </w:pPr>
      <w:ins w:id="1627" w:author="Vihari Réka" w:date="2018-11-23T20:43:00Z">
        <w:r w:rsidRPr="008B2652">
          <w:rPr>
            <w:rFonts w:ascii="Menlo" w:hAnsi="Menlo" w:cs="Menlo"/>
            <w:color w:val="333333"/>
            <w:sz w:val="20"/>
            <w:szCs w:val="20"/>
            <w:lang w:eastAsia="hu-HU"/>
            <w:rPrChange w:id="1628"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62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30" w:author="Illanicz Barnabás" w:date="2018-11-26T13:21:00Z">
              <w:rPr>
                <w:rFonts w:ascii="Menlo" w:hAnsi="Menlo" w:cs="Menlo"/>
                <w:color w:val="448C27"/>
                <w:sz w:val="18"/>
                <w:szCs w:val="18"/>
                <w:lang w:eastAsia="hu-HU"/>
              </w:rPr>
            </w:rPrChange>
          </w:rPr>
          <w:t>SwiftyJSON</w:t>
        </w:r>
        <w:r w:rsidRPr="008B2652">
          <w:rPr>
            <w:rFonts w:ascii="Menlo" w:hAnsi="Menlo" w:cs="Menlo"/>
            <w:color w:val="777777"/>
            <w:sz w:val="20"/>
            <w:szCs w:val="20"/>
            <w:lang w:eastAsia="hu-HU"/>
            <w:rPrChange w:id="1631"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32" w:author="Vihari Réka" w:date="2018-11-23T20:43:00Z"/>
          <w:rFonts w:ascii="Menlo" w:hAnsi="Menlo" w:cs="Menlo"/>
          <w:color w:val="333333"/>
          <w:sz w:val="20"/>
          <w:szCs w:val="20"/>
          <w:lang w:eastAsia="hu-HU"/>
          <w:rPrChange w:id="1633" w:author="Illanicz Barnabás" w:date="2018-11-26T13:21:00Z">
            <w:rPr>
              <w:ins w:id="1634" w:author="Vihari Réka" w:date="2018-11-23T20:43:00Z"/>
              <w:rFonts w:ascii="Menlo" w:hAnsi="Menlo" w:cs="Menlo"/>
              <w:color w:val="333333"/>
              <w:sz w:val="18"/>
              <w:szCs w:val="18"/>
              <w:lang w:eastAsia="hu-HU"/>
            </w:rPr>
          </w:rPrChange>
        </w:rPr>
        <w:pPrChange w:id="1635" w:author="Illanicz Barnabás" w:date="2018-11-26T13:21:00Z">
          <w:pPr>
            <w:shd w:val="clear" w:color="auto" w:fill="F5F5F5"/>
            <w:spacing w:line="270" w:lineRule="atLeast"/>
          </w:pPr>
        </w:pPrChange>
      </w:pPr>
      <w:ins w:id="1636" w:author="Vihari Réka" w:date="2018-11-23T20:43:00Z">
        <w:r w:rsidRPr="008B2652">
          <w:rPr>
            <w:rFonts w:ascii="Menlo" w:hAnsi="Menlo" w:cs="Menlo"/>
            <w:color w:val="333333"/>
            <w:sz w:val="20"/>
            <w:szCs w:val="20"/>
            <w:lang w:eastAsia="hu-HU"/>
            <w:rPrChange w:id="1637"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63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39" w:author="Illanicz Barnabás" w:date="2018-11-26T13:21:00Z">
              <w:rPr>
                <w:rFonts w:ascii="Menlo" w:hAnsi="Menlo" w:cs="Menlo"/>
                <w:color w:val="448C27"/>
                <w:sz w:val="18"/>
                <w:szCs w:val="18"/>
                <w:lang w:eastAsia="hu-HU"/>
              </w:rPr>
            </w:rPrChange>
          </w:rPr>
          <w:t>Kingfisher</w:t>
        </w:r>
        <w:r w:rsidRPr="008B2652">
          <w:rPr>
            <w:rFonts w:ascii="Menlo" w:hAnsi="Menlo" w:cs="Menlo"/>
            <w:color w:val="777777"/>
            <w:sz w:val="20"/>
            <w:szCs w:val="20"/>
            <w:lang w:eastAsia="hu-HU"/>
            <w:rPrChange w:id="1640"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41" w:author="Vihari Réka" w:date="2018-11-23T20:43:00Z"/>
          <w:rFonts w:ascii="Menlo" w:hAnsi="Menlo" w:cs="Menlo"/>
          <w:color w:val="333333"/>
          <w:sz w:val="20"/>
          <w:szCs w:val="20"/>
          <w:lang w:eastAsia="hu-HU"/>
          <w:rPrChange w:id="1642" w:author="Illanicz Barnabás" w:date="2018-11-26T13:21:00Z">
            <w:rPr>
              <w:ins w:id="1643" w:author="Vihari Réka" w:date="2018-11-23T20:43:00Z"/>
              <w:rFonts w:ascii="Menlo" w:hAnsi="Menlo" w:cs="Menlo"/>
              <w:color w:val="333333"/>
              <w:sz w:val="18"/>
              <w:szCs w:val="18"/>
              <w:lang w:eastAsia="hu-HU"/>
            </w:rPr>
          </w:rPrChange>
        </w:rPr>
        <w:pPrChange w:id="1644" w:author="Illanicz Barnabás" w:date="2018-11-26T13:21:00Z">
          <w:pPr>
            <w:shd w:val="clear" w:color="auto" w:fill="F5F5F5"/>
            <w:spacing w:line="270" w:lineRule="atLeast"/>
          </w:pPr>
        </w:pPrChange>
      </w:pPr>
      <w:ins w:id="1645" w:author="Vihari Réka" w:date="2018-11-23T20:43:00Z">
        <w:r w:rsidRPr="008B2652">
          <w:rPr>
            <w:rFonts w:ascii="Menlo" w:hAnsi="Menlo" w:cs="Menlo"/>
            <w:color w:val="333333"/>
            <w:sz w:val="20"/>
            <w:szCs w:val="20"/>
            <w:lang w:eastAsia="hu-HU"/>
            <w:rPrChange w:id="1646"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647"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648" w:author="Illanicz Barnabás" w:date="2018-11-26T13:21:00Z">
              <w:rPr>
                <w:rFonts w:ascii="Menlo" w:hAnsi="Menlo" w:cs="Menlo"/>
                <w:color w:val="448C27"/>
                <w:sz w:val="18"/>
                <w:szCs w:val="18"/>
                <w:lang w:eastAsia="hu-HU"/>
              </w:rPr>
            </w:rPrChange>
          </w:rPr>
          <w:t>SwiftKeychainWrapper</w:t>
        </w:r>
        <w:r w:rsidRPr="008B2652">
          <w:rPr>
            <w:rFonts w:ascii="Menlo" w:hAnsi="Menlo" w:cs="Menlo"/>
            <w:color w:val="777777"/>
            <w:sz w:val="20"/>
            <w:szCs w:val="20"/>
            <w:lang w:eastAsia="hu-HU"/>
            <w:rPrChange w:id="1649"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50" w:author="Vihari Réka" w:date="2018-11-23T20:43:00Z"/>
          <w:rFonts w:ascii="Menlo" w:hAnsi="Menlo" w:cs="Menlo"/>
          <w:color w:val="333333"/>
          <w:sz w:val="20"/>
          <w:szCs w:val="20"/>
          <w:lang w:eastAsia="hu-HU"/>
          <w:rPrChange w:id="1651" w:author="Illanicz Barnabás" w:date="2018-11-26T13:21:00Z">
            <w:rPr>
              <w:ins w:id="1652" w:author="Vihari Réka" w:date="2018-11-23T20:43:00Z"/>
              <w:rFonts w:ascii="Menlo" w:hAnsi="Menlo" w:cs="Menlo"/>
              <w:color w:val="333333"/>
              <w:sz w:val="18"/>
              <w:szCs w:val="18"/>
              <w:lang w:eastAsia="hu-HU"/>
            </w:rPr>
          </w:rPrChange>
        </w:rPr>
        <w:pPrChange w:id="1653"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654" w:author="Vihari Réka" w:date="2018-11-23T20:43:00Z"/>
          <w:rFonts w:ascii="Menlo" w:hAnsi="Menlo" w:cs="Menlo"/>
          <w:color w:val="333333"/>
          <w:sz w:val="20"/>
          <w:szCs w:val="20"/>
          <w:lang w:eastAsia="hu-HU"/>
          <w:rPrChange w:id="1655" w:author="Illanicz Barnabás" w:date="2018-11-26T13:21:00Z">
            <w:rPr>
              <w:ins w:id="1656" w:author="Vihari Réka" w:date="2018-11-23T20:43:00Z"/>
              <w:rFonts w:ascii="Menlo" w:hAnsi="Menlo" w:cs="Menlo"/>
              <w:color w:val="333333"/>
              <w:sz w:val="18"/>
              <w:szCs w:val="18"/>
              <w:lang w:eastAsia="hu-HU"/>
            </w:rPr>
          </w:rPrChange>
        </w:rPr>
        <w:pPrChange w:id="1657" w:author="Illanicz Barnabás" w:date="2018-11-26T13:21:00Z">
          <w:pPr>
            <w:shd w:val="clear" w:color="auto" w:fill="F5F5F5"/>
            <w:spacing w:line="270" w:lineRule="atLeast"/>
          </w:pPr>
        </w:pPrChange>
      </w:pPr>
      <w:ins w:id="1658" w:author="Vihari Réka" w:date="2018-11-23T20:43:00Z">
        <w:r w:rsidRPr="008B2652">
          <w:rPr>
            <w:rFonts w:ascii="Menlo" w:hAnsi="Menlo" w:cs="Menlo"/>
            <w:color w:val="4B69C6"/>
            <w:sz w:val="20"/>
            <w:szCs w:val="20"/>
            <w:lang w:eastAsia="hu-HU"/>
            <w:rPrChange w:id="1659"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660"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6FB8E6FA" w:rsidR="00125D28" w:rsidRPr="00B51D2C" w:rsidRDefault="00125D28" w:rsidP="00B51D2C">
      <w:pPr>
        <w:pStyle w:val="Cmsor3"/>
        <w:pPrChange w:id="1661" w:author="Vihari Réka" w:date="2018-11-30T21:34:00Z">
          <w:pPr/>
        </w:pPrChange>
      </w:pPr>
      <w:bookmarkStart w:id="1662" w:name="_Toc531377895"/>
      <w:r w:rsidRPr="00B51D2C">
        <w:t>4.</w:t>
      </w:r>
      <w:ins w:id="1663" w:author="Vihari Réka" w:date="2018-11-30T21:33:00Z">
        <w:r w:rsidR="00B51D2C" w:rsidRPr="00B51D2C">
          <w:t>2</w:t>
        </w:r>
      </w:ins>
      <w:del w:id="1664" w:author="Vihari Réka" w:date="2018-11-30T21:33:00Z">
        <w:r w:rsidRPr="00B51D2C" w:rsidDel="00B51D2C">
          <w:delText>1</w:delText>
        </w:r>
      </w:del>
      <w:r w:rsidRPr="00B51D2C">
        <w:t>.1 FSCalendar</w:t>
      </w:r>
      <w:bookmarkEnd w:id="1662"/>
    </w:p>
    <w:p w14:paraId="5274AE1F" w14:textId="77777777" w:rsidR="00125D28" w:rsidRPr="00125D28" w:rsidRDefault="00125D28" w:rsidP="007F3E02">
      <w:pPr>
        <w:rPr>
          <w:rFonts w:cs="Arial"/>
          <w:b/>
          <w:bCs/>
          <w:sz w:val="28"/>
          <w:szCs w:val="26"/>
        </w:rPr>
      </w:pPr>
    </w:p>
    <w:p w14:paraId="6148C43C" w14:textId="4BB4E82E"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1665"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1666"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ins w:id="1667" w:author="Vihari Réka" w:date="2018-12-01T00:24:00Z">
        <w:r w:rsidR="007506C1">
          <w:rPr>
            <w:rFonts w:cs="Times New Roman"/>
          </w:rPr>
          <w:t>A Sto</w:t>
        </w:r>
        <w:r w:rsidR="007506C1">
          <w:rPr>
            <w:rFonts w:cs="Times New Roman"/>
          </w:rPr>
          <w:t xml:space="preserve">ryboard-ban nem </w:t>
        </w:r>
      </w:ins>
      <w:ins w:id="1668" w:author="Vihari Réka" w:date="2018-12-01T00:25:00Z">
        <w:r w:rsidR="007506C1">
          <w:rPr>
            <w:rFonts w:cs="Times New Roman"/>
          </w:rPr>
          <w:t>jelenik meg</w:t>
        </w:r>
      </w:ins>
      <w:ins w:id="1669" w:author="Vihari Réka" w:date="2018-12-01T00:24:00Z">
        <w:r w:rsidR="007506C1">
          <w:rPr>
            <w:rFonts w:cs="Times New Roman"/>
          </w:rPr>
          <w:t xml:space="preserve"> </w:t>
        </w:r>
        <w:r w:rsidR="007506C1">
          <w:rPr>
            <w:rFonts w:cs="Times New Roman"/>
          </w:rPr>
          <w:t>a változás</w:t>
        </w:r>
        <w:r w:rsidR="007506C1">
          <w:rPr>
            <w:rFonts w:cs="Times New Roman"/>
          </w:rPr>
          <w:t>, mert kódból hívódik meg a UI felépítése</w:t>
        </w:r>
      </w:ins>
      <w:commentRangeStart w:id="1670"/>
      <w:del w:id="1671" w:author="Vihari Réka" w:date="2018-12-01T00:24:00Z">
        <w:r w:rsidR="00125D28" w:rsidRPr="00A4098C" w:rsidDel="007506C1">
          <w:rPr>
            <w:rFonts w:cs="Times New Roman"/>
          </w:rPr>
          <w:delText>Ezzel a Storyboard-ban nem válik láthatóvá, mert ő nem tudja automatikusan megjeleníteni a külső könyvtárakat</w:delText>
        </w:r>
        <w:commentRangeEnd w:id="1670"/>
        <w:r w:rsidR="00380B4A" w:rsidDel="007506C1">
          <w:rPr>
            <w:rStyle w:val="Jegyzethivatkozs"/>
          </w:rPr>
          <w:commentReference w:id="1670"/>
        </w:r>
      </w:del>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2381F49E" w:rsidR="00125D28" w:rsidRPr="00B51D2C" w:rsidRDefault="00125D28" w:rsidP="00B51D2C">
      <w:pPr>
        <w:pStyle w:val="Cmsor3"/>
        <w:pPrChange w:id="1672" w:author="Vihari Réka" w:date="2018-11-30T21:35:00Z">
          <w:pPr/>
        </w:pPrChange>
      </w:pPr>
      <w:bookmarkStart w:id="1673" w:name="_Toc531377896"/>
      <w:r w:rsidRPr="00B51D2C">
        <w:t>4.</w:t>
      </w:r>
      <w:ins w:id="1674" w:author="Vihari Réka" w:date="2018-11-30T21:33:00Z">
        <w:r w:rsidR="00B51D2C" w:rsidRPr="00B51D2C">
          <w:t>2</w:t>
        </w:r>
      </w:ins>
      <w:del w:id="1675" w:author="Vihari Réka" w:date="2018-11-30T21:33:00Z">
        <w:r w:rsidRPr="00B51D2C" w:rsidDel="00B51D2C">
          <w:delText>1</w:delText>
        </w:r>
      </w:del>
      <w:r w:rsidRPr="00B51D2C">
        <w:t>.2 Alamofire</w:t>
      </w:r>
      <w:bookmarkEnd w:id="1673"/>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676"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1677" w:author="Illanicz Barnabás" w:date="2018-11-19T14:12:00Z">
        <w:r w:rsidR="00557579">
          <w:rPr>
            <w:rFonts w:cs="Times New Roman"/>
          </w:rPr>
          <w:t>a</w:t>
        </w:r>
      </w:ins>
      <w:del w:id="1678"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54D6850" w:rsidR="00BA753E" w:rsidRPr="00B51D2C" w:rsidRDefault="00B51D2C" w:rsidP="00B51D2C">
      <w:pPr>
        <w:pStyle w:val="Cmsor3"/>
        <w:rPr>
          <w:ins w:id="1679" w:author="Vihari Réka" w:date="2018-11-23T20:45:00Z"/>
        </w:rPr>
        <w:pPrChange w:id="1680" w:author="Vihari Réka" w:date="2018-11-30T21:35:00Z">
          <w:pPr/>
        </w:pPrChange>
      </w:pPr>
      <w:bookmarkStart w:id="1681" w:name="_Toc531377897"/>
      <w:ins w:id="1682" w:author="Vihari Réka" w:date="2018-11-23T20:45:00Z">
        <w:r w:rsidRPr="00B51D2C">
          <w:t>4.</w:t>
        </w:r>
      </w:ins>
      <w:ins w:id="1683" w:author="Vihari Réka" w:date="2018-11-30T21:33:00Z">
        <w:r w:rsidRPr="00B51D2C">
          <w:t>2</w:t>
        </w:r>
      </w:ins>
      <w:ins w:id="1684" w:author="Vihari Réka" w:date="2018-11-23T20:45:00Z">
        <w:r w:rsidR="00BA753E" w:rsidRPr="00B51D2C">
          <w:t>.</w:t>
        </w:r>
      </w:ins>
      <w:ins w:id="1685" w:author="Vihari Réka" w:date="2018-11-23T20:46:00Z">
        <w:r w:rsidR="00BA753E" w:rsidRPr="00B51D2C">
          <w:t>3</w:t>
        </w:r>
      </w:ins>
      <w:ins w:id="1686" w:author="Vihari Réka" w:date="2018-11-23T20:45:00Z">
        <w:r w:rsidR="00BA753E" w:rsidRPr="00B51D2C">
          <w:t xml:space="preserve"> Kingfisher</w:t>
        </w:r>
        <w:bookmarkEnd w:id="1681"/>
      </w:ins>
    </w:p>
    <w:p w14:paraId="5574E3AD" w14:textId="5176293F" w:rsidR="00BA753E" w:rsidRDefault="00BA753E">
      <w:pPr>
        <w:spacing w:after="120" w:line="360" w:lineRule="auto"/>
        <w:jc w:val="both"/>
        <w:rPr>
          <w:ins w:id="1687" w:author="Vihari Réka" w:date="2018-11-23T20:46:00Z"/>
          <w:rFonts w:cs="Times New Roman"/>
        </w:rPr>
        <w:pPrChange w:id="1688"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689" w:author="Vihari Réka" w:date="2018-11-23T20:47:00Z"/>
          <w:rFonts w:cs="Times New Roman"/>
        </w:rPr>
        <w:pPrChange w:id="1690" w:author="Vihari Réka" w:date="2018-11-23T20:45:00Z">
          <w:pPr>
            <w:spacing w:after="120" w:line="360" w:lineRule="auto"/>
            <w:ind w:firstLine="720"/>
            <w:jc w:val="both"/>
          </w:pPr>
        </w:pPrChange>
      </w:pPr>
      <w:ins w:id="1691" w:author="Vihari Réka" w:date="2018-11-23T20:46:00Z">
        <w:r>
          <w:rPr>
            <w:rFonts w:cs="Times New Roman"/>
          </w:rPr>
          <w:t>A Kingfisher</w:t>
        </w:r>
      </w:ins>
      <w:ins w:id="1692" w:author="Illanicz Barnabás" w:date="2018-11-26T12:53:00Z">
        <w:r w:rsidR="00937EC9">
          <w:rPr>
            <w:rFonts w:cs="Times New Roman"/>
          </w:rPr>
          <w:t xml:space="preserve"> könyvtárat</w:t>
        </w:r>
      </w:ins>
      <w:ins w:id="1693" w:author="Vihari Réka" w:date="2018-11-23T20:46:00Z">
        <w:r>
          <w:rPr>
            <w:rFonts w:cs="Times New Roman"/>
          </w:rPr>
          <w:t xml:space="preserve"> hívtam segítségül a szervertől kapott képekhez tartozó URL-ek feloldására</w:t>
        </w:r>
      </w:ins>
      <w:ins w:id="1694" w:author="Illanicz Barnabás" w:date="2018-11-26T12:54:00Z">
        <w:r w:rsidR="00FF4E87">
          <w:rPr>
            <w:rFonts w:cs="Times New Roman"/>
          </w:rPr>
          <w:t xml:space="preserve">, vagyis az adott URL-en található </w:t>
        </w:r>
        <w:r w:rsidR="00217844">
          <w:rPr>
            <w:rFonts w:cs="Times New Roman"/>
          </w:rPr>
          <w:t>képek letöltésére</w:t>
        </w:r>
      </w:ins>
      <w:ins w:id="1695" w:author="Vihari Réka" w:date="2018-11-23T20:46:00Z">
        <w:r>
          <w:rPr>
            <w:rFonts w:cs="Times New Roman"/>
          </w:rPr>
          <w:t>.</w:t>
        </w:r>
      </w:ins>
      <w:ins w:id="1696" w:author="Illanicz Barnabás" w:date="2018-11-26T12:55:00Z">
        <w:r w:rsidR="008B70B5">
          <w:rPr>
            <w:rFonts w:cs="Times New Roman"/>
          </w:rPr>
          <w:t xml:space="preserve"> </w:t>
        </w:r>
      </w:ins>
      <w:ins w:id="1697" w:author="Vihari Réka" w:date="2018-11-23T20:46:00Z">
        <w:del w:id="1698" w:author="Illanicz Barnabás" w:date="2018-11-26T12:55:00Z">
          <w:r w:rsidDel="008B70B5">
            <w:rPr>
              <w:rFonts w:cs="Times New Roman"/>
            </w:rPr>
            <w:delText xml:space="preserve"> </w:delText>
          </w:r>
        </w:del>
      </w:ins>
      <w:ins w:id="1699" w:author="Vihari Réka" w:date="2018-11-23T20:47:00Z">
        <w:del w:id="1700" w:author="Illanicz Barnabás" w:date="2018-11-26T12:55:00Z">
          <w:r w:rsidDel="008B70B5">
            <w:rPr>
              <w:rFonts w:cs="Times New Roman"/>
            </w:rPr>
            <w:delText xml:space="preserve">Itt a tárolom </w:delText>
          </w:r>
        </w:del>
      </w:ins>
      <w:ins w:id="1701" w:author="Illanicz Barnabás" w:date="2018-11-26T12:55:00Z">
        <w:r w:rsidR="00AB6A8C">
          <w:rPr>
            <w:rFonts w:cs="Times New Roman"/>
          </w:rPr>
          <w:t>Először a</w:t>
        </w:r>
      </w:ins>
      <w:ins w:id="1702" w:author="Vihari Réka" w:date="2018-11-23T20:47:00Z">
        <w:del w:id="1703" w:author="Illanicz Barnabás" w:date="2018-11-26T12:55:00Z">
          <w:r w:rsidDel="008B70B5">
            <w:rPr>
              <w:rFonts w:cs="Times New Roman"/>
            </w:rPr>
            <w:delText>a</w:delText>
          </w:r>
        </w:del>
        <w:r>
          <w:rPr>
            <w:rFonts w:cs="Times New Roman"/>
          </w:rPr>
          <w:t xml:space="preserve"> szervertől </w:t>
        </w:r>
        <w:r w:rsidR="00925971">
          <w:rPr>
            <w:rFonts w:cs="Times New Roman"/>
          </w:rPr>
          <w:t>visszakapott String</w:t>
        </w:r>
      </w:ins>
      <w:ins w:id="1704" w:author="Illanicz Barnabás" w:date="2018-11-26T12:55:00Z">
        <w:r w:rsidR="008B70B5">
          <w:rPr>
            <w:rFonts w:cs="Times New Roman"/>
          </w:rPr>
          <w:t xml:space="preserve"> értéket</w:t>
        </w:r>
      </w:ins>
      <w:ins w:id="1705" w:author="Vihari Réka" w:date="2018-11-23T20:47:00Z">
        <w:r w:rsidR="00925971">
          <w:rPr>
            <w:rFonts w:cs="Times New Roman"/>
          </w:rPr>
          <w:t xml:space="preserve"> </w:t>
        </w:r>
        <w:del w:id="1706"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707" w:author="Vihari Réka" w:date="2018-11-29T12:36:00Z">
        <w:r w:rsidR="00936CC5">
          <w:rPr>
            <w:rFonts w:cs="Times New Roman"/>
          </w:rPr>
          <w:t xml:space="preserve"> </w:t>
        </w:r>
        <w:r w:rsidR="00936CC5" w:rsidRPr="00936CC5">
          <w:rPr>
            <w:rFonts w:cs="Times New Roman"/>
          </w:rPr>
          <w:t>a Kingfisher kiegészíti a UIImageView-t olyan metódusokkal</w:t>
        </w:r>
      </w:ins>
      <w:ins w:id="1708" w:author="Vihari Réka" w:date="2018-11-29T12:37:00Z">
        <w:r w:rsidR="00936CC5">
          <w:rPr>
            <w:rFonts w:cs="Times New Roman"/>
          </w:rPr>
          <w:t>,</w:t>
        </w:r>
      </w:ins>
      <w:ins w:id="1709" w:author="Vihari Réka" w:date="2018-11-29T12:36:00Z">
        <w:r w:rsidR="00936CC5" w:rsidRPr="00936CC5">
          <w:rPr>
            <w:rFonts w:cs="Times New Roman"/>
          </w:rPr>
          <w:t xml:space="preserve"> aminek a segítségével közvetlenül </w:t>
        </w:r>
        <w:proofErr w:type="gramStart"/>
        <w:r w:rsidR="00936CC5" w:rsidRPr="00936CC5">
          <w:rPr>
            <w:rFonts w:cs="Times New Roman"/>
          </w:rPr>
          <w:t>URL-el</w:t>
        </w:r>
        <w:proofErr w:type="gramEnd"/>
        <w:r w:rsidR="00936CC5" w:rsidRPr="00936CC5">
          <w:rPr>
            <w:rFonts w:cs="Times New Roman"/>
          </w:rPr>
          <w:t xml:space="preserve"> lehet megadni a megjelenítendő képet, és ezt használt</w:t>
        </w:r>
      </w:ins>
      <w:ins w:id="1710" w:author="Vihari Réka" w:date="2018-11-29T12:37:00Z">
        <w:r w:rsidR="00936CC5">
          <w:rPr>
            <w:rFonts w:cs="Times New Roman"/>
          </w:rPr>
          <w:t>am</w:t>
        </w:r>
      </w:ins>
      <w:ins w:id="1711" w:author="Vihari Réka" w:date="2018-11-29T12:36:00Z">
        <w:r w:rsidR="00936CC5" w:rsidRPr="00936CC5">
          <w:rPr>
            <w:rFonts w:cs="Times New Roman"/>
          </w:rPr>
          <w:t xml:space="preserve"> a kép megjelenítésre.</w:t>
        </w:r>
      </w:ins>
      <w:ins w:id="1712" w:author="Vihari Réka" w:date="2018-11-29T12:37:00Z">
        <w:r w:rsidR="00936CC5">
          <w:rPr>
            <w:rFonts w:cs="Times New Roman"/>
          </w:rPr>
          <w:t xml:space="preserve"> A</w:t>
        </w:r>
      </w:ins>
      <w:commentRangeStart w:id="1713"/>
      <w:ins w:id="1714" w:author="Vihari Réka" w:date="2018-11-23T20:47:00Z">
        <w:r w:rsidR="00925971">
          <w:rPr>
            <w:rFonts w:cs="Times New Roman"/>
          </w:rPr>
          <w:t xml:space="preserve"> változtatni kívánt image </w:t>
        </w:r>
      </w:ins>
      <w:ins w:id="1715" w:author="Vihari Réka" w:date="2018-11-29T12:37:00Z">
        <w:r w:rsidR="00936CC5">
          <w:rPr>
            <w:rFonts w:cs="Times New Roman"/>
          </w:rPr>
          <w:t xml:space="preserve">neve </w:t>
        </w:r>
      </w:ins>
      <w:ins w:id="1716" w:author="Vihari Réka" w:date="2018-11-23T20:47:00Z">
        <w:r w:rsidR="00925971">
          <w:rPr>
            <w:rFonts w:cs="Times New Roman"/>
          </w:rPr>
          <w:lastRenderedPageBreak/>
          <w:t xml:space="preserve">után írok </w:t>
        </w:r>
        <w:proofErr w:type="gramStart"/>
        <w:r w:rsidR="00925971">
          <w:rPr>
            <w:rFonts w:cs="Times New Roman"/>
          </w:rPr>
          <w:t>egy .kf</w:t>
        </w:r>
        <w:proofErr w:type="gramEnd"/>
        <w:r w:rsidR="00925971">
          <w:rPr>
            <w:rFonts w:cs="Times New Roman"/>
          </w:rPr>
          <w:t>-et, ami a Kingfisher-t jelöli és ezután hívom meg a setImage</w:t>
        </w:r>
      </w:ins>
      <w:ins w:id="1717" w:author="Vihari Réka" w:date="2018-11-23T20:48:00Z">
        <w:r w:rsidR="00925971">
          <w:rPr>
            <w:rFonts w:cs="Times New Roman"/>
          </w:rPr>
          <w:t>(with: url)</w:t>
        </w:r>
      </w:ins>
      <w:ins w:id="1718" w:author="Vihari Réka" w:date="2018-11-23T20:47:00Z">
        <w:r w:rsidR="00925971">
          <w:rPr>
            <w:rFonts w:cs="Times New Roman"/>
          </w:rPr>
          <w:t xml:space="preserve"> metódust</w:t>
        </w:r>
      </w:ins>
      <w:commentRangeEnd w:id="1713"/>
      <w:r w:rsidR="00B54076">
        <w:rPr>
          <w:rStyle w:val="Jegyzethivatkozs"/>
        </w:rPr>
        <w:commentReference w:id="1713"/>
      </w:r>
      <w:ins w:id="1719" w:author="Vihari Réka" w:date="2018-11-23T20:47:00Z">
        <w:r w:rsidR="00925971">
          <w:rPr>
            <w:rFonts w:cs="Times New Roman"/>
          </w:rPr>
          <w:t xml:space="preserve">. </w:t>
        </w:r>
      </w:ins>
      <w:ins w:id="1720" w:author="Vihari Réka" w:date="2018-11-24T14:22:00Z">
        <w:r w:rsidR="00BC353E">
          <w:rPr>
            <w:rFonts w:cs="Times New Roman"/>
          </w:rPr>
          <w:t xml:space="preserve">Ennek használatával könnyen alkalmazhatunk URL-eket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21" w:author="Vihari Réka" w:date="2018-11-23T20:47:00Z"/>
          <w:rPrChange w:id="1722" w:author="Vihari Réka" w:date="2018-11-30T20:57:00Z">
            <w:rPr>
              <w:ins w:id="1723" w:author="Vihari Réka" w:date="2018-11-23T20:47:00Z"/>
              <w:rFonts w:ascii="Helvetica" w:eastAsiaTheme="minorHAnsi" w:hAnsi="Helvetica" w:cs="Helvetica"/>
            </w:rPr>
          </w:rPrChange>
        </w:rPr>
        <w:pPrChange w:id="1724" w:author="Vihari Réka" w:date="2018-11-30T20:57:00Z">
          <w:pPr>
            <w:tabs>
              <w:tab w:val="left" w:pos="593"/>
            </w:tabs>
            <w:autoSpaceDE w:val="0"/>
            <w:autoSpaceDN w:val="0"/>
            <w:adjustRightInd w:val="0"/>
          </w:pPr>
        </w:pPrChange>
      </w:pPr>
      <w:commentRangeStart w:id="1725"/>
      <w:ins w:id="1726" w:author="Vihari Réka" w:date="2018-11-23T20:47:00Z">
        <w:r w:rsidRPr="00CC342C">
          <w:rPr>
            <w:rPrChange w:id="1727" w:author="Vihari Réka" w:date="2018-11-30T20:57:00Z">
              <w:rPr>
                <w:rFonts w:ascii="Menlo" w:eastAsiaTheme="minorHAnsi" w:hAnsi="Menlo" w:cs="Menlo"/>
                <w:b/>
                <w:bCs/>
                <w:color w:val="9B2393"/>
              </w:rPr>
            </w:rPrChange>
          </w:rPr>
          <w:t>guard</w:t>
        </w:r>
        <w:r w:rsidRPr="00CC342C">
          <w:rPr>
            <w:rPrChange w:id="1728" w:author="Vihari Réka" w:date="2018-11-30T20:57:00Z">
              <w:rPr>
                <w:rFonts w:ascii="Menlo" w:eastAsiaTheme="minorHAnsi" w:hAnsi="Menlo" w:cs="Menlo"/>
                <w:color w:val="000000"/>
              </w:rPr>
            </w:rPrChange>
          </w:rPr>
          <w:t xml:space="preserve"> </w:t>
        </w:r>
        <w:r w:rsidRPr="00CC342C">
          <w:rPr>
            <w:rPrChange w:id="1729" w:author="Vihari Réka" w:date="2018-11-30T20:57:00Z">
              <w:rPr>
                <w:rFonts w:ascii="Menlo" w:eastAsiaTheme="minorHAnsi" w:hAnsi="Menlo" w:cs="Menlo"/>
                <w:b/>
                <w:bCs/>
                <w:color w:val="9B2393"/>
              </w:rPr>
            </w:rPrChange>
          </w:rPr>
          <w:t>let</w:t>
        </w:r>
        <w:r w:rsidRPr="00CC342C">
          <w:rPr>
            <w:rPrChange w:id="1730" w:author="Vihari Réka" w:date="2018-11-30T20:57:00Z">
              <w:rPr>
                <w:rFonts w:ascii="Menlo" w:eastAsiaTheme="minorHAnsi" w:hAnsi="Menlo" w:cs="Menlo"/>
                <w:color w:val="000000"/>
              </w:rPr>
            </w:rPrChange>
          </w:rPr>
          <w:t xml:space="preserve"> iconString = </w:t>
        </w:r>
        <w:proofErr w:type="gramStart"/>
        <w:r w:rsidRPr="00CC342C">
          <w:rPr>
            <w:rPrChange w:id="1731" w:author="Vihari Réka" w:date="2018-11-30T20:57:00Z">
              <w:rPr>
                <w:rFonts w:ascii="Menlo" w:eastAsiaTheme="minorHAnsi" w:hAnsi="Menlo" w:cs="Menlo"/>
                <w:color w:val="326D74"/>
              </w:rPr>
            </w:rPrChange>
          </w:rPr>
          <w:t>event</w:t>
        </w:r>
        <w:r w:rsidRPr="00CC342C">
          <w:rPr>
            <w:rPrChange w:id="1732" w:author="Vihari Réka" w:date="2018-11-30T20:57:00Z">
              <w:rPr>
                <w:rFonts w:ascii="Menlo" w:eastAsiaTheme="minorHAnsi" w:hAnsi="Menlo" w:cs="Menlo"/>
                <w:color w:val="000000"/>
              </w:rPr>
            </w:rPrChange>
          </w:rPr>
          <w:t>[</w:t>
        </w:r>
        <w:proofErr w:type="gramEnd"/>
        <w:r w:rsidRPr="00CC342C">
          <w:rPr>
            <w:rPrChange w:id="1733" w:author="Vihari Réka" w:date="2018-11-30T20:57:00Z">
              <w:rPr>
                <w:rFonts w:ascii="Menlo" w:eastAsiaTheme="minorHAnsi" w:hAnsi="Menlo" w:cs="Menlo"/>
                <w:color w:val="1C00CF"/>
              </w:rPr>
            </w:rPrChange>
          </w:rPr>
          <w:t>0</w:t>
        </w:r>
        <w:r w:rsidRPr="00CC342C">
          <w:rPr>
            <w:rPrChange w:id="1734" w:author="Vihari Réka" w:date="2018-11-30T20:57:00Z">
              <w:rPr>
                <w:rFonts w:ascii="Menlo" w:eastAsiaTheme="minorHAnsi" w:hAnsi="Menlo" w:cs="Menlo"/>
                <w:color w:val="000000"/>
              </w:rPr>
            </w:rPrChange>
          </w:rPr>
          <w:t>].</w:t>
        </w:r>
        <w:r w:rsidRPr="00CC342C">
          <w:rPr>
            <w:rPrChange w:id="1735" w:author="Vihari Réka" w:date="2018-11-30T20:57:00Z">
              <w:rPr>
                <w:rFonts w:ascii="Menlo" w:eastAsiaTheme="minorHAnsi" w:hAnsi="Menlo" w:cs="Menlo"/>
                <w:color w:val="326D74"/>
              </w:rPr>
            </w:rPrChange>
          </w:rPr>
          <w:t>iconURL</w:t>
        </w:r>
        <w:r w:rsidRPr="00CC342C">
          <w:rPr>
            <w:rPrChange w:id="1736" w:author="Vihari Réka" w:date="2018-11-30T20:57:00Z">
              <w:rPr>
                <w:rFonts w:ascii="Menlo" w:eastAsiaTheme="minorHAnsi" w:hAnsi="Menlo" w:cs="Menlo"/>
                <w:color w:val="000000"/>
              </w:rPr>
            </w:rPrChange>
          </w:rPr>
          <w:t xml:space="preserve"> </w:t>
        </w:r>
        <w:r w:rsidRPr="00CC342C">
          <w:rPr>
            <w:rPrChange w:id="1737" w:author="Vihari Réka" w:date="2018-11-30T20:57:00Z">
              <w:rPr>
                <w:rFonts w:ascii="Menlo" w:eastAsiaTheme="minorHAnsi" w:hAnsi="Menlo" w:cs="Menlo"/>
                <w:b/>
                <w:bCs/>
                <w:color w:val="9B2393"/>
              </w:rPr>
            </w:rPrChange>
          </w:rPr>
          <w:t>else</w:t>
        </w:r>
        <w:r w:rsidRPr="00CC342C">
          <w:rPr>
            <w:rPrChange w:id="1738" w:author="Vihari Réka" w:date="2018-11-30T20:57:00Z">
              <w:rPr>
                <w:rFonts w:ascii="Menlo" w:eastAsiaTheme="minorHAnsi" w:hAnsi="Menlo" w:cs="Menlo"/>
                <w:color w:val="000000"/>
              </w:rPr>
            </w:rPrChange>
          </w:rPr>
          <w:t xml:space="preserve"> { </w:t>
        </w:r>
        <w:r w:rsidRPr="00CC342C">
          <w:rPr>
            <w:rPrChange w:id="1739" w:author="Vihari Réka" w:date="2018-11-30T20:57:00Z">
              <w:rPr>
                <w:rFonts w:ascii="Menlo" w:eastAsiaTheme="minorHAnsi" w:hAnsi="Menlo" w:cs="Menlo"/>
                <w:b/>
                <w:bCs/>
                <w:color w:val="9B2393"/>
              </w:rPr>
            </w:rPrChange>
          </w:rPr>
          <w:t>return</w:t>
        </w:r>
        <w:r w:rsidRPr="00CC342C">
          <w:rPr>
            <w:rPrChange w:id="1740"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41" w:author="Vihari Réka" w:date="2018-11-23T20:47:00Z"/>
          <w:rPrChange w:id="1742" w:author="Vihari Réka" w:date="2018-11-30T20:57:00Z">
            <w:rPr>
              <w:ins w:id="1743" w:author="Vihari Réka" w:date="2018-11-23T20:47:00Z"/>
              <w:rFonts w:ascii="Helvetica" w:eastAsiaTheme="minorHAnsi" w:hAnsi="Helvetica" w:cs="Helvetica"/>
            </w:rPr>
          </w:rPrChange>
        </w:rPr>
        <w:pPrChange w:id="1744" w:author="Vihari Réka" w:date="2018-11-30T20:57:00Z">
          <w:pPr>
            <w:tabs>
              <w:tab w:val="left" w:pos="593"/>
            </w:tabs>
            <w:autoSpaceDE w:val="0"/>
            <w:autoSpaceDN w:val="0"/>
            <w:adjustRightInd w:val="0"/>
          </w:pPr>
        </w:pPrChange>
      </w:pPr>
      <w:ins w:id="1745" w:author="Vihari Réka" w:date="2018-11-23T20:47:00Z">
        <w:del w:id="1746" w:author="Illanicz Barnabás" w:date="2018-11-26T13:21:00Z">
          <w:r w:rsidRPr="00CC342C" w:rsidDel="008B2652">
            <w:rPr>
              <w:rPrChange w:id="1747" w:author="Vihari Réka" w:date="2018-11-30T20:57:00Z">
                <w:rPr>
                  <w:rFonts w:ascii="Menlo" w:eastAsiaTheme="minorHAnsi" w:hAnsi="Menlo" w:cs="Menlo"/>
                  <w:color w:val="000000"/>
                </w:rPr>
              </w:rPrChange>
            </w:rPr>
            <w:delText xml:space="preserve">        </w:delText>
          </w:r>
        </w:del>
        <w:r w:rsidRPr="00CC342C">
          <w:rPr>
            <w:rPrChange w:id="1748" w:author="Vihari Réka" w:date="2018-11-30T20:57:00Z">
              <w:rPr>
                <w:rFonts w:ascii="Menlo" w:eastAsiaTheme="minorHAnsi" w:hAnsi="Menlo" w:cs="Menlo"/>
                <w:b/>
                <w:bCs/>
                <w:color w:val="9B2393"/>
              </w:rPr>
            </w:rPrChange>
          </w:rPr>
          <w:t>guard</w:t>
        </w:r>
        <w:r w:rsidRPr="00CC342C">
          <w:rPr>
            <w:rPrChange w:id="1749" w:author="Vihari Réka" w:date="2018-11-30T20:57:00Z">
              <w:rPr>
                <w:rFonts w:ascii="Menlo" w:eastAsiaTheme="minorHAnsi" w:hAnsi="Menlo" w:cs="Menlo"/>
                <w:color w:val="000000"/>
              </w:rPr>
            </w:rPrChange>
          </w:rPr>
          <w:t xml:space="preserve"> </w:t>
        </w:r>
        <w:r w:rsidRPr="00CC342C">
          <w:rPr>
            <w:rPrChange w:id="1750" w:author="Vihari Réka" w:date="2018-11-30T20:57:00Z">
              <w:rPr>
                <w:rFonts w:ascii="Menlo" w:eastAsiaTheme="minorHAnsi" w:hAnsi="Menlo" w:cs="Menlo"/>
                <w:b/>
                <w:bCs/>
                <w:color w:val="9B2393"/>
              </w:rPr>
            </w:rPrChange>
          </w:rPr>
          <w:t>let</w:t>
        </w:r>
        <w:r w:rsidRPr="00CC342C">
          <w:rPr>
            <w:rPrChange w:id="1751" w:author="Vihari Réka" w:date="2018-11-30T20:57:00Z">
              <w:rPr>
                <w:rFonts w:ascii="Menlo" w:eastAsiaTheme="minorHAnsi" w:hAnsi="Menlo" w:cs="Menlo"/>
                <w:color w:val="000000"/>
              </w:rPr>
            </w:rPrChange>
          </w:rPr>
          <w:t xml:space="preserve"> url = </w:t>
        </w:r>
        <w:proofErr w:type="gramStart"/>
        <w:r w:rsidRPr="00CC342C">
          <w:rPr>
            <w:rPrChange w:id="1752" w:author="Vihari Réka" w:date="2018-11-30T20:57:00Z">
              <w:rPr>
                <w:rFonts w:ascii="Menlo" w:eastAsiaTheme="minorHAnsi" w:hAnsi="Menlo" w:cs="Menlo"/>
                <w:color w:val="5C2699"/>
              </w:rPr>
            </w:rPrChange>
          </w:rPr>
          <w:t>URL</w:t>
        </w:r>
        <w:r w:rsidRPr="00CC342C">
          <w:rPr>
            <w:rPrChange w:id="1753" w:author="Vihari Réka" w:date="2018-11-30T20:57:00Z">
              <w:rPr>
                <w:rFonts w:ascii="Menlo" w:eastAsiaTheme="minorHAnsi" w:hAnsi="Menlo" w:cs="Menlo"/>
                <w:color w:val="000000"/>
              </w:rPr>
            </w:rPrChange>
          </w:rPr>
          <w:t>(</w:t>
        </w:r>
        <w:proofErr w:type="gramEnd"/>
        <w:r w:rsidRPr="00CC342C">
          <w:rPr>
            <w:rPrChange w:id="1754" w:author="Vihari Réka" w:date="2018-11-30T20:57:00Z">
              <w:rPr>
                <w:rFonts w:ascii="Menlo" w:eastAsiaTheme="minorHAnsi" w:hAnsi="Menlo" w:cs="Menlo"/>
                <w:color w:val="000000"/>
              </w:rPr>
            </w:rPrChange>
          </w:rPr>
          <w:t xml:space="preserve">string: iconString) </w:t>
        </w:r>
        <w:r w:rsidRPr="00CC342C">
          <w:rPr>
            <w:rPrChange w:id="1755" w:author="Vihari Réka" w:date="2018-11-30T20:57:00Z">
              <w:rPr>
                <w:rFonts w:ascii="Menlo" w:eastAsiaTheme="minorHAnsi" w:hAnsi="Menlo" w:cs="Menlo"/>
                <w:b/>
                <w:bCs/>
                <w:color w:val="9B2393"/>
              </w:rPr>
            </w:rPrChange>
          </w:rPr>
          <w:t>else</w:t>
        </w:r>
        <w:r w:rsidRPr="00CC342C">
          <w:rPr>
            <w:rPrChange w:id="1756" w:author="Vihari Réka" w:date="2018-11-30T20:57:00Z">
              <w:rPr>
                <w:rFonts w:ascii="Menlo" w:eastAsiaTheme="minorHAnsi" w:hAnsi="Menlo" w:cs="Menlo"/>
                <w:color w:val="000000"/>
              </w:rPr>
            </w:rPrChange>
          </w:rPr>
          <w:t xml:space="preserve"> { </w:t>
        </w:r>
        <w:r w:rsidRPr="00CC342C">
          <w:rPr>
            <w:rPrChange w:id="1757" w:author="Vihari Réka" w:date="2018-11-30T20:57:00Z">
              <w:rPr>
                <w:rFonts w:ascii="Menlo" w:eastAsiaTheme="minorHAnsi" w:hAnsi="Menlo" w:cs="Menlo"/>
                <w:b/>
                <w:bCs/>
                <w:color w:val="9B2393"/>
              </w:rPr>
            </w:rPrChange>
          </w:rPr>
          <w:t>return</w:t>
        </w:r>
        <w:r w:rsidRPr="00CC342C">
          <w:rPr>
            <w:rPrChange w:id="1758"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759" w:author="Vihari Réka" w:date="2018-11-23T20:45:00Z"/>
        </w:rPr>
        <w:pPrChange w:id="1760" w:author="Vihari Réka" w:date="2018-11-30T20:57:00Z">
          <w:pPr>
            <w:spacing w:after="120" w:line="360" w:lineRule="auto"/>
            <w:ind w:firstLine="720"/>
            <w:jc w:val="both"/>
          </w:pPr>
        </w:pPrChange>
      </w:pPr>
      <w:ins w:id="1761" w:author="Vihari Réka" w:date="2018-11-23T20:47:00Z">
        <w:del w:id="1762" w:author="Illanicz Barnabás" w:date="2018-11-26T13:21:00Z">
          <w:r w:rsidRPr="00CC342C" w:rsidDel="008B2652">
            <w:rPr>
              <w:rPrChange w:id="1763" w:author="Vihari Réka" w:date="2018-11-30T20:57:00Z">
                <w:rPr>
                  <w:rFonts w:ascii="Menlo" w:eastAsiaTheme="minorHAnsi" w:hAnsi="Menlo" w:cs="Menlo"/>
                  <w:color w:val="000000"/>
                </w:rPr>
              </w:rPrChange>
            </w:rPr>
            <w:delText xml:space="preserve">        </w:delText>
          </w:r>
        </w:del>
        <w:proofErr w:type="gramStart"/>
        <w:r w:rsidRPr="00CC342C">
          <w:rPr>
            <w:rPrChange w:id="1764" w:author="Vihari Réka" w:date="2018-11-30T20:57:00Z">
              <w:rPr>
                <w:rFonts w:ascii="Menlo" w:eastAsiaTheme="minorHAnsi" w:hAnsi="Menlo" w:cs="Menlo"/>
                <w:color w:val="326D74"/>
              </w:rPr>
            </w:rPrChange>
          </w:rPr>
          <w:t>iconImage</w:t>
        </w:r>
        <w:r w:rsidRPr="00CC342C">
          <w:rPr>
            <w:rPrChange w:id="1765" w:author="Vihari Réka" w:date="2018-11-30T20:57:00Z">
              <w:rPr>
                <w:rFonts w:ascii="Menlo" w:eastAsiaTheme="minorHAnsi" w:hAnsi="Menlo" w:cs="Menlo"/>
                <w:color w:val="000000"/>
              </w:rPr>
            </w:rPrChange>
          </w:rPr>
          <w:t>.</w:t>
        </w:r>
        <w:r w:rsidRPr="00CC342C">
          <w:rPr>
            <w:rPrChange w:id="1766" w:author="Vihari Réka" w:date="2018-11-30T20:57:00Z">
              <w:rPr>
                <w:rFonts w:ascii="Menlo" w:eastAsiaTheme="minorHAnsi" w:hAnsi="Menlo" w:cs="Menlo"/>
                <w:color w:val="326D74"/>
              </w:rPr>
            </w:rPrChange>
          </w:rPr>
          <w:t>kf</w:t>
        </w:r>
        <w:r w:rsidRPr="00CC342C">
          <w:rPr>
            <w:rPrChange w:id="1767" w:author="Vihari Réka" w:date="2018-11-30T20:57:00Z">
              <w:rPr>
                <w:rFonts w:ascii="Menlo" w:eastAsiaTheme="minorHAnsi" w:hAnsi="Menlo" w:cs="Menlo"/>
                <w:color w:val="000000"/>
              </w:rPr>
            </w:rPrChange>
          </w:rPr>
          <w:t>.</w:t>
        </w:r>
        <w:r w:rsidRPr="00CC342C">
          <w:rPr>
            <w:rPrChange w:id="1768" w:author="Vihari Réka" w:date="2018-11-30T20:57:00Z">
              <w:rPr>
                <w:rFonts w:ascii="Menlo" w:eastAsiaTheme="minorHAnsi" w:hAnsi="Menlo" w:cs="Menlo"/>
                <w:color w:val="245256"/>
              </w:rPr>
            </w:rPrChange>
          </w:rPr>
          <w:t>setImage</w:t>
        </w:r>
        <w:proofErr w:type="gramEnd"/>
        <w:r w:rsidRPr="00CC342C">
          <w:rPr>
            <w:rPrChange w:id="1769" w:author="Vihari Réka" w:date="2018-11-30T20:57:00Z">
              <w:rPr>
                <w:rFonts w:ascii="Menlo" w:eastAsiaTheme="minorHAnsi" w:hAnsi="Menlo" w:cs="Menlo"/>
                <w:color w:val="000000"/>
              </w:rPr>
            </w:rPrChange>
          </w:rPr>
          <w:t>(with: url)</w:t>
        </w:r>
      </w:ins>
      <w:commentRangeEnd w:id="1725"/>
      <w:r w:rsidR="008B726C" w:rsidRPr="00CC342C">
        <w:rPr>
          <w:rPrChange w:id="1770" w:author="Vihari Réka" w:date="2018-11-30T20:57:00Z">
            <w:rPr>
              <w:rStyle w:val="Jegyzethivatkozs"/>
            </w:rPr>
          </w:rPrChange>
        </w:rPr>
        <w:commentReference w:id="1725"/>
      </w:r>
    </w:p>
    <w:p w14:paraId="4949BB08" w14:textId="77777777" w:rsidR="00BA753E" w:rsidRPr="00A4098C" w:rsidRDefault="00BA753E" w:rsidP="00A4098C">
      <w:pPr>
        <w:spacing w:after="120" w:line="360" w:lineRule="auto"/>
        <w:ind w:firstLine="720"/>
        <w:jc w:val="both"/>
        <w:rPr>
          <w:rFonts w:cs="Times New Roman"/>
        </w:rPr>
      </w:pPr>
    </w:p>
    <w:p w14:paraId="2507812E" w14:textId="448D37E5" w:rsidR="00A471C6" w:rsidRDefault="00A471C6" w:rsidP="00B51D2C">
      <w:pPr>
        <w:pStyle w:val="Cmsor2"/>
        <w:numPr>
          <w:ilvl w:val="1"/>
          <w:numId w:val="35"/>
        </w:numPr>
        <w:ind w:left="0" w:firstLine="0"/>
        <w:pPrChange w:id="1771" w:author="Vihari Réka" w:date="2018-11-30T21:34:00Z">
          <w:pPr>
            <w:pStyle w:val="Cmsor2"/>
            <w:numPr>
              <w:ilvl w:val="1"/>
              <w:numId w:val="15"/>
            </w:numPr>
            <w:ind w:left="1080" w:hanging="360"/>
          </w:pPr>
        </w:pPrChange>
      </w:pPr>
      <w:bookmarkStart w:id="1772" w:name="_Toc531377898"/>
      <w:r>
        <w:t>JHipster</w:t>
      </w:r>
      <w:bookmarkEnd w:id="1772"/>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773"/>
      <w:r w:rsidRPr="005E2D27">
        <w:rPr>
          <w:rFonts w:cs="Times New Roman"/>
        </w:rPr>
        <w:t xml:space="preserve">A JHipster egy fejlesztői platform, mely </w:t>
      </w:r>
      <w:r w:rsidR="00AE31F6" w:rsidRPr="005E2D27">
        <w:rPr>
          <w:rFonts w:cs="Times New Roman"/>
        </w:rPr>
        <w:t xml:space="preserve">segítséget nyújt </w:t>
      </w:r>
      <w:ins w:id="1774" w:author="Vihari Réka" w:date="2018-11-22T10:22:00Z">
        <w:r w:rsidR="00A613DE">
          <w:rPr>
            <w:rFonts w:cs="Times New Roman"/>
          </w:rPr>
          <w:t>Angular/R</w:t>
        </w:r>
      </w:ins>
      <w:ins w:id="1775" w:author="Illanicz Barnabás" w:date="2018-11-26T13:00:00Z">
        <w:r w:rsidR="009565E6">
          <w:rPr>
            <w:rFonts w:cs="Times New Roman"/>
          </w:rPr>
          <w:t>e</w:t>
        </w:r>
      </w:ins>
      <w:ins w:id="1776" w:author="Vihari Réka" w:date="2018-11-22T10:22:00Z">
        <w:r w:rsidR="00A613DE">
          <w:rPr>
            <w:rFonts w:cs="Times New Roman"/>
          </w:rPr>
          <w:t xml:space="preserve">act webes alkalmazások </w:t>
        </w:r>
      </w:ins>
      <w:r w:rsidR="00AE31F6" w:rsidRPr="005E2D27">
        <w:rPr>
          <w:rFonts w:cs="Times New Roman"/>
        </w:rPr>
        <w:t>generá</w:t>
      </w:r>
      <w:ins w:id="1777" w:author="Vihari Réka" w:date="2018-11-22T10:22:00Z">
        <w:r w:rsidR="00A613DE">
          <w:rPr>
            <w:rFonts w:cs="Times New Roman"/>
          </w:rPr>
          <w:t xml:space="preserve">lásához és fejlesztéséhez. </w:t>
        </w:r>
      </w:ins>
      <w:del w:id="1778"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773"/>
        <w:r w:rsidR="00F94153" w:rsidDel="00A613DE">
          <w:rPr>
            <w:rStyle w:val="Jegyzethivatkozs"/>
          </w:rPr>
          <w:commentReference w:id="1773"/>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2ECB4E3C"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w:t>
      </w:r>
      <w:proofErr w:type="gramStart"/>
      <w:r w:rsidRPr="005E2D27">
        <w:rPr>
          <w:rFonts w:cs="Times New Roman"/>
        </w:rPr>
        <w:t>az ,</w:t>
      </w:r>
      <w:proofErr w:type="gramEnd"/>
      <w:r w:rsidRPr="005E2D27">
        <w:rPr>
          <w:rFonts w:cs="Times New Roman"/>
        </w:rPr>
        <w:t xml:space="preserve">,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1779"/>
      <w:del w:id="1780" w:author="Vihari Réka" w:date="2018-11-22T10:24:00Z">
        <w:r w:rsidR="00D4446E" w:rsidRPr="005E2D27" w:rsidDel="00A613DE">
          <w:rPr>
            <w:rFonts w:cs="Times New Roman"/>
          </w:rPr>
          <w:delText>Négy fajta lehetőséget kínál fel, melyből</w:delText>
        </w:r>
      </w:del>
      <w:ins w:id="1781" w:author="Vihari Réka" w:date="2018-11-22T10:24:00Z">
        <w:r w:rsidR="00A613DE">
          <w:rPr>
            <w:rFonts w:cs="Times New Roman"/>
          </w:rPr>
          <w:t>A lehetőségek között szerepel</w:t>
        </w:r>
      </w:ins>
      <w:r w:rsidR="00D4446E" w:rsidRPr="005E2D27">
        <w:rPr>
          <w:rFonts w:cs="Times New Roman"/>
        </w:rPr>
        <w:t xml:space="preserve"> a JWT</w:t>
      </w:r>
      <w:ins w:id="1782" w:author="Vihari Réka" w:date="2018-11-22T10:25:00Z">
        <w:r w:rsidR="00A613DE">
          <w:rPr>
            <w:rFonts w:cs="Times New Roman"/>
          </w:rPr>
          <w:t>, ami</w:t>
        </w:r>
      </w:ins>
      <w:r w:rsidR="00D4446E" w:rsidRPr="005E2D27">
        <w:rPr>
          <w:rFonts w:cs="Times New Roman"/>
        </w:rPr>
        <w:t xml:space="preserve"> egy JSON Web token alapú authentikáció</w:t>
      </w:r>
      <w:ins w:id="1783" w:author="Vihari Réka" w:date="2018-11-22T10:24:00Z">
        <w:r w:rsidR="00A613DE">
          <w:rPr>
            <w:rFonts w:cs="Times New Roman"/>
          </w:rPr>
          <w:t>.</w:t>
        </w:r>
      </w:ins>
      <w:del w:id="1784" w:author="Vihari Réka" w:date="2018-11-22T10:24:00Z">
        <w:r w:rsidR="00D4446E" w:rsidRPr="005E2D27" w:rsidDel="00A613DE">
          <w:rPr>
            <w:rFonts w:cs="Times New Roman"/>
          </w:rPr>
          <w:delText>,</w:delText>
        </w:r>
      </w:del>
      <w:r w:rsidR="00D4446E" w:rsidRPr="005E2D27">
        <w:rPr>
          <w:rFonts w:cs="Times New Roman"/>
        </w:rPr>
        <w:t xml:space="preserve"> </w:t>
      </w:r>
      <w:ins w:id="1785" w:author="Vihari Réka" w:date="2018-11-22T10:24:00Z">
        <w:r w:rsidR="00A613DE">
          <w:rPr>
            <w:rFonts w:cs="Times New Roman"/>
          </w:rPr>
          <w:t>Illetve, az</w:t>
        </w:r>
      </w:ins>
      <w:del w:id="1786"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1779"/>
      <w:r w:rsidR="00D421A7">
        <w:rPr>
          <w:rStyle w:val="Jegyzethivatkozs"/>
        </w:rPr>
        <w:commentReference w:id="1779"/>
      </w:r>
      <w:r w:rsidR="00D4446E" w:rsidRPr="005E2D27">
        <w:rPr>
          <w:rFonts w:cs="Times New Roman"/>
        </w:rPr>
        <w:t xml:space="preserve">Ez </w:t>
      </w:r>
      <w:proofErr w:type="gramStart"/>
      <w:r w:rsidR="00D4446E" w:rsidRPr="005E2D27">
        <w:rPr>
          <w:rFonts w:cs="Times New Roman"/>
        </w:rPr>
        <w:t>biztonságosabb</w:t>
      </w:r>
      <w:proofErr w:type="gramEnd"/>
      <w:r w:rsidR="00D4446E" w:rsidRPr="005E2D27">
        <w:rPr>
          <w:rFonts w:cs="Times New Roman"/>
        </w:rPr>
        <w:t xml:space="preserve"> mint a JWT token használata, de OpenID Connect szerverre van szüksége, így bonyolultabb. Továbbá, használhatunk még HTTP Session authentikációt, mely egy klasszikus session-alapú authentikáció. </w:t>
      </w:r>
      <w:del w:id="1787" w:author="Vihari Réka" w:date="2018-12-01T00:44:00Z">
        <w:r w:rsidR="00D4446E" w:rsidRPr="005E2D27" w:rsidDel="00E95137">
          <w:rPr>
            <w:rFonts w:cs="Times New Roman"/>
          </w:rPr>
          <w:delText>Illetve, használhatjuk</w:delText>
        </w:r>
      </w:del>
      <w:ins w:id="1788" w:author="Vihari Réka" w:date="2018-12-01T00:44:00Z">
        <w:r w:rsidR="00E95137">
          <w:rPr>
            <w:rFonts w:cs="Times New Roman"/>
          </w:rPr>
          <w:t>Használhatjuk</w:t>
        </w:r>
      </w:ins>
      <w:r w:rsidR="00D4446E" w:rsidRPr="005E2D27">
        <w:rPr>
          <w:rFonts w:cs="Times New Roman"/>
        </w:rPr>
        <w:t xml:space="preserve"> még a JHipster UAA szerve</w:t>
      </w:r>
      <w:ins w:id="1789" w:author="Illanicz Barnabás" w:date="2018-11-19T14:25:00Z">
        <w:r w:rsidR="007277E7">
          <w:rPr>
            <w:rFonts w:cs="Times New Roman"/>
          </w:rPr>
          <w:t>r</w:t>
        </w:r>
      </w:ins>
      <w:del w:id="1790"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lehetőségek </w:t>
      </w:r>
      <w:r w:rsidR="00D4446E" w:rsidRPr="005E2D27">
        <w:rPr>
          <w:rFonts w:cs="Times New Roman"/>
        </w:rPr>
        <w:lastRenderedPageBreak/>
        <w:t>közül a default opciót választottam, ami a JWT token, a könnyeb</w:t>
      </w:r>
      <w:ins w:id="1791"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MongoDB, Cassandra, Couchbase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792"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793"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794"/>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795" w:author="Vihari Réka" w:date="2018-11-22T10:25:00Z"/>
          <w:rFonts w:cs="Times New Roman"/>
        </w:rPr>
        <w:pPrChange w:id="1796" w:author="Vihari Réka" w:date="2018-11-22T10:25:00Z">
          <w:pPr>
            <w:spacing w:after="120" w:line="360" w:lineRule="auto"/>
            <w:ind w:firstLine="720"/>
            <w:jc w:val="both"/>
          </w:pPr>
        </w:pPrChange>
      </w:pPr>
      <w:r w:rsidRPr="00944FAD">
        <w:rPr>
          <w:rFonts w:cs="Times New Roman"/>
          <w:i/>
          <w:rPrChange w:id="1797" w:author="Illanicz Barnabás" w:date="2018-11-26T13:01:00Z">
            <w:rPr>
              <w:rFonts w:cs="Times New Roman"/>
            </w:rPr>
          </w:rPrChange>
        </w:rPr>
        <w:t>memory-running</w:t>
      </w:r>
      <w:r w:rsidRPr="00A613DE">
        <w:rPr>
          <w:rFonts w:cs="Times New Roman"/>
        </w:rPr>
        <w:t xml:space="preserve">: </w:t>
      </w:r>
      <w:del w:id="1798" w:author="Illanicz Barnabás" w:date="2018-11-26T13:01:00Z">
        <w:r w:rsidRPr="00A613DE" w:rsidDel="00944FAD">
          <w:rPr>
            <w:rFonts w:cs="Times New Roman"/>
          </w:rPr>
          <w:delText xml:space="preserve">mely </w:delText>
        </w:r>
      </w:del>
      <w:r w:rsidRPr="00A613DE">
        <w:rPr>
          <w:rFonts w:cs="Times New Roman"/>
        </w:rPr>
        <w:t>a szerver újraindításánál törli az adatokat</w:t>
      </w:r>
      <w:ins w:id="1799" w:author="Vihari Réka" w:date="2018-11-22T10:26:00Z">
        <w:del w:id="1800"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801" w:author="Vihari Réka" w:date="2018-11-22T10:25:00Z"/>
          <w:rFonts w:cs="Times New Roman"/>
        </w:rPr>
        <w:pPrChange w:id="1802" w:author="Vihari Réka" w:date="2018-11-22T10:25:00Z">
          <w:pPr>
            <w:spacing w:after="120" w:line="360" w:lineRule="auto"/>
            <w:ind w:firstLine="720"/>
            <w:jc w:val="both"/>
          </w:pPr>
        </w:pPrChange>
      </w:pPr>
      <w:del w:id="1803" w:author="Vihari Réka" w:date="2018-11-22T10:25:00Z">
        <w:r w:rsidRPr="00A613DE" w:rsidDel="00A613DE">
          <w:rPr>
            <w:rFonts w:cs="Times New Roman"/>
          </w:rPr>
          <w:delText>, vagy</w:delText>
        </w:r>
      </w:del>
      <w:r w:rsidRPr="00A613DE">
        <w:rPr>
          <w:rFonts w:cs="Times New Roman"/>
        </w:rPr>
        <w:t xml:space="preserve"> </w:t>
      </w:r>
      <w:del w:id="1804" w:author="Illanicz Barnabás" w:date="2018-11-26T13:01:00Z">
        <w:r w:rsidRPr="00944FAD" w:rsidDel="00944FAD">
          <w:rPr>
            <w:rFonts w:cs="Times New Roman"/>
            <w:i/>
            <w:rPrChange w:id="1805" w:author="Illanicz Barnabás" w:date="2018-11-26T13:01:00Z">
              <w:rPr>
                <w:rFonts w:cs="Times New Roman"/>
              </w:rPr>
            </w:rPrChange>
          </w:rPr>
          <w:delText xml:space="preserve">a </w:delText>
        </w:r>
      </w:del>
      <w:r w:rsidRPr="00944FAD">
        <w:rPr>
          <w:rFonts w:cs="Times New Roman"/>
          <w:i/>
          <w:rPrChange w:id="1806" w:author="Illanicz Barnabás" w:date="2018-11-26T13:01:00Z">
            <w:rPr>
              <w:rFonts w:cs="Times New Roman"/>
            </w:rPr>
          </w:rPrChange>
        </w:rPr>
        <w:t>disk based</w:t>
      </w:r>
      <w:ins w:id="1807" w:author="Illanicz Barnabás" w:date="2018-11-26T13:01:00Z">
        <w:r w:rsidR="00944FAD">
          <w:rPr>
            <w:rFonts w:cs="Times New Roman"/>
          </w:rPr>
          <w:t xml:space="preserve">: </w:t>
        </w:r>
      </w:ins>
      <w:del w:id="1808" w:author="Illanicz Barnabás" w:date="2018-11-26T13:01:00Z">
        <w:r w:rsidRPr="00A613DE" w:rsidDel="00944FAD">
          <w:rPr>
            <w:rFonts w:cs="Times New Roman"/>
          </w:rPr>
          <w:delText xml:space="preserve">, ami </w:delText>
        </w:r>
      </w:del>
      <w:r w:rsidRPr="00A613DE">
        <w:rPr>
          <w:rFonts w:cs="Times New Roman"/>
        </w:rPr>
        <w:t>tárolja a disk-en az adatok, így újraindítás után sem vesznek el.</w:t>
      </w:r>
      <w:commentRangeEnd w:id="1794"/>
      <w:r w:rsidR="00F00C05">
        <w:rPr>
          <w:rStyle w:val="Jegyzethivatkozs"/>
        </w:rPr>
        <w:commentReference w:id="1794"/>
      </w:r>
      <w:del w:id="1809"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810"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811" w:author="Illanicz Barnabás" w:date="2018-11-26T13:02:00Z">
        <w:r w:rsidR="0010294D">
          <w:rPr>
            <w:rFonts w:cs="Times New Roman"/>
          </w:rPr>
          <w:t xml:space="preserve">az </w:t>
        </w:r>
      </w:ins>
      <w:r w:rsidRPr="005E2D27">
        <w:rPr>
          <w:rFonts w:cs="Times New Roman"/>
        </w:rPr>
        <w:t>Angular-t választottam, mert arc</w:t>
      </w:r>
      <w:ins w:id="1812"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1813" w:author="Illanicz Barnabás" w:date="2018-11-19T14:29:00Z">
        <w:r w:rsidR="004974EC">
          <w:rPr>
            <w:rFonts w:cs="Times New Roman"/>
          </w:rPr>
          <w:t>á</w:t>
        </w:r>
      </w:ins>
      <w:r w:rsidRPr="005E2D27">
        <w:rPr>
          <w:rFonts w:cs="Times New Roman"/>
        </w:rPr>
        <w:t>val a projektbe a JHipster le</w:t>
      </w:r>
      <w:ins w:id="1814" w:author="Illanicz Barnabás" w:date="2018-11-19T14:29:00Z">
        <w:r w:rsidR="004974EC">
          <w:rPr>
            <w:rFonts w:cs="Times New Roman"/>
          </w:rPr>
          <w:t xml:space="preserve"> </w:t>
        </w:r>
      </w:ins>
      <w:r w:rsidRPr="005E2D27">
        <w:rPr>
          <w:rFonts w:cs="Times New Roman"/>
        </w:rPr>
        <w:t xml:space="preserve">tudja generálni az egyes </w:t>
      </w:r>
      <w:commentRangeStart w:id="1815"/>
      <w:r w:rsidRPr="005E2D27">
        <w:rPr>
          <w:rFonts w:cs="Times New Roman"/>
        </w:rPr>
        <w:t>osztályokat és a hozzájuk tartozó szükséges fájlokat</w:t>
      </w:r>
      <w:commentRangeEnd w:id="1815"/>
      <w:r w:rsidR="00D23B47">
        <w:rPr>
          <w:rStyle w:val="Jegyzethivatkozs"/>
        </w:rPr>
        <w:commentReference w:id="1815"/>
      </w:r>
      <w:r w:rsidRPr="005E2D27">
        <w:rPr>
          <w:rFonts w:cs="Times New Roman"/>
        </w:rPr>
        <w:t xml:space="preserve">. </w:t>
      </w:r>
      <w:ins w:id="1816"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54F30B6E" w14:textId="77777777" w:rsidR="00B51D2C" w:rsidRDefault="00925971" w:rsidP="00B51D2C">
      <w:pPr>
        <w:keepNext/>
        <w:jc w:val="center"/>
        <w:rPr>
          <w:ins w:id="1817" w:author="Vihari Réka" w:date="2018-11-30T21:36:00Z"/>
        </w:rPr>
        <w:pPrChange w:id="1818" w:author="Vihari Réka" w:date="2018-11-30T21:42:00Z">
          <w:pPr/>
        </w:pPrChange>
      </w:pPr>
      <w:ins w:id="1819"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p>
    <w:p w14:paraId="0B0A637D" w14:textId="03FCBE0A" w:rsidR="00B51D2C" w:rsidRPr="00B51D2C" w:rsidRDefault="00B51D2C" w:rsidP="00B51D2C">
      <w:pPr>
        <w:pStyle w:val="Kpalrs"/>
        <w:spacing w:before="120" w:after="240" w:line="360" w:lineRule="auto"/>
        <w:jc w:val="center"/>
        <w:rPr>
          <w:ins w:id="1820" w:author="Vihari Réka" w:date="2018-11-30T21:36:00Z"/>
          <w:rFonts w:cs="Times New Roman"/>
          <w:b/>
          <w:bCs/>
          <w:i w:val="0"/>
          <w:iCs w:val="0"/>
          <w:color w:val="auto"/>
          <w:sz w:val="20"/>
          <w:szCs w:val="20"/>
          <w:rPrChange w:id="1821" w:author="Vihari Réka" w:date="2018-11-30T21:36:00Z">
            <w:rPr>
              <w:ins w:id="1822" w:author="Vihari Réka" w:date="2018-11-30T21:36:00Z"/>
            </w:rPr>
          </w:rPrChange>
        </w:rPr>
        <w:pPrChange w:id="1823" w:author="Vihari Réka" w:date="2018-11-30T21:36:00Z">
          <w:pPr>
            <w:pStyle w:val="Kpalrs"/>
          </w:pPr>
        </w:pPrChange>
      </w:pPr>
      <w:ins w:id="182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2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26" w:author="Vihari Réka" w:date="2018-12-03T11:50:00Z">
        <w:r w:rsidR="00DD781E">
          <w:rPr>
            <w:rFonts w:cs="Times New Roman"/>
            <w:b/>
            <w:bCs/>
            <w:i w:val="0"/>
            <w:iCs w:val="0"/>
            <w:noProof/>
            <w:color w:val="auto"/>
            <w:sz w:val="20"/>
            <w:szCs w:val="20"/>
          </w:rPr>
          <w:t>1</w:t>
        </w:r>
      </w:ins>
      <w:ins w:id="1827" w:author="Vihari Réka" w:date="2018-11-30T21:45:00Z">
        <w:r>
          <w:rPr>
            <w:rFonts w:cs="Times New Roman"/>
            <w:b/>
            <w:bCs/>
            <w:i w:val="0"/>
            <w:iCs w:val="0"/>
            <w:color w:val="auto"/>
            <w:sz w:val="20"/>
            <w:szCs w:val="20"/>
          </w:rPr>
          <w:fldChar w:fldCharType="end"/>
        </w:r>
      </w:ins>
      <w:ins w:id="1828" w:author="Vihari Réka" w:date="2018-11-30T21:36:00Z">
        <w:r w:rsidRPr="00B51D2C">
          <w:rPr>
            <w:rFonts w:cs="Times New Roman"/>
            <w:b/>
            <w:bCs/>
            <w:i w:val="0"/>
            <w:iCs w:val="0"/>
            <w:color w:val="auto"/>
            <w:sz w:val="20"/>
            <w:szCs w:val="20"/>
            <w:rPrChange w:id="1829" w:author="Vihari Réka" w:date="2018-11-30T21:36:00Z">
              <w:rPr/>
            </w:rPrChange>
          </w:rPr>
          <w:t>. ábra JHipster UML diagram</w:t>
        </w:r>
      </w:ins>
    </w:p>
    <w:p w14:paraId="7E9DFDC3" w14:textId="6EA1EC4C" w:rsidR="00B63964" w:rsidRDefault="00B63964" w:rsidP="00C24C04">
      <w:del w:id="1830" w:author="Vihari Réka" w:date="2018-11-23T20:58:00Z">
        <w:r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t>Eztuán egy jdl fájlban letölthetjük elkészített entitásainkat és kapcsolatainkat, majd a projektünk mappájában kiadott ,,jhipster import-jdl ~</w:t>
      </w:r>
      <w:r>
        <w:rPr>
          <w:rFonts w:cs="Times New Roman"/>
        </w:rPr>
        <w:t>/Documents/jhipster-</w:t>
      </w:r>
      <w:proofErr w:type="gramStart"/>
      <w:r>
        <w:rPr>
          <w:rFonts w:cs="Times New Roman"/>
        </w:rPr>
        <w:t>jdl.jh</w:t>
      </w:r>
      <w:proofErr w:type="gramEnd"/>
      <w:r>
        <w:rPr>
          <w:rFonts w:cs="Times New Roman"/>
        </w:rPr>
        <w:t xml:space="preserve">”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1831"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1832" w:author="Illanicz Barnabás" w:date="2018-11-19T14:30:00Z">
        <w:r w:rsidR="00EB7B7F" w:rsidDel="00CD3F9D">
          <w:rPr>
            <w:rFonts w:cs="Times New Roman"/>
          </w:rPr>
          <w:delText>máshova is futtathatjuk</w:delText>
        </w:r>
      </w:del>
      <w:ins w:id="1833" w:author="Illanicz Barnabás" w:date="2018-11-19T14:30:00Z">
        <w:del w:id="1834" w:author="Vihari Réka" w:date="2018-11-22T10:27:00Z">
          <w:r w:rsidR="00CD3F9D" w:rsidDel="00A613DE">
            <w:rPr>
              <w:rFonts w:cs="Times New Roman"/>
            </w:rPr>
            <w:delText>más porton is elérhetővé tehetjük</w:delText>
          </w:r>
        </w:del>
      </w:ins>
      <w:ins w:id="1835" w:author="Vihari Réka" w:date="2018-11-22T10:27:00Z">
        <w:r w:rsidR="00A613DE">
          <w:rPr>
            <w:rFonts w:cs="Times New Roman"/>
          </w:rPr>
          <w:t>máshova is futtathatjuk</w:t>
        </w:r>
      </w:ins>
      <w:r w:rsidR="00EB7B7F">
        <w:rPr>
          <w:rFonts w:cs="Times New Roman"/>
        </w:rPr>
        <w:t xml:space="preserve"> al</w:t>
      </w:r>
      <w:del w:id="1836" w:author="Illanicz Barnabás" w:date="2018-11-19T14:30:00Z">
        <w:r w:rsidR="00EB7B7F" w:rsidDel="004974EC">
          <w:rPr>
            <w:rFonts w:cs="Times New Roman"/>
          </w:rPr>
          <w:delText>a</w:delText>
        </w:r>
      </w:del>
      <w:r w:rsidR="00EB7B7F">
        <w:rPr>
          <w:rFonts w:cs="Times New Roman"/>
        </w:rPr>
        <w:t>k</w:t>
      </w:r>
      <w:ins w:id="1837" w:author="Illanicz Barnabás" w:date="2018-11-19T14:30:00Z">
        <w:r w:rsidR="004974EC">
          <w:rPr>
            <w:rFonts w:cs="Times New Roman"/>
          </w:rPr>
          <w:t>a</w:t>
        </w:r>
      </w:ins>
      <w:r w:rsidR="00EB7B7F">
        <w:rPr>
          <w:rFonts w:cs="Times New Roman"/>
        </w:rPr>
        <w:t xml:space="preserve">lmazásunkat. </w:t>
      </w:r>
    </w:p>
    <w:p w14:paraId="0FD96D7B" w14:textId="77777777" w:rsidR="00B51D2C" w:rsidRDefault="00EB7B7F" w:rsidP="00B51D2C">
      <w:pPr>
        <w:keepNext/>
        <w:spacing w:after="120" w:line="360" w:lineRule="auto"/>
        <w:ind w:firstLine="720"/>
        <w:jc w:val="center"/>
        <w:rPr>
          <w:ins w:id="1838" w:author="Vihari Réka" w:date="2018-11-30T21:37:00Z"/>
        </w:rPr>
        <w:pPrChange w:id="1839" w:author="Vihari Réka" w:date="2018-11-30T21:42:00Z">
          <w:pPr>
            <w:spacing w:after="120" w:line="360" w:lineRule="auto"/>
            <w:ind w:firstLine="720"/>
            <w:jc w:val="both"/>
          </w:pPr>
        </w:pPrChange>
      </w:pPr>
      <w:r>
        <w:rPr>
          <w:rFonts w:cs="Times New Roman"/>
          <w:noProof/>
        </w:rPr>
        <w:lastRenderedPageBreak/>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01D9AD1F" w14:textId="696D9E7F" w:rsidR="00EB7B7F" w:rsidRPr="00B51D2C" w:rsidRDefault="00B51D2C" w:rsidP="00B51D2C">
      <w:pPr>
        <w:pStyle w:val="Kpalrs"/>
        <w:spacing w:before="120" w:after="240" w:line="360" w:lineRule="auto"/>
        <w:jc w:val="center"/>
        <w:rPr>
          <w:rFonts w:cs="Times New Roman"/>
          <w:b/>
          <w:bCs/>
          <w:i w:val="0"/>
          <w:iCs w:val="0"/>
          <w:color w:val="auto"/>
          <w:sz w:val="20"/>
          <w:szCs w:val="20"/>
          <w:rPrChange w:id="1840" w:author="Vihari Réka" w:date="2018-11-30T21:37:00Z">
            <w:rPr>
              <w:rFonts w:cs="Times New Roman"/>
            </w:rPr>
          </w:rPrChange>
        </w:rPr>
        <w:pPrChange w:id="1841" w:author="Vihari Réka" w:date="2018-11-30T21:37:00Z">
          <w:pPr>
            <w:spacing w:after="120" w:line="360" w:lineRule="auto"/>
            <w:ind w:firstLine="720"/>
            <w:jc w:val="both"/>
          </w:pPr>
        </w:pPrChange>
      </w:pPr>
      <w:ins w:id="1842"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43"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44" w:author="Vihari Réka" w:date="2018-12-03T11:50:00Z">
        <w:r w:rsidR="00DD781E">
          <w:rPr>
            <w:rFonts w:cs="Times New Roman"/>
            <w:b/>
            <w:bCs/>
            <w:i w:val="0"/>
            <w:iCs w:val="0"/>
            <w:noProof/>
            <w:color w:val="auto"/>
            <w:sz w:val="20"/>
            <w:szCs w:val="20"/>
          </w:rPr>
          <w:t>2</w:t>
        </w:r>
      </w:ins>
      <w:ins w:id="1845" w:author="Vihari Réka" w:date="2018-11-30T21:45:00Z">
        <w:r>
          <w:rPr>
            <w:rFonts w:cs="Times New Roman"/>
            <w:b/>
            <w:bCs/>
            <w:i w:val="0"/>
            <w:iCs w:val="0"/>
            <w:color w:val="auto"/>
            <w:sz w:val="20"/>
            <w:szCs w:val="20"/>
          </w:rPr>
          <w:fldChar w:fldCharType="end"/>
        </w:r>
      </w:ins>
      <w:ins w:id="1846" w:author="Vihari Réka" w:date="2018-11-30T21:37:00Z">
        <w:r w:rsidRPr="00B51D2C">
          <w:rPr>
            <w:rFonts w:cs="Times New Roman"/>
            <w:b/>
            <w:bCs/>
            <w:i w:val="0"/>
            <w:iCs w:val="0"/>
            <w:color w:val="auto"/>
            <w:sz w:val="20"/>
            <w:szCs w:val="20"/>
            <w:rPrChange w:id="1847" w:author="Vihari Réka" w:date="2018-11-30T21:37:00Z">
              <w:rPr/>
            </w:rPrChange>
          </w:rPr>
          <w:t>. ábra JHipster szerver kezdőlap</w:t>
        </w:r>
      </w:ins>
    </w:p>
    <w:p w14:paraId="16D32ED1" w14:textId="0AD5D46D" w:rsidR="00EB7B7F" w:rsidRDefault="00EB7B7F" w:rsidP="005E2D27">
      <w:pPr>
        <w:spacing w:after="120" w:line="360" w:lineRule="auto"/>
        <w:ind w:firstLine="720"/>
        <w:jc w:val="both"/>
        <w:rPr>
          <w:rFonts w:cs="Times New Roman"/>
        </w:rPr>
      </w:pPr>
      <w:r>
        <w:rPr>
          <w:rFonts w:cs="Times New Roman"/>
        </w:rPr>
        <w:t>Bejelentkezni alapvetően az admin-admin vagy user-user párossal lehet, ezt publikus szerver esetén érdemes megváltoztatni. Admin jogosultsággal kezelhetjük a felhasználókat is,</w:t>
      </w:r>
      <w:ins w:id="1848"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849" w:author="Vihari Réka" w:date="2018-11-22T10:27:00Z">
          <w:pPr/>
        </w:pPrChange>
      </w:pPr>
      <w:commentRangeStart w:id="1850"/>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1850"/>
      <w:r w:rsidR="002A20D7" w:rsidRPr="00A613DE">
        <w:rPr>
          <w:rFonts w:cs="Times New Roman"/>
          <w:rPrChange w:id="1851" w:author="Vihari Réka" w:date="2018-11-22T10:27:00Z">
            <w:rPr>
              <w:rStyle w:val="Jegyzethivatkozs"/>
            </w:rPr>
          </w:rPrChange>
        </w:rPr>
        <w:commentReference w:id="1850"/>
      </w:r>
    </w:p>
    <w:p w14:paraId="2DA81889" w14:textId="77777777" w:rsidR="00EB7B7F" w:rsidRDefault="00EB7B7F" w:rsidP="005E2D27">
      <w:pPr>
        <w:spacing w:after="120" w:line="360" w:lineRule="auto"/>
        <w:ind w:firstLine="720"/>
        <w:jc w:val="both"/>
        <w:rPr>
          <w:rFonts w:cs="Times New Roman"/>
        </w:rPr>
      </w:pPr>
    </w:p>
    <w:p w14:paraId="07EDDCFF" w14:textId="77777777" w:rsidR="00B51D2C" w:rsidRDefault="00EB7B7F" w:rsidP="00B51D2C">
      <w:pPr>
        <w:keepNext/>
        <w:spacing w:after="120" w:line="360" w:lineRule="auto"/>
        <w:ind w:firstLine="720"/>
        <w:jc w:val="center"/>
        <w:rPr>
          <w:ins w:id="1852" w:author="Vihari Réka" w:date="2018-11-30T21:37:00Z"/>
        </w:rPr>
        <w:pPrChange w:id="1853" w:author="Vihari Réka" w:date="2018-11-30T21:42:00Z">
          <w:pPr>
            <w:spacing w:after="120" w:line="360" w:lineRule="auto"/>
            <w:ind w:firstLine="720"/>
            <w:jc w:val="both"/>
          </w:pPr>
        </w:pPrChange>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24C21CAF" w14:textId="6500097D" w:rsidR="00EB7B7F" w:rsidRPr="00B51D2C" w:rsidRDefault="00B51D2C" w:rsidP="00B51D2C">
      <w:pPr>
        <w:pStyle w:val="Kpalrs"/>
        <w:spacing w:before="120" w:after="240" w:line="360" w:lineRule="auto"/>
        <w:jc w:val="center"/>
        <w:rPr>
          <w:rFonts w:cs="Times New Roman"/>
          <w:b/>
          <w:bCs/>
          <w:i w:val="0"/>
          <w:iCs w:val="0"/>
          <w:color w:val="auto"/>
          <w:sz w:val="20"/>
          <w:szCs w:val="20"/>
          <w:rPrChange w:id="1854" w:author="Vihari Réka" w:date="2018-11-30T21:38:00Z">
            <w:rPr>
              <w:rFonts w:cs="Times New Roman"/>
            </w:rPr>
          </w:rPrChange>
        </w:rPr>
        <w:pPrChange w:id="1855" w:author="Vihari Réka" w:date="2018-11-30T21:38:00Z">
          <w:pPr>
            <w:spacing w:after="120" w:line="360" w:lineRule="auto"/>
            <w:ind w:firstLine="720"/>
            <w:jc w:val="both"/>
          </w:pPr>
        </w:pPrChange>
      </w:pPr>
      <w:ins w:id="185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5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58" w:author="Vihari Réka" w:date="2018-12-03T11:50:00Z">
        <w:r w:rsidR="00DD781E">
          <w:rPr>
            <w:rFonts w:cs="Times New Roman"/>
            <w:b/>
            <w:bCs/>
            <w:i w:val="0"/>
            <w:iCs w:val="0"/>
            <w:noProof/>
            <w:color w:val="auto"/>
            <w:sz w:val="20"/>
            <w:szCs w:val="20"/>
          </w:rPr>
          <w:t>3</w:t>
        </w:r>
      </w:ins>
      <w:ins w:id="1859" w:author="Vihari Réka" w:date="2018-11-30T21:45:00Z">
        <w:r>
          <w:rPr>
            <w:rFonts w:cs="Times New Roman"/>
            <w:b/>
            <w:bCs/>
            <w:i w:val="0"/>
            <w:iCs w:val="0"/>
            <w:color w:val="auto"/>
            <w:sz w:val="20"/>
            <w:szCs w:val="20"/>
          </w:rPr>
          <w:fldChar w:fldCharType="end"/>
        </w:r>
      </w:ins>
      <w:ins w:id="1860" w:author="Vihari Réka" w:date="2018-11-30T21:37:00Z">
        <w:r w:rsidRPr="00B51D2C">
          <w:rPr>
            <w:rFonts w:cs="Times New Roman"/>
            <w:b/>
            <w:bCs/>
            <w:i w:val="0"/>
            <w:iCs w:val="0"/>
            <w:color w:val="auto"/>
            <w:sz w:val="20"/>
            <w:szCs w:val="20"/>
            <w:rPrChange w:id="1861" w:author="Vihari Réka" w:date="2018-11-30T21:38:00Z">
              <w:rPr/>
            </w:rPrChange>
          </w:rPr>
          <w:t>. ábra JHipster Geo entitás példányai</w:t>
        </w:r>
      </w:ins>
    </w:p>
    <w:p w14:paraId="72137721" w14:textId="77777777" w:rsidR="00B51D2C" w:rsidRDefault="00EB7B7F" w:rsidP="00B51D2C">
      <w:pPr>
        <w:keepNext/>
        <w:spacing w:after="120" w:line="360" w:lineRule="auto"/>
        <w:ind w:firstLine="720"/>
        <w:jc w:val="center"/>
        <w:rPr>
          <w:ins w:id="1862" w:author="Vihari Réka" w:date="2018-11-30T21:38:00Z"/>
        </w:rPr>
        <w:pPrChange w:id="1863" w:author="Vihari Réka" w:date="2018-11-30T21:42:00Z">
          <w:pPr>
            <w:spacing w:after="120" w:line="360" w:lineRule="auto"/>
            <w:ind w:firstLine="720"/>
            <w:jc w:val="both"/>
          </w:pPr>
        </w:pPrChange>
      </w:pPr>
      <w:r>
        <w:rPr>
          <w:rFonts w:cs="Times New Roman"/>
          <w:noProof/>
        </w:rPr>
        <w:lastRenderedPageBreak/>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5D3220B" w14:textId="23CE3E4D" w:rsidR="00EB7B7F" w:rsidRPr="00B51D2C" w:rsidRDefault="00B51D2C" w:rsidP="00B51D2C">
      <w:pPr>
        <w:pStyle w:val="Kpalrs"/>
        <w:spacing w:before="120" w:after="240" w:line="360" w:lineRule="auto"/>
        <w:jc w:val="center"/>
        <w:rPr>
          <w:rFonts w:cs="Times New Roman"/>
          <w:b/>
          <w:bCs/>
          <w:i w:val="0"/>
          <w:iCs w:val="0"/>
          <w:color w:val="auto"/>
          <w:sz w:val="20"/>
          <w:szCs w:val="20"/>
          <w:rPrChange w:id="1864" w:author="Vihari Réka" w:date="2018-11-30T21:38:00Z">
            <w:rPr>
              <w:rFonts w:cs="Times New Roman"/>
            </w:rPr>
          </w:rPrChange>
        </w:rPr>
        <w:pPrChange w:id="1865" w:author="Vihari Réka" w:date="2018-11-30T21:38:00Z">
          <w:pPr>
            <w:spacing w:after="120" w:line="360" w:lineRule="auto"/>
            <w:ind w:firstLine="720"/>
            <w:jc w:val="both"/>
          </w:pPr>
        </w:pPrChange>
      </w:pPr>
      <w:ins w:id="186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6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68" w:author="Vihari Réka" w:date="2018-12-03T11:50:00Z">
        <w:r w:rsidR="00DD781E">
          <w:rPr>
            <w:rFonts w:cs="Times New Roman"/>
            <w:b/>
            <w:bCs/>
            <w:i w:val="0"/>
            <w:iCs w:val="0"/>
            <w:noProof/>
            <w:color w:val="auto"/>
            <w:sz w:val="20"/>
            <w:szCs w:val="20"/>
          </w:rPr>
          <w:t>4</w:t>
        </w:r>
      </w:ins>
      <w:ins w:id="1869" w:author="Vihari Réka" w:date="2018-11-30T21:45:00Z">
        <w:r>
          <w:rPr>
            <w:rFonts w:cs="Times New Roman"/>
            <w:b/>
            <w:bCs/>
            <w:i w:val="0"/>
            <w:iCs w:val="0"/>
            <w:color w:val="auto"/>
            <w:sz w:val="20"/>
            <w:szCs w:val="20"/>
          </w:rPr>
          <w:fldChar w:fldCharType="end"/>
        </w:r>
      </w:ins>
      <w:ins w:id="1870" w:author="Vihari Réka" w:date="2018-11-30T21:38:00Z">
        <w:r w:rsidRPr="00B51D2C">
          <w:rPr>
            <w:rFonts w:cs="Times New Roman"/>
            <w:b/>
            <w:bCs/>
            <w:i w:val="0"/>
            <w:iCs w:val="0"/>
            <w:color w:val="auto"/>
            <w:sz w:val="20"/>
            <w:szCs w:val="20"/>
            <w:rPrChange w:id="1871" w:author="Vihari Réka" w:date="2018-11-30T21:38:00Z">
              <w:rPr/>
            </w:rPrChange>
          </w:rPr>
          <w:t>. ábra JHipster Geo entitás létrehozása</w:t>
        </w:r>
      </w:ins>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,,Create a new user” gomb megnyomásával egy hasonló felületre kerülünk, mint az entitások hozzáadásánál.</w:t>
      </w:r>
    </w:p>
    <w:p w14:paraId="2E9FDBC9" w14:textId="77777777" w:rsidR="00B51D2C" w:rsidRDefault="00EB7B7F" w:rsidP="00B51D2C">
      <w:pPr>
        <w:keepNext/>
        <w:spacing w:after="120" w:line="360" w:lineRule="auto"/>
        <w:ind w:firstLine="720"/>
        <w:jc w:val="center"/>
        <w:rPr>
          <w:ins w:id="1872" w:author="Vihari Réka" w:date="2018-11-30T21:39:00Z"/>
        </w:rPr>
        <w:pPrChange w:id="1873" w:author="Vihari Réka" w:date="2018-11-30T21:42:00Z">
          <w:pPr>
            <w:spacing w:after="120" w:line="360" w:lineRule="auto"/>
            <w:ind w:firstLine="720"/>
            <w:jc w:val="both"/>
          </w:pPr>
        </w:pPrChange>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6C5B792F" w14:textId="26E056EC" w:rsidR="00EB7B7F" w:rsidRPr="00B51D2C" w:rsidRDefault="00B51D2C" w:rsidP="00B51D2C">
      <w:pPr>
        <w:pStyle w:val="Kpalrs"/>
        <w:spacing w:before="120" w:after="240" w:line="360" w:lineRule="auto"/>
        <w:jc w:val="center"/>
        <w:rPr>
          <w:rFonts w:cs="Times New Roman"/>
          <w:b/>
          <w:bCs/>
          <w:i w:val="0"/>
          <w:iCs w:val="0"/>
          <w:color w:val="auto"/>
          <w:sz w:val="20"/>
          <w:szCs w:val="20"/>
          <w:rPrChange w:id="1874" w:author="Vihari Réka" w:date="2018-11-30T21:39:00Z">
            <w:rPr>
              <w:rFonts w:cs="Times New Roman"/>
            </w:rPr>
          </w:rPrChange>
        </w:rPr>
        <w:pPrChange w:id="1875" w:author="Vihari Réka" w:date="2018-11-30T21:39:00Z">
          <w:pPr>
            <w:spacing w:after="120" w:line="360" w:lineRule="auto"/>
            <w:ind w:firstLine="720"/>
            <w:jc w:val="both"/>
          </w:pPr>
        </w:pPrChange>
      </w:pPr>
      <w:ins w:id="187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7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78" w:author="Vihari Réka" w:date="2018-12-03T11:50:00Z">
        <w:r w:rsidR="00DD781E">
          <w:rPr>
            <w:rFonts w:cs="Times New Roman"/>
            <w:b/>
            <w:bCs/>
            <w:i w:val="0"/>
            <w:iCs w:val="0"/>
            <w:noProof/>
            <w:color w:val="auto"/>
            <w:sz w:val="20"/>
            <w:szCs w:val="20"/>
          </w:rPr>
          <w:t>5</w:t>
        </w:r>
      </w:ins>
      <w:ins w:id="1879" w:author="Vihari Réka" w:date="2018-11-30T21:45:00Z">
        <w:r>
          <w:rPr>
            <w:rFonts w:cs="Times New Roman"/>
            <w:b/>
            <w:bCs/>
            <w:i w:val="0"/>
            <w:iCs w:val="0"/>
            <w:color w:val="auto"/>
            <w:sz w:val="20"/>
            <w:szCs w:val="20"/>
          </w:rPr>
          <w:fldChar w:fldCharType="end"/>
        </w:r>
      </w:ins>
      <w:ins w:id="1880" w:author="Vihari Réka" w:date="2018-11-30T21:39:00Z">
        <w:r w:rsidRPr="00B51D2C">
          <w:rPr>
            <w:rFonts w:cs="Times New Roman"/>
            <w:b/>
            <w:bCs/>
            <w:i w:val="0"/>
            <w:iCs w:val="0"/>
            <w:color w:val="auto"/>
            <w:sz w:val="20"/>
            <w:szCs w:val="20"/>
            <w:rPrChange w:id="1881" w:author="Vihari Réka" w:date="2018-11-30T21:39:00Z">
              <w:rPr/>
            </w:rPrChange>
          </w:rPr>
          <w:t>. ábra JHipster User entitás felhasználói</w:t>
        </w:r>
      </w:ins>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lastRenderedPageBreak/>
        <w:t xml:space="preserve">A Metrics fülön láthatjuk alkalmazásunk memória használatát, a HTTP kéréseket és egyéb statisztikákat. </w:t>
      </w:r>
    </w:p>
    <w:p w14:paraId="6C2D5B55" w14:textId="77777777" w:rsidR="00B51D2C" w:rsidRDefault="00B04F65" w:rsidP="00B51D2C">
      <w:pPr>
        <w:keepNext/>
        <w:spacing w:after="120" w:line="360" w:lineRule="auto"/>
        <w:ind w:firstLine="720"/>
        <w:jc w:val="center"/>
        <w:rPr>
          <w:ins w:id="1882" w:author="Vihari Réka" w:date="2018-11-30T21:39:00Z"/>
        </w:rPr>
        <w:pPrChange w:id="1883" w:author="Vihari Réka" w:date="2018-11-30T21:42:00Z">
          <w:pPr>
            <w:spacing w:after="120" w:line="360" w:lineRule="auto"/>
            <w:ind w:firstLine="720"/>
            <w:jc w:val="both"/>
          </w:pPr>
        </w:pPrChange>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1348FCEC" w14:textId="3885396F" w:rsidR="00B04F65" w:rsidRPr="00B51D2C" w:rsidRDefault="00B51D2C" w:rsidP="00B51D2C">
      <w:pPr>
        <w:pStyle w:val="Kpalrs"/>
        <w:spacing w:before="120" w:after="240" w:line="360" w:lineRule="auto"/>
        <w:jc w:val="center"/>
        <w:rPr>
          <w:rFonts w:cs="Times New Roman"/>
          <w:b/>
          <w:bCs/>
          <w:i w:val="0"/>
          <w:iCs w:val="0"/>
          <w:color w:val="auto"/>
          <w:sz w:val="20"/>
          <w:szCs w:val="20"/>
          <w:rPrChange w:id="1884" w:author="Vihari Réka" w:date="2018-11-30T21:39:00Z">
            <w:rPr>
              <w:rFonts w:cs="Times New Roman"/>
            </w:rPr>
          </w:rPrChange>
        </w:rPr>
        <w:pPrChange w:id="1885" w:author="Vihari Réka" w:date="2018-11-30T21:39:00Z">
          <w:pPr>
            <w:spacing w:after="120" w:line="360" w:lineRule="auto"/>
            <w:ind w:firstLine="720"/>
            <w:jc w:val="both"/>
          </w:pPr>
        </w:pPrChange>
      </w:pPr>
      <w:ins w:id="188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8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88" w:author="Vihari Réka" w:date="2018-12-03T11:50:00Z">
        <w:r w:rsidR="00DD781E">
          <w:rPr>
            <w:rFonts w:cs="Times New Roman"/>
            <w:b/>
            <w:bCs/>
            <w:i w:val="0"/>
            <w:iCs w:val="0"/>
            <w:noProof/>
            <w:color w:val="auto"/>
            <w:sz w:val="20"/>
            <w:szCs w:val="20"/>
          </w:rPr>
          <w:t>6</w:t>
        </w:r>
      </w:ins>
      <w:ins w:id="1889" w:author="Vihari Réka" w:date="2018-11-30T21:45:00Z">
        <w:r>
          <w:rPr>
            <w:rFonts w:cs="Times New Roman"/>
            <w:b/>
            <w:bCs/>
            <w:i w:val="0"/>
            <w:iCs w:val="0"/>
            <w:color w:val="auto"/>
            <w:sz w:val="20"/>
            <w:szCs w:val="20"/>
          </w:rPr>
          <w:fldChar w:fldCharType="end"/>
        </w:r>
      </w:ins>
      <w:ins w:id="1890" w:author="Vihari Réka" w:date="2018-11-30T21:39:00Z">
        <w:r w:rsidRPr="00B51D2C">
          <w:rPr>
            <w:rFonts w:cs="Times New Roman"/>
            <w:b/>
            <w:bCs/>
            <w:i w:val="0"/>
            <w:iCs w:val="0"/>
            <w:color w:val="auto"/>
            <w:sz w:val="20"/>
            <w:szCs w:val="20"/>
            <w:rPrChange w:id="1891" w:author="Vihari Réka" w:date="2018-11-30T21:39:00Z">
              <w:rPr/>
            </w:rPrChange>
          </w:rPr>
          <w:t>. ábra JHipster szerverhez kapcsolódó mérések</w:t>
        </w:r>
      </w:ins>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14:paraId="0C71FD6A" w14:textId="77777777" w:rsidR="00B51D2C" w:rsidRDefault="0062260C" w:rsidP="00B51D2C">
      <w:pPr>
        <w:keepNext/>
        <w:spacing w:after="120" w:line="360" w:lineRule="auto"/>
        <w:ind w:firstLine="720"/>
        <w:jc w:val="center"/>
        <w:rPr>
          <w:ins w:id="1892" w:author="Vihari Réka" w:date="2018-11-30T21:40:00Z"/>
        </w:rPr>
        <w:pPrChange w:id="1893" w:author="Vihari Réka" w:date="2018-11-30T21:42:00Z">
          <w:pPr>
            <w:spacing w:after="120" w:line="360" w:lineRule="auto"/>
            <w:ind w:firstLine="720"/>
            <w:jc w:val="both"/>
          </w:pPr>
        </w:pPrChange>
      </w:pPr>
      <w:r>
        <w:rPr>
          <w:rFonts w:cs="Times New Roman"/>
          <w:noProof/>
        </w:rPr>
        <w:lastRenderedPageBreak/>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508F871" w14:textId="2E1E59AB" w:rsidR="0062260C" w:rsidRPr="00B51D2C" w:rsidRDefault="00B51D2C" w:rsidP="00B51D2C">
      <w:pPr>
        <w:pStyle w:val="Kpalrs"/>
        <w:spacing w:before="120" w:after="240" w:line="360" w:lineRule="auto"/>
        <w:jc w:val="center"/>
        <w:rPr>
          <w:rFonts w:cs="Times New Roman"/>
          <w:b/>
          <w:bCs/>
          <w:i w:val="0"/>
          <w:iCs w:val="0"/>
          <w:color w:val="auto"/>
          <w:sz w:val="20"/>
          <w:szCs w:val="20"/>
          <w:rPrChange w:id="1894" w:author="Vihari Réka" w:date="2018-11-30T21:40:00Z">
            <w:rPr>
              <w:rFonts w:cs="Times New Roman"/>
            </w:rPr>
          </w:rPrChange>
        </w:rPr>
        <w:pPrChange w:id="1895" w:author="Vihari Réka" w:date="2018-11-30T21:40:00Z">
          <w:pPr>
            <w:spacing w:after="120" w:line="360" w:lineRule="auto"/>
            <w:ind w:firstLine="720"/>
            <w:jc w:val="both"/>
          </w:pPr>
        </w:pPrChange>
      </w:pPr>
      <w:ins w:id="189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89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98" w:author="Vihari Réka" w:date="2018-12-03T11:50:00Z">
        <w:r w:rsidR="00DD781E">
          <w:rPr>
            <w:rFonts w:cs="Times New Roman"/>
            <w:b/>
            <w:bCs/>
            <w:i w:val="0"/>
            <w:iCs w:val="0"/>
            <w:noProof/>
            <w:color w:val="auto"/>
            <w:sz w:val="20"/>
            <w:szCs w:val="20"/>
          </w:rPr>
          <w:t>7</w:t>
        </w:r>
      </w:ins>
      <w:ins w:id="1899" w:author="Vihari Réka" w:date="2018-11-30T21:45:00Z">
        <w:r>
          <w:rPr>
            <w:rFonts w:cs="Times New Roman"/>
            <w:b/>
            <w:bCs/>
            <w:i w:val="0"/>
            <w:iCs w:val="0"/>
            <w:color w:val="auto"/>
            <w:sz w:val="20"/>
            <w:szCs w:val="20"/>
          </w:rPr>
          <w:fldChar w:fldCharType="end"/>
        </w:r>
      </w:ins>
      <w:ins w:id="1900" w:author="Vihari Réka" w:date="2018-11-30T21:40:00Z">
        <w:r w:rsidRPr="00B51D2C">
          <w:rPr>
            <w:rFonts w:cs="Times New Roman"/>
            <w:b/>
            <w:bCs/>
            <w:i w:val="0"/>
            <w:iCs w:val="0"/>
            <w:color w:val="auto"/>
            <w:sz w:val="20"/>
            <w:szCs w:val="20"/>
            <w:rPrChange w:id="1901" w:author="Vihari Réka" w:date="2018-11-30T21:40:00Z">
              <w:rPr/>
            </w:rPrChange>
          </w:rPr>
          <w:t xml:space="preserve">. ábra JHipster </w:t>
        </w:r>
        <w:r>
          <w:rPr>
            <w:rFonts w:cs="Times New Roman"/>
            <w:b/>
            <w:bCs/>
            <w:i w:val="0"/>
            <w:iCs w:val="0"/>
            <w:color w:val="auto"/>
            <w:sz w:val="20"/>
            <w:szCs w:val="20"/>
          </w:rPr>
          <w:t>szerver API dokumentáció</w:t>
        </w:r>
      </w:ins>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038B9F" w14:textId="77777777" w:rsidR="00B51D2C" w:rsidRDefault="0062260C" w:rsidP="00B51D2C">
      <w:pPr>
        <w:keepNext/>
        <w:spacing w:after="120" w:line="360" w:lineRule="auto"/>
        <w:ind w:firstLine="720"/>
        <w:jc w:val="center"/>
        <w:rPr>
          <w:ins w:id="1902" w:author="Vihari Réka" w:date="2018-11-30T21:41:00Z"/>
        </w:rPr>
        <w:pPrChange w:id="1903" w:author="Vihari Réka" w:date="2018-11-30T21:41:00Z">
          <w:pPr>
            <w:spacing w:after="120" w:line="360" w:lineRule="auto"/>
            <w:ind w:firstLine="720"/>
            <w:jc w:val="both"/>
          </w:pPr>
        </w:pPrChange>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2C437775" w14:textId="42D4A365" w:rsidR="0062260C" w:rsidRPr="00B51D2C" w:rsidRDefault="00B51D2C" w:rsidP="00B51D2C">
      <w:pPr>
        <w:pStyle w:val="Kpalrs"/>
        <w:spacing w:before="120" w:after="240" w:line="360" w:lineRule="auto"/>
        <w:jc w:val="center"/>
        <w:rPr>
          <w:rFonts w:cs="Times New Roman"/>
          <w:b/>
          <w:bCs/>
          <w:i w:val="0"/>
          <w:iCs w:val="0"/>
          <w:color w:val="auto"/>
          <w:sz w:val="20"/>
          <w:szCs w:val="20"/>
          <w:rPrChange w:id="1904" w:author="Vihari Réka" w:date="2018-11-30T21:41:00Z">
            <w:rPr>
              <w:rFonts w:cs="Times New Roman"/>
            </w:rPr>
          </w:rPrChange>
        </w:rPr>
        <w:pPrChange w:id="1905" w:author="Vihari Réka" w:date="2018-11-30T21:41:00Z">
          <w:pPr>
            <w:spacing w:after="120" w:line="360" w:lineRule="auto"/>
            <w:ind w:firstLine="720"/>
            <w:jc w:val="both"/>
          </w:pPr>
        </w:pPrChange>
      </w:pPr>
      <w:ins w:id="190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90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08" w:author="Vihari Réka" w:date="2018-12-03T11:50:00Z">
        <w:r w:rsidR="00DD781E">
          <w:rPr>
            <w:rFonts w:cs="Times New Roman"/>
            <w:b/>
            <w:bCs/>
            <w:i w:val="0"/>
            <w:iCs w:val="0"/>
            <w:noProof/>
            <w:color w:val="auto"/>
            <w:sz w:val="20"/>
            <w:szCs w:val="20"/>
          </w:rPr>
          <w:t>8</w:t>
        </w:r>
      </w:ins>
      <w:ins w:id="1909" w:author="Vihari Réka" w:date="2018-11-30T21:45:00Z">
        <w:r>
          <w:rPr>
            <w:rFonts w:cs="Times New Roman"/>
            <w:b/>
            <w:bCs/>
            <w:i w:val="0"/>
            <w:iCs w:val="0"/>
            <w:color w:val="auto"/>
            <w:sz w:val="20"/>
            <w:szCs w:val="20"/>
          </w:rPr>
          <w:fldChar w:fldCharType="end"/>
        </w:r>
      </w:ins>
      <w:ins w:id="1910" w:author="Vihari Réka" w:date="2018-11-30T21:41:00Z">
        <w:r w:rsidRPr="00B51D2C">
          <w:rPr>
            <w:rFonts w:cs="Times New Roman"/>
            <w:b/>
            <w:bCs/>
            <w:i w:val="0"/>
            <w:iCs w:val="0"/>
            <w:color w:val="auto"/>
            <w:sz w:val="20"/>
            <w:szCs w:val="20"/>
            <w:rPrChange w:id="1911" w:author="Vihari Réka" w:date="2018-11-30T21:41:00Z">
              <w:rPr/>
            </w:rPrChange>
          </w:rPr>
          <w:t>. ábra A H2 adatbázis bejelentkező felülete</w:t>
        </w:r>
      </w:ins>
    </w:p>
    <w:p w14:paraId="334A95A0" w14:textId="69F8B79A" w:rsidR="0062260C" w:rsidRDefault="0062260C" w:rsidP="005E2D27">
      <w:pPr>
        <w:spacing w:after="120" w:line="360" w:lineRule="auto"/>
        <w:ind w:firstLine="720"/>
        <w:jc w:val="both"/>
        <w:rPr>
          <w:ins w:id="1912"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913" w:author="Vihari Réka" w:date="2018-11-22T10:35:00Z"/>
          <w:rFonts w:cs="Times New Roman"/>
        </w:rPr>
      </w:pPr>
      <w:moveToRangeStart w:id="1914" w:author="Vihari Réka" w:date="2018-11-22T10:35:00Z" w:name="move530646271"/>
      <w:moveTo w:id="1915" w:author="Vihari Réka" w:date="2018-11-22T10:35:00Z">
        <w:r w:rsidRPr="00DE6284">
          <w:rPr>
            <w:rFonts w:cs="Times New Roman"/>
          </w:rPr>
          <w:lastRenderedPageBreak/>
          <w:t>Adatbázis választásánál</w:t>
        </w:r>
      </w:moveTo>
      <w:ins w:id="1916" w:author="Vihari Réka" w:date="2018-11-22T10:35:00Z">
        <w:r>
          <w:rPr>
            <w:rFonts w:cs="Times New Roman"/>
          </w:rPr>
          <w:t>, mint az előbbiekben említettem,</w:t>
        </w:r>
      </w:ins>
      <w:moveTo w:id="1917"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918" w:author="Vihari Réka" w:date="2018-11-22T10:35:00Z"/>
          <w:rFonts w:cs="Times New Roman"/>
        </w:rPr>
      </w:pPr>
      <w:moveTo w:id="1919"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proofErr w:type="gramStart"/>
        <w:r w:rsidRPr="00DE6284">
          <w:rPr>
            <w:rFonts w:cs="Times New Roman"/>
          </w:rPr>
          <w:t>multi-version</w:t>
        </w:r>
        <w:proofErr w:type="gramEnd"/>
        <w:r w:rsidRPr="00DE6284">
          <w:rPr>
            <w:rFonts w:cs="Times New Roman"/>
          </w:rPr>
          <w:t xml:space="preserve">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920" w:author="Vihari Réka" w:date="2018-11-22T10:36:00Z"/>
          <w:moveTo w:id="1921" w:author="Vihari Réka" w:date="2018-11-22T10:35:00Z"/>
          <w:rFonts w:cs="Times New Roman"/>
        </w:rPr>
      </w:pPr>
      <w:commentRangeStart w:id="1922"/>
      <w:moveTo w:id="1923" w:author="Vihari Réka" w:date="2018-11-22T10:35:00Z">
        <w:del w:id="1924"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922"/>
          <w:r w:rsidDel="002052A4">
            <w:rPr>
              <w:rStyle w:val="Jegyzethivatkozs"/>
            </w:rPr>
            <w:commentReference w:id="1922"/>
          </w:r>
        </w:del>
      </w:moveTo>
    </w:p>
    <w:p w14:paraId="4C6E9ADF" w14:textId="77777777" w:rsidR="002052A4" w:rsidRPr="00DE6284" w:rsidRDefault="002052A4" w:rsidP="002052A4">
      <w:pPr>
        <w:spacing w:after="120" w:line="360" w:lineRule="auto"/>
        <w:ind w:firstLine="720"/>
        <w:jc w:val="both"/>
        <w:rPr>
          <w:moveTo w:id="1925" w:author="Vihari Réka" w:date="2018-11-22T10:35:00Z"/>
          <w:rFonts w:cs="Times New Roman"/>
        </w:rPr>
      </w:pPr>
      <w:moveTo w:id="1926"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37A7A29" w14:textId="77777777" w:rsidR="00B51D2C" w:rsidRDefault="002052A4" w:rsidP="00B51D2C">
      <w:pPr>
        <w:keepNext/>
        <w:jc w:val="center"/>
        <w:rPr>
          <w:ins w:id="1927" w:author="Vihari Réka" w:date="2018-11-30T21:41:00Z"/>
        </w:rPr>
        <w:pPrChange w:id="1928" w:author="Vihari Réka" w:date="2018-11-30T21:42:00Z">
          <w:pPr/>
        </w:pPrChange>
      </w:pPr>
      <w:moveTo w:id="1929"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4A38294A" w14:textId="5FC6C03B" w:rsidR="002052A4" w:rsidRPr="00B51D2C" w:rsidRDefault="00B51D2C" w:rsidP="00B51D2C">
      <w:pPr>
        <w:pStyle w:val="Kpalrs"/>
        <w:spacing w:before="120" w:after="240" w:line="360" w:lineRule="auto"/>
        <w:jc w:val="center"/>
        <w:rPr>
          <w:moveTo w:id="1930" w:author="Vihari Réka" w:date="2018-11-22T10:35:00Z"/>
          <w:rFonts w:cs="Times New Roman"/>
          <w:b/>
          <w:bCs/>
          <w:i w:val="0"/>
          <w:iCs w:val="0"/>
          <w:color w:val="auto"/>
          <w:sz w:val="20"/>
          <w:szCs w:val="20"/>
          <w:rPrChange w:id="1931" w:author="Vihari Réka" w:date="2018-11-30T21:41:00Z">
            <w:rPr>
              <w:moveTo w:id="1932" w:author="Vihari Réka" w:date="2018-11-22T10:35:00Z"/>
            </w:rPr>
          </w:rPrChange>
        </w:rPr>
        <w:pPrChange w:id="1933" w:author="Vihari Réka" w:date="2018-11-30T21:41:00Z">
          <w:pPr/>
        </w:pPrChange>
      </w:pPr>
      <w:ins w:id="193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sidR="00DD781E">
        <w:rPr>
          <w:rFonts w:cs="Times New Roman"/>
          <w:b/>
          <w:bCs/>
          <w:i w:val="0"/>
          <w:iCs w:val="0"/>
          <w:noProof/>
          <w:color w:val="auto"/>
          <w:sz w:val="20"/>
          <w:szCs w:val="20"/>
        </w:rPr>
        <w:t>4</w:t>
      </w:r>
      <w:ins w:id="193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936" w:author="Vihari Réka" w:date="2018-12-03T11:50:00Z">
        <w:r w:rsidR="00DD781E">
          <w:rPr>
            <w:rFonts w:cs="Times New Roman"/>
            <w:b/>
            <w:bCs/>
            <w:i w:val="0"/>
            <w:iCs w:val="0"/>
            <w:noProof/>
            <w:color w:val="auto"/>
            <w:sz w:val="20"/>
            <w:szCs w:val="20"/>
          </w:rPr>
          <w:t>9</w:t>
        </w:r>
      </w:ins>
      <w:ins w:id="1937" w:author="Vihari Réka" w:date="2018-11-30T21:45:00Z">
        <w:r>
          <w:rPr>
            <w:rFonts w:cs="Times New Roman"/>
            <w:b/>
            <w:bCs/>
            <w:i w:val="0"/>
            <w:iCs w:val="0"/>
            <w:color w:val="auto"/>
            <w:sz w:val="20"/>
            <w:szCs w:val="20"/>
          </w:rPr>
          <w:fldChar w:fldCharType="end"/>
        </w:r>
      </w:ins>
      <w:ins w:id="1938" w:author="Vihari Réka" w:date="2018-11-30T21:41:00Z">
        <w:r w:rsidRPr="00B51D2C">
          <w:rPr>
            <w:rFonts w:cs="Times New Roman"/>
            <w:b/>
            <w:bCs/>
            <w:i w:val="0"/>
            <w:iCs w:val="0"/>
            <w:color w:val="auto"/>
            <w:sz w:val="20"/>
            <w:szCs w:val="20"/>
            <w:rPrChange w:id="1939" w:author="Vihari Réka" w:date="2018-11-30T21:41:00Z">
              <w:rPr/>
            </w:rPrChange>
          </w:rPr>
          <w:t>. ábra A H2 adatbázis felhasználói felülete</w:t>
        </w:r>
      </w:ins>
    </w:p>
    <w:p w14:paraId="6794E947" w14:textId="77777777" w:rsidR="002052A4" w:rsidRDefault="002052A4" w:rsidP="002052A4">
      <w:pPr>
        <w:rPr>
          <w:moveTo w:id="1940" w:author="Vihari Réka" w:date="2018-11-22T10:35:00Z"/>
        </w:rPr>
      </w:pPr>
    </w:p>
    <w:p w14:paraId="56C62A20" w14:textId="77777777" w:rsidR="002052A4" w:rsidRPr="00DE6284" w:rsidRDefault="002052A4" w:rsidP="002052A4">
      <w:pPr>
        <w:spacing w:after="120" w:line="360" w:lineRule="auto"/>
        <w:ind w:firstLine="720"/>
        <w:jc w:val="both"/>
        <w:rPr>
          <w:moveTo w:id="1941" w:author="Vihari Réka" w:date="2018-11-22T10:35:00Z"/>
          <w:rFonts w:cs="Times New Roman"/>
        </w:rPr>
      </w:pPr>
      <w:moveTo w:id="1942" w:author="Vihari Réka" w:date="2018-11-22T10:35:00Z">
        <w:r w:rsidRPr="00DE6284">
          <w:rPr>
            <w:rFonts w:cs="Times New Roman"/>
          </w:rPr>
          <w:t xml:space="preserve">Az adatbázis oldalán találhatunk példa SQL kódokat is, melyek lefedik a legtöbbször kiadott utasításokat. </w:t>
        </w:r>
      </w:moveTo>
    </w:p>
    <w:p w14:paraId="363ADA01" w14:textId="77777777" w:rsidR="00B51D2C" w:rsidRDefault="002052A4" w:rsidP="00B51D2C">
      <w:pPr>
        <w:keepNext/>
        <w:jc w:val="center"/>
        <w:rPr>
          <w:ins w:id="1943" w:author="Vihari Réka" w:date="2018-11-30T21:42:00Z"/>
        </w:rPr>
        <w:pPrChange w:id="1944" w:author="Vihari Réka" w:date="2018-11-30T21:42:00Z">
          <w:pPr>
            <w:jc w:val="center"/>
          </w:pPr>
        </w:pPrChange>
      </w:pPr>
      <w:moveTo w:id="1945" w:author="Vihari Réka" w:date="2018-11-22T10:35:00Z">
        <w:r>
          <w:rPr>
            <w:noProof/>
          </w:rPr>
          <w:lastRenderedPageBreak/>
          <w:drawing>
            <wp:inline distT="0" distB="0" distL="0" distR="0" wp14:anchorId="28471FA1" wp14:editId="25729BB4">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0B4AE598" w14:textId="78BE1D7E" w:rsidR="002052A4" w:rsidRPr="00B51D2C" w:rsidDel="004734B6" w:rsidRDefault="00B51D2C" w:rsidP="00B51D2C">
      <w:pPr>
        <w:pStyle w:val="Kpalrs"/>
        <w:spacing w:before="120" w:after="240" w:line="360" w:lineRule="auto"/>
        <w:jc w:val="center"/>
        <w:rPr>
          <w:del w:id="1946" w:author="Vihari Réka" w:date="2018-11-23T21:25:00Z"/>
          <w:moveTo w:id="1947" w:author="Vihari Réka" w:date="2018-11-22T10:35:00Z"/>
          <w:rFonts w:cs="Times New Roman"/>
          <w:b/>
          <w:bCs/>
          <w:sz w:val="20"/>
          <w:szCs w:val="20"/>
          <w:rPrChange w:id="1948" w:author="Vihari Réka" w:date="2018-11-30T21:43:00Z">
            <w:rPr>
              <w:del w:id="1949" w:author="Vihari Réka" w:date="2018-11-23T21:25:00Z"/>
              <w:moveTo w:id="1950" w:author="Vihari Réka" w:date="2018-11-22T10:35:00Z"/>
            </w:rPr>
          </w:rPrChange>
        </w:rPr>
        <w:pPrChange w:id="1951" w:author="Vihari Réka" w:date="2018-11-30T21:44:00Z">
          <w:pPr>
            <w:jc w:val="center"/>
          </w:pPr>
        </w:pPrChange>
      </w:pPr>
      <w:ins w:id="1952" w:author="Vihari Réka" w:date="2018-11-30T21:43:00Z">
        <w:r w:rsidRPr="00B51D2C">
          <w:rPr>
            <w:rFonts w:cs="Times New Roman"/>
            <w:b/>
            <w:bCs/>
            <w:sz w:val="20"/>
            <w:szCs w:val="20"/>
            <w:rPrChange w:id="1953" w:author="Vihari Réka" w:date="2018-11-30T21:43:00Z">
              <w:rPr/>
            </w:rPrChange>
          </w:rPr>
          <w:t>4</w:t>
        </w:r>
      </w:ins>
      <w:ins w:id="1954" w:author="Vihari Réka" w:date="2018-11-30T21:42:00Z">
        <w:r w:rsidRPr="00B51D2C">
          <w:rPr>
            <w:rFonts w:cs="Times New Roman"/>
            <w:b/>
            <w:bCs/>
            <w:sz w:val="20"/>
            <w:szCs w:val="20"/>
            <w:rPrChange w:id="1955" w:author="Vihari Réka" w:date="2018-11-30T21:43:00Z">
              <w:rPr/>
            </w:rPrChange>
          </w:rPr>
          <w:t>.</w:t>
        </w:r>
      </w:ins>
      <w:ins w:id="1956" w:author="Vihari Réka" w:date="2018-11-30T21:43:00Z">
        <w:r w:rsidRPr="00B51D2C">
          <w:rPr>
            <w:rFonts w:cs="Times New Roman"/>
            <w:b/>
            <w:bCs/>
            <w:sz w:val="20"/>
            <w:szCs w:val="20"/>
            <w:rPrChange w:id="1957" w:author="Vihari Réka" w:date="2018-11-30T21:43:00Z">
              <w:rPr/>
            </w:rPrChange>
          </w:rPr>
          <w:t>10.</w:t>
        </w:r>
      </w:ins>
      <w:ins w:id="1958" w:author="Vihari Réka" w:date="2018-11-30T21:42:00Z">
        <w:r w:rsidRPr="00B51D2C">
          <w:rPr>
            <w:rFonts w:cs="Times New Roman"/>
            <w:b/>
            <w:bCs/>
            <w:sz w:val="20"/>
            <w:szCs w:val="20"/>
            <w:rPrChange w:id="1959" w:author="Vihari Réka" w:date="2018-11-30T21:43:00Z">
              <w:rPr/>
            </w:rPrChange>
          </w:rPr>
          <w:t xml:space="preserve"> ábra H2 adatbázis SQL segédlet</w:t>
        </w:r>
      </w:ins>
    </w:p>
    <w:p w14:paraId="5356B522" w14:textId="77777777" w:rsidR="002052A4" w:rsidRDefault="002052A4" w:rsidP="004734B6">
      <w:pPr>
        <w:jc w:val="center"/>
        <w:rPr>
          <w:moveTo w:id="1960" w:author="Vihari Réka" w:date="2018-11-22T10:35:00Z"/>
        </w:rPr>
      </w:pPr>
    </w:p>
    <w:p w14:paraId="05A8870F" w14:textId="3B7768C8" w:rsidR="002052A4" w:rsidRPr="00306290" w:rsidDel="00EA2C24" w:rsidRDefault="002052A4" w:rsidP="00B51D2C">
      <w:pPr>
        <w:numPr>
          <w:ilvl w:val="0"/>
          <w:numId w:val="34"/>
        </w:numPr>
        <w:spacing w:after="120" w:line="360" w:lineRule="auto"/>
        <w:jc w:val="both"/>
        <w:rPr>
          <w:del w:id="1961" w:author="Illanicz Barnabás" w:date="2018-11-26T13:05:00Z"/>
          <w:rFonts w:cs="Times New Roman"/>
        </w:rPr>
        <w:pPrChange w:id="1962" w:author="Vihari Réka" w:date="2018-11-30T21:33:00Z">
          <w:pPr>
            <w:spacing w:after="120" w:line="360" w:lineRule="auto"/>
            <w:ind w:firstLine="720"/>
            <w:jc w:val="both"/>
          </w:pPr>
        </w:pPrChange>
      </w:pPr>
      <w:bookmarkStart w:id="1963" w:name="_Toc531375410"/>
      <w:bookmarkStart w:id="1964" w:name="_Toc531375563"/>
      <w:bookmarkStart w:id="1965" w:name="_Toc531375702"/>
      <w:bookmarkStart w:id="1966" w:name="_Toc531376374"/>
      <w:bookmarkStart w:id="1967" w:name="_Toc531377899"/>
      <w:bookmarkEnd w:id="1441"/>
      <w:bookmarkEnd w:id="1442"/>
      <w:bookmarkEnd w:id="1963"/>
      <w:bookmarkEnd w:id="1964"/>
      <w:bookmarkEnd w:id="1965"/>
      <w:bookmarkEnd w:id="1966"/>
      <w:bookmarkEnd w:id="1967"/>
      <w:moveToRangeEnd w:id="1914"/>
    </w:p>
    <w:p w14:paraId="4F5AF7F6"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1968" w:author="Vihari Réka" w:date="2018-11-30T21:33:00Z">
          <w:pPr>
            <w:pStyle w:val="Cmsor1"/>
            <w:keepLines w:val="0"/>
            <w:pageBreakBefore/>
            <w:numPr>
              <w:numId w:val="15"/>
            </w:numPr>
            <w:spacing w:before="360" w:after="480" w:line="360" w:lineRule="auto"/>
            <w:jc w:val="both"/>
          </w:pPr>
        </w:pPrChange>
      </w:pPr>
      <w:bookmarkStart w:id="1969" w:name="_Toc531377900"/>
      <w:r w:rsidRPr="005F6762">
        <w:rPr>
          <w:rFonts w:ascii="Times New Roman" w:eastAsia="Times New Roman" w:hAnsi="Times New Roman" w:cs="Arial"/>
          <w:color w:val="auto"/>
          <w:kern w:val="32"/>
          <w:sz w:val="36"/>
          <w:szCs w:val="32"/>
        </w:rPr>
        <w:lastRenderedPageBreak/>
        <w:t>Tervezés</w:t>
      </w:r>
      <w:bookmarkEnd w:id="1969"/>
    </w:p>
    <w:p w14:paraId="6FE7743A" w14:textId="47F2BD59" w:rsidR="00A471C6" w:rsidRDefault="00B51D2C" w:rsidP="00B51D2C">
      <w:pPr>
        <w:pStyle w:val="Cmsor2"/>
        <w:pPrChange w:id="1970" w:author="Vihari Réka" w:date="2018-11-30T21:33:00Z">
          <w:pPr>
            <w:pStyle w:val="Cmsor2"/>
            <w:numPr>
              <w:ilvl w:val="1"/>
              <w:numId w:val="15"/>
            </w:numPr>
            <w:ind w:left="1080" w:hanging="360"/>
          </w:pPr>
        </w:pPrChange>
      </w:pPr>
      <w:bookmarkStart w:id="1971" w:name="_Toc531377901"/>
      <w:bookmarkStart w:id="1972" w:name="OLE_LINK38"/>
      <w:bookmarkStart w:id="1973" w:name="OLE_LINK39"/>
      <w:ins w:id="1974" w:author="Vihari Réka" w:date="2018-11-30T21:44:00Z">
        <w:r>
          <w:t xml:space="preserve">5.1 </w:t>
        </w:r>
      </w:ins>
      <w:commentRangeStart w:id="1975"/>
      <w:r w:rsidR="00A471C6">
        <w:t>Adatbázis</w:t>
      </w:r>
      <w:commentRangeEnd w:id="1975"/>
      <w:r w:rsidR="00BF1F80" w:rsidRPr="00B51D2C">
        <w:rPr>
          <w:rPrChange w:id="1976" w:author="Vihari Réka" w:date="2018-11-30T21:45:00Z">
            <w:rPr>
              <w:rStyle w:val="Jegyzethivatkozs"/>
              <w:rFonts w:cs="Sendnya"/>
              <w:b w:val="0"/>
              <w:bCs w:val="0"/>
              <w:iCs w:val="0"/>
            </w:rPr>
          </w:rPrChange>
        </w:rPr>
        <w:commentReference w:id="1975"/>
      </w:r>
      <w:bookmarkEnd w:id="1971"/>
    </w:p>
    <w:p w14:paraId="52F5C332" w14:textId="394E403D" w:rsidR="00925971" w:rsidRDefault="00925971">
      <w:pPr>
        <w:pPrChange w:id="1977" w:author="Vihari Réka" w:date="2018-11-23T20:49:00Z">
          <w:pPr>
            <w:pStyle w:val="Cmsor2"/>
            <w:numPr>
              <w:ilvl w:val="1"/>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1978" w:author="Vihari Réka" w:date="2018-11-23T21:03:00Z">
          <w:pPr>
            <w:pStyle w:val="Cmsor2"/>
            <w:numPr>
              <w:ilvl w:val="1"/>
              <w:numId w:val="15"/>
            </w:numPr>
            <w:ind w:left="1080" w:hanging="360"/>
          </w:pPr>
        </w:pPrChange>
      </w:pPr>
      <w:r w:rsidRPr="00DE02BF">
        <w:rPr>
          <w:rFonts w:cs="Times New Roman"/>
        </w:rPr>
        <w:t>Az adatbázisom tervezésénél az elsődleges feladat az entitások megtervezése volt. A JHipsterrel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csak az alapértelmezett User entitással lehet dolgozni. Így azt a megoldást találtam kézenfog</w:t>
      </w:r>
      <w:r w:rsidR="00DE02BF" w:rsidRPr="001B07CF">
        <w:rPr>
          <w:rFonts w:cs="Times New Roman"/>
        </w:rPr>
        <w:t xml:space="preserve">hatónak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1979" w:author="Vihari Réka" w:date="2018-11-23T21:03:00Z">
          <w:pPr>
            <w:pStyle w:val="Cmsor2"/>
            <w:numPr>
              <w:ilvl w:val="1"/>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1980" w:author="Vihari Réka" w:date="2018-11-23T20:49:00Z">
          <w:pPr>
            <w:pStyle w:val="Cmsor2"/>
            <w:numPr>
              <w:ilvl w:val="1"/>
              <w:numId w:val="15"/>
            </w:numPr>
            <w:ind w:left="1080" w:hanging="360"/>
          </w:pPr>
        </w:pPrChange>
      </w:pPr>
    </w:p>
    <w:p w14:paraId="0AB3327B" w14:textId="77777777" w:rsidR="00B51D2C" w:rsidRDefault="00DE02BF" w:rsidP="00B51D2C">
      <w:pPr>
        <w:keepNext/>
        <w:jc w:val="center"/>
        <w:rPr>
          <w:ins w:id="1981" w:author="Vihari Réka" w:date="2018-11-30T21:45:00Z"/>
        </w:rPr>
        <w:pPrChange w:id="1982" w:author="Vihari Réka" w:date="2018-11-30T21:45:00Z">
          <w:pPr>
            <w:jc w:val="center"/>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6347EBB1" w14:textId="79B9EE8E" w:rsidR="00DE02BF" w:rsidRPr="00B51D2C" w:rsidRDefault="00B51D2C" w:rsidP="00B51D2C">
      <w:pPr>
        <w:pStyle w:val="Kpalrs"/>
        <w:spacing w:before="120" w:after="240" w:line="360" w:lineRule="auto"/>
        <w:jc w:val="center"/>
        <w:rPr>
          <w:rFonts w:cs="Times New Roman"/>
          <w:b/>
          <w:bCs/>
          <w:i w:val="0"/>
          <w:iCs w:val="0"/>
          <w:color w:val="auto"/>
          <w:sz w:val="20"/>
          <w:szCs w:val="20"/>
          <w:rPrChange w:id="1983" w:author="Vihari Réka" w:date="2018-11-30T21:45:00Z">
            <w:rPr/>
          </w:rPrChange>
        </w:rPr>
        <w:pPrChange w:id="1984" w:author="Vihari Réka" w:date="2018-11-30T21:45:00Z">
          <w:pPr>
            <w:pStyle w:val="Cmsor2"/>
            <w:numPr>
              <w:ilvl w:val="1"/>
              <w:numId w:val="15"/>
            </w:numPr>
            <w:ind w:left="1080" w:hanging="360"/>
          </w:pPr>
        </w:pPrChange>
      </w:pPr>
      <w:ins w:id="1985" w:author="Vihari Réka" w:date="2018-11-30T21:45:00Z">
        <w:r w:rsidRPr="00B51D2C">
          <w:rPr>
            <w:rFonts w:cs="Times New Roman"/>
            <w:b/>
            <w:bCs/>
            <w:i w:val="0"/>
            <w:iCs w:val="0"/>
            <w:color w:val="auto"/>
            <w:sz w:val="20"/>
            <w:szCs w:val="20"/>
            <w:rPrChange w:id="1986" w:author="Vihari Réka" w:date="2018-11-30T21:45:00Z">
              <w:rPr/>
            </w:rPrChange>
          </w:rPr>
          <w:fldChar w:fldCharType="begin"/>
        </w:r>
        <w:r w:rsidRPr="00B51D2C">
          <w:rPr>
            <w:rFonts w:cs="Times New Roman"/>
            <w:b/>
            <w:bCs/>
            <w:i w:val="0"/>
            <w:iCs w:val="0"/>
            <w:color w:val="auto"/>
            <w:sz w:val="20"/>
            <w:szCs w:val="20"/>
            <w:rPrChange w:id="1987" w:author="Vihari Réka" w:date="2018-11-30T21:45:00Z">
              <w:rPr/>
            </w:rPrChange>
          </w:rPr>
          <w:instrText xml:space="preserve"> STYLEREF 1 \s </w:instrText>
        </w:r>
      </w:ins>
      <w:r w:rsidRPr="00B51D2C">
        <w:rPr>
          <w:rFonts w:cs="Times New Roman"/>
          <w:b/>
          <w:bCs/>
          <w:i w:val="0"/>
          <w:iCs w:val="0"/>
          <w:color w:val="auto"/>
          <w:sz w:val="20"/>
          <w:szCs w:val="20"/>
          <w:rPrChange w:id="1988" w:author="Vihari Réka" w:date="2018-11-30T21:45:00Z">
            <w:rPr/>
          </w:rPrChange>
        </w:rPr>
        <w:fldChar w:fldCharType="separate"/>
      </w:r>
      <w:r w:rsidR="00DD781E">
        <w:rPr>
          <w:rFonts w:cs="Times New Roman"/>
          <w:b/>
          <w:bCs/>
          <w:i w:val="0"/>
          <w:iCs w:val="0"/>
          <w:noProof/>
          <w:color w:val="auto"/>
          <w:sz w:val="20"/>
          <w:szCs w:val="20"/>
        </w:rPr>
        <w:t>5</w:t>
      </w:r>
      <w:ins w:id="1989" w:author="Vihari Réka" w:date="2018-11-30T21:45:00Z">
        <w:r w:rsidRPr="00B51D2C">
          <w:rPr>
            <w:rFonts w:cs="Times New Roman"/>
            <w:b/>
            <w:bCs/>
            <w:i w:val="0"/>
            <w:iCs w:val="0"/>
            <w:color w:val="auto"/>
            <w:sz w:val="20"/>
            <w:szCs w:val="20"/>
            <w:rPrChange w:id="1990" w:author="Vihari Réka" w:date="2018-11-30T21:45:00Z">
              <w:rPr/>
            </w:rPrChange>
          </w:rPr>
          <w:fldChar w:fldCharType="end"/>
        </w:r>
        <w:r w:rsidRPr="00B51D2C">
          <w:rPr>
            <w:rFonts w:cs="Times New Roman"/>
            <w:b/>
            <w:bCs/>
            <w:i w:val="0"/>
            <w:iCs w:val="0"/>
            <w:color w:val="auto"/>
            <w:sz w:val="20"/>
            <w:szCs w:val="20"/>
            <w:rPrChange w:id="1991" w:author="Vihari Réka" w:date="2018-11-30T21:45:00Z">
              <w:rPr/>
            </w:rPrChange>
          </w:rPr>
          <w:t>.</w:t>
        </w:r>
        <w:r w:rsidRPr="00B51D2C">
          <w:rPr>
            <w:rFonts w:cs="Times New Roman"/>
            <w:b/>
            <w:bCs/>
            <w:i w:val="0"/>
            <w:iCs w:val="0"/>
            <w:color w:val="auto"/>
            <w:sz w:val="20"/>
            <w:szCs w:val="20"/>
            <w:rPrChange w:id="1992" w:author="Vihari Réka" w:date="2018-11-30T21:45:00Z">
              <w:rPr/>
            </w:rPrChange>
          </w:rPr>
          <w:fldChar w:fldCharType="begin"/>
        </w:r>
        <w:r w:rsidRPr="00B51D2C">
          <w:rPr>
            <w:rFonts w:cs="Times New Roman"/>
            <w:b/>
            <w:bCs/>
            <w:i w:val="0"/>
            <w:iCs w:val="0"/>
            <w:color w:val="auto"/>
            <w:sz w:val="20"/>
            <w:szCs w:val="20"/>
            <w:rPrChange w:id="1993" w:author="Vihari Réka" w:date="2018-11-30T21:45:00Z">
              <w:rPr/>
            </w:rPrChange>
          </w:rPr>
          <w:instrText xml:space="preserve"> SEQ ábra \* ARABIC \s 1 </w:instrText>
        </w:r>
      </w:ins>
      <w:r w:rsidRPr="00B51D2C">
        <w:rPr>
          <w:rFonts w:cs="Times New Roman"/>
          <w:b/>
          <w:bCs/>
          <w:i w:val="0"/>
          <w:iCs w:val="0"/>
          <w:color w:val="auto"/>
          <w:sz w:val="20"/>
          <w:szCs w:val="20"/>
          <w:rPrChange w:id="1994" w:author="Vihari Réka" w:date="2018-11-30T21:45:00Z">
            <w:rPr/>
          </w:rPrChange>
        </w:rPr>
        <w:fldChar w:fldCharType="separate"/>
      </w:r>
      <w:ins w:id="1995" w:author="Vihari Réka" w:date="2018-12-03T11:50:00Z">
        <w:r w:rsidR="00DD781E">
          <w:rPr>
            <w:rFonts w:cs="Times New Roman"/>
            <w:b/>
            <w:bCs/>
            <w:i w:val="0"/>
            <w:iCs w:val="0"/>
            <w:noProof/>
            <w:color w:val="auto"/>
            <w:sz w:val="20"/>
            <w:szCs w:val="20"/>
          </w:rPr>
          <w:t>1</w:t>
        </w:r>
      </w:ins>
      <w:ins w:id="1996" w:author="Vihari Réka" w:date="2018-11-30T21:45:00Z">
        <w:r w:rsidRPr="00B51D2C">
          <w:rPr>
            <w:rFonts w:cs="Times New Roman"/>
            <w:b/>
            <w:bCs/>
            <w:i w:val="0"/>
            <w:iCs w:val="0"/>
            <w:color w:val="auto"/>
            <w:sz w:val="20"/>
            <w:szCs w:val="20"/>
            <w:rPrChange w:id="1997" w:author="Vihari Réka" w:date="2018-11-30T21:45:00Z">
              <w:rPr/>
            </w:rPrChange>
          </w:rPr>
          <w:fldChar w:fldCharType="end"/>
        </w:r>
        <w:r w:rsidRPr="00B51D2C">
          <w:rPr>
            <w:rFonts w:cs="Times New Roman"/>
            <w:b/>
            <w:bCs/>
            <w:i w:val="0"/>
            <w:iCs w:val="0"/>
            <w:color w:val="auto"/>
            <w:sz w:val="20"/>
            <w:szCs w:val="20"/>
            <w:rPrChange w:id="1998" w:author="Vihari Réka" w:date="2018-11-30T21:45:00Z">
              <w:rPr/>
            </w:rPrChange>
          </w:rPr>
          <w:t>. ábra Az alkalmazáshoz készített osztálydiagram</w:t>
        </w:r>
      </w:ins>
    </w:p>
    <w:p w14:paraId="1186D9C5" w14:textId="78BC4D76" w:rsidR="004734B6" w:rsidRDefault="004734B6">
      <w:pPr>
        <w:jc w:val="center"/>
        <w:pPrChange w:id="1999" w:author="Vihari Réka" w:date="2018-11-23T21:03:00Z">
          <w:pPr>
            <w:pStyle w:val="Cmsor2"/>
            <w:numPr>
              <w:ilvl w:val="1"/>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2000" w:author="Vihari Réka" w:date="2018-11-24T13:56:00Z">
          <w:pPr>
            <w:pStyle w:val="Cmsor2"/>
            <w:numPr>
              <w:ilvl w:val="1"/>
              <w:numId w:val="15"/>
            </w:numPr>
            <w:ind w:left="1080" w:hanging="360"/>
          </w:pPr>
        </w:pPrChange>
      </w:pPr>
      <w:r w:rsidRPr="001B07CF">
        <w:rPr>
          <w:rFonts w:cs="Times New Roman"/>
        </w:rPr>
        <w:lastRenderedPageBreak/>
        <w:t>Szerver oldalról bármely entitást szerkeszthetünk, illetve hozzá</w:t>
      </w:r>
      <w:del w:id="2001" w:author="Vihari Réka" w:date="2018-12-01T00:45:00Z">
        <w:r w:rsidRPr="001B07CF" w:rsidDel="00FF7B63">
          <w:rPr>
            <w:rFonts w:cs="Times New Roman"/>
          </w:rPr>
          <w:delText xml:space="preserve"> </w:delText>
        </w:r>
      </w:del>
      <w:r w:rsidRPr="001B07CF">
        <w:rPr>
          <w:rFonts w:cs="Times New Roman"/>
        </w:rPr>
        <w:t xml:space="preserve">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2002" w:author="Illanicz Barnabás" w:date="2018-11-26T13:10:00Z"/>
          <w:rFonts w:cs="Times New Roman"/>
        </w:rPr>
        <w:pPrChange w:id="2003" w:author="Vihari Réka" w:date="2018-11-24T13:56:00Z">
          <w:pPr>
            <w:pStyle w:val="Cmsor2"/>
            <w:numPr>
              <w:ilvl w:val="1"/>
              <w:numId w:val="15"/>
            </w:numPr>
            <w:ind w:left="1080" w:hanging="360"/>
          </w:pPr>
        </w:pPrChange>
      </w:pPr>
      <w:commentRangeStart w:id="2004"/>
      <w:r w:rsidRPr="00B037D9">
        <w:rPr>
          <w:rFonts w:cs="Times New Roman"/>
          <w:b/>
          <w:rPrChange w:id="2005" w:author="Vihari Réka" w:date="2018-11-29T22:09:00Z">
            <w:rPr>
              <w:rFonts w:cs="Times New Roman"/>
            </w:rPr>
          </w:rPrChange>
        </w:rPr>
        <w:t>E</w:t>
      </w:r>
      <w:r w:rsidR="00EF3568" w:rsidRPr="00B037D9">
        <w:rPr>
          <w:rFonts w:cs="Times New Roman"/>
          <w:b/>
          <w:rPrChange w:id="2006" w:author="Vihari Réka" w:date="2018-11-29T22:09:00Z">
            <w:rPr>
              <w:rFonts w:cs="Times New Roman"/>
            </w:rPr>
          </w:rPrChange>
        </w:rPr>
        <w:t>vent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2007" w:author="Illanicz Barnabás" w:date="2018-11-26T13:10:00Z">
          <w:pPr>
            <w:pStyle w:val="Cmsor2"/>
            <w:numPr>
              <w:ilvl w:val="1"/>
              <w:numId w:val="15"/>
            </w:numPr>
            <w:ind w:left="1080" w:hanging="360"/>
          </w:pPr>
        </w:pPrChange>
      </w:pPr>
    </w:p>
    <w:p w14:paraId="0994E4EC" w14:textId="0EDEC095" w:rsidR="00DE02BF" w:rsidRPr="00826B19" w:rsidDel="00FC0F8C" w:rsidRDefault="00DE02BF">
      <w:pPr>
        <w:spacing w:after="120" w:line="360" w:lineRule="auto"/>
        <w:ind w:firstLine="720"/>
        <w:jc w:val="both"/>
        <w:rPr>
          <w:del w:id="2008" w:author="Illanicz Barnabás" w:date="2018-11-26T13:10:00Z"/>
          <w:rFonts w:cs="Times New Roman"/>
        </w:rPr>
        <w:pPrChange w:id="2009" w:author="Vihari Réka" w:date="2018-11-24T13:56:00Z">
          <w:pPr>
            <w:pStyle w:val="Cmsor2"/>
            <w:numPr>
              <w:ilvl w:val="1"/>
              <w:numId w:val="15"/>
            </w:numPr>
            <w:ind w:left="1080" w:hanging="360"/>
          </w:pPr>
        </w:pPrChange>
      </w:pPr>
      <w:r w:rsidRPr="00B037D9">
        <w:rPr>
          <w:rFonts w:cs="Times New Roman"/>
          <w:b/>
          <w:rPrChange w:id="2010" w:author="Vihari Réka" w:date="2018-11-29T22:09:00Z">
            <w:rPr>
              <w:rFonts w:cs="Times New Roman"/>
            </w:rPr>
          </w:rPrChange>
        </w:rPr>
        <w:t>Host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2011" w:author="Illanicz Barnabás" w:date="2018-11-26T13:10:00Z">
          <w:pPr>
            <w:pStyle w:val="Cmsor2"/>
            <w:numPr>
              <w:ilvl w:val="1"/>
              <w:numId w:val="15"/>
            </w:numPr>
            <w:ind w:left="1080" w:hanging="360"/>
          </w:pPr>
        </w:pPrChange>
      </w:pPr>
    </w:p>
    <w:p w14:paraId="6BA11AFA" w14:textId="1D2A6AE7" w:rsidR="00DE02BF" w:rsidRPr="009C0E30" w:rsidDel="00FC0F8C" w:rsidRDefault="00DE02BF">
      <w:pPr>
        <w:spacing w:after="120" w:line="360" w:lineRule="auto"/>
        <w:ind w:firstLine="720"/>
        <w:jc w:val="both"/>
        <w:rPr>
          <w:del w:id="2012" w:author="Illanicz Barnabás" w:date="2018-11-26T13:10:00Z"/>
          <w:rFonts w:cs="Times New Roman"/>
        </w:rPr>
        <w:pPrChange w:id="2013" w:author="Vihari Réka" w:date="2018-11-24T13:56:00Z">
          <w:pPr>
            <w:pStyle w:val="Cmsor2"/>
            <w:numPr>
              <w:ilvl w:val="1"/>
              <w:numId w:val="15"/>
            </w:numPr>
            <w:ind w:left="1080" w:hanging="360"/>
          </w:pPr>
        </w:pPrChange>
      </w:pPr>
      <w:r w:rsidRPr="00B037D9">
        <w:rPr>
          <w:rFonts w:cs="Times New Roman"/>
          <w:b/>
          <w:rPrChange w:id="2014"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2015" w:author="Illanicz Barnabás" w:date="2018-11-26T13:10:00Z">
          <w:pPr>
            <w:pStyle w:val="Cmsor2"/>
            <w:numPr>
              <w:ilvl w:val="1"/>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2016" w:author="Illanicz Barnabás" w:date="2018-11-26T13:10:00Z">
          <w:pPr>
            <w:pStyle w:val="Cmsor2"/>
            <w:numPr>
              <w:ilvl w:val="1"/>
              <w:numId w:val="15"/>
            </w:numPr>
            <w:ind w:left="1080" w:hanging="360"/>
          </w:pPr>
        </w:pPrChange>
      </w:pPr>
      <w:r>
        <w:rPr>
          <w:rFonts w:cs="Times New Roman"/>
          <w:b/>
        </w:rPr>
        <w:t>Description</w:t>
      </w:r>
      <w:r w:rsidR="0052683C" w:rsidRPr="00B037D9">
        <w:rPr>
          <w:rFonts w:cs="Times New Roman"/>
          <w:b/>
          <w:rPrChange w:id="2017"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2018" w:author="Vihari Réka" w:date="2018-11-29T22:10:00Z">
        <w:r w:rsidR="004F11B9" w:rsidDel="00B037D9">
          <w:rPr>
            <w:rStyle w:val="Jegyzethivatkozs"/>
          </w:rPr>
          <w:commentReference w:id="2019"/>
        </w:r>
      </w:del>
    </w:p>
    <w:p w14:paraId="38676CC6" w14:textId="4D1D365C" w:rsidR="0052683C" w:rsidRPr="004F11B9" w:rsidDel="00FC0F8C" w:rsidRDefault="0052683C">
      <w:pPr>
        <w:spacing w:after="120" w:line="360" w:lineRule="auto"/>
        <w:ind w:firstLine="720"/>
        <w:jc w:val="both"/>
        <w:rPr>
          <w:del w:id="2020" w:author="Illanicz Barnabás" w:date="2018-11-26T13:10:00Z"/>
          <w:rFonts w:cs="Times New Roman"/>
        </w:rPr>
        <w:pPrChange w:id="2021" w:author="Vihari Réka" w:date="2018-11-24T13:56:00Z">
          <w:pPr>
            <w:pStyle w:val="Cmsor2"/>
            <w:numPr>
              <w:ilvl w:val="1"/>
              <w:numId w:val="15"/>
            </w:numPr>
            <w:ind w:left="1080" w:hanging="360"/>
          </w:pPr>
        </w:pPrChange>
      </w:pPr>
      <w:r w:rsidRPr="00B037D9">
        <w:rPr>
          <w:rFonts w:cs="Times New Roman"/>
          <w:b/>
          <w:rPrChange w:id="2022"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eseményünkhöz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2023" w:author="Illanicz Barnabás" w:date="2018-11-26T13:10:00Z">
          <w:pPr>
            <w:pStyle w:val="Cmsor2"/>
            <w:numPr>
              <w:ilvl w:val="1"/>
              <w:numId w:val="15"/>
            </w:numPr>
            <w:ind w:left="1080" w:hanging="360"/>
          </w:pPr>
        </w:pPrChange>
      </w:pPr>
    </w:p>
    <w:p w14:paraId="03FB8E10" w14:textId="3900D856" w:rsidR="004734B6" w:rsidRPr="002A4383" w:rsidDel="00FC0F8C" w:rsidRDefault="0052683C">
      <w:pPr>
        <w:spacing w:after="120" w:line="360" w:lineRule="auto"/>
        <w:ind w:firstLine="720"/>
        <w:jc w:val="both"/>
        <w:rPr>
          <w:del w:id="2024" w:author="Illanicz Barnabás" w:date="2018-11-26T13:11:00Z"/>
          <w:rFonts w:cs="Times New Roman"/>
        </w:rPr>
        <w:pPrChange w:id="2025" w:author="Vihari Réka" w:date="2018-11-24T13:56:00Z">
          <w:pPr>
            <w:pStyle w:val="Cmsor2"/>
            <w:numPr>
              <w:ilvl w:val="1"/>
              <w:numId w:val="15"/>
            </w:numPr>
            <w:ind w:left="1080" w:hanging="360"/>
          </w:pPr>
        </w:pPrChange>
      </w:pPr>
      <w:r w:rsidRPr="00B037D9">
        <w:rPr>
          <w:rFonts w:cs="Times New Roman"/>
          <w:b/>
          <w:rPrChange w:id="2026"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helyek szerver oldalon adhatóak meg. A felhasználói helyzetek pedig az alkalmazáson keresztül jutnak fel a szerverre. Tárolok hozzá egy azonosítót, nevet és a hosszúsági</w:t>
      </w:r>
      <w:del w:id="2027"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2028" w:author="Illanicz Barnabás" w:date="2018-11-26T13:11:00Z">
          <w:pPr>
            <w:pStyle w:val="Cmsor2"/>
            <w:numPr>
              <w:ilvl w:val="1"/>
              <w:numId w:val="15"/>
            </w:numPr>
            <w:ind w:left="1080" w:hanging="360"/>
          </w:pPr>
        </w:pPrChange>
      </w:pPr>
    </w:p>
    <w:p w14:paraId="0BB681ED" w14:textId="41E9BFE5" w:rsidR="0052683C" w:rsidRPr="001B07CF" w:rsidRDefault="004734B6">
      <w:pPr>
        <w:spacing w:after="120" w:line="360" w:lineRule="auto"/>
        <w:ind w:firstLine="720"/>
        <w:jc w:val="both"/>
        <w:rPr>
          <w:ins w:id="2029" w:author="Vihari Réka" w:date="2018-11-23T21:10:00Z"/>
          <w:rFonts w:cs="Times New Roman"/>
        </w:rPr>
        <w:pPrChange w:id="2030" w:author="Vihari Réka" w:date="2018-11-24T13:56:00Z">
          <w:pPr>
            <w:pStyle w:val="Cmsor2"/>
            <w:numPr>
              <w:ilvl w:val="1"/>
              <w:numId w:val="15"/>
            </w:numPr>
            <w:ind w:left="1080" w:hanging="360"/>
          </w:pPr>
        </w:pPrChange>
      </w:pPr>
      <w:r w:rsidRPr="00B037D9">
        <w:rPr>
          <w:rFonts w:cs="Times New Roman"/>
          <w:b/>
          <w:rPrChange w:id="2031" w:author="Vihari Réka" w:date="2018-11-29T22:12:00Z">
            <w:rPr>
              <w:rFonts w:cs="Times New Roman"/>
            </w:rPr>
          </w:rPrChange>
        </w:rPr>
        <w:t>Message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w:t>
      </w:r>
      <w:r w:rsidRPr="002A4383">
        <w:rPr>
          <w:rFonts w:cs="Times New Roman"/>
        </w:rPr>
        <w:lastRenderedPageBreak/>
        <w:t xml:space="preserve">Itt az Üzenetek menü alján található szövegdobozba írással, majd a Küldés gombra kattintással felküldhetjük üzenetünket a szerverre. De szerver oldalról is hozzá lehet adni új üzeneteket. </w:t>
      </w:r>
      <w:commentRangeEnd w:id="2004"/>
      <w:r w:rsidR="00C218CF">
        <w:rPr>
          <w:rStyle w:val="Jegyzethivatkozs"/>
        </w:rPr>
        <w:commentReference w:id="2004"/>
      </w:r>
    </w:p>
    <w:p w14:paraId="52BDB88C" w14:textId="77777777" w:rsidR="0052683C" w:rsidRDefault="0052683C">
      <w:pPr>
        <w:rPr>
          <w:ins w:id="2032" w:author="Vihari Réka" w:date="2018-11-23T20:49:00Z"/>
        </w:rPr>
        <w:pPrChange w:id="2033" w:author="Vihari Réka" w:date="2018-11-23T21:03:00Z">
          <w:pPr>
            <w:pStyle w:val="Cmsor2"/>
            <w:numPr>
              <w:ilvl w:val="1"/>
              <w:numId w:val="15"/>
            </w:numPr>
            <w:ind w:left="1080" w:hanging="360"/>
          </w:pPr>
        </w:pPrChange>
      </w:pPr>
    </w:p>
    <w:p w14:paraId="1C237A53" w14:textId="77777777" w:rsidR="00925971" w:rsidRPr="00925971" w:rsidRDefault="00925971">
      <w:pPr>
        <w:pPrChange w:id="2034" w:author="Vihari Réka" w:date="2018-11-23T20:49:00Z">
          <w:pPr>
            <w:pStyle w:val="Cmsor2"/>
            <w:numPr>
              <w:ilvl w:val="1"/>
              <w:numId w:val="15"/>
            </w:numPr>
            <w:ind w:left="1080" w:hanging="360"/>
          </w:pPr>
        </w:pPrChange>
      </w:pPr>
    </w:p>
    <w:p w14:paraId="1D62C970" w14:textId="704B2707" w:rsidR="00CF6166" w:rsidRPr="00A25C5E" w:rsidDel="002052A4" w:rsidRDefault="00B51D2C" w:rsidP="00B51D2C">
      <w:pPr>
        <w:pStyle w:val="Cmsor2"/>
        <w:rPr>
          <w:moveFrom w:id="2035" w:author="Vihari Réka" w:date="2018-11-22T10:35:00Z"/>
        </w:rPr>
        <w:pPrChange w:id="2036" w:author="Vihari Réka" w:date="2018-11-30T21:33:00Z">
          <w:pPr>
            <w:spacing w:after="120" w:line="360" w:lineRule="auto"/>
            <w:ind w:firstLine="720"/>
            <w:jc w:val="both"/>
          </w:pPr>
        </w:pPrChange>
      </w:pPr>
      <w:bookmarkStart w:id="2037" w:name="_Toc531377902"/>
      <w:ins w:id="2038" w:author="Vihari Réka" w:date="2018-11-30T21:45:00Z">
        <w:r>
          <w:t>5.2</w:t>
        </w:r>
        <w:bookmarkEnd w:id="2037"/>
        <w:r>
          <w:t xml:space="preserve"> </w:t>
        </w:r>
      </w:ins>
      <w:moveFromRangeStart w:id="2039" w:author="Vihari Réka" w:date="2018-11-22T10:35:00Z" w:name="move530646271"/>
      <w:moveFrom w:id="2040" w:author="Vihari Réka" w:date="2018-11-22T10:35:00Z">
        <w:r w:rsidR="00CF6166"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2041" w:name="_Toc530833070"/>
        <w:bookmarkStart w:id="2042" w:name="_Toc530833399"/>
        <w:bookmarkStart w:id="2043" w:name="_Toc531375413"/>
        <w:bookmarkStart w:id="2044" w:name="_Toc531375566"/>
        <w:bookmarkStart w:id="2045" w:name="_Toc531375705"/>
        <w:bookmarkStart w:id="2046" w:name="_Toc531376377"/>
        <w:bookmarkEnd w:id="2041"/>
        <w:bookmarkEnd w:id="2042"/>
        <w:bookmarkEnd w:id="2043"/>
        <w:bookmarkEnd w:id="2044"/>
        <w:bookmarkEnd w:id="2045"/>
        <w:bookmarkEnd w:id="2046"/>
      </w:moveFrom>
    </w:p>
    <w:p w14:paraId="71D6849B" w14:textId="34B93E97" w:rsidR="00CF6166" w:rsidRPr="00A25C5E" w:rsidDel="002052A4" w:rsidRDefault="00CF6166" w:rsidP="00B51D2C">
      <w:pPr>
        <w:pStyle w:val="Cmsor2"/>
        <w:rPr>
          <w:moveFrom w:id="2047" w:author="Vihari Réka" w:date="2018-11-22T10:35:00Z"/>
        </w:rPr>
        <w:pPrChange w:id="2048" w:author="Vihari Réka" w:date="2018-11-30T21:33:00Z">
          <w:pPr>
            <w:spacing w:after="120" w:line="360" w:lineRule="auto"/>
            <w:ind w:firstLine="720"/>
            <w:jc w:val="both"/>
          </w:pPr>
        </w:pPrChange>
      </w:pPr>
      <w:moveFrom w:id="2049"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2050" w:name="_Toc530833071"/>
        <w:bookmarkStart w:id="2051" w:name="_Toc530833400"/>
        <w:bookmarkStart w:id="2052" w:name="_Toc531375414"/>
        <w:bookmarkStart w:id="2053" w:name="_Toc531375567"/>
        <w:bookmarkStart w:id="2054" w:name="_Toc531375706"/>
        <w:bookmarkStart w:id="2055" w:name="_Toc531376378"/>
        <w:bookmarkEnd w:id="2050"/>
        <w:bookmarkEnd w:id="2051"/>
        <w:bookmarkEnd w:id="2052"/>
        <w:bookmarkEnd w:id="2053"/>
        <w:bookmarkEnd w:id="2054"/>
        <w:bookmarkEnd w:id="2055"/>
      </w:moveFrom>
    </w:p>
    <w:p w14:paraId="4DAA33FB" w14:textId="36E8751B" w:rsidR="00DE6284" w:rsidRPr="00A25C5E" w:rsidDel="002052A4" w:rsidRDefault="00DE6284" w:rsidP="00B51D2C">
      <w:pPr>
        <w:pStyle w:val="Cmsor2"/>
        <w:rPr>
          <w:moveFrom w:id="2056" w:author="Vihari Réka" w:date="2018-11-22T10:35:00Z"/>
        </w:rPr>
        <w:pPrChange w:id="2057" w:author="Vihari Réka" w:date="2018-11-30T21:33:00Z">
          <w:pPr>
            <w:spacing w:after="120" w:line="360" w:lineRule="auto"/>
            <w:ind w:firstLine="720"/>
            <w:jc w:val="both"/>
          </w:pPr>
        </w:pPrChange>
      </w:pPr>
      <w:commentRangeStart w:id="2058"/>
      <w:moveFrom w:id="2059" w:author="Vihari Réka" w:date="2018-11-22T10:35:00Z">
        <w:r w:rsidRPr="00A25C5E" w:rsidDel="002052A4">
          <w:t xml:space="preserve">Az adatbázisba belépésre a localhost-on futó JHipster frontend-en van lehetőség. Az Administration fülön lévő Database választásával. </w:t>
        </w:r>
        <w:commentRangeEnd w:id="2058"/>
        <w:r w:rsidR="00626866" w:rsidRPr="00A25C5E" w:rsidDel="002052A4">
          <w:rPr>
            <w:rPrChange w:id="2060" w:author="Vihari Réka" w:date="2018-11-24T14:27:00Z">
              <w:rPr>
                <w:rStyle w:val="Jegyzethivatkozs"/>
              </w:rPr>
            </w:rPrChange>
          </w:rPr>
          <w:commentReference w:id="2058"/>
        </w:r>
        <w:bookmarkStart w:id="2061" w:name="_Toc530833072"/>
        <w:bookmarkStart w:id="2062" w:name="_Toc530833401"/>
        <w:bookmarkStart w:id="2063" w:name="_Toc531375415"/>
        <w:bookmarkStart w:id="2064" w:name="_Toc531375568"/>
        <w:bookmarkStart w:id="2065" w:name="_Toc531375707"/>
        <w:bookmarkStart w:id="2066" w:name="_Toc531376379"/>
        <w:bookmarkEnd w:id="2061"/>
        <w:bookmarkEnd w:id="2062"/>
        <w:bookmarkEnd w:id="2063"/>
        <w:bookmarkEnd w:id="2064"/>
        <w:bookmarkEnd w:id="2065"/>
        <w:bookmarkEnd w:id="2066"/>
      </w:moveFrom>
    </w:p>
    <w:p w14:paraId="1598FFD3" w14:textId="340159A8" w:rsidR="00DE6284" w:rsidRPr="00A25C5E" w:rsidDel="002052A4" w:rsidRDefault="00DE6284" w:rsidP="00B51D2C">
      <w:pPr>
        <w:pStyle w:val="Cmsor2"/>
        <w:rPr>
          <w:moveFrom w:id="2067" w:author="Vihari Réka" w:date="2018-11-22T10:35:00Z"/>
        </w:rPr>
        <w:pPrChange w:id="2068" w:author="Vihari Réka" w:date="2018-11-30T21:33:00Z">
          <w:pPr>
            <w:spacing w:after="120" w:line="360" w:lineRule="auto"/>
            <w:ind w:firstLine="720"/>
            <w:jc w:val="both"/>
          </w:pPr>
        </w:pPrChange>
      </w:pPr>
      <w:moveFrom w:id="2069"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2070" w:name="_Toc530833073"/>
        <w:bookmarkStart w:id="2071" w:name="_Toc530833402"/>
        <w:bookmarkStart w:id="2072" w:name="_Toc531375416"/>
        <w:bookmarkStart w:id="2073" w:name="_Toc531375569"/>
        <w:bookmarkStart w:id="2074" w:name="_Toc531375708"/>
        <w:bookmarkStart w:id="2075" w:name="_Toc531376380"/>
        <w:bookmarkEnd w:id="2070"/>
        <w:bookmarkEnd w:id="2071"/>
        <w:bookmarkEnd w:id="2072"/>
        <w:bookmarkEnd w:id="2073"/>
        <w:bookmarkEnd w:id="2074"/>
        <w:bookmarkEnd w:id="2075"/>
      </w:moveFrom>
    </w:p>
    <w:p w14:paraId="299AFAC0" w14:textId="67600702" w:rsidR="00DE6284" w:rsidDel="002052A4" w:rsidRDefault="00DE6284" w:rsidP="00B51D2C">
      <w:pPr>
        <w:pStyle w:val="Cmsor2"/>
        <w:rPr>
          <w:moveFrom w:id="2076" w:author="Vihari Réka" w:date="2018-11-22T10:35:00Z"/>
        </w:rPr>
        <w:pPrChange w:id="2077" w:author="Vihari Réka" w:date="2018-11-30T21:33:00Z">
          <w:pPr/>
        </w:pPrChange>
      </w:pPr>
      <w:moveFrom w:id="2078"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2079" w:name="_Toc530833074"/>
        <w:bookmarkStart w:id="2080" w:name="_Toc530833403"/>
        <w:bookmarkStart w:id="2081" w:name="_Toc531375417"/>
        <w:bookmarkStart w:id="2082" w:name="_Toc531375570"/>
        <w:bookmarkStart w:id="2083" w:name="_Toc531375709"/>
        <w:bookmarkStart w:id="2084" w:name="_Toc531376381"/>
        <w:bookmarkEnd w:id="2079"/>
        <w:bookmarkEnd w:id="2080"/>
        <w:bookmarkEnd w:id="2081"/>
        <w:bookmarkEnd w:id="2082"/>
        <w:bookmarkEnd w:id="2083"/>
        <w:bookmarkEnd w:id="2084"/>
      </w:moveFrom>
    </w:p>
    <w:p w14:paraId="39925AF6" w14:textId="69F9B682" w:rsidR="00DE6284" w:rsidDel="002052A4" w:rsidRDefault="00DE6284" w:rsidP="00B51D2C">
      <w:pPr>
        <w:pStyle w:val="Cmsor2"/>
        <w:rPr>
          <w:moveFrom w:id="2085" w:author="Vihari Réka" w:date="2018-11-22T10:35:00Z"/>
        </w:rPr>
        <w:pPrChange w:id="2086" w:author="Vihari Réka" w:date="2018-11-30T21:33:00Z">
          <w:pPr/>
        </w:pPrChange>
      </w:pPr>
      <w:bookmarkStart w:id="2087" w:name="_Toc530833075"/>
      <w:bookmarkStart w:id="2088" w:name="_Toc530833404"/>
      <w:bookmarkStart w:id="2089" w:name="_Toc531375418"/>
      <w:bookmarkStart w:id="2090" w:name="_Toc531375571"/>
      <w:bookmarkStart w:id="2091" w:name="_Toc531375710"/>
      <w:bookmarkStart w:id="2092" w:name="_Toc531376382"/>
      <w:bookmarkEnd w:id="2087"/>
      <w:bookmarkEnd w:id="2088"/>
      <w:bookmarkEnd w:id="2089"/>
      <w:bookmarkEnd w:id="2090"/>
      <w:bookmarkEnd w:id="2091"/>
      <w:bookmarkEnd w:id="2092"/>
    </w:p>
    <w:p w14:paraId="3EB86696" w14:textId="214F5182" w:rsidR="00DE6284" w:rsidRPr="00A25C5E" w:rsidDel="002052A4" w:rsidRDefault="00DE6284" w:rsidP="00B51D2C">
      <w:pPr>
        <w:pStyle w:val="Cmsor2"/>
        <w:rPr>
          <w:moveFrom w:id="2093" w:author="Vihari Réka" w:date="2018-11-22T10:35:00Z"/>
        </w:rPr>
        <w:pPrChange w:id="2094" w:author="Vihari Réka" w:date="2018-11-30T21:33:00Z">
          <w:pPr>
            <w:spacing w:after="120" w:line="360" w:lineRule="auto"/>
            <w:ind w:firstLine="720"/>
            <w:jc w:val="both"/>
          </w:pPr>
        </w:pPrChange>
      </w:pPr>
      <w:moveFrom w:id="2095" w:author="Vihari Réka" w:date="2018-11-22T10:35:00Z">
        <w:r w:rsidRPr="00A25C5E" w:rsidDel="002052A4">
          <w:t xml:space="preserve">Az adatbázis oldalán találhatunk példa SQL kódokat is, melyek lefedik a legtöbbször kiadott utasításokat. </w:t>
        </w:r>
        <w:bookmarkStart w:id="2096" w:name="_Toc530833076"/>
        <w:bookmarkStart w:id="2097" w:name="_Toc530833405"/>
        <w:bookmarkStart w:id="2098" w:name="_Toc531375419"/>
        <w:bookmarkStart w:id="2099" w:name="_Toc531375572"/>
        <w:bookmarkStart w:id="2100" w:name="_Toc531375711"/>
        <w:bookmarkStart w:id="2101" w:name="_Toc531376383"/>
        <w:bookmarkEnd w:id="2096"/>
        <w:bookmarkEnd w:id="2097"/>
        <w:bookmarkEnd w:id="2098"/>
        <w:bookmarkEnd w:id="2099"/>
        <w:bookmarkEnd w:id="2100"/>
        <w:bookmarkEnd w:id="2101"/>
      </w:moveFrom>
    </w:p>
    <w:p w14:paraId="43444C74" w14:textId="0AC18F19" w:rsidR="00DE6284" w:rsidDel="002052A4" w:rsidRDefault="00DE6284" w:rsidP="00B51D2C">
      <w:pPr>
        <w:pStyle w:val="Cmsor2"/>
        <w:rPr>
          <w:moveFrom w:id="2102" w:author="Vihari Réka" w:date="2018-11-22T10:35:00Z"/>
        </w:rPr>
        <w:pPrChange w:id="2103" w:author="Vihari Réka" w:date="2018-11-30T21:33:00Z">
          <w:pPr>
            <w:jc w:val="center"/>
          </w:pPr>
        </w:pPrChange>
      </w:pPr>
      <w:moveFrom w:id="2104"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2105" w:name="_Toc530833077"/>
        <w:bookmarkStart w:id="2106" w:name="_Toc530833406"/>
        <w:bookmarkStart w:id="2107" w:name="_Toc531375420"/>
        <w:bookmarkStart w:id="2108" w:name="_Toc531375573"/>
        <w:bookmarkStart w:id="2109" w:name="_Toc531375712"/>
        <w:bookmarkStart w:id="2110" w:name="_Toc531376384"/>
        <w:bookmarkEnd w:id="2105"/>
        <w:bookmarkEnd w:id="2106"/>
        <w:bookmarkEnd w:id="2107"/>
        <w:bookmarkEnd w:id="2108"/>
        <w:bookmarkEnd w:id="2109"/>
        <w:bookmarkEnd w:id="2110"/>
      </w:moveFrom>
    </w:p>
    <w:p w14:paraId="2E35CE51" w14:textId="3E9B6183" w:rsidR="00A4098C" w:rsidDel="002052A4" w:rsidRDefault="00A4098C" w:rsidP="00B51D2C">
      <w:pPr>
        <w:pStyle w:val="Cmsor2"/>
        <w:rPr>
          <w:moveFrom w:id="2111" w:author="Vihari Réka" w:date="2018-11-22T10:35:00Z"/>
        </w:rPr>
        <w:pPrChange w:id="2112" w:author="Vihari Réka" w:date="2018-11-30T21:33:00Z">
          <w:pPr>
            <w:jc w:val="center"/>
          </w:pPr>
        </w:pPrChange>
      </w:pPr>
      <w:bookmarkStart w:id="2113" w:name="_Toc530833078"/>
      <w:bookmarkStart w:id="2114" w:name="_Toc530833407"/>
      <w:bookmarkStart w:id="2115" w:name="_Toc531375421"/>
      <w:bookmarkStart w:id="2116" w:name="_Toc531375574"/>
      <w:bookmarkStart w:id="2117" w:name="_Toc531375713"/>
      <w:bookmarkStart w:id="2118" w:name="_Toc531376385"/>
      <w:bookmarkEnd w:id="2113"/>
      <w:bookmarkEnd w:id="2114"/>
      <w:bookmarkEnd w:id="2115"/>
      <w:bookmarkEnd w:id="2116"/>
      <w:bookmarkEnd w:id="2117"/>
      <w:bookmarkEnd w:id="2118"/>
    </w:p>
    <w:moveFromRangeEnd w:id="2039"/>
    <w:p w14:paraId="6138BA89" w14:textId="1BF892CF" w:rsidR="00A4098C" w:rsidRPr="00A25C5E" w:rsidRDefault="00A4098C" w:rsidP="00B51D2C">
      <w:pPr>
        <w:pStyle w:val="Cmsor2"/>
        <w:rPr>
          <w:rPrChange w:id="2119" w:author="Vihari Réka" w:date="2018-11-24T14:27:00Z">
            <w:rPr>
              <w:rFonts w:cs="Arial"/>
              <w:b/>
              <w:bCs/>
              <w:sz w:val="28"/>
              <w:szCs w:val="26"/>
            </w:rPr>
          </w:rPrChange>
        </w:rPr>
        <w:pPrChange w:id="2120" w:author="Vihari Réka" w:date="2018-11-30T21:33:00Z">
          <w:pPr/>
        </w:pPrChange>
      </w:pPr>
      <w:del w:id="2121" w:author="Vihari Réka" w:date="2018-11-24T14:27:00Z">
        <w:r w:rsidRPr="00A25C5E" w:rsidDel="00A25C5E">
          <w:rPr>
            <w:rPrChange w:id="2122" w:author="Vihari Réka" w:date="2018-11-24T14:27:00Z">
              <w:rPr>
                <w:b/>
                <w:bCs/>
                <w:sz w:val="28"/>
                <w:szCs w:val="26"/>
              </w:rPr>
            </w:rPrChange>
          </w:rPr>
          <w:delText>5.2</w:delText>
        </w:r>
      </w:del>
      <w:del w:id="2123" w:author="Vihari Réka" w:date="2018-11-22T23:46:00Z">
        <w:r w:rsidRPr="00A25C5E" w:rsidDel="00D1686B">
          <w:rPr>
            <w:rPrChange w:id="2124" w:author="Vihari Réka" w:date="2018-11-24T14:27:00Z">
              <w:rPr>
                <w:b/>
                <w:bCs/>
                <w:sz w:val="28"/>
                <w:szCs w:val="26"/>
              </w:rPr>
            </w:rPrChange>
          </w:rPr>
          <w:delText xml:space="preserve">.1 </w:delText>
        </w:r>
      </w:del>
      <w:bookmarkStart w:id="2125" w:name="_Toc531377903"/>
      <w:r w:rsidR="0039020A" w:rsidRPr="00A25C5E">
        <w:rPr>
          <w:rPrChange w:id="2126" w:author="Vihari Réka" w:date="2018-11-24T14:27:00Z">
            <w:rPr>
              <w:b/>
              <w:bCs/>
              <w:sz w:val="28"/>
              <w:szCs w:val="26"/>
            </w:rPr>
          </w:rPrChange>
        </w:rPr>
        <w:t>Kommunikáció a szerverrel</w:t>
      </w:r>
      <w:bookmarkEnd w:id="2125"/>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w:t>
      </w:r>
      <w:proofErr w:type="gramStart"/>
      <w:r w:rsidRPr="00945E8E">
        <w:rPr>
          <w:rFonts w:cs="Times New Roman"/>
        </w:rPr>
        <w:t>név:érték</w:t>
      </w:r>
      <w:proofErr w:type="gramEnd"/>
      <w:r w:rsidRPr="00945E8E">
        <w:rPr>
          <w:rFonts w:cs="Times New Roman"/>
        </w:rPr>
        <w:t xml:space="preserve">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033E23EB" w:rsidR="00A4098C" w:rsidRPr="00B51D2C" w:rsidRDefault="00B51D2C" w:rsidP="00B51D2C">
      <w:pPr>
        <w:pStyle w:val="Kpalrs"/>
        <w:spacing w:before="120" w:after="240" w:line="360" w:lineRule="auto"/>
        <w:jc w:val="center"/>
        <w:rPr>
          <w:rFonts w:cs="Times New Roman"/>
          <w:b/>
          <w:bCs/>
          <w:i w:val="0"/>
          <w:iCs w:val="0"/>
          <w:color w:val="auto"/>
          <w:sz w:val="20"/>
          <w:szCs w:val="20"/>
          <w:rPrChange w:id="2127" w:author="Vihari Réka" w:date="2018-11-30T21:46:00Z">
            <w:rPr/>
          </w:rPrChange>
        </w:rPr>
        <w:pPrChange w:id="2128" w:author="Vihari Réka" w:date="2018-11-30T21:46:00Z">
          <w:pPr>
            <w:pStyle w:val="Kpalrs"/>
            <w:jc w:val="center"/>
          </w:pPr>
        </w:pPrChange>
      </w:pPr>
      <w:ins w:id="2129" w:author="Vihari Réka" w:date="2018-11-30T21:45:00Z">
        <w:r w:rsidRPr="00B51D2C">
          <w:rPr>
            <w:rFonts w:cs="Times New Roman"/>
            <w:b/>
            <w:bCs/>
            <w:i w:val="0"/>
            <w:iCs w:val="0"/>
            <w:color w:val="auto"/>
            <w:sz w:val="20"/>
            <w:szCs w:val="20"/>
            <w:rPrChange w:id="2130" w:author="Vihari Réka" w:date="2018-11-30T21:46:00Z">
              <w:rPr>
                <w:noProof/>
              </w:rPr>
            </w:rPrChange>
          </w:rPr>
          <w:fldChar w:fldCharType="begin"/>
        </w:r>
        <w:r w:rsidRPr="00B51D2C">
          <w:rPr>
            <w:rFonts w:cs="Times New Roman"/>
            <w:b/>
            <w:bCs/>
            <w:i w:val="0"/>
            <w:iCs w:val="0"/>
            <w:color w:val="auto"/>
            <w:sz w:val="20"/>
            <w:szCs w:val="20"/>
            <w:rPrChange w:id="2131" w:author="Vihari Réka" w:date="2018-11-30T21:46:00Z">
              <w:rPr>
                <w:noProof/>
              </w:rPr>
            </w:rPrChange>
          </w:rPr>
          <w:instrText xml:space="preserve"> STYLEREF 1 \s </w:instrText>
        </w:r>
      </w:ins>
      <w:r w:rsidRPr="00B51D2C">
        <w:rPr>
          <w:rFonts w:cs="Times New Roman"/>
          <w:b/>
          <w:bCs/>
          <w:i w:val="0"/>
          <w:iCs w:val="0"/>
          <w:color w:val="auto"/>
          <w:sz w:val="20"/>
          <w:szCs w:val="20"/>
          <w:rPrChange w:id="2132" w:author="Vihari Réka" w:date="2018-11-30T21:46:00Z">
            <w:rPr>
              <w:noProof/>
            </w:rPr>
          </w:rPrChange>
        </w:rPr>
        <w:fldChar w:fldCharType="separate"/>
      </w:r>
      <w:r w:rsidR="00DD781E">
        <w:rPr>
          <w:rFonts w:cs="Times New Roman"/>
          <w:b/>
          <w:bCs/>
          <w:i w:val="0"/>
          <w:iCs w:val="0"/>
          <w:noProof/>
          <w:color w:val="auto"/>
          <w:sz w:val="20"/>
          <w:szCs w:val="20"/>
        </w:rPr>
        <w:t>5</w:t>
      </w:r>
      <w:ins w:id="2133" w:author="Vihari Réka" w:date="2018-11-30T21:45:00Z">
        <w:r w:rsidRPr="00B51D2C">
          <w:rPr>
            <w:rFonts w:cs="Times New Roman"/>
            <w:b/>
            <w:bCs/>
            <w:i w:val="0"/>
            <w:iCs w:val="0"/>
            <w:color w:val="auto"/>
            <w:sz w:val="20"/>
            <w:szCs w:val="20"/>
            <w:rPrChange w:id="2134" w:author="Vihari Réka" w:date="2018-11-30T21:46:00Z">
              <w:rPr>
                <w:noProof/>
              </w:rPr>
            </w:rPrChange>
          </w:rPr>
          <w:fldChar w:fldCharType="end"/>
        </w:r>
        <w:r w:rsidRPr="00B51D2C">
          <w:rPr>
            <w:rFonts w:cs="Times New Roman"/>
            <w:b/>
            <w:bCs/>
            <w:i w:val="0"/>
            <w:iCs w:val="0"/>
            <w:color w:val="auto"/>
            <w:sz w:val="20"/>
            <w:szCs w:val="20"/>
            <w:rPrChange w:id="2135" w:author="Vihari Réka" w:date="2018-11-30T21:46:00Z">
              <w:rPr>
                <w:noProof/>
              </w:rPr>
            </w:rPrChange>
          </w:rPr>
          <w:t>.</w:t>
        </w:r>
        <w:r w:rsidRPr="00B51D2C">
          <w:rPr>
            <w:rFonts w:cs="Times New Roman"/>
            <w:b/>
            <w:bCs/>
            <w:i w:val="0"/>
            <w:iCs w:val="0"/>
            <w:color w:val="auto"/>
            <w:sz w:val="20"/>
            <w:szCs w:val="20"/>
            <w:rPrChange w:id="2136" w:author="Vihari Réka" w:date="2018-11-30T21:46:00Z">
              <w:rPr>
                <w:noProof/>
              </w:rPr>
            </w:rPrChange>
          </w:rPr>
          <w:fldChar w:fldCharType="begin"/>
        </w:r>
        <w:r w:rsidRPr="00B51D2C">
          <w:rPr>
            <w:rFonts w:cs="Times New Roman"/>
            <w:b/>
            <w:bCs/>
            <w:i w:val="0"/>
            <w:iCs w:val="0"/>
            <w:color w:val="auto"/>
            <w:sz w:val="20"/>
            <w:szCs w:val="20"/>
            <w:rPrChange w:id="2137" w:author="Vihari Réka" w:date="2018-11-30T21:46:00Z">
              <w:rPr>
                <w:noProof/>
              </w:rPr>
            </w:rPrChange>
          </w:rPr>
          <w:instrText xml:space="preserve"> SEQ ábra \* ARABIC \s 1 </w:instrText>
        </w:r>
      </w:ins>
      <w:r w:rsidRPr="00B51D2C">
        <w:rPr>
          <w:rFonts w:cs="Times New Roman"/>
          <w:b/>
          <w:bCs/>
          <w:i w:val="0"/>
          <w:iCs w:val="0"/>
          <w:color w:val="auto"/>
          <w:sz w:val="20"/>
          <w:szCs w:val="20"/>
          <w:rPrChange w:id="2138" w:author="Vihari Réka" w:date="2018-11-30T21:46:00Z">
            <w:rPr>
              <w:noProof/>
            </w:rPr>
          </w:rPrChange>
        </w:rPr>
        <w:fldChar w:fldCharType="separate"/>
      </w:r>
      <w:ins w:id="2139" w:author="Vihari Réka" w:date="2018-12-03T11:50:00Z">
        <w:r w:rsidR="00DD781E">
          <w:rPr>
            <w:rFonts w:cs="Times New Roman"/>
            <w:b/>
            <w:bCs/>
            <w:i w:val="0"/>
            <w:iCs w:val="0"/>
            <w:noProof/>
            <w:color w:val="auto"/>
            <w:sz w:val="20"/>
            <w:szCs w:val="20"/>
          </w:rPr>
          <w:t>2</w:t>
        </w:r>
      </w:ins>
      <w:ins w:id="2140" w:author="Vihari Réka" w:date="2018-11-30T21:45:00Z">
        <w:r w:rsidRPr="00B51D2C">
          <w:rPr>
            <w:rFonts w:cs="Times New Roman"/>
            <w:b/>
            <w:bCs/>
            <w:i w:val="0"/>
            <w:iCs w:val="0"/>
            <w:color w:val="auto"/>
            <w:sz w:val="20"/>
            <w:szCs w:val="20"/>
            <w:rPrChange w:id="2141" w:author="Vihari Réka" w:date="2018-11-30T21:46:00Z">
              <w:rPr>
                <w:noProof/>
              </w:rPr>
            </w:rPrChange>
          </w:rPr>
          <w:fldChar w:fldCharType="end"/>
        </w:r>
      </w:ins>
      <w:del w:id="2142" w:author="Vihari Réka" w:date="2018-11-30T21:36:00Z">
        <w:r w:rsidR="005512CB" w:rsidRPr="00B51D2C" w:rsidDel="00B51D2C">
          <w:rPr>
            <w:rFonts w:cs="Times New Roman"/>
            <w:b/>
            <w:bCs/>
            <w:i w:val="0"/>
            <w:iCs w:val="0"/>
            <w:color w:val="auto"/>
            <w:sz w:val="20"/>
            <w:szCs w:val="20"/>
            <w:rPrChange w:id="2143" w:author="Vihari Réka" w:date="2018-11-30T21:46:00Z">
              <w:rPr>
                <w:noProof/>
              </w:rPr>
            </w:rPrChange>
          </w:rPr>
          <w:fldChar w:fldCharType="begin"/>
        </w:r>
        <w:r w:rsidR="005512CB" w:rsidRPr="00B51D2C" w:rsidDel="00B51D2C">
          <w:rPr>
            <w:rFonts w:cs="Times New Roman"/>
            <w:b/>
            <w:bCs/>
            <w:i w:val="0"/>
            <w:iCs w:val="0"/>
            <w:color w:val="auto"/>
            <w:sz w:val="20"/>
            <w:szCs w:val="20"/>
            <w:rPrChange w:id="2144" w:author="Vihari Réka" w:date="2018-11-30T21:46:00Z">
              <w:rPr>
                <w:noProof/>
              </w:rPr>
            </w:rPrChange>
          </w:rPr>
          <w:delInstrText xml:space="preserve"> STYLEREF 1 \s </w:delInstrText>
        </w:r>
        <w:r w:rsidR="005512CB" w:rsidRPr="00B51D2C" w:rsidDel="00B51D2C">
          <w:rPr>
            <w:rFonts w:cs="Times New Roman"/>
            <w:b/>
            <w:bCs/>
            <w:i w:val="0"/>
            <w:iCs w:val="0"/>
            <w:color w:val="auto"/>
            <w:sz w:val="20"/>
            <w:szCs w:val="20"/>
            <w:rPrChange w:id="2145" w:author="Vihari Réka" w:date="2018-11-30T21:46:00Z">
              <w:rPr>
                <w:noProof/>
              </w:rPr>
            </w:rPrChange>
          </w:rPr>
          <w:fldChar w:fldCharType="separate"/>
        </w:r>
        <w:r w:rsidR="000B295A" w:rsidRPr="00B51D2C" w:rsidDel="00B51D2C">
          <w:rPr>
            <w:rFonts w:cs="Times New Roman"/>
            <w:b/>
            <w:bCs/>
            <w:i w:val="0"/>
            <w:iCs w:val="0"/>
            <w:color w:val="auto"/>
            <w:sz w:val="20"/>
            <w:szCs w:val="20"/>
            <w:rPrChange w:id="2146" w:author="Vihari Réka" w:date="2018-11-30T21:46:00Z">
              <w:rPr>
                <w:noProof/>
              </w:rPr>
            </w:rPrChange>
          </w:rPr>
          <w:delText>5</w:delText>
        </w:r>
        <w:r w:rsidR="005512CB" w:rsidRPr="00B51D2C" w:rsidDel="00B51D2C">
          <w:rPr>
            <w:rFonts w:cs="Times New Roman"/>
            <w:b/>
            <w:bCs/>
            <w:i w:val="0"/>
            <w:iCs w:val="0"/>
            <w:color w:val="auto"/>
            <w:sz w:val="20"/>
            <w:szCs w:val="20"/>
            <w:rPrChange w:id="2147" w:author="Vihari Réka" w:date="2018-11-30T21:46:00Z">
              <w:rPr>
                <w:noProof/>
              </w:rPr>
            </w:rPrChange>
          </w:rPr>
          <w:fldChar w:fldCharType="end"/>
        </w:r>
        <w:r w:rsidR="000B295A" w:rsidRPr="00B51D2C" w:rsidDel="00B51D2C">
          <w:rPr>
            <w:rFonts w:cs="Times New Roman"/>
            <w:b/>
            <w:bCs/>
            <w:i w:val="0"/>
            <w:iCs w:val="0"/>
            <w:color w:val="auto"/>
            <w:sz w:val="20"/>
            <w:szCs w:val="20"/>
            <w:rPrChange w:id="2148" w:author="Vihari Réka" w:date="2018-11-30T21:46:00Z">
              <w:rPr/>
            </w:rPrChange>
          </w:rPr>
          <w:delText>.</w:delText>
        </w:r>
        <w:r w:rsidR="005512CB" w:rsidRPr="00B51D2C" w:rsidDel="00B51D2C">
          <w:rPr>
            <w:rFonts w:cs="Times New Roman"/>
            <w:b/>
            <w:bCs/>
            <w:i w:val="0"/>
            <w:iCs w:val="0"/>
            <w:color w:val="auto"/>
            <w:sz w:val="20"/>
            <w:szCs w:val="20"/>
            <w:rPrChange w:id="2149" w:author="Vihari Réka" w:date="2018-11-30T21:46:00Z">
              <w:rPr>
                <w:noProof/>
              </w:rPr>
            </w:rPrChange>
          </w:rPr>
          <w:fldChar w:fldCharType="begin"/>
        </w:r>
        <w:r w:rsidR="005512CB" w:rsidRPr="00B51D2C" w:rsidDel="00B51D2C">
          <w:rPr>
            <w:rFonts w:cs="Times New Roman"/>
            <w:b/>
            <w:bCs/>
            <w:i w:val="0"/>
            <w:iCs w:val="0"/>
            <w:color w:val="auto"/>
            <w:sz w:val="20"/>
            <w:szCs w:val="20"/>
            <w:rPrChange w:id="2150" w:author="Vihari Réka" w:date="2018-11-30T21:46:00Z">
              <w:rPr>
                <w:noProof/>
              </w:rPr>
            </w:rPrChange>
          </w:rPr>
          <w:delInstrText xml:space="preserve"> SEQ ábra \* ARABIC \s 1 </w:delInstrText>
        </w:r>
        <w:r w:rsidR="005512CB" w:rsidRPr="00B51D2C" w:rsidDel="00B51D2C">
          <w:rPr>
            <w:rFonts w:cs="Times New Roman"/>
            <w:b/>
            <w:bCs/>
            <w:i w:val="0"/>
            <w:iCs w:val="0"/>
            <w:color w:val="auto"/>
            <w:sz w:val="20"/>
            <w:szCs w:val="20"/>
            <w:rPrChange w:id="2151" w:author="Vihari Réka" w:date="2018-11-30T21:46:00Z">
              <w:rPr>
                <w:noProof/>
              </w:rPr>
            </w:rPrChange>
          </w:rPr>
          <w:fldChar w:fldCharType="separate"/>
        </w:r>
        <w:r w:rsidR="000B295A" w:rsidRPr="00B51D2C" w:rsidDel="00B51D2C">
          <w:rPr>
            <w:rFonts w:cs="Times New Roman"/>
            <w:b/>
            <w:bCs/>
            <w:i w:val="0"/>
            <w:iCs w:val="0"/>
            <w:color w:val="auto"/>
            <w:sz w:val="20"/>
            <w:szCs w:val="20"/>
            <w:rPrChange w:id="2152" w:author="Vihari Réka" w:date="2018-11-30T21:46:00Z">
              <w:rPr>
                <w:noProof/>
              </w:rPr>
            </w:rPrChange>
          </w:rPr>
          <w:delText>1</w:delText>
        </w:r>
        <w:r w:rsidR="005512CB" w:rsidRPr="00B51D2C" w:rsidDel="00B51D2C">
          <w:rPr>
            <w:rFonts w:cs="Times New Roman"/>
            <w:b/>
            <w:bCs/>
            <w:i w:val="0"/>
            <w:iCs w:val="0"/>
            <w:color w:val="auto"/>
            <w:sz w:val="20"/>
            <w:szCs w:val="20"/>
            <w:rPrChange w:id="2153" w:author="Vihari Réka" w:date="2018-11-30T21:46:00Z">
              <w:rPr>
                <w:noProof/>
              </w:rPr>
            </w:rPrChange>
          </w:rPr>
          <w:fldChar w:fldCharType="end"/>
        </w:r>
      </w:del>
      <w:r w:rsidR="000B295A" w:rsidRPr="00B51D2C">
        <w:rPr>
          <w:rFonts w:cs="Times New Roman"/>
          <w:b/>
          <w:bCs/>
          <w:i w:val="0"/>
          <w:iCs w:val="0"/>
          <w:color w:val="auto"/>
          <w:sz w:val="20"/>
          <w:szCs w:val="20"/>
          <w:rPrChange w:id="2154" w:author="Vihari Réka" w:date="2018-11-30T21:46:00Z">
            <w:rPr/>
          </w:rPrChange>
        </w:rPr>
        <w:t>. ábra JSON objektum felépítése</w:t>
      </w:r>
    </w:p>
    <w:p w14:paraId="44CEF95A" w14:textId="4CA3F60D" w:rsidR="00D1686B" w:rsidRDefault="00D1686B" w:rsidP="0039020A">
      <w:pPr>
        <w:jc w:val="center"/>
        <w:rPr>
          <w:ins w:id="2155" w:author="Vihari Réka" w:date="2018-11-22T23:56:00Z"/>
        </w:rPr>
      </w:pPr>
    </w:p>
    <w:p w14:paraId="49232F22" w14:textId="3BC59E53" w:rsidR="00D1686B" w:rsidRDefault="00D1686B">
      <w:pPr>
        <w:spacing w:after="120" w:line="360" w:lineRule="auto"/>
        <w:ind w:firstLine="720"/>
        <w:jc w:val="both"/>
        <w:rPr>
          <w:ins w:id="2156" w:author="Vihari Réka" w:date="2018-11-22T23:56:00Z"/>
        </w:rPr>
        <w:pPrChange w:id="2157" w:author="Vihari Réka" w:date="2018-11-22T23:56:00Z">
          <w:pPr>
            <w:jc w:val="center"/>
          </w:pPr>
        </w:pPrChange>
      </w:pPr>
      <w:ins w:id="2158" w:author="Vihari Réka" w:date="2018-11-22T23:56:00Z">
        <w:r>
          <w:t>A szerverrel történő kommunikáció megvalósításához az Al</w:t>
        </w:r>
      </w:ins>
      <w:ins w:id="2159" w:author="Illanicz Barnabás" w:date="2018-11-26T13:16:00Z">
        <w:r w:rsidR="002618B3">
          <w:t>a</w:t>
        </w:r>
      </w:ins>
      <w:ins w:id="2160" w:author="Vihari Réka" w:date="2018-11-22T23:56:00Z">
        <w:del w:id="2161" w:author="Illanicz Barnabás" w:date="2018-11-26T13:16:00Z">
          <w:r w:rsidDel="002618B3">
            <w:delText>o</w:delText>
          </w:r>
        </w:del>
        <w:r>
          <w:t xml:space="preserve">mofire-t használtam, mely technológiát már az előbbi fejezetben bemutattam. </w:t>
        </w:r>
      </w:ins>
    </w:p>
    <w:p w14:paraId="4430C9BB" w14:textId="722B6878" w:rsidR="00D1686B" w:rsidRDefault="00D1686B">
      <w:pPr>
        <w:spacing w:after="120" w:line="360" w:lineRule="auto"/>
        <w:ind w:firstLine="720"/>
        <w:jc w:val="both"/>
        <w:rPr>
          <w:ins w:id="2162" w:author="Vihari Réka" w:date="2018-11-23T00:00:00Z"/>
        </w:rPr>
        <w:pPrChange w:id="2163" w:author="Vihari Réka" w:date="2018-11-22T23:56:00Z">
          <w:pPr>
            <w:jc w:val="center"/>
          </w:pPr>
        </w:pPrChange>
      </w:pPr>
      <w:ins w:id="2164" w:author="Vihari Réka" w:date="2018-11-22T23:57:00Z">
        <w:r>
          <w:t>A megvalósításhoz létrehoztam egy NetworkManager osztály</w:t>
        </w:r>
      </w:ins>
      <w:ins w:id="2165" w:author="Illanicz Barnabás" w:date="2018-11-26T13:16:00Z">
        <w:r w:rsidR="00CE38FA">
          <w:t>t</w:t>
        </w:r>
      </w:ins>
      <w:ins w:id="2166" w:author="Vihari Réka" w:date="2018-11-22T23:57:00Z">
        <w:r>
          <w:t xml:space="preserve">, amely felépíti a kapcsolatot a szerverrel. </w:t>
        </w:r>
      </w:ins>
      <w:ins w:id="2167" w:author="Vihari Réka" w:date="2018-11-23T00:00:00Z">
        <w:r w:rsidR="000A706C">
          <w:t>A kérésekben</w:t>
        </w:r>
      </w:ins>
      <w:ins w:id="2168" w:author="Illanicz Barnabás" w:date="2018-11-26T13:18:00Z">
        <w:r w:rsidR="0030497A">
          <w:t xml:space="preserve"> </w:t>
        </w:r>
      </w:ins>
      <w:ins w:id="2169" w:author="Vihari Réka" w:date="2018-11-23T00:00:00Z">
        <w:del w:id="2170" w:author="Illanicz Barnabás" w:date="2018-11-26T13:18:00Z">
          <w:r w:rsidR="000A706C" w:rsidDel="0030497A">
            <w:delText xml:space="preserve">, </w:delText>
          </w:r>
        </w:del>
        <w:r w:rsidR="000A706C">
          <w:t>a megcímzett URL-ek</w:t>
        </w:r>
      </w:ins>
      <w:ins w:id="2171" w:author="Vihari Réka" w:date="2018-11-23T00:01:00Z">
        <w:r w:rsidR="000A706C">
          <w:t xml:space="preserve"> (végpontok)</w:t>
        </w:r>
      </w:ins>
      <w:ins w:id="2172" w:author="Vihari Réka" w:date="2018-11-23T00:00:00Z">
        <w:r w:rsidR="000A706C">
          <w:t xml:space="preserve"> vége változik, így ehhez létrehoztam egy felsorolást</w:t>
        </w:r>
      </w:ins>
      <w:ins w:id="2173" w:author="Illanicz Barnabás" w:date="2018-11-26T13:18:00Z">
        <w:r w:rsidR="0030497A">
          <w:t xml:space="preserve"> (enum-ot)</w:t>
        </w:r>
      </w:ins>
      <w:ins w:id="2174" w:author="Vihari Réka" w:date="2018-11-23T00:00:00Z">
        <w:r w:rsidR="000A706C">
          <w:t xml:space="preserve"> Endpoints</w:t>
        </w:r>
      </w:ins>
      <w:ins w:id="2175"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76" w:author="Vihari Réka" w:date="2018-11-22T23:58:00Z"/>
          <w:rPrChange w:id="2177" w:author="Vihari Réka" w:date="2018-11-30T20:55:00Z">
            <w:rPr>
              <w:ins w:id="2178" w:author="Vihari Réka" w:date="2018-11-22T23:58:00Z"/>
              <w:rFonts w:ascii="Helvetica" w:eastAsiaTheme="minorHAnsi" w:hAnsi="Helvetica" w:cs="Helvetica"/>
            </w:rPr>
          </w:rPrChange>
        </w:rPr>
        <w:pPrChange w:id="2179" w:author="Vihari Réka" w:date="2018-11-30T20:56:00Z">
          <w:pPr>
            <w:tabs>
              <w:tab w:val="left" w:pos="593"/>
            </w:tabs>
            <w:autoSpaceDE w:val="0"/>
            <w:autoSpaceDN w:val="0"/>
            <w:adjustRightInd w:val="0"/>
          </w:pPr>
        </w:pPrChange>
      </w:pPr>
      <w:ins w:id="2180" w:author="Vihari Réka" w:date="2018-11-22T23:58:00Z">
        <w:r w:rsidRPr="00CC342C">
          <w:rPr>
            <w:rPrChange w:id="2181" w:author="Vihari Réka" w:date="2018-11-30T20:55:00Z">
              <w:rPr>
                <w:rFonts w:ascii="Menlo" w:eastAsiaTheme="minorHAnsi" w:hAnsi="Menlo" w:cs="Menlo"/>
                <w:b/>
                <w:bCs/>
                <w:color w:val="9B2393"/>
              </w:rPr>
            </w:rPrChange>
          </w:rPr>
          <w:t>enum</w:t>
        </w:r>
        <w:r w:rsidRPr="00CC342C">
          <w:rPr>
            <w:rPrChange w:id="2182" w:author="Vihari Réka" w:date="2018-11-30T20:55:00Z">
              <w:rPr>
                <w:rFonts w:ascii="Menlo" w:eastAsiaTheme="minorHAnsi" w:hAnsi="Menlo" w:cs="Menlo"/>
                <w:color w:val="000000"/>
              </w:rPr>
            </w:rPrChange>
          </w:rPr>
          <w:t xml:space="preserve"> Endpoints: </w:t>
        </w:r>
        <w:r w:rsidRPr="00CC342C">
          <w:rPr>
            <w:rPrChange w:id="2183" w:author="Vihari Réka" w:date="2018-11-30T20:55:00Z">
              <w:rPr>
                <w:rFonts w:ascii="Menlo" w:eastAsiaTheme="minorHAnsi" w:hAnsi="Menlo" w:cs="Menlo"/>
                <w:color w:val="5C2699"/>
              </w:rPr>
            </w:rPrChange>
          </w:rPr>
          <w:t>String</w:t>
        </w:r>
        <w:r w:rsidRPr="00CC342C">
          <w:rPr>
            <w:rPrChange w:id="2184"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85" w:author="Vihari Réka" w:date="2018-11-22T23:58:00Z"/>
          <w:rPrChange w:id="2186" w:author="Vihari Réka" w:date="2018-11-30T20:55:00Z">
            <w:rPr>
              <w:ins w:id="2187" w:author="Vihari Réka" w:date="2018-11-22T23:58:00Z"/>
              <w:rFonts w:ascii="Helvetica" w:eastAsiaTheme="minorHAnsi" w:hAnsi="Helvetica" w:cs="Helvetica"/>
            </w:rPr>
          </w:rPrChange>
        </w:rPr>
        <w:pPrChange w:id="2188" w:author="Vihari Réka" w:date="2018-11-30T20:56:00Z">
          <w:pPr>
            <w:tabs>
              <w:tab w:val="left" w:pos="593"/>
            </w:tabs>
            <w:autoSpaceDE w:val="0"/>
            <w:autoSpaceDN w:val="0"/>
            <w:adjustRightInd w:val="0"/>
          </w:pPr>
        </w:pPrChange>
      </w:pPr>
      <w:ins w:id="2189" w:author="Vihari Réka" w:date="2018-11-22T23:58:00Z">
        <w:r w:rsidRPr="00CC342C">
          <w:rPr>
            <w:rPrChange w:id="2190" w:author="Vihari Réka" w:date="2018-11-30T20:55:00Z">
              <w:rPr>
                <w:rFonts w:ascii="Menlo" w:eastAsiaTheme="minorHAnsi" w:hAnsi="Menlo" w:cs="Menlo"/>
                <w:color w:val="000000"/>
              </w:rPr>
            </w:rPrChange>
          </w:rPr>
          <w:t xml:space="preserve">    </w:t>
        </w:r>
        <w:r w:rsidRPr="00CC342C">
          <w:rPr>
            <w:rPrChange w:id="2191" w:author="Vihari Réka" w:date="2018-11-30T20:55:00Z">
              <w:rPr>
                <w:rFonts w:ascii="Menlo" w:eastAsiaTheme="minorHAnsi" w:hAnsi="Menlo" w:cs="Menlo"/>
                <w:b/>
                <w:bCs/>
                <w:color w:val="9B2393"/>
              </w:rPr>
            </w:rPrChange>
          </w:rPr>
          <w:t>case</w:t>
        </w:r>
        <w:r w:rsidRPr="00CC342C">
          <w:rPr>
            <w:rPrChange w:id="2192" w:author="Vihari Réka" w:date="2018-11-30T20:55:00Z">
              <w:rPr>
                <w:rFonts w:ascii="Menlo" w:eastAsiaTheme="minorHAnsi" w:hAnsi="Menlo" w:cs="Menlo"/>
                <w:color w:val="000000"/>
              </w:rPr>
            </w:rPrChange>
          </w:rPr>
          <w:t xml:space="preserve"> events = </w:t>
        </w:r>
        <w:r w:rsidRPr="00CC342C">
          <w:rPr>
            <w:rPrChange w:id="2193" w:author="Vihari Réka" w:date="2018-11-30T20:55:00Z">
              <w:rPr>
                <w:rFonts w:ascii="Menlo" w:eastAsiaTheme="minorHAnsi" w:hAnsi="Menlo" w:cs="Menlo"/>
                <w:color w:val="C41A16"/>
              </w:rPr>
            </w:rPrChange>
          </w:rPr>
          <w:t>"events"</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94" w:author="Vihari Réka" w:date="2018-11-22T23:58:00Z"/>
          <w:rPrChange w:id="2195" w:author="Vihari Réka" w:date="2018-11-30T20:55:00Z">
            <w:rPr>
              <w:ins w:id="2196" w:author="Vihari Réka" w:date="2018-11-22T23:58:00Z"/>
              <w:rFonts w:ascii="Helvetica" w:eastAsiaTheme="minorHAnsi" w:hAnsi="Helvetica" w:cs="Helvetica"/>
            </w:rPr>
          </w:rPrChange>
        </w:rPr>
        <w:pPrChange w:id="2197" w:author="Vihari Réka" w:date="2018-11-30T20:56:00Z">
          <w:pPr>
            <w:tabs>
              <w:tab w:val="left" w:pos="593"/>
            </w:tabs>
            <w:autoSpaceDE w:val="0"/>
            <w:autoSpaceDN w:val="0"/>
            <w:adjustRightInd w:val="0"/>
          </w:pPr>
        </w:pPrChange>
      </w:pPr>
      <w:ins w:id="2198" w:author="Vihari Réka" w:date="2018-11-22T23:58:00Z">
        <w:r w:rsidRPr="00CC342C">
          <w:rPr>
            <w:rPrChange w:id="2199" w:author="Vihari Réka" w:date="2018-11-30T20:55:00Z">
              <w:rPr>
                <w:rFonts w:ascii="Menlo" w:eastAsiaTheme="minorHAnsi" w:hAnsi="Menlo" w:cs="Menlo"/>
                <w:color w:val="000000"/>
              </w:rPr>
            </w:rPrChange>
          </w:rPr>
          <w:t xml:space="preserve">    </w:t>
        </w:r>
        <w:r w:rsidRPr="00CC342C">
          <w:rPr>
            <w:rPrChange w:id="2200" w:author="Vihari Réka" w:date="2018-11-30T20:55:00Z">
              <w:rPr>
                <w:rFonts w:ascii="Menlo" w:eastAsiaTheme="minorHAnsi" w:hAnsi="Menlo" w:cs="Menlo"/>
                <w:b/>
                <w:bCs/>
                <w:color w:val="9B2393"/>
              </w:rPr>
            </w:rPrChange>
          </w:rPr>
          <w:t>case</w:t>
        </w:r>
        <w:r w:rsidRPr="00CC342C">
          <w:rPr>
            <w:rPrChange w:id="2201" w:author="Vihari Réka" w:date="2018-11-30T20:55:00Z">
              <w:rPr>
                <w:rFonts w:ascii="Menlo" w:eastAsiaTheme="minorHAnsi" w:hAnsi="Menlo" w:cs="Menlo"/>
                <w:color w:val="000000"/>
              </w:rPr>
            </w:rPrChange>
          </w:rPr>
          <w:t xml:space="preserve"> program = </w:t>
        </w:r>
        <w:r w:rsidRPr="00CC342C">
          <w:rPr>
            <w:rPrChange w:id="2202" w:author="Vihari Réka" w:date="2018-11-30T20:55:00Z">
              <w:rPr>
                <w:rFonts w:ascii="Menlo" w:eastAsiaTheme="minorHAnsi" w:hAnsi="Menlo" w:cs="Menlo"/>
                <w:color w:val="C41A16"/>
              </w:rPr>
            </w:rPrChange>
          </w:rPr>
          <w:t>"programs"</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03" w:author="Vihari Réka" w:date="2018-11-22T23:58:00Z"/>
          <w:rPrChange w:id="2204" w:author="Vihari Réka" w:date="2018-11-30T20:55:00Z">
            <w:rPr>
              <w:ins w:id="2205" w:author="Vihari Réka" w:date="2018-11-22T23:58:00Z"/>
              <w:rFonts w:ascii="Helvetica" w:eastAsiaTheme="minorHAnsi" w:hAnsi="Helvetica" w:cs="Helvetica"/>
            </w:rPr>
          </w:rPrChange>
        </w:rPr>
        <w:pPrChange w:id="2206" w:author="Vihari Réka" w:date="2018-11-30T20:56:00Z">
          <w:pPr>
            <w:tabs>
              <w:tab w:val="left" w:pos="593"/>
            </w:tabs>
            <w:autoSpaceDE w:val="0"/>
            <w:autoSpaceDN w:val="0"/>
            <w:adjustRightInd w:val="0"/>
          </w:pPr>
        </w:pPrChange>
      </w:pPr>
      <w:ins w:id="2207" w:author="Vihari Réka" w:date="2018-11-22T23:58:00Z">
        <w:r w:rsidRPr="00CC342C">
          <w:rPr>
            <w:rPrChange w:id="2208" w:author="Vihari Réka" w:date="2018-11-30T20:55:00Z">
              <w:rPr>
                <w:rFonts w:ascii="Menlo" w:eastAsiaTheme="minorHAnsi" w:hAnsi="Menlo" w:cs="Menlo"/>
                <w:color w:val="000000"/>
              </w:rPr>
            </w:rPrChange>
          </w:rPr>
          <w:t xml:space="preserve">    </w:t>
        </w:r>
        <w:r w:rsidRPr="00CC342C">
          <w:rPr>
            <w:rPrChange w:id="2209" w:author="Vihari Réka" w:date="2018-11-30T20:55:00Z">
              <w:rPr>
                <w:rFonts w:ascii="Menlo" w:eastAsiaTheme="minorHAnsi" w:hAnsi="Menlo" w:cs="Menlo"/>
                <w:b/>
                <w:bCs/>
                <w:color w:val="9B2393"/>
              </w:rPr>
            </w:rPrChange>
          </w:rPr>
          <w:t>case</w:t>
        </w:r>
        <w:r w:rsidRPr="00CC342C">
          <w:rPr>
            <w:rPrChange w:id="2210" w:author="Vihari Réka" w:date="2018-11-30T20:55:00Z">
              <w:rPr>
                <w:rFonts w:ascii="Menlo" w:eastAsiaTheme="minorHAnsi" w:hAnsi="Menlo" w:cs="Menlo"/>
                <w:color w:val="000000"/>
              </w:rPr>
            </w:rPrChange>
          </w:rPr>
          <w:t xml:space="preserve"> location = </w:t>
        </w:r>
        <w:r w:rsidRPr="00CC342C">
          <w:rPr>
            <w:rPrChange w:id="2211" w:author="Vihari Réka" w:date="2018-11-30T20:55:00Z">
              <w:rPr>
                <w:rFonts w:ascii="Menlo" w:eastAsiaTheme="minorHAnsi" w:hAnsi="Menlo" w:cs="Menlo"/>
                <w:color w:val="C41A16"/>
              </w:rPr>
            </w:rPrChange>
          </w:rPr>
          <w:t>"geos"</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12" w:author="Vihari Réka" w:date="2018-11-22T23:58:00Z"/>
          <w:rPrChange w:id="2213" w:author="Vihari Réka" w:date="2018-11-30T20:55:00Z">
            <w:rPr>
              <w:ins w:id="2214" w:author="Vihari Réka" w:date="2018-11-22T23:58:00Z"/>
              <w:rFonts w:ascii="Helvetica" w:eastAsiaTheme="minorHAnsi" w:hAnsi="Helvetica" w:cs="Helvetica"/>
            </w:rPr>
          </w:rPrChange>
        </w:rPr>
        <w:pPrChange w:id="2215" w:author="Vihari Réka" w:date="2018-11-30T20:56:00Z">
          <w:pPr>
            <w:tabs>
              <w:tab w:val="left" w:pos="593"/>
            </w:tabs>
            <w:autoSpaceDE w:val="0"/>
            <w:autoSpaceDN w:val="0"/>
            <w:adjustRightInd w:val="0"/>
          </w:pPr>
        </w:pPrChange>
      </w:pPr>
      <w:ins w:id="2216" w:author="Vihari Réka" w:date="2018-11-22T23:58:00Z">
        <w:r w:rsidRPr="00CC342C">
          <w:rPr>
            <w:rPrChange w:id="2217" w:author="Vihari Réka" w:date="2018-11-30T20:55:00Z">
              <w:rPr>
                <w:rFonts w:ascii="Menlo" w:eastAsiaTheme="minorHAnsi" w:hAnsi="Menlo" w:cs="Menlo"/>
                <w:color w:val="000000"/>
              </w:rPr>
            </w:rPrChange>
          </w:rPr>
          <w:t xml:space="preserve">    </w:t>
        </w:r>
        <w:r w:rsidRPr="00CC342C">
          <w:rPr>
            <w:rPrChange w:id="2218" w:author="Vihari Réka" w:date="2018-11-30T20:55:00Z">
              <w:rPr>
                <w:rFonts w:ascii="Menlo" w:eastAsiaTheme="minorHAnsi" w:hAnsi="Menlo" w:cs="Menlo"/>
                <w:b/>
                <w:bCs/>
                <w:color w:val="9B2393"/>
              </w:rPr>
            </w:rPrChange>
          </w:rPr>
          <w:t>case</w:t>
        </w:r>
        <w:r w:rsidRPr="00CC342C">
          <w:rPr>
            <w:rPrChange w:id="2219" w:author="Vihari Réka" w:date="2018-11-30T20:55:00Z">
              <w:rPr>
                <w:rFonts w:ascii="Menlo" w:eastAsiaTheme="minorHAnsi" w:hAnsi="Menlo" w:cs="Menlo"/>
                <w:color w:val="000000"/>
              </w:rPr>
            </w:rPrChange>
          </w:rPr>
          <w:t xml:space="preserve"> message = </w:t>
        </w:r>
        <w:r w:rsidRPr="00CC342C">
          <w:rPr>
            <w:rPrChange w:id="2220" w:author="Vihari Réka" w:date="2018-11-30T20:55:00Z">
              <w:rPr>
                <w:rFonts w:ascii="Menlo" w:eastAsiaTheme="minorHAnsi" w:hAnsi="Menlo" w:cs="Menlo"/>
                <w:color w:val="C41A16"/>
              </w:rPr>
            </w:rPrChange>
          </w:rPr>
          <w:t>"messages"</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21" w:author="Vihari Réka" w:date="2018-11-23T14:34:00Z"/>
          <w:rPrChange w:id="2222" w:author="Vihari Réka" w:date="2018-11-30T20:55:00Z">
            <w:rPr>
              <w:ins w:id="2223" w:author="Vihari Réka" w:date="2018-11-23T14:34:00Z"/>
              <w:rFonts w:ascii="Menlo" w:eastAsiaTheme="minorHAnsi" w:hAnsi="Menlo" w:cs="Menlo"/>
              <w:color w:val="000000"/>
              <w:sz w:val="12"/>
              <w:szCs w:val="12"/>
            </w:rPr>
          </w:rPrChange>
        </w:rPr>
        <w:pPrChange w:id="2224" w:author="Vihari Réka" w:date="2018-11-30T20:56:00Z">
          <w:pPr>
            <w:tabs>
              <w:tab w:val="left" w:pos="593"/>
            </w:tabs>
            <w:autoSpaceDE w:val="0"/>
            <w:autoSpaceDN w:val="0"/>
            <w:adjustRightInd w:val="0"/>
          </w:pPr>
        </w:pPrChange>
      </w:pPr>
      <w:ins w:id="2225" w:author="Vihari Réka" w:date="2018-11-22T23:58:00Z">
        <w:r w:rsidRPr="00CC342C">
          <w:rPr>
            <w:rPrChange w:id="2226"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2227"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2228" w:author="Vihari Réka" w:date="2018-11-23T14:42:00Z"/>
        </w:rPr>
        <w:pPrChange w:id="2229" w:author="Vihari Réka" w:date="2018-11-24T13:57:00Z">
          <w:pPr>
            <w:tabs>
              <w:tab w:val="left" w:pos="593"/>
            </w:tabs>
            <w:autoSpaceDE w:val="0"/>
            <w:autoSpaceDN w:val="0"/>
            <w:adjustRightInd w:val="0"/>
          </w:pPr>
        </w:pPrChange>
      </w:pPr>
      <w:ins w:id="2230" w:author="Vihari Réka" w:date="2018-11-23T14:35:00Z">
        <w:r w:rsidRPr="00187961">
          <w:rPr>
            <w:rPrChange w:id="2231"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2232" w:author="Vihari Réka" w:date="2018-11-23T14:36:00Z">
        <w:r w:rsidRPr="00187961">
          <w:rPr>
            <w:rPrChange w:id="2233"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2234" w:author="Vihari Réka" w:date="2018-11-23T14:42:00Z">
        <w:r>
          <w:t>e</w:t>
        </w:r>
      </w:ins>
      <w:ins w:id="2235" w:author="Vihari Réka" w:date="2018-11-23T14:36:00Z">
        <w:r w:rsidRPr="00187961">
          <w:rPr>
            <w:rPrChange w:id="2236"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szélességi helyzet, illetve a lokációhoz tartozó név, mely felhasználók helyzete esetén a felhasználó neve. </w:t>
        </w:r>
      </w:ins>
      <w:ins w:id="2237" w:author="Vihari Réka" w:date="2018-11-23T14:42:00Z">
        <w:r>
          <w:t xml:space="preserve">A header mindkért esetben a tokent tartalmazza. </w:t>
        </w:r>
      </w:ins>
    </w:p>
    <w:p w14:paraId="56F02844" w14:textId="77777777" w:rsidR="00D1686B" w:rsidRPr="00487A38" w:rsidRDefault="00D1686B" w:rsidP="00D1686B">
      <w:pPr>
        <w:tabs>
          <w:tab w:val="left" w:pos="593"/>
        </w:tabs>
        <w:autoSpaceDE w:val="0"/>
        <w:autoSpaceDN w:val="0"/>
        <w:adjustRightInd w:val="0"/>
        <w:rPr>
          <w:ins w:id="2238" w:author="Vihari Réka" w:date="2018-11-22T23:58:00Z"/>
          <w:rFonts w:ascii="Helvetica" w:eastAsiaTheme="minorHAnsi" w:hAnsi="Helvetica" w:cs="Helvetica"/>
          <w:sz w:val="20"/>
          <w:szCs w:val="20"/>
          <w:rPrChange w:id="2239" w:author="Illanicz Barnabás" w:date="2018-11-26T13:20:00Z">
            <w:rPr>
              <w:ins w:id="2240"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41" w:author="Vihari Réka" w:date="2018-11-22T23:58:00Z"/>
          <w:rPrChange w:id="2242" w:author="Vihari Réka" w:date="2018-11-30T20:55:00Z">
            <w:rPr>
              <w:ins w:id="2243" w:author="Vihari Réka" w:date="2018-11-22T23:58:00Z"/>
              <w:rFonts w:ascii="Helvetica" w:eastAsiaTheme="minorHAnsi" w:hAnsi="Helvetica" w:cs="Helvetica"/>
            </w:rPr>
          </w:rPrChange>
        </w:rPr>
        <w:pPrChange w:id="2244" w:author="Vihari Réka" w:date="2018-11-30T21:00:00Z">
          <w:pPr>
            <w:tabs>
              <w:tab w:val="left" w:pos="593"/>
            </w:tabs>
            <w:autoSpaceDE w:val="0"/>
            <w:autoSpaceDN w:val="0"/>
            <w:adjustRightInd w:val="0"/>
          </w:pPr>
        </w:pPrChange>
      </w:pPr>
      <w:ins w:id="2245" w:author="Vihari Réka" w:date="2018-11-22T23:58:00Z">
        <w:r w:rsidRPr="00CC342C">
          <w:rPr>
            <w:rPrChange w:id="2246" w:author="Vihari Réka" w:date="2018-11-30T20:55:00Z">
              <w:rPr>
                <w:rFonts w:ascii="Menlo" w:eastAsiaTheme="minorHAnsi" w:hAnsi="Menlo" w:cs="Menlo"/>
                <w:b/>
                <w:bCs/>
                <w:color w:val="9B2393"/>
              </w:rPr>
            </w:rPrChange>
          </w:rPr>
          <w:t>typealias</w:t>
        </w:r>
        <w:r w:rsidRPr="00CC342C">
          <w:rPr>
            <w:rPrChange w:id="2247" w:author="Vihari Réka" w:date="2018-11-30T20:55:00Z">
              <w:rPr>
                <w:rFonts w:ascii="Menlo" w:eastAsiaTheme="minorHAnsi" w:hAnsi="Menlo" w:cs="Menlo"/>
                <w:color w:val="000000"/>
              </w:rPr>
            </w:rPrChange>
          </w:rPr>
          <w:t xml:space="preserve"> ResponseType = ((</w:t>
        </w:r>
        <w:proofErr w:type="gramStart"/>
        <w:r w:rsidRPr="00CC342C">
          <w:rPr>
            <w:rPrChange w:id="2248" w:author="Vihari Réka" w:date="2018-11-30T20:55:00Z">
              <w:rPr>
                <w:rFonts w:ascii="Menlo" w:eastAsiaTheme="minorHAnsi" w:hAnsi="Menlo" w:cs="Menlo"/>
                <w:color w:val="5C2699"/>
              </w:rPr>
            </w:rPrChange>
          </w:rPr>
          <w:t>Data</w:t>
        </w:r>
        <w:r w:rsidRPr="00CC342C">
          <w:rPr>
            <w:rPrChange w:id="2249" w:author="Vihari Réka" w:date="2018-11-30T20:55:00Z">
              <w:rPr>
                <w:rFonts w:ascii="Menlo" w:eastAsiaTheme="minorHAnsi" w:hAnsi="Menlo" w:cs="Menlo"/>
                <w:color w:val="000000"/>
              </w:rPr>
            </w:rPrChange>
          </w:rPr>
          <w:t>?,</w:t>
        </w:r>
        <w:proofErr w:type="gramEnd"/>
        <w:r w:rsidRPr="00CC342C">
          <w:rPr>
            <w:rPrChange w:id="2250" w:author="Vihari Réka" w:date="2018-11-30T20:55:00Z">
              <w:rPr>
                <w:rFonts w:ascii="Menlo" w:eastAsiaTheme="minorHAnsi" w:hAnsi="Menlo" w:cs="Menlo"/>
                <w:color w:val="000000"/>
              </w:rPr>
            </w:rPrChange>
          </w:rPr>
          <w:t xml:space="preserve"> </w:t>
        </w:r>
        <w:r w:rsidRPr="00CC342C">
          <w:rPr>
            <w:rPrChange w:id="2251" w:author="Vihari Réka" w:date="2018-11-30T20:55:00Z">
              <w:rPr>
                <w:rFonts w:ascii="Menlo" w:eastAsiaTheme="minorHAnsi" w:hAnsi="Menlo" w:cs="Menlo"/>
                <w:color w:val="5C2699"/>
              </w:rPr>
            </w:rPrChange>
          </w:rPr>
          <w:t>Error</w:t>
        </w:r>
        <w:r w:rsidRPr="00CC342C">
          <w:rPr>
            <w:rPrChange w:id="2252" w:author="Vihari Réka" w:date="2018-11-30T20:55:00Z">
              <w:rPr>
                <w:rFonts w:ascii="Menlo" w:eastAsiaTheme="minorHAnsi" w:hAnsi="Menlo" w:cs="Menlo"/>
                <w:color w:val="000000"/>
              </w:rPr>
            </w:rPrChange>
          </w:rPr>
          <w:t xml:space="preserve">?) -&gt; </w:t>
        </w:r>
        <w:r w:rsidRPr="00CC342C">
          <w:rPr>
            <w:rPrChange w:id="2253" w:author="Vihari Réka" w:date="2018-11-30T20:55:00Z">
              <w:rPr>
                <w:rFonts w:ascii="Menlo" w:eastAsiaTheme="minorHAnsi" w:hAnsi="Menlo" w:cs="Menlo"/>
                <w:color w:val="5C2699"/>
              </w:rPr>
            </w:rPrChange>
          </w:rPr>
          <w:t>Void</w:t>
        </w:r>
        <w:r w:rsidRPr="00CC342C">
          <w:rPr>
            <w:rPrChange w:id="2254"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5" w:author="Vihari Réka" w:date="2018-11-22T23:58:00Z"/>
          <w:rPrChange w:id="2256" w:author="Vihari Réka" w:date="2018-11-30T20:55:00Z">
            <w:rPr>
              <w:ins w:id="2257" w:author="Vihari Réka" w:date="2018-11-22T23:58:00Z"/>
              <w:rFonts w:ascii="Helvetica" w:eastAsiaTheme="minorHAnsi" w:hAnsi="Helvetica" w:cs="Helvetica"/>
            </w:rPr>
          </w:rPrChange>
        </w:rPr>
        <w:pPrChange w:id="2258"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9" w:author="Vihari Réka" w:date="2018-11-22T23:58:00Z"/>
          <w:rPrChange w:id="2260" w:author="Vihari Réka" w:date="2018-11-30T20:55:00Z">
            <w:rPr>
              <w:ins w:id="2261" w:author="Vihari Réka" w:date="2018-11-22T23:58:00Z"/>
              <w:rFonts w:ascii="Helvetica" w:eastAsiaTheme="minorHAnsi" w:hAnsi="Helvetica" w:cs="Helvetica"/>
            </w:rPr>
          </w:rPrChange>
        </w:rPr>
        <w:pPrChange w:id="2262" w:author="Vihari Réka" w:date="2018-11-30T21:00:00Z">
          <w:pPr>
            <w:tabs>
              <w:tab w:val="left" w:pos="593"/>
            </w:tabs>
            <w:autoSpaceDE w:val="0"/>
            <w:autoSpaceDN w:val="0"/>
            <w:adjustRightInd w:val="0"/>
          </w:pPr>
        </w:pPrChange>
      </w:pPr>
      <w:ins w:id="2263" w:author="Vihari Réka" w:date="2018-11-22T23:58:00Z">
        <w:r w:rsidRPr="00CC342C">
          <w:rPr>
            <w:rPrChange w:id="2264" w:author="Vihari Réka" w:date="2018-11-30T20:55:00Z">
              <w:rPr>
                <w:rFonts w:ascii="Menlo" w:eastAsiaTheme="minorHAnsi" w:hAnsi="Menlo" w:cs="Menlo"/>
                <w:b/>
                <w:bCs/>
                <w:color w:val="9B2393"/>
              </w:rPr>
            </w:rPrChange>
          </w:rPr>
          <w:t>class</w:t>
        </w:r>
        <w:r w:rsidRPr="00CC342C">
          <w:rPr>
            <w:rPrChange w:id="2265" w:author="Vihari Réka" w:date="2018-11-30T20:55:00Z">
              <w:rPr>
                <w:rFonts w:ascii="Menlo" w:eastAsiaTheme="minorHAnsi" w:hAnsi="Menlo" w:cs="Menlo"/>
                <w:color w:val="000000"/>
              </w:rPr>
            </w:rPrChange>
          </w:rPr>
          <w:t xml:space="preserve"> NetworkService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6" w:author="Vihari Réka" w:date="2018-11-22T23:58:00Z"/>
          <w:rPrChange w:id="2267" w:author="Vihari Réka" w:date="2018-11-30T20:55:00Z">
            <w:rPr>
              <w:ins w:id="2268" w:author="Vihari Réka" w:date="2018-11-22T23:58:00Z"/>
              <w:rFonts w:ascii="Helvetica" w:eastAsiaTheme="minorHAnsi" w:hAnsi="Helvetica" w:cs="Helvetica"/>
            </w:rPr>
          </w:rPrChange>
        </w:rPr>
        <w:pPrChange w:id="2269"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70" w:author="Vihari Réka" w:date="2018-11-22T23:58:00Z"/>
          <w:rPrChange w:id="2271" w:author="Vihari Réka" w:date="2018-11-30T20:55:00Z">
            <w:rPr>
              <w:ins w:id="2272" w:author="Vihari Réka" w:date="2018-11-22T23:58:00Z"/>
              <w:rFonts w:ascii="Helvetica" w:eastAsiaTheme="minorHAnsi" w:hAnsi="Helvetica" w:cs="Helvetica"/>
            </w:rPr>
          </w:rPrChange>
        </w:rPr>
        <w:pPrChange w:id="2273" w:author="Vihari Réka" w:date="2018-11-30T21:00:00Z">
          <w:pPr>
            <w:tabs>
              <w:tab w:val="left" w:pos="593"/>
            </w:tabs>
            <w:autoSpaceDE w:val="0"/>
            <w:autoSpaceDN w:val="0"/>
            <w:adjustRightInd w:val="0"/>
          </w:pPr>
        </w:pPrChange>
      </w:pPr>
      <w:ins w:id="2274" w:author="Vihari Réka" w:date="2018-11-22T23:58:00Z">
        <w:r w:rsidRPr="00CC342C">
          <w:rPr>
            <w:rPrChange w:id="2275" w:author="Vihari Réka" w:date="2018-11-30T20:55:00Z">
              <w:rPr>
                <w:rFonts w:ascii="Menlo" w:eastAsiaTheme="minorHAnsi" w:hAnsi="Menlo" w:cs="Menlo"/>
                <w:color w:val="000000"/>
              </w:rPr>
            </w:rPrChange>
          </w:rPr>
          <w:t xml:space="preserve">    </w:t>
        </w:r>
        <w:r w:rsidRPr="00CC342C">
          <w:rPr>
            <w:rPrChange w:id="2276" w:author="Vihari Réka" w:date="2018-11-30T20:55:00Z">
              <w:rPr>
                <w:rFonts w:ascii="Menlo" w:eastAsiaTheme="minorHAnsi" w:hAnsi="Menlo" w:cs="Menlo"/>
                <w:b/>
                <w:bCs/>
                <w:color w:val="9B2393"/>
              </w:rPr>
            </w:rPrChange>
          </w:rPr>
          <w:t>static</w:t>
        </w:r>
        <w:r w:rsidRPr="00CC342C">
          <w:rPr>
            <w:rPrChange w:id="2277" w:author="Vihari Réka" w:date="2018-11-30T20:55:00Z">
              <w:rPr>
                <w:rFonts w:ascii="Menlo" w:eastAsiaTheme="minorHAnsi" w:hAnsi="Menlo" w:cs="Menlo"/>
                <w:color w:val="000000"/>
              </w:rPr>
            </w:rPrChange>
          </w:rPr>
          <w:t xml:space="preserve"> </w:t>
        </w:r>
        <w:r w:rsidRPr="00CC342C">
          <w:rPr>
            <w:rPrChange w:id="2278" w:author="Vihari Réka" w:date="2018-11-30T20:55:00Z">
              <w:rPr>
                <w:rFonts w:ascii="Menlo" w:eastAsiaTheme="minorHAnsi" w:hAnsi="Menlo" w:cs="Menlo"/>
                <w:b/>
                <w:bCs/>
                <w:color w:val="9B2393"/>
              </w:rPr>
            </w:rPrChange>
          </w:rPr>
          <w:t>let</w:t>
        </w:r>
        <w:r w:rsidRPr="00CC342C">
          <w:rPr>
            <w:rPrChange w:id="2279" w:author="Vihari Réka" w:date="2018-11-30T20:55:00Z">
              <w:rPr>
                <w:rFonts w:ascii="Menlo" w:eastAsiaTheme="minorHAnsi" w:hAnsi="Menlo" w:cs="Menlo"/>
                <w:color w:val="000000"/>
              </w:rPr>
            </w:rPrChange>
          </w:rPr>
          <w:t xml:space="preserve"> shared = </w:t>
        </w:r>
        <w:proofErr w:type="gramStart"/>
        <w:r w:rsidRPr="00CC342C">
          <w:rPr>
            <w:rPrChange w:id="2280" w:author="Vihari Réka" w:date="2018-11-30T20:55:00Z">
              <w:rPr>
                <w:rFonts w:ascii="Menlo" w:eastAsiaTheme="minorHAnsi" w:hAnsi="Menlo" w:cs="Menlo"/>
                <w:color w:val="326D74"/>
              </w:rPr>
            </w:rPrChange>
          </w:rPr>
          <w:t>NetworkService</w:t>
        </w:r>
        <w:r w:rsidRPr="00CC342C">
          <w:rPr>
            <w:rPrChange w:id="2281" w:author="Vihari Réka" w:date="2018-11-30T20:55:00Z">
              <w:rPr>
                <w:rFonts w:ascii="Menlo" w:eastAsiaTheme="minorHAnsi" w:hAnsi="Menlo" w:cs="Menlo"/>
                <w:color w:val="000000"/>
              </w:rPr>
            </w:rPrChange>
          </w:rPr>
          <w:t>(</w:t>
        </w:r>
        <w:proofErr w:type="gramEnd"/>
        <w:r w:rsidRPr="00CC342C">
          <w:rPr>
            <w:rPrChange w:id="2282"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83" w:author="Vihari Réka" w:date="2018-11-22T23:58:00Z"/>
          <w:rPrChange w:id="2284" w:author="Vihari Réka" w:date="2018-11-30T20:55:00Z">
            <w:rPr>
              <w:ins w:id="2285" w:author="Vihari Réka" w:date="2018-11-22T23:58:00Z"/>
              <w:rFonts w:ascii="Helvetica" w:eastAsiaTheme="minorHAnsi" w:hAnsi="Helvetica" w:cs="Helvetica"/>
            </w:rPr>
          </w:rPrChange>
        </w:rPr>
        <w:pPrChange w:id="2286"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87" w:author="Vihari Réka" w:date="2018-11-22T23:58:00Z"/>
          <w:rPrChange w:id="2288" w:author="Vihari Réka" w:date="2018-11-30T20:55:00Z">
            <w:rPr>
              <w:ins w:id="2289" w:author="Vihari Réka" w:date="2018-11-22T23:58:00Z"/>
              <w:rFonts w:ascii="Helvetica" w:eastAsiaTheme="minorHAnsi" w:hAnsi="Helvetica" w:cs="Helvetica"/>
            </w:rPr>
          </w:rPrChange>
        </w:rPr>
        <w:pPrChange w:id="2290" w:author="Vihari Réka" w:date="2018-11-30T21:00:00Z">
          <w:pPr>
            <w:tabs>
              <w:tab w:val="left" w:pos="593"/>
            </w:tabs>
            <w:autoSpaceDE w:val="0"/>
            <w:autoSpaceDN w:val="0"/>
            <w:adjustRightInd w:val="0"/>
          </w:pPr>
        </w:pPrChange>
      </w:pPr>
      <w:ins w:id="2291" w:author="Vihari Réka" w:date="2018-11-22T23:58:00Z">
        <w:r w:rsidRPr="00CC342C">
          <w:rPr>
            <w:rPrChange w:id="2292" w:author="Vihari Réka" w:date="2018-11-30T20:55:00Z">
              <w:rPr>
                <w:rFonts w:ascii="Menlo" w:eastAsiaTheme="minorHAnsi" w:hAnsi="Menlo" w:cs="Menlo"/>
                <w:color w:val="000000"/>
              </w:rPr>
            </w:rPrChange>
          </w:rPr>
          <w:t xml:space="preserve">    </w:t>
        </w:r>
        <w:r w:rsidRPr="00CC342C">
          <w:rPr>
            <w:rPrChange w:id="2293" w:author="Vihari Réka" w:date="2018-11-30T20:55:00Z">
              <w:rPr>
                <w:rFonts w:ascii="Menlo" w:eastAsiaTheme="minorHAnsi" w:hAnsi="Menlo" w:cs="Menlo"/>
                <w:b/>
                <w:bCs/>
                <w:color w:val="9B2393"/>
              </w:rPr>
            </w:rPrChange>
          </w:rPr>
          <w:t>private</w:t>
        </w:r>
        <w:r w:rsidRPr="00CC342C">
          <w:rPr>
            <w:rPrChange w:id="2294" w:author="Vihari Réka" w:date="2018-11-30T20:55:00Z">
              <w:rPr>
                <w:rFonts w:ascii="Menlo" w:eastAsiaTheme="minorHAnsi" w:hAnsi="Menlo" w:cs="Menlo"/>
                <w:color w:val="000000"/>
              </w:rPr>
            </w:rPrChange>
          </w:rPr>
          <w:t xml:space="preserve"> </w:t>
        </w:r>
        <w:r w:rsidRPr="00CC342C">
          <w:rPr>
            <w:rPrChange w:id="2295" w:author="Vihari Réka" w:date="2018-11-30T20:55:00Z">
              <w:rPr>
                <w:rFonts w:ascii="Menlo" w:eastAsiaTheme="minorHAnsi" w:hAnsi="Menlo" w:cs="Menlo"/>
                <w:b/>
                <w:bCs/>
                <w:color w:val="9B2393"/>
              </w:rPr>
            </w:rPrChange>
          </w:rPr>
          <w:t>let</w:t>
        </w:r>
        <w:r w:rsidRPr="00CC342C">
          <w:rPr>
            <w:rPrChange w:id="2296" w:author="Vihari Réka" w:date="2018-11-30T20:55:00Z">
              <w:rPr>
                <w:rFonts w:ascii="Menlo" w:eastAsiaTheme="minorHAnsi" w:hAnsi="Menlo" w:cs="Menlo"/>
                <w:color w:val="000000"/>
              </w:rPr>
            </w:rPrChange>
          </w:rPr>
          <w:t xml:space="preserve"> baseUrl = </w:t>
        </w:r>
        <w:r w:rsidRPr="00CC342C">
          <w:rPr>
            <w:rPrChange w:id="2297" w:author="Vihari Réka" w:date="2018-11-30T20:55:00Z">
              <w:rPr>
                <w:rFonts w:ascii="Menlo" w:eastAsiaTheme="minorHAnsi" w:hAnsi="Menlo" w:cs="Menlo"/>
                <w:color w:val="5C2699"/>
              </w:rPr>
            </w:rPrChange>
          </w:rPr>
          <w:t>URL</w:t>
        </w:r>
        <w:r w:rsidRPr="00CC342C">
          <w:rPr>
            <w:rPrChange w:id="2298" w:author="Vihari Réka" w:date="2018-11-30T20:55:00Z">
              <w:rPr>
                <w:rFonts w:ascii="Menlo" w:eastAsiaTheme="minorHAnsi" w:hAnsi="Menlo" w:cs="Menlo"/>
                <w:color w:val="000000"/>
              </w:rPr>
            </w:rPrChange>
          </w:rPr>
          <w:t>(string:</w:t>
        </w:r>
        <w:r w:rsidRPr="00CC342C">
          <w:rPr>
            <w:rPrChange w:id="2299" w:author="Vihari Réka" w:date="2018-11-30T20:55:00Z">
              <w:rPr>
                <w:rFonts w:ascii="Menlo" w:eastAsiaTheme="minorHAnsi" w:hAnsi="Menlo" w:cs="Menlo"/>
                <w:color w:val="C41A16"/>
              </w:rPr>
            </w:rPrChange>
          </w:rPr>
          <w:t>"http://localhost:8080/api/"</w:t>
        </w:r>
        <w:r w:rsidRPr="00CC342C">
          <w:rPr>
            <w:rPrChange w:id="2300"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01" w:author="Vihari Réka" w:date="2018-11-22T23:58:00Z"/>
          <w:rPrChange w:id="2302" w:author="Vihari Réka" w:date="2018-11-30T20:55:00Z">
            <w:rPr>
              <w:ins w:id="2303" w:author="Vihari Réka" w:date="2018-11-22T23:58:00Z"/>
              <w:rFonts w:ascii="Helvetica" w:eastAsiaTheme="minorHAnsi" w:hAnsi="Helvetica" w:cs="Helvetica"/>
            </w:rPr>
          </w:rPrChange>
        </w:rPr>
        <w:pPrChange w:id="2304" w:author="Vihari Réka" w:date="2018-11-30T21:00:00Z">
          <w:pPr>
            <w:tabs>
              <w:tab w:val="left" w:pos="593"/>
            </w:tabs>
            <w:autoSpaceDE w:val="0"/>
            <w:autoSpaceDN w:val="0"/>
            <w:adjustRightInd w:val="0"/>
          </w:pPr>
        </w:pPrChange>
      </w:pPr>
      <w:ins w:id="2305" w:author="Vihari Réka" w:date="2018-11-22T23:58:00Z">
        <w:r w:rsidRPr="00CC342C">
          <w:rPr>
            <w:rPrChange w:id="2306" w:author="Vihari Réka" w:date="2018-11-30T20:55:00Z">
              <w:rPr>
                <w:rFonts w:ascii="Menlo" w:eastAsiaTheme="minorHAnsi" w:hAnsi="Menlo" w:cs="Menlo"/>
                <w:color w:val="000000"/>
              </w:rPr>
            </w:rPrChange>
          </w:rPr>
          <w:t xml:space="preserve">    </w:t>
        </w:r>
        <w:r w:rsidRPr="00CC342C">
          <w:rPr>
            <w:rPrChange w:id="2307" w:author="Vihari Réka" w:date="2018-11-30T20:55:00Z">
              <w:rPr>
                <w:rFonts w:ascii="Menlo" w:eastAsiaTheme="minorHAnsi" w:hAnsi="Menlo" w:cs="Menlo"/>
                <w:b/>
                <w:bCs/>
                <w:color w:val="9B2393"/>
              </w:rPr>
            </w:rPrChange>
          </w:rPr>
          <w:t>private</w:t>
        </w:r>
        <w:r w:rsidRPr="00CC342C">
          <w:rPr>
            <w:rPrChange w:id="2308" w:author="Vihari Réka" w:date="2018-11-30T20:55:00Z">
              <w:rPr>
                <w:rFonts w:ascii="Menlo" w:eastAsiaTheme="minorHAnsi" w:hAnsi="Menlo" w:cs="Menlo"/>
                <w:color w:val="000000"/>
              </w:rPr>
            </w:rPrChange>
          </w:rPr>
          <w:t xml:space="preserve"> </w:t>
        </w:r>
        <w:r w:rsidRPr="00CC342C">
          <w:rPr>
            <w:rPrChange w:id="2309" w:author="Vihari Réka" w:date="2018-11-30T20:55:00Z">
              <w:rPr>
                <w:rFonts w:ascii="Menlo" w:eastAsiaTheme="minorHAnsi" w:hAnsi="Menlo" w:cs="Menlo"/>
                <w:b/>
                <w:bCs/>
                <w:color w:val="9B2393"/>
              </w:rPr>
            </w:rPrChange>
          </w:rPr>
          <w:t>let</w:t>
        </w:r>
        <w:r w:rsidRPr="00CC342C">
          <w:rPr>
            <w:rPrChange w:id="2310" w:author="Vihari Réka" w:date="2018-11-30T20:55:00Z">
              <w:rPr>
                <w:rFonts w:ascii="Menlo" w:eastAsiaTheme="minorHAnsi" w:hAnsi="Menlo" w:cs="Menlo"/>
                <w:color w:val="000000"/>
              </w:rPr>
            </w:rPrChange>
          </w:rPr>
          <w:t xml:space="preserve"> parameters: </w:t>
        </w:r>
        <w:r w:rsidRPr="00CC342C">
          <w:rPr>
            <w:rPrChange w:id="2311" w:author="Vihari Réka" w:date="2018-11-30T20:55:00Z">
              <w:rPr>
                <w:rFonts w:ascii="Menlo" w:eastAsiaTheme="minorHAnsi" w:hAnsi="Menlo" w:cs="Menlo"/>
                <w:color w:val="326D74"/>
              </w:rPr>
            </w:rPrChange>
          </w:rPr>
          <w:t>Parameters</w:t>
        </w:r>
        <w:r w:rsidRPr="00CC342C">
          <w:rPr>
            <w:rPrChange w:id="2312"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13" w:author="Vihari Réka" w:date="2018-11-22T23:58:00Z"/>
          <w:rPrChange w:id="2314" w:author="Vihari Réka" w:date="2018-11-30T20:55:00Z">
            <w:rPr>
              <w:ins w:id="2315" w:author="Vihari Réka" w:date="2018-11-22T23:58:00Z"/>
              <w:rFonts w:ascii="Helvetica" w:eastAsiaTheme="minorHAnsi" w:hAnsi="Helvetica" w:cs="Helvetica"/>
            </w:rPr>
          </w:rPrChange>
        </w:rPr>
        <w:pPrChange w:id="2316" w:author="Vihari Réka" w:date="2018-11-30T21:00:00Z">
          <w:pPr>
            <w:tabs>
              <w:tab w:val="left" w:pos="593"/>
            </w:tabs>
            <w:autoSpaceDE w:val="0"/>
            <w:autoSpaceDN w:val="0"/>
            <w:adjustRightInd w:val="0"/>
          </w:pPr>
        </w:pPrChange>
      </w:pPr>
      <w:ins w:id="2317" w:author="Vihari Réka" w:date="2018-11-22T23:58:00Z">
        <w:r w:rsidRPr="00CC342C">
          <w:rPr>
            <w:rPrChange w:id="2318" w:author="Vihari Réka" w:date="2018-11-30T20:55:00Z">
              <w:rPr>
                <w:rFonts w:ascii="Menlo" w:eastAsiaTheme="minorHAnsi" w:hAnsi="Menlo" w:cs="Menlo"/>
                <w:color w:val="000000"/>
              </w:rPr>
            </w:rPrChange>
          </w:rPr>
          <w:t xml:space="preserve">        </w:t>
        </w:r>
        <w:r w:rsidRPr="00CC342C">
          <w:rPr>
            <w:rPrChange w:id="2319" w:author="Vihari Réka" w:date="2018-11-30T20:55:00Z">
              <w:rPr>
                <w:rFonts w:ascii="Menlo" w:eastAsiaTheme="minorHAnsi" w:hAnsi="Menlo" w:cs="Menlo"/>
                <w:color w:val="C41A16"/>
              </w:rPr>
            </w:rPrChange>
          </w:rPr>
          <w:t>"username"</w:t>
        </w:r>
        <w:r w:rsidRPr="00CC342C">
          <w:rPr>
            <w:rPrChange w:id="2320" w:author="Vihari Réka" w:date="2018-11-30T20:55:00Z">
              <w:rPr>
                <w:rFonts w:ascii="Menlo" w:eastAsiaTheme="minorHAnsi" w:hAnsi="Menlo" w:cs="Menlo"/>
                <w:color w:val="000000"/>
              </w:rPr>
            </w:rPrChange>
          </w:rPr>
          <w:t xml:space="preserve">: </w:t>
        </w:r>
        <w:proofErr w:type="gramStart"/>
        <w:r w:rsidRPr="00CC342C">
          <w:rPr>
            <w:rPrChange w:id="2321" w:author="Vihari Réka" w:date="2018-11-30T20:55:00Z">
              <w:rPr>
                <w:rFonts w:ascii="Menlo" w:eastAsiaTheme="minorHAnsi" w:hAnsi="Menlo" w:cs="Menlo"/>
                <w:color w:val="5C2699"/>
              </w:rPr>
            </w:rPrChange>
          </w:rPr>
          <w:t>UserDefaults</w:t>
        </w:r>
        <w:r w:rsidRPr="00CC342C">
          <w:rPr>
            <w:rPrChange w:id="2322" w:author="Vihari Réka" w:date="2018-11-30T20:55:00Z">
              <w:rPr>
                <w:rFonts w:ascii="Menlo" w:eastAsiaTheme="minorHAnsi" w:hAnsi="Menlo" w:cs="Menlo"/>
                <w:color w:val="000000"/>
              </w:rPr>
            </w:rPrChange>
          </w:rPr>
          <w:t>.</w:t>
        </w:r>
        <w:r w:rsidRPr="00CC342C">
          <w:rPr>
            <w:rPrChange w:id="2323" w:author="Vihari Réka" w:date="2018-11-30T20:55:00Z">
              <w:rPr>
                <w:rFonts w:ascii="Menlo" w:eastAsiaTheme="minorHAnsi" w:hAnsi="Menlo" w:cs="Menlo"/>
                <w:color w:val="5C2699"/>
              </w:rPr>
            </w:rPrChange>
          </w:rPr>
          <w:t>standard</w:t>
        </w:r>
        <w:r w:rsidRPr="00CC342C">
          <w:rPr>
            <w:rPrChange w:id="2324" w:author="Vihari Réka" w:date="2018-11-30T20:55:00Z">
              <w:rPr>
                <w:rFonts w:ascii="Menlo" w:eastAsiaTheme="minorHAnsi" w:hAnsi="Menlo" w:cs="Menlo"/>
                <w:color w:val="000000"/>
              </w:rPr>
            </w:rPrChange>
          </w:rPr>
          <w:t>.</w:t>
        </w:r>
        <w:r w:rsidRPr="00CC342C">
          <w:rPr>
            <w:rPrChange w:id="2325" w:author="Vihari Réka" w:date="2018-11-30T20:55:00Z">
              <w:rPr>
                <w:rFonts w:ascii="Menlo" w:eastAsiaTheme="minorHAnsi" w:hAnsi="Menlo" w:cs="Menlo"/>
                <w:color w:val="245256"/>
              </w:rPr>
            </w:rPrChange>
          </w:rPr>
          <w:t>getUsername</w:t>
        </w:r>
        <w:proofErr w:type="gramEnd"/>
        <w:r w:rsidRPr="00CC342C">
          <w:rPr>
            <w:rPrChange w:id="2326"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27" w:author="Vihari Réka" w:date="2018-11-22T23:58:00Z"/>
          <w:rPrChange w:id="2328" w:author="Vihari Réka" w:date="2018-11-30T20:55:00Z">
            <w:rPr>
              <w:ins w:id="2329" w:author="Vihari Réka" w:date="2018-11-22T23:58:00Z"/>
              <w:rFonts w:ascii="Helvetica" w:eastAsiaTheme="minorHAnsi" w:hAnsi="Helvetica" w:cs="Helvetica"/>
            </w:rPr>
          </w:rPrChange>
        </w:rPr>
        <w:pPrChange w:id="2330" w:author="Vihari Réka" w:date="2018-11-30T21:00:00Z">
          <w:pPr>
            <w:tabs>
              <w:tab w:val="left" w:pos="593"/>
            </w:tabs>
            <w:autoSpaceDE w:val="0"/>
            <w:autoSpaceDN w:val="0"/>
            <w:adjustRightInd w:val="0"/>
          </w:pPr>
        </w:pPrChange>
      </w:pPr>
      <w:ins w:id="2331" w:author="Vihari Réka" w:date="2018-11-22T23:58:00Z">
        <w:r w:rsidRPr="00CC342C">
          <w:rPr>
            <w:rPrChange w:id="2332"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3" w:author="Vihari Réka" w:date="2018-11-22T23:58:00Z"/>
          <w:rPrChange w:id="2334" w:author="Vihari Réka" w:date="2018-11-30T20:55:00Z">
            <w:rPr>
              <w:ins w:id="2335" w:author="Vihari Réka" w:date="2018-11-22T23:58:00Z"/>
              <w:rFonts w:ascii="Helvetica" w:eastAsiaTheme="minorHAnsi" w:hAnsi="Helvetica" w:cs="Helvetica"/>
            </w:rPr>
          </w:rPrChange>
        </w:rPr>
        <w:pPrChange w:id="2336"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7" w:author="Vihari Réka" w:date="2018-11-22T23:58:00Z"/>
          <w:rPrChange w:id="2338" w:author="Vihari Réka" w:date="2018-11-30T20:55:00Z">
            <w:rPr>
              <w:ins w:id="2339" w:author="Vihari Réka" w:date="2018-11-22T23:58:00Z"/>
              <w:rFonts w:ascii="Helvetica" w:eastAsiaTheme="minorHAnsi" w:hAnsi="Helvetica" w:cs="Helvetica"/>
            </w:rPr>
          </w:rPrChange>
        </w:rPr>
        <w:pPrChange w:id="2340" w:author="Vihari Réka" w:date="2018-11-30T21:00:00Z">
          <w:pPr>
            <w:tabs>
              <w:tab w:val="left" w:pos="593"/>
            </w:tabs>
            <w:autoSpaceDE w:val="0"/>
            <w:autoSpaceDN w:val="0"/>
            <w:adjustRightInd w:val="0"/>
          </w:pPr>
        </w:pPrChange>
      </w:pPr>
      <w:ins w:id="2341" w:author="Vihari Réka" w:date="2018-11-22T23:58:00Z">
        <w:r w:rsidRPr="00CC342C">
          <w:rPr>
            <w:rPrChange w:id="2342" w:author="Vihari Réka" w:date="2018-11-30T20:55:00Z">
              <w:rPr>
                <w:rFonts w:ascii="Menlo" w:eastAsiaTheme="minorHAnsi" w:hAnsi="Menlo" w:cs="Menlo"/>
                <w:color w:val="000000"/>
              </w:rPr>
            </w:rPrChange>
          </w:rPr>
          <w:t xml:space="preserve">    </w:t>
        </w:r>
        <w:r w:rsidRPr="00CC342C">
          <w:rPr>
            <w:rPrChange w:id="2343" w:author="Vihari Réka" w:date="2018-11-30T20:55:00Z">
              <w:rPr>
                <w:rFonts w:ascii="Menlo" w:eastAsiaTheme="minorHAnsi" w:hAnsi="Menlo" w:cs="Menlo"/>
                <w:b/>
                <w:bCs/>
                <w:color w:val="9B2393"/>
              </w:rPr>
            </w:rPrChange>
          </w:rPr>
          <w:t>private</w:t>
        </w:r>
        <w:r w:rsidRPr="00CC342C">
          <w:rPr>
            <w:rPrChange w:id="2344" w:author="Vihari Réka" w:date="2018-11-30T20:55:00Z">
              <w:rPr>
                <w:rFonts w:ascii="Menlo" w:eastAsiaTheme="minorHAnsi" w:hAnsi="Menlo" w:cs="Menlo"/>
                <w:color w:val="000000"/>
              </w:rPr>
            </w:rPrChange>
          </w:rPr>
          <w:t xml:space="preserve"> </w:t>
        </w:r>
        <w:r w:rsidRPr="00CC342C">
          <w:rPr>
            <w:rPrChange w:id="2345" w:author="Vihari Réka" w:date="2018-11-30T20:55:00Z">
              <w:rPr>
                <w:rFonts w:ascii="Menlo" w:eastAsiaTheme="minorHAnsi" w:hAnsi="Menlo" w:cs="Menlo"/>
                <w:b/>
                <w:bCs/>
                <w:color w:val="9B2393"/>
              </w:rPr>
            </w:rPrChange>
          </w:rPr>
          <w:t>let</w:t>
        </w:r>
        <w:r w:rsidRPr="00CC342C">
          <w:rPr>
            <w:rPrChange w:id="2346" w:author="Vihari Réka" w:date="2018-11-30T20:55:00Z">
              <w:rPr>
                <w:rFonts w:ascii="Menlo" w:eastAsiaTheme="minorHAnsi" w:hAnsi="Menlo" w:cs="Menlo"/>
                <w:color w:val="000000"/>
              </w:rPr>
            </w:rPrChange>
          </w:rPr>
          <w:t xml:space="preserve"> parametersLoc: </w:t>
        </w:r>
        <w:r w:rsidRPr="00CC342C">
          <w:rPr>
            <w:rPrChange w:id="2347" w:author="Vihari Réka" w:date="2018-11-30T20:55:00Z">
              <w:rPr>
                <w:rFonts w:ascii="Menlo" w:eastAsiaTheme="minorHAnsi" w:hAnsi="Menlo" w:cs="Menlo"/>
                <w:color w:val="326D74"/>
              </w:rPr>
            </w:rPrChange>
          </w:rPr>
          <w:t>Parameters</w:t>
        </w:r>
        <w:r w:rsidRPr="00CC342C">
          <w:rPr>
            <w:rPrChange w:id="2348"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49" w:author="Vihari Réka" w:date="2018-11-22T23:58:00Z"/>
          <w:rPrChange w:id="2350" w:author="Vihari Réka" w:date="2018-11-30T20:55:00Z">
            <w:rPr>
              <w:ins w:id="2351" w:author="Vihari Réka" w:date="2018-11-22T23:58:00Z"/>
              <w:rFonts w:ascii="Helvetica" w:eastAsiaTheme="minorHAnsi" w:hAnsi="Helvetica" w:cs="Helvetica"/>
            </w:rPr>
          </w:rPrChange>
        </w:rPr>
        <w:pPrChange w:id="2352" w:author="Vihari Réka" w:date="2018-11-30T21:00:00Z">
          <w:pPr>
            <w:tabs>
              <w:tab w:val="left" w:pos="593"/>
            </w:tabs>
            <w:autoSpaceDE w:val="0"/>
            <w:autoSpaceDN w:val="0"/>
            <w:adjustRightInd w:val="0"/>
          </w:pPr>
        </w:pPrChange>
      </w:pPr>
      <w:ins w:id="2353" w:author="Vihari Réka" w:date="2018-11-22T23:58:00Z">
        <w:r w:rsidRPr="00CC342C">
          <w:rPr>
            <w:rPrChange w:id="2354" w:author="Vihari Réka" w:date="2018-11-30T20:55:00Z">
              <w:rPr>
                <w:rFonts w:ascii="Menlo" w:eastAsiaTheme="minorHAnsi" w:hAnsi="Menlo" w:cs="Menlo"/>
                <w:color w:val="000000"/>
              </w:rPr>
            </w:rPrChange>
          </w:rPr>
          <w:t xml:space="preserve">        </w:t>
        </w:r>
        <w:r w:rsidRPr="00CC342C">
          <w:rPr>
            <w:rPrChange w:id="2355" w:author="Vihari Réka" w:date="2018-11-30T20:55:00Z">
              <w:rPr>
                <w:rFonts w:ascii="Menlo" w:eastAsiaTheme="minorHAnsi" w:hAnsi="Menlo" w:cs="Menlo"/>
                <w:color w:val="C41A16"/>
              </w:rPr>
            </w:rPrChange>
          </w:rPr>
          <w:t>"username"</w:t>
        </w:r>
        <w:r w:rsidRPr="00CC342C">
          <w:rPr>
            <w:rPrChange w:id="2356" w:author="Vihari Réka" w:date="2018-11-30T20:55:00Z">
              <w:rPr>
                <w:rFonts w:ascii="Menlo" w:eastAsiaTheme="minorHAnsi" w:hAnsi="Menlo" w:cs="Menlo"/>
                <w:color w:val="000000"/>
              </w:rPr>
            </w:rPrChange>
          </w:rPr>
          <w:t xml:space="preserve">: </w:t>
        </w:r>
        <w:proofErr w:type="gramStart"/>
        <w:r w:rsidRPr="00CC342C">
          <w:rPr>
            <w:rPrChange w:id="2357" w:author="Vihari Réka" w:date="2018-11-30T20:55:00Z">
              <w:rPr>
                <w:rFonts w:ascii="Menlo" w:eastAsiaTheme="minorHAnsi" w:hAnsi="Menlo" w:cs="Menlo"/>
                <w:color w:val="5C2699"/>
              </w:rPr>
            </w:rPrChange>
          </w:rPr>
          <w:t>UserDefaults</w:t>
        </w:r>
        <w:r w:rsidRPr="00CC342C">
          <w:rPr>
            <w:rPrChange w:id="2358" w:author="Vihari Réka" w:date="2018-11-30T20:55:00Z">
              <w:rPr>
                <w:rFonts w:ascii="Menlo" w:eastAsiaTheme="minorHAnsi" w:hAnsi="Menlo" w:cs="Menlo"/>
                <w:color w:val="000000"/>
              </w:rPr>
            </w:rPrChange>
          </w:rPr>
          <w:t>.</w:t>
        </w:r>
        <w:r w:rsidRPr="00CC342C">
          <w:rPr>
            <w:rPrChange w:id="2359" w:author="Vihari Réka" w:date="2018-11-30T20:55:00Z">
              <w:rPr>
                <w:rFonts w:ascii="Menlo" w:eastAsiaTheme="minorHAnsi" w:hAnsi="Menlo" w:cs="Menlo"/>
                <w:color w:val="5C2699"/>
              </w:rPr>
            </w:rPrChange>
          </w:rPr>
          <w:t>standard</w:t>
        </w:r>
        <w:r w:rsidRPr="00CC342C">
          <w:rPr>
            <w:rPrChange w:id="2360" w:author="Vihari Réka" w:date="2018-11-30T20:55:00Z">
              <w:rPr>
                <w:rFonts w:ascii="Menlo" w:eastAsiaTheme="minorHAnsi" w:hAnsi="Menlo" w:cs="Menlo"/>
                <w:color w:val="000000"/>
              </w:rPr>
            </w:rPrChange>
          </w:rPr>
          <w:t>.</w:t>
        </w:r>
        <w:r w:rsidRPr="00CC342C">
          <w:rPr>
            <w:rPrChange w:id="2361" w:author="Vihari Réka" w:date="2018-11-30T20:55:00Z">
              <w:rPr>
                <w:rFonts w:ascii="Menlo" w:eastAsiaTheme="minorHAnsi" w:hAnsi="Menlo" w:cs="Menlo"/>
                <w:color w:val="245256"/>
              </w:rPr>
            </w:rPrChange>
          </w:rPr>
          <w:t>getUsername</w:t>
        </w:r>
        <w:proofErr w:type="gramEnd"/>
        <w:r w:rsidRPr="00CC342C">
          <w:rPr>
            <w:rPrChange w:id="2362"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3" w:author="Vihari Réka" w:date="2018-11-22T23:58:00Z"/>
          <w:rPrChange w:id="2364" w:author="Vihari Réka" w:date="2018-11-30T20:55:00Z">
            <w:rPr>
              <w:ins w:id="2365" w:author="Vihari Réka" w:date="2018-11-22T23:58:00Z"/>
              <w:rFonts w:ascii="Helvetica" w:eastAsiaTheme="minorHAnsi" w:hAnsi="Helvetica" w:cs="Helvetica"/>
            </w:rPr>
          </w:rPrChange>
        </w:rPr>
        <w:pPrChange w:id="2366" w:author="Vihari Réka" w:date="2018-11-30T21:00:00Z">
          <w:pPr>
            <w:tabs>
              <w:tab w:val="left" w:pos="593"/>
            </w:tabs>
            <w:autoSpaceDE w:val="0"/>
            <w:autoSpaceDN w:val="0"/>
            <w:adjustRightInd w:val="0"/>
          </w:pPr>
        </w:pPrChange>
      </w:pPr>
      <w:ins w:id="2367" w:author="Vihari Réka" w:date="2018-11-22T23:58:00Z">
        <w:r w:rsidRPr="00CC342C">
          <w:rPr>
            <w:rPrChange w:id="2368" w:author="Vihari Réka" w:date="2018-11-30T20:55:00Z">
              <w:rPr>
                <w:rFonts w:ascii="Menlo" w:eastAsiaTheme="minorHAnsi" w:hAnsi="Menlo" w:cs="Menlo"/>
                <w:color w:val="000000"/>
              </w:rPr>
            </w:rPrChange>
          </w:rPr>
          <w:t xml:space="preserve">        </w:t>
        </w:r>
        <w:r w:rsidRPr="00CC342C">
          <w:rPr>
            <w:rPrChange w:id="2369" w:author="Vihari Réka" w:date="2018-11-30T20:55:00Z">
              <w:rPr>
                <w:rFonts w:ascii="Menlo" w:eastAsiaTheme="minorHAnsi" w:hAnsi="Menlo" w:cs="Menlo"/>
                <w:color w:val="C41A16"/>
              </w:rPr>
            </w:rPrChange>
          </w:rPr>
          <w:t>"longitude"</w:t>
        </w:r>
        <w:r w:rsidRPr="00CC342C">
          <w:rPr>
            <w:rPrChange w:id="2370" w:author="Vihari Réka" w:date="2018-11-30T20:55:00Z">
              <w:rPr>
                <w:rFonts w:ascii="Menlo" w:eastAsiaTheme="minorHAnsi" w:hAnsi="Menlo" w:cs="Menlo"/>
                <w:color w:val="000000"/>
              </w:rPr>
            </w:rPrChange>
          </w:rPr>
          <w:t xml:space="preserve">: </w:t>
        </w:r>
        <w:proofErr w:type="gramStart"/>
        <w:r w:rsidRPr="00CC342C">
          <w:rPr>
            <w:rPrChange w:id="2371" w:author="Vihari Réka" w:date="2018-11-30T20:55:00Z">
              <w:rPr>
                <w:rFonts w:ascii="Menlo" w:eastAsiaTheme="minorHAnsi" w:hAnsi="Menlo" w:cs="Menlo"/>
                <w:color w:val="5C2699"/>
              </w:rPr>
            </w:rPrChange>
          </w:rPr>
          <w:t>UserDefaults</w:t>
        </w:r>
        <w:r w:rsidRPr="00CC342C">
          <w:rPr>
            <w:rPrChange w:id="2372" w:author="Vihari Réka" w:date="2018-11-30T20:55:00Z">
              <w:rPr>
                <w:rFonts w:ascii="Menlo" w:eastAsiaTheme="minorHAnsi" w:hAnsi="Menlo" w:cs="Menlo"/>
                <w:color w:val="000000"/>
              </w:rPr>
            </w:rPrChange>
          </w:rPr>
          <w:t>.</w:t>
        </w:r>
        <w:r w:rsidRPr="00CC342C">
          <w:rPr>
            <w:rPrChange w:id="2373" w:author="Vihari Réka" w:date="2018-11-30T20:55:00Z">
              <w:rPr>
                <w:rFonts w:ascii="Menlo" w:eastAsiaTheme="minorHAnsi" w:hAnsi="Menlo" w:cs="Menlo"/>
                <w:color w:val="5C2699"/>
              </w:rPr>
            </w:rPrChange>
          </w:rPr>
          <w:t>standard</w:t>
        </w:r>
        <w:r w:rsidRPr="00CC342C">
          <w:rPr>
            <w:rPrChange w:id="2374" w:author="Vihari Réka" w:date="2018-11-30T20:55:00Z">
              <w:rPr>
                <w:rFonts w:ascii="Menlo" w:eastAsiaTheme="minorHAnsi" w:hAnsi="Menlo" w:cs="Menlo"/>
                <w:color w:val="000000"/>
              </w:rPr>
            </w:rPrChange>
          </w:rPr>
          <w:t>.</w:t>
        </w:r>
        <w:r w:rsidRPr="00CC342C">
          <w:rPr>
            <w:rPrChange w:id="2375" w:author="Vihari Réka" w:date="2018-11-30T20:55:00Z">
              <w:rPr>
                <w:rFonts w:ascii="Menlo" w:eastAsiaTheme="minorHAnsi" w:hAnsi="Menlo" w:cs="Menlo"/>
                <w:color w:val="245256"/>
              </w:rPr>
            </w:rPrChange>
          </w:rPr>
          <w:t>getLongitude</w:t>
        </w:r>
        <w:proofErr w:type="gramEnd"/>
        <w:r w:rsidRPr="00CC342C">
          <w:rPr>
            <w:rPrChange w:id="2376"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77" w:author="Vihari Réka" w:date="2018-11-22T23:58:00Z"/>
          <w:rPrChange w:id="2378" w:author="Vihari Réka" w:date="2018-11-30T20:55:00Z">
            <w:rPr>
              <w:ins w:id="2379" w:author="Vihari Réka" w:date="2018-11-22T23:58:00Z"/>
              <w:rFonts w:ascii="Helvetica" w:eastAsiaTheme="minorHAnsi" w:hAnsi="Helvetica" w:cs="Helvetica"/>
            </w:rPr>
          </w:rPrChange>
        </w:rPr>
        <w:pPrChange w:id="2380" w:author="Vihari Réka" w:date="2018-11-30T21:00:00Z">
          <w:pPr>
            <w:tabs>
              <w:tab w:val="left" w:pos="593"/>
            </w:tabs>
            <w:autoSpaceDE w:val="0"/>
            <w:autoSpaceDN w:val="0"/>
            <w:adjustRightInd w:val="0"/>
          </w:pPr>
        </w:pPrChange>
      </w:pPr>
      <w:ins w:id="2381" w:author="Vihari Réka" w:date="2018-11-22T23:58:00Z">
        <w:r w:rsidRPr="00CC342C">
          <w:rPr>
            <w:rPrChange w:id="2382" w:author="Vihari Réka" w:date="2018-11-30T20:55:00Z">
              <w:rPr>
                <w:rFonts w:ascii="Menlo" w:eastAsiaTheme="minorHAnsi" w:hAnsi="Menlo" w:cs="Menlo"/>
                <w:color w:val="000000"/>
              </w:rPr>
            </w:rPrChange>
          </w:rPr>
          <w:t xml:space="preserve">        </w:t>
        </w:r>
        <w:r w:rsidRPr="00CC342C">
          <w:rPr>
            <w:rPrChange w:id="2383" w:author="Vihari Réka" w:date="2018-11-30T20:55:00Z">
              <w:rPr>
                <w:rFonts w:ascii="Menlo" w:eastAsiaTheme="minorHAnsi" w:hAnsi="Menlo" w:cs="Menlo"/>
                <w:color w:val="C41A16"/>
              </w:rPr>
            </w:rPrChange>
          </w:rPr>
          <w:t>"latitude"</w:t>
        </w:r>
        <w:r w:rsidRPr="00CC342C">
          <w:rPr>
            <w:rPrChange w:id="2384" w:author="Vihari Réka" w:date="2018-11-30T20:55:00Z">
              <w:rPr>
                <w:rFonts w:ascii="Menlo" w:eastAsiaTheme="minorHAnsi" w:hAnsi="Menlo" w:cs="Menlo"/>
                <w:color w:val="000000"/>
              </w:rPr>
            </w:rPrChange>
          </w:rPr>
          <w:t xml:space="preserve">: </w:t>
        </w:r>
        <w:proofErr w:type="gramStart"/>
        <w:r w:rsidRPr="00CC342C">
          <w:rPr>
            <w:rPrChange w:id="2385" w:author="Vihari Réka" w:date="2018-11-30T20:55:00Z">
              <w:rPr>
                <w:rFonts w:ascii="Menlo" w:eastAsiaTheme="minorHAnsi" w:hAnsi="Menlo" w:cs="Menlo"/>
                <w:color w:val="5C2699"/>
              </w:rPr>
            </w:rPrChange>
          </w:rPr>
          <w:t>UserDefaults</w:t>
        </w:r>
        <w:r w:rsidRPr="00CC342C">
          <w:rPr>
            <w:rPrChange w:id="2386" w:author="Vihari Réka" w:date="2018-11-30T20:55:00Z">
              <w:rPr>
                <w:rFonts w:ascii="Menlo" w:eastAsiaTheme="minorHAnsi" w:hAnsi="Menlo" w:cs="Menlo"/>
                <w:color w:val="000000"/>
              </w:rPr>
            </w:rPrChange>
          </w:rPr>
          <w:t>.</w:t>
        </w:r>
        <w:r w:rsidRPr="00CC342C">
          <w:rPr>
            <w:rPrChange w:id="2387" w:author="Vihari Réka" w:date="2018-11-30T20:55:00Z">
              <w:rPr>
                <w:rFonts w:ascii="Menlo" w:eastAsiaTheme="minorHAnsi" w:hAnsi="Menlo" w:cs="Menlo"/>
                <w:color w:val="5C2699"/>
              </w:rPr>
            </w:rPrChange>
          </w:rPr>
          <w:t>standard</w:t>
        </w:r>
        <w:r w:rsidRPr="00CC342C">
          <w:rPr>
            <w:rPrChange w:id="2388" w:author="Vihari Réka" w:date="2018-11-30T20:55:00Z">
              <w:rPr>
                <w:rFonts w:ascii="Menlo" w:eastAsiaTheme="minorHAnsi" w:hAnsi="Menlo" w:cs="Menlo"/>
                <w:color w:val="000000"/>
              </w:rPr>
            </w:rPrChange>
          </w:rPr>
          <w:t>.</w:t>
        </w:r>
        <w:r w:rsidRPr="00CC342C">
          <w:rPr>
            <w:rPrChange w:id="2389" w:author="Vihari Réka" w:date="2018-11-30T20:55:00Z">
              <w:rPr>
                <w:rFonts w:ascii="Menlo" w:eastAsiaTheme="minorHAnsi" w:hAnsi="Menlo" w:cs="Menlo"/>
                <w:color w:val="245256"/>
              </w:rPr>
            </w:rPrChange>
          </w:rPr>
          <w:t>getLatitude</w:t>
        </w:r>
        <w:proofErr w:type="gramEnd"/>
        <w:r w:rsidRPr="00CC342C">
          <w:rPr>
            <w:rPrChange w:id="2390"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91" w:author="Vihari Réka" w:date="2018-11-22T23:58:00Z"/>
          <w:rPrChange w:id="2392" w:author="Vihari Réka" w:date="2018-11-30T20:55:00Z">
            <w:rPr>
              <w:ins w:id="2393" w:author="Vihari Réka" w:date="2018-11-22T23:58:00Z"/>
              <w:rFonts w:ascii="Helvetica" w:eastAsiaTheme="minorHAnsi" w:hAnsi="Helvetica" w:cs="Helvetica"/>
            </w:rPr>
          </w:rPrChange>
        </w:rPr>
        <w:pPrChange w:id="2394" w:author="Vihari Réka" w:date="2018-11-30T21:00:00Z">
          <w:pPr>
            <w:tabs>
              <w:tab w:val="left" w:pos="593"/>
            </w:tabs>
            <w:autoSpaceDE w:val="0"/>
            <w:autoSpaceDN w:val="0"/>
            <w:adjustRightInd w:val="0"/>
          </w:pPr>
        </w:pPrChange>
      </w:pPr>
      <w:ins w:id="2395" w:author="Vihari Réka" w:date="2018-11-22T23:58:00Z">
        <w:r w:rsidRPr="00CC342C">
          <w:rPr>
            <w:rPrChange w:id="2396" w:author="Vihari Réka" w:date="2018-11-30T20:55:00Z">
              <w:rPr>
                <w:rFonts w:ascii="Menlo" w:eastAsiaTheme="minorHAnsi" w:hAnsi="Menlo" w:cs="Menlo"/>
                <w:color w:val="000000"/>
              </w:rPr>
            </w:rPrChange>
          </w:rPr>
          <w:t xml:space="preserve">        </w:t>
        </w:r>
        <w:r w:rsidRPr="00CC342C">
          <w:rPr>
            <w:rPrChange w:id="2397" w:author="Vihari Réka" w:date="2018-11-30T20:55:00Z">
              <w:rPr>
                <w:rFonts w:ascii="Menlo" w:eastAsiaTheme="minorHAnsi" w:hAnsi="Menlo" w:cs="Menlo"/>
                <w:color w:val="C41A16"/>
              </w:rPr>
            </w:rPrChange>
          </w:rPr>
          <w:t>"name"</w:t>
        </w:r>
        <w:r w:rsidRPr="00CC342C">
          <w:rPr>
            <w:rPrChange w:id="2398" w:author="Vihari Réka" w:date="2018-11-30T20:55:00Z">
              <w:rPr>
                <w:rFonts w:ascii="Menlo" w:eastAsiaTheme="minorHAnsi" w:hAnsi="Menlo" w:cs="Menlo"/>
                <w:color w:val="000000"/>
              </w:rPr>
            </w:rPrChange>
          </w:rPr>
          <w:t xml:space="preserve">: </w:t>
        </w:r>
        <w:proofErr w:type="gramStart"/>
        <w:r w:rsidRPr="00CC342C">
          <w:rPr>
            <w:rPrChange w:id="2399" w:author="Vihari Réka" w:date="2018-11-30T20:55:00Z">
              <w:rPr>
                <w:rFonts w:ascii="Menlo" w:eastAsiaTheme="minorHAnsi" w:hAnsi="Menlo" w:cs="Menlo"/>
                <w:color w:val="5C2699"/>
              </w:rPr>
            </w:rPrChange>
          </w:rPr>
          <w:t>UserDefaults</w:t>
        </w:r>
        <w:r w:rsidRPr="00CC342C">
          <w:rPr>
            <w:rPrChange w:id="2400" w:author="Vihari Réka" w:date="2018-11-30T20:55:00Z">
              <w:rPr>
                <w:rFonts w:ascii="Menlo" w:eastAsiaTheme="minorHAnsi" w:hAnsi="Menlo" w:cs="Menlo"/>
                <w:color w:val="000000"/>
              </w:rPr>
            </w:rPrChange>
          </w:rPr>
          <w:t>.</w:t>
        </w:r>
        <w:r w:rsidRPr="00CC342C">
          <w:rPr>
            <w:rPrChange w:id="2401" w:author="Vihari Réka" w:date="2018-11-30T20:55:00Z">
              <w:rPr>
                <w:rFonts w:ascii="Menlo" w:eastAsiaTheme="minorHAnsi" w:hAnsi="Menlo" w:cs="Menlo"/>
                <w:color w:val="5C2699"/>
              </w:rPr>
            </w:rPrChange>
          </w:rPr>
          <w:t>standard</w:t>
        </w:r>
        <w:r w:rsidRPr="00CC342C">
          <w:rPr>
            <w:rPrChange w:id="2402" w:author="Vihari Réka" w:date="2018-11-30T20:55:00Z">
              <w:rPr>
                <w:rFonts w:ascii="Menlo" w:eastAsiaTheme="minorHAnsi" w:hAnsi="Menlo" w:cs="Menlo"/>
                <w:color w:val="000000"/>
              </w:rPr>
            </w:rPrChange>
          </w:rPr>
          <w:t>.</w:t>
        </w:r>
        <w:r w:rsidRPr="00CC342C">
          <w:rPr>
            <w:rPrChange w:id="2403" w:author="Vihari Réka" w:date="2018-11-30T20:55:00Z">
              <w:rPr>
                <w:rFonts w:ascii="Menlo" w:eastAsiaTheme="minorHAnsi" w:hAnsi="Menlo" w:cs="Menlo"/>
                <w:color w:val="245256"/>
              </w:rPr>
            </w:rPrChange>
          </w:rPr>
          <w:t>getUsername</w:t>
        </w:r>
        <w:proofErr w:type="gramEnd"/>
        <w:r w:rsidRPr="00CC342C">
          <w:rPr>
            <w:rPrChange w:id="2404"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05" w:author="Vihari Réka" w:date="2018-11-22T23:58:00Z"/>
          <w:rPrChange w:id="2406" w:author="Vihari Réka" w:date="2018-11-30T20:55:00Z">
            <w:rPr>
              <w:ins w:id="2407" w:author="Vihari Réka" w:date="2018-11-22T23:58:00Z"/>
              <w:rFonts w:ascii="Helvetica" w:eastAsiaTheme="minorHAnsi" w:hAnsi="Helvetica" w:cs="Helvetica"/>
            </w:rPr>
          </w:rPrChange>
        </w:rPr>
        <w:pPrChange w:id="2408" w:author="Vihari Réka" w:date="2018-11-30T21:00:00Z">
          <w:pPr>
            <w:tabs>
              <w:tab w:val="left" w:pos="593"/>
            </w:tabs>
            <w:autoSpaceDE w:val="0"/>
            <w:autoSpaceDN w:val="0"/>
            <w:adjustRightInd w:val="0"/>
          </w:pPr>
        </w:pPrChange>
      </w:pPr>
      <w:ins w:id="2409" w:author="Vihari Réka" w:date="2018-11-22T23:58:00Z">
        <w:r w:rsidRPr="00CC342C">
          <w:rPr>
            <w:rPrChange w:id="2410"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1" w:author="Vihari Réka" w:date="2018-11-22T23:58:00Z"/>
          <w:rPrChange w:id="2412" w:author="Vihari Réka" w:date="2018-11-30T20:55:00Z">
            <w:rPr>
              <w:ins w:id="2413" w:author="Vihari Réka" w:date="2018-11-22T23:58:00Z"/>
              <w:rFonts w:ascii="Helvetica" w:eastAsiaTheme="minorHAnsi" w:hAnsi="Helvetica" w:cs="Helvetica"/>
            </w:rPr>
          </w:rPrChange>
        </w:rPr>
        <w:pPrChange w:id="2414"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5" w:author="Vihari Réka" w:date="2018-11-22T23:58:00Z"/>
          <w:rPrChange w:id="2416" w:author="Vihari Réka" w:date="2018-11-30T20:55:00Z">
            <w:rPr>
              <w:ins w:id="2417" w:author="Vihari Réka" w:date="2018-11-22T23:58:00Z"/>
              <w:rFonts w:ascii="Helvetica" w:eastAsiaTheme="minorHAnsi" w:hAnsi="Helvetica" w:cs="Helvetica"/>
            </w:rPr>
          </w:rPrChange>
        </w:rPr>
        <w:pPrChange w:id="2418" w:author="Vihari Réka" w:date="2018-11-30T21:00:00Z">
          <w:pPr>
            <w:tabs>
              <w:tab w:val="left" w:pos="593"/>
            </w:tabs>
            <w:autoSpaceDE w:val="0"/>
            <w:autoSpaceDN w:val="0"/>
            <w:adjustRightInd w:val="0"/>
          </w:pPr>
        </w:pPrChange>
      </w:pPr>
      <w:ins w:id="2419" w:author="Vihari Réka" w:date="2018-11-22T23:58:00Z">
        <w:r w:rsidRPr="00CC342C">
          <w:rPr>
            <w:rPrChange w:id="2420" w:author="Vihari Réka" w:date="2018-11-30T20:55:00Z">
              <w:rPr>
                <w:rFonts w:ascii="Menlo" w:eastAsiaTheme="minorHAnsi" w:hAnsi="Menlo" w:cs="Menlo"/>
                <w:color w:val="000000"/>
              </w:rPr>
            </w:rPrChange>
          </w:rPr>
          <w:t xml:space="preserve">    </w:t>
        </w:r>
        <w:r w:rsidRPr="00CC342C">
          <w:rPr>
            <w:rPrChange w:id="2421" w:author="Vihari Réka" w:date="2018-11-30T20:55:00Z">
              <w:rPr>
                <w:rFonts w:ascii="Menlo" w:eastAsiaTheme="minorHAnsi" w:hAnsi="Menlo" w:cs="Menlo"/>
                <w:b/>
                <w:bCs/>
                <w:color w:val="9B2393"/>
              </w:rPr>
            </w:rPrChange>
          </w:rPr>
          <w:t>private</w:t>
        </w:r>
        <w:r w:rsidRPr="00CC342C">
          <w:rPr>
            <w:rPrChange w:id="2422" w:author="Vihari Réka" w:date="2018-11-30T20:55:00Z">
              <w:rPr>
                <w:rFonts w:ascii="Menlo" w:eastAsiaTheme="minorHAnsi" w:hAnsi="Menlo" w:cs="Menlo"/>
                <w:color w:val="000000"/>
              </w:rPr>
            </w:rPrChange>
          </w:rPr>
          <w:t xml:space="preserve"> </w:t>
        </w:r>
        <w:r w:rsidRPr="00CC342C">
          <w:rPr>
            <w:rPrChange w:id="2423" w:author="Vihari Réka" w:date="2018-11-30T20:55:00Z">
              <w:rPr>
                <w:rFonts w:ascii="Menlo" w:eastAsiaTheme="minorHAnsi" w:hAnsi="Menlo" w:cs="Menlo"/>
                <w:b/>
                <w:bCs/>
                <w:color w:val="9B2393"/>
              </w:rPr>
            </w:rPrChange>
          </w:rPr>
          <w:t>let</w:t>
        </w:r>
        <w:r w:rsidRPr="00CC342C">
          <w:rPr>
            <w:rPrChange w:id="2424" w:author="Vihari Réka" w:date="2018-11-30T20:55:00Z">
              <w:rPr>
                <w:rFonts w:ascii="Menlo" w:eastAsiaTheme="minorHAnsi" w:hAnsi="Menlo" w:cs="Menlo"/>
                <w:color w:val="000000"/>
              </w:rPr>
            </w:rPrChange>
          </w:rPr>
          <w:t xml:space="preserve"> headers: </w:t>
        </w:r>
        <w:r w:rsidRPr="00CC342C">
          <w:rPr>
            <w:rPrChange w:id="2425" w:author="Vihari Réka" w:date="2018-11-30T20:55:00Z">
              <w:rPr>
                <w:rFonts w:ascii="Menlo" w:eastAsiaTheme="minorHAnsi" w:hAnsi="Menlo" w:cs="Menlo"/>
                <w:color w:val="326D74"/>
              </w:rPr>
            </w:rPrChange>
          </w:rPr>
          <w:t>HTTPHeaders</w:t>
        </w:r>
        <w:r w:rsidRPr="00CC342C">
          <w:rPr>
            <w:rPrChange w:id="2426" w:author="Vihari Réka" w:date="2018-11-30T20:55:00Z">
              <w:rPr>
                <w:rFonts w:ascii="Menlo" w:eastAsiaTheme="minorHAnsi" w:hAnsi="Menlo" w:cs="Menlo"/>
                <w:color w:val="000000"/>
              </w:rPr>
            </w:rPrChange>
          </w:rPr>
          <w:t xml:space="preserve"> = [</w:t>
        </w:r>
        <w:r w:rsidRPr="00CC342C">
          <w:rPr>
            <w:rPrChange w:id="2427" w:author="Vihari Réka" w:date="2018-11-30T20:55:00Z">
              <w:rPr>
                <w:rFonts w:ascii="Menlo" w:eastAsiaTheme="minorHAnsi" w:hAnsi="Menlo" w:cs="Menlo"/>
                <w:color w:val="C41A16"/>
              </w:rPr>
            </w:rPrChange>
          </w:rPr>
          <w:t>"Authorization</w:t>
        </w:r>
        <w:proofErr w:type="gramStart"/>
        <w:r w:rsidRPr="00CC342C">
          <w:rPr>
            <w:rPrChange w:id="2428" w:author="Vihari Réka" w:date="2018-11-30T20:55:00Z">
              <w:rPr>
                <w:rFonts w:ascii="Menlo" w:eastAsiaTheme="minorHAnsi" w:hAnsi="Menlo" w:cs="Menlo"/>
                <w:color w:val="C41A16"/>
              </w:rPr>
            </w:rPrChange>
          </w:rPr>
          <w:t>"</w:t>
        </w:r>
        <w:r w:rsidRPr="00CC342C">
          <w:rPr>
            <w:rPrChange w:id="2429" w:author="Vihari Réka" w:date="2018-11-30T20:55:00Z">
              <w:rPr>
                <w:rFonts w:ascii="Menlo" w:eastAsiaTheme="minorHAnsi" w:hAnsi="Menlo" w:cs="Menlo"/>
                <w:color w:val="000000"/>
              </w:rPr>
            </w:rPrChange>
          </w:rPr>
          <w:t>:</w:t>
        </w:r>
        <w:r w:rsidRPr="00CC342C">
          <w:rPr>
            <w:rPrChange w:id="2430" w:author="Vihari Réka" w:date="2018-11-30T20:55:00Z">
              <w:rPr>
                <w:rFonts w:ascii="Menlo" w:eastAsiaTheme="minorHAnsi" w:hAnsi="Menlo" w:cs="Menlo"/>
                <w:color w:val="5C2699"/>
              </w:rPr>
            </w:rPrChange>
          </w:rPr>
          <w:t>UserDefaults</w:t>
        </w:r>
        <w:r w:rsidRPr="00CC342C">
          <w:rPr>
            <w:rPrChange w:id="2431" w:author="Vihari Réka" w:date="2018-11-30T20:55:00Z">
              <w:rPr>
                <w:rFonts w:ascii="Menlo" w:eastAsiaTheme="minorHAnsi" w:hAnsi="Menlo" w:cs="Menlo"/>
                <w:color w:val="000000"/>
              </w:rPr>
            </w:rPrChange>
          </w:rPr>
          <w:t>.</w:t>
        </w:r>
        <w:r w:rsidRPr="00CC342C">
          <w:rPr>
            <w:rPrChange w:id="2432" w:author="Vihari Réka" w:date="2018-11-30T20:55:00Z">
              <w:rPr>
                <w:rFonts w:ascii="Menlo" w:eastAsiaTheme="minorHAnsi" w:hAnsi="Menlo" w:cs="Menlo"/>
                <w:color w:val="5C2699"/>
              </w:rPr>
            </w:rPrChange>
          </w:rPr>
          <w:t>standard</w:t>
        </w:r>
        <w:proofErr w:type="gramEnd"/>
        <w:r w:rsidRPr="00CC342C">
          <w:rPr>
            <w:rPrChange w:id="2433" w:author="Vihari Réka" w:date="2018-11-30T20:55:00Z">
              <w:rPr>
                <w:rFonts w:ascii="Menlo" w:eastAsiaTheme="minorHAnsi" w:hAnsi="Menlo" w:cs="Menlo"/>
                <w:color w:val="000000"/>
              </w:rPr>
            </w:rPrChange>
          </w:rPr>
          <w:t>.</w:t>
        </w:r>
        <w:r w:rsidRPr="00CC342C">
          <w:rPr>
            <w:rPrChange w:id="2434" w:author="Vihari Réka" w:date="2018-11-30T20:55:00Z">
              <w:rPr>
                <w:rFonts w:ascii="Menlo" w:eastAsiaTheme="minorHAnsi" w:hAnsi="Menlo" w:cs="Menlo"/>
                <w:color w:val="245256"/>
              </w:rPr>
            </w:rPrChange>
          </w:rPr>
          <w:t>getToken</w:t>
        </w:r>
        <w:r w:rsidRPr="00CC342C">
          <w:rPr>
            <w:rPrChange w:id="2435"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36" w:author="Vihari Réka" w:date="2018-11-22T23:58:00Z"/>
          <w:rPrChange w:id="2437" w:author="Vihari Réka" w:date="2018-11-30T20:55:00Z">
            <w:rPr>
              <w:ins w:id="2438" w:author="Vihari Réka" w:date="2018-11-22T23:58:00Z"/>
              <w:rFonts w:ascii="Helvetica" w:eastAsiaTheme="minorHAnsi" w:hAnsi="Helvetica" w:cs="Helvetica"/>
            </w:rPr>
          </w:rPrChange>
        </w:rPr>
        <w:pPrChange w:id="2439"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40" w:author="Vihari Réka" w:date="2018-11-22T23:58:00Z"/>
          <w:rPrChange w:id="2441" w:author="Vihari Réka" w:date="2018-11-30T20:55:00Z">
            <w:rPr>
              <w:ins w:id="2442" w:author="Vihari Réka" w:date="2018-11-22T23:58:00Z"/>
              <w:rFonts w:ascii="Helvetica" w:eastAsiaTheme="minorHAnsi" w:hAnsi="Helvetica" w:cs="Helvetica"/>
            </w:rPr>
          </w:rPrChange>
        </w:rPr>
        <w:pPrChange w:id="2443" w:author="Vihari Réka" w:date="2018-11-30T21:00:00Z">
          <w:pPr>
            <w:tabs>
              <w:tab w:val="left" w:pos="593"/>
            </w:tabs>
            <w:autoSpaceDE w:val="0"/>
            <w:autoSpaceDN w:val="0"/>
            <w:adjustRightInd w:val="0"/>
          </w:pPr>
        </w:pPrChange>
      </w:pPr>
      <w:ins w:id="2444" w:author="Vihari Réka" w:date="2018-11-22T23:58:00Z">
        <w:r w:rsidRPr="00CC342C">
          <w:rPr>
            <w:rPrChange w:id="2445" w:author="Vihari Réka" w:date="2018-11-30T20:55:00Z">
              <w:rPr>
                <w:rFonts w:ascii="Menlo" w:eastAsiaTheme="minorHAnsi" w:hAnsi="Menlo" w:cs="Menlo"/>
                <w:color w:val="000000"/>
              </w:rPr>
            </w:rPrChange>
          </w:rPr>
          <w:t xml:space="preserve">    </w:t>
        </w:r>
        <w:commentRangeStart w:id="2446"/>
        <w:r w:rsidRPr="00CC342C">
          <w:rPr>
            <w:rPrChange w:id="2447" w:author="Vihari Réka" w:date="2018-11-30T20:55:00Z">
              <w:rPr>
                <w:rFonts w:ascii="Menlo" w:eastAsiaTheme="minorHAnsi" w:hAnsi="Menlo" w:cs="Menlo"/>
                <w:i/>
                <w:iCs/>
                <w:color w:val="536579"/>
              </w:rPr>
            </w:rPrChange>
          </w:rPr>
          <w:t>// Singleton</w:t>
        </w:r>
      </w:ins>
      <w:commentRangeEnd w:id="2446"/>
      <w:del w:id="2448" w:author="Vihari Réka" w:date="2018-11-29T22:13:00Z">
        <w:r w:rsidR="0074744D" w:rsidRPr="00CC342C" w:rsidDel="00B037D9">
          <w:rPr>
            <w:rPrChange w:id="2449" w:author="Vihari Réka" w:date="2018-11-30T20:55:00Z">
              <w:rPr>
                <w:rStyle w:val="Jegyzethivatkozs"/>
              </w:rPr>
            </w:rPrChange>
          </w:rPr>
          <w:commentReference w:id="2446"/>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50" w:author="Vihari Réka" w:date="2018-11-23T19:10:00Z"/>
          <w:rPrChange w:id="2451" w:author="Vihari Réka" w:date="2018-11-30T20:55:00Z">
            <w:rPr>
              <w:ins w:id="2452" w:author="Vihari Réka" w:date="2018-11-23T19:10:00Z"/>
              <w:rFonts w:ascii="Menlo" w:eastAsiaTheme="minorHAnsi" w:hAnsi="Menlo" w:cs="Menlo"/>
              <w:color w:val="000000"/>
              <w:sz w:val="12"/>
              <w:szCs w:val="12"/>
            </w:rPr>
          </w:rPrChange>
        </w:rPr>
        <w:pPrChange w:id="2453" w:author="Vihari Réka" w:date="2018-11-30T21:00:00Z">
          <w:pPr>
            <w:tabs>
              <w:tab w:val="left" w:pos="593"/>
            </w:tabs>
            <w:autoSpaceDE w:val="0"/>
            <w:autoSpaceDN w:val="0"/>
            <w:adjustRightInd w:val="0"/>
          </w:pPr>
        </w:pPrChange>
      </w:pPr>
      <w:ins w:id="2454" w:author="Vihari Réka" w:date="2018-11-22T23:58:00Z">
        <w:r w:rsidRPr="00CC342C">
          <w:rPr>
            <w:rPrChange w:id="2455" w:author="Vihari Réka" w:date="2018-11-30T20:55:00Z">
              <w:rPr>
                <w:rFonts w:ascii="Menlo" w:eastAsiaTheme="minorHAnsi" w:hAnsi="Menlo" w:cs="Menlo"/>
                <w:color w:val="000000"/>
              </w:rPr>
            </w:rPrChange>
          </w:rPr>
          <w:t xml:space="preserve">    </w:t>
        </w:r>
        <w:r w:rsidRPr="00CC342C">
          <w:rPr>
            <w:rPrChange w:id="2456" w:author="Vihari Réka" w:date="2018-11-30T20:55:00Z">
              <w:rPr>
                <w:rFonts w:ascii="Menlo" w:eastAsiaTheme="minorHAnsi" w:hAnsi="Menlo" w:cs="Menlo"/>
                <w:b/>
                <w:bCs/>
                <w:color w:val="9B2393"/>
              </w:rPr>
            </w:rPrChange>
          </w:rPr>
          <w:t>private</w:t>
        </w:r>
        <w:r w:rsidRPr="00CC342C">
          <w:rPr>
            <w:rPrChange w:id="2457" w:author="Vihari Réka" w:date="2018-11-30T20:55:00Z">
              <w:rPr>
                <w:rFonts w:ascii="Menlo" w:eastAsiaTheme="minorHAnsi" w:hAnsi="Menlo" w:cs="Menlo"/>
                <w:color w:val="000000"/>
              </w:rPr>
            </w:rPrChange>
          </w:rPr>
          <w:t xml:space="preserve"> </w:t>
        </w:r>
        <w:r w:rsidRPr="00CC342C">
          <w:rPr>
            <w:rPrChange w:id="2458" w:author="Vihari Réka" w:date="2018-11-30T20:55:00Z">
              <w:rPr>
                <w:rFonts w:ascii="Menlo" w:eastAsiaTheme="minorHAnsi" w:hAnsi="Menlo" w:cs="Menlo"/>
                <w:b/>
                <w:bCs/>
                <w:color w:val="9B2393"/>
              </w:rPr>
            </w:rPrChange>
          </w:rPr>
          <w:t>init</w:t>
        </w:r>
        <w:r w:rsidRPr="00CC342C">
          <w:rPr>
            <w:rPrChange w:id="2459"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2460"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2461" w:author="Vihari Réka" w:date="2018-11-23T19:10:00Z"/>
          <w:rFonts w:cs="Times New Roman"/>
        </w:rPr>
        <w:pPrChange w:id="2462" w:author="Vihari Réka" w:date="2018-11-23T20:26:00Z">
          <w:pPr>
            <w:tabs>
              <w:tab w:val="left" w:pos="593"/>
            </w:tabs>
            <w:autoSpaceDE w:val="0"/>
            <w:autoSpaceDN w:val="0"/>
            <w:adjustRightInd w:val="0"/>
          </w:pPr>
        </w:pPrChange>
      </w:pPr>
      <w:ins w:id="2463" w:author="Vihari Réka" w:date="2018-11-23T19:10:00Z">
        <w:r w:rsidRPr="00CB52D2">
          <w:rPr>
            <w:rFonts w:cs="Times New Roman"/>
          </w:rPr>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w:t>
        </w:r>
        <w:proofErr w:type="gramStart"/>
        <w:r w:rsidRPr="00DE02BF">
          <w:rPr>
            <w:rFonts w:cs="Times New Roman"/>
          </w:rPr>
          <w:t>válaszkén</w:t>
        </w:r>
        <w:r w:rsidRPr="001B07CF">
          <w:rPr>
            <w:rFonts w:cs="Times New Roman"/>
          </w:rPr>
          <w:t>t</w:t>
        </w:r>
        <w:proofErr w:type="gramEnd"/>
        <w:r w:rsidRPr="001B07CF">
          <w:rPr>
            <w:rFonts w:cs="Times New Roman"/>
          </w:rPr>
          <w:t xml:space="preserve"> hogy sikeres volt-e a felküldés.  </w:t>
        </w:r>
      </w:ins>
      <w:ins w:id="2464" w:author="Vihari Réka" w:date="2018-11-23T20:25:00Z">
        <w:r w:rsidRPr="001B07CF">
          <w:rPr>
            <w:rFonts w:cs="Times New Roman"/>
          </w:rPr>
          <w:t>A metódusok belsejében látható, hogy az Alamofire-</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2465" w:author="Vihari Réka" w:date="2018-11-22T23:58:00Z"/>
          <w:rFonts w:ascii="Helvetica" w:eastAsiaTheme="minorHAnsi" w:hAnsi="Helvetica" w:cs="Helvetica"/>
          <w:sz w:val="12"/>
          <w:szCs w:val="12"/>
          <w:rPrChange w:id="2466" w:author="Vihari Réka" w:date="2018-11-22T23:58:00Z">
            <w:rPr>
              <w:ins w:id="2467"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2468" w:author="Vihari Réka" w:date="2018-11-22T23:58:00Z"/>
          <w:rPrChange w:id="2469" w:author="Vihari Réka" w:date="2018-11-30T20:55:00Z">
            <w:rPr>
              <w:ins w:id="2470" w:author="Vihari Réka" w:date="2018-11-22T23:58:00Z"/>
              <w:rFonts w:ascii="Helvetica" w:eastAsiaTheme="minorHAnsi" w:hAnsi="Helvetica" w:cs="Helvetica"/>
            </w:rPr>
          </w:rPrChange>
        </w:rPr>
        <w:pPrChange w:id="2471"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72" w:author="Vihari Réka" w:date="2018-11-22T23:58:00Z"/>
          <w:rPrChange w:id="2473" w:author="Vihari Réka" w:date="2018-11-30T20:55:00Z">
            <w:rPr>
              <w:ins w:id="2474" w:author="Vihari Réka" w:date="2018-11-22T23:58:00Z"/>
              <w:rFonts w:ascii="Helvetica" w:eastAsiaTheme="minorHAnsi" w:hAnsi="Helvetica" w:cs="Helvetica"/>
            </w:rPr>
          </w:rPrChange>
        </w:rPr>
        <w:pPrChange w:id="2475" w:author="Vihari Réka" w:date="2018-11-30T21:00:00Z">
          <w:pPr>
            <w:tabs>
              <w:tab w:val="left" w:pos="593"/>
            </w:tabs>
            <w:autoSpaceDE w:val="0"/>
            <w:autoSpaceDN w:val="0"/>
            <w:adjustRightInd w:val="0"/>
          </w:pPr>
        </w:pPrChange>
      </w:pPr>
      <w:ins w:id="2476" w:author="Vihari Réka" w:date="2018-11-22T23:58:00Z">
        <w:r w:rsidRPr="00CC342C">
          <w:rPr>
            <w:rPrChange w:id="2477" w:author="Vihari Réka" w:date="2018-11-30T20:55:00Z">
              <w:rPr>
                <w:rFonts w:ascii="Menlo" w:eastAsiaTheme="minorHAnsi" w:hAnsi="Menlo" w:cs="Menlo"/>
                <w:color w:val="000000"/>
              </w:rPr>
            </w:rPrChange>
          </w:rPr>
          <w:t xml:space="preserve">    </w:t>
        </w:r>
        <w:r w:rsidRPr="00CC342C">
          <w:rPr>
            <w:rPrChange w:id="2478" w:author="Vihari Réka" w:date="2018-11-30T20:55:00Z">
              <w:rPr>
                <w:rFonts w:ascii="Menlo" w:eastAsiaTheme="minorHAnsi" w:hAnsi="Menlo" w:cs="Menlo"/>
                <w:b/>
                <w:bCs/>
                <w:color w:val="9B2393"/>
              </w:rPr>
            </w:rPrChange>
          </w:rPr>
          <w:t>func</w:t>
        </w:r>
        <w:r w:rsidRPr="00CC342C">
          <w:rPr>
            <w:rPrChange w:id="2479" w:author="Vihari Réka" w:date="2018-11-30T20:55:00Z">
              <w:rPr>
                <w:rFonts w:ascii="Menlo" w:eastAsiaTheme="minorHAnsi" w:hAnsi="Menlo" w:cs="Menlo"/>
                <w:color w:val="000000"/>
              </w:rPr>
            </w:rPrChange>
          </w:rPr>
          <w:t xml:space="preserve"> </w:t>
        </w:r>
        <w:proofErr w:type="gramStart"/>
        <w:r w:rsidRPr="00CC342C">
          <w:rPr>
            <w:rPrChange w:id="2480" w:author="Vihari Réka" w:date="2018-11-30T20:55:00Z">
              <w:rPr>
                <w:rFonts w:ascii="Menlo" w:eastAsiaTheme="minorHAnsi" w:hAnsi="Menlo" w:cs="Menlo"/>
                <w:color w:val="000000"/>
              </w:rPr>
            </w:rPrChange>
          </w:rPr>
          <w:t>get(</w:t>
        </w:r>
        <w:proofErr w:type="gramEnd"/>
        <w:r w:rsidRPr="00CC342C">
          <w:rPr>
            <w:rPrChange w:id="2481" w:author="Vihari Réka" w:date="2018-11-30T20:55:00Z">
              <w:rPr>
                <w:rFonts w:ascii="Menlo" w:eastAsiaTheme="minorHAnsi" w:hAnsi="Menlo" w:cs="Menlo"/>
                <w:color w:val="000000"/>
              </w:rPr>
            </w:rPrChange>
          </w:rPr>
          <w:t xml:space="preserve">endpoint: </w:t>
        </w:r>
        <w:r w:rsidRPr="00CC342C">
          <w:rPr>
            <w:rPrChange w:id="2482" w:author="Vihari Réka" w:date="2018-11-30T20:55:00Z">
              <w:rPr>
                <w:rFonts w:ascii="Menlo" w:eastAsiaTheme="minorHAnsi" w:hAnsi="Menlo" w:cs="Menlo"/>
                <w:color w:val="326D74"/>
              </w:rPr>
            </w:rPrChange>
          </w:rPr>
          <w:t>Endpoints</w:t>
        </w:r>
        <w:r w:rsidRPr="00CC342C">
          <w:rPr>
            <w:rPrChange w:id="2483" w:author="Vihari Réka" w:date="2018-11-30T20:55:00Z">
              <w:rPr>
                <w:rFonts w:ascii="Menlo" w:eastAsiaTheme="minorHAnsi" w:hAnsi="Menlo" w:cs="Menlo"/>
                <w:color w:val="000000"/>
              </w:rPr>
            </w:rPrChange>
          </w:rPr>
          <w:t xml:space="preserve">, completion: </w:t>
        </w:r>
        <w:r w:rsidRPr="00CC342C">
          <w:rPr>
            <w:rPrChange w:id="2484" w:author="Vihari Réka" w:date="2018-11-30T20:55:00Z">
              <w:rPr>
                <w:rFonts w:ascii="Menlo" w:eastAsiaTheme="minorHAnsi" w:hAnsi="Menlo" w:cs="Menlo"/>
                <w:color w:val="326D74"/>
              </w:rPr>
            </w:rPrChange>
          </w:rPr>
          <w:t>ResponseType</w:t>
        </w:r>
        <w:r w:rsidRPr="00CC342C">
          <w:rPr>
            <w:rPrChange w:id="2485"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86" w:author="Vihari Réka" w:date="2018-11-22T23:58:00Z"/>
          <w:rPrChange w:id="2487" w:author="Vihari Réka" w:date="2018-11-30T20:55:00Z">
            <w:rPr>
              <w:ins w:id="2488" w:author="Vihari Réka" w:date="2018-11-22T23:58:00Z"/>
              <w:rFonts w:ascii="Helvetica" w:eastAsiaTheme="minorHAnsi" w:hAnsi="Helvetica" w:cs="Helvetica"/>
            </w:rPr>
          </w:rPrChange>
        </w:rPr>
        <w:pPrChange w:id="2489" w:author="Vihari Réka" w:date="2018-11-30T21:00:00Z">
          <w:pPr>
            <w:tabs>
              <w:tab w:val="left" w:pos="593"/>
            </w:tabs>
            <w:autoSpaceDE w:val="0"/>
            <w:autoSpaceDN w:val="0"/>
            <w:adjustRightInd w:val="0"/>
          </w:pPr>
        </w:pPrChange>
      </w:pPr>
      <w:ins w:id="2490" w:author="Vihari Réka" w:date="2018-11-22T23:58:00Z">
        <w:r w:rsidRPr="00CC342C">
          <w:rPr>
            <w:rPrChange w:id="2491" w:author="Vihari Réka" w:date="2018-11-30T20:55:00Z">
              <w:rPr>
                <w:rFonts w:ascii="Menlo" w:eastAsiaTheme="minorHAnsi" w:hAnsi="Menlo" w:cs="Menlo"/>
                <w:color w:val="000000"/>
              </w:rPr>
            </w:rPrChange>
          </w:rPr>
          <w:t xml:space="preserve">        </w:t>
        </w:r>
        <w:r w:rsidRPr="00CC342C">
          <w:rPr>
            <w:rPrChange w:id="2492" w:author="Vihari Réka" w:date="2018-11-30T20:55:00Z">
              <w:rPr>
                <w:rFonts w:ascii="Menlo" w:eastAsiaTheme="minorHAnsi" w:hAnsi="Menlo" w:cs="Menlo"/>
                <w:b/>
                <w:bCs/>
                <w:color w:val="9B2393"/>
              </w:rPr>
            </w:rPrChange>
          </w:rPr>
          <w:t>guard</w:t>
        </w:r>
        <w:r w:rsidRPr="00CC342C">
          <w:rPr>
            <w:rPrChange w:id="2493" w:author="Vihari Réka" w:date="2018-11-30T20:55:00Z">
              <w:rPr>
                <w:rFonts w:ascii="Menlo" w:eastAsiaTheme="minorHAnsi" w:hAnsi="Menlo" w:cs="Menlo"/>
                <w:color w:val="000000"/>
              </w:rPr>
            </w:rPrChange>
          </w:rPr>
          <w:t xml:space="preserve"> </w:t>
        </w:r>
        <w:r w:rsidRPr="00CC342C">
          <w:rPr>
            <w:rPrChange w:id="2494" w:author="Vihari Réka" w:date="2018-11-30T20:55:00Z">
              <w:rPr>
                <w:rFonts w:ascii="Menlo" w:eastAsiaTheme="minorHAnsi" w:hAnsi="Menlo" w:cs="Menlo"/>
                <w:b/>
                <w:bCs/>
                <w:color w:val="9B2393"/>
              </w:rPr>
            </w:rPrChange>
          </w:rPr>
          <w:t>let</w:t>
        </w:r>
        <w:r w:rsidRPr="00CC342C">
          <w:rPr>
            <w:rPrChange w:id="2495" w:author="Vihari Réka" w:date="2018-11-30T20:55:00Z">
              <w:rPr>
                <w:rFonts w:ascii="Menlo" w:eastAsiaTheme="minorHAnsi" w:hAnsi="Menlo" w:cs="Menlo"/>
                <w:color w:val="000000"/>
              </w:rPr>
            </w:rPrChange>
          </w:rPr>
          <w:t xml:space="preserve"> baseUrl = </w:t>
        </w:r>
        <w:r w:rsidRPr="00CC342C">
          <w:rPr>
            <w:rPrChange w:id="2496" w:author="Vihari Réka" w:date="2018-11-30T20:55:00Z">
              <w:rPr>
                <w:rFonts w:ascii="Menlo" w:eastAsiaTheme="minorHAnsi" w:hAnsi="Menlo" w:cs="Menlo"/>
                <w:color w:val="326D74"/>
              </w:rPr>
            </w:rPrChange>
          </w:rPr>
          <w:t>baseUrl</w:t>
        </w:r>
        <w:r w:rsidRPr="00CC342C">
          <w:rPr>
            <w:rPrChange w:id="2497" w:author="Vihari Réka" w:date="2018-11-30T20:55:00Z">
              <w:rPr>
                <w:rFonts w:ascii="Menlo" w:eastAsiaTheme="minorHAnsi" w:hAnsi="Menlo" w:cs="Menlo"/>
                <w:color w:val="000000"/>
              </w:rPr>
            </w:rPrChange>
          </w:rPr>
          <w:t xml:space="preserve">, </w:t>
        </w:r>
        <w:r w:rsidRPr="00CC342C">
          <w:rPr>
            <w:rPrChange w:id="2498" w:author="Vihari Réka" w:date="2018-11-30T20:55:00Z">
              <w:rPr>
                <w:rFonts w:ascii="Menlo" w:eastAsiaTheme="minorHAnsi" w:hAnsi="Menlo" w:cs="Menlo"/>
                <w:b/>
                <w:bCs/>
                <w:color w:val="9B2393"/>
              </w:rPr>
            </w:rPrChange>
          </w:rPr>
          <w:t>let</w:t>
        </w:r>
        <w:r w:rsidRPr="00CC342C">
          <w:rPr>
            <w:rPrChange w:id="2499" w:author="Vihari Réka" w:date="2018-11-30T20:55:00Z">
              <w:rPr>
                <w:rFonts w:ascii="Menlo" w:eastAsiaTheme="minorHAnsi" w:hAnsi="Menlo" w:cs="Menlo"/>
                <w:color w:val="000000"/>
              </w:rPr>
            </w:rPrChange>
          </w:rPr>
          <w:t xml:space="preserve"> url = </w:t>
        </w:r>
        <w:proofErr w:type="gramStart"/>
        <w:r w:rsidRPr="00CC342C">
          <w:rPr>
            <w:rPrChange w:id="2500" w:author="Vihari Réka" w:date="2018-11-30T20:55:00Z">
              <w:rPr>
                <w:rFonts w:ascii="Menlo" w:eastAsiaTheme="minorHAnsi" w:hAnsi="Menlo" w:cs="Menlo"/>
                <w:color w:val="5C2699"/>
              </w:rPr>
            </w:rPrChange>
          </w:rPr>
          <w:t>URL</w:t>
        </w:r>
        <w:r w:rsidRPr="00CC342C">
          <w:rPr>
            <w:rPrChange w:id="2501" w:author="Vihari Réka" w:date="2018-11-30T20:55:00Z">
              <w:rPr>
                <w:rFonts w:ascii="Menlo" w:eastAsiaTheme="minorHAnsi" w:hAnsi="Menlo" w:cs="Menlo"/>
                <w:color w:val="000000"/>
              </w:rPr>
            </w:rPrChange>
          </w:rPr>
          <w:t>(</w:t>
        </w:r>
        <w:proofErr w:type="gramEnd"/>
        <w:r w:rsidRPr="00CC342C">
          <w:rPr>
            <w:rPrChange w:id="2502" w:author="Vihari Réka" w:date="2018-11-30T20:55:00Z">
              <w:rPr>
                <w:rFonts w:ascii="Menlo" w:eastAsiaTheme="minorHAnsi" w:hAnsi="Menlo" w:cs="Menlo"/>
                <w:color w:val="000000"/>
              </w:rPr>
            </w:rPrChange>
          </w:rPr>
          <w:t xml:space="preserve">string: </w:t>
        </w:r>
        <w:r w:rsidRPr="00CC342C">
          <w:rPr>
            <w:rPrChange w:id="2503" w:author="Vihari Réka" w:date="2018-11-30T20:55:00Z">
              <w:rPr>
                <w:rFonts w:ascii="Menlo" w:eastAsiaTheme="minorHAnsi" w:hAnsi="Menlo" w:cs="Menlo"/>
                <w:color w:val="C41A16"/>
              </w:rPr>
            </w:rPrChange>
          </w:rPr>
          <w:t>"</w:t>
        </w:r>
        <w:r w:rsidRPr="00CC342C">
          <w:rPr>
            <w:rPrChange w:id="2504" w:author="Vihari Réka" w:date="2018-11-30T20:55:00Z">
              <w:rPr>
                <w:rFonts w:ascii="Menlo" w:eastAsiaTheme="minorHAnsi" w:hAnsi="Menlo" w:cs="Menlo"/>
                <w:color w:val="000000"/>
              </w:rPr>
            </w:rPrChange>
          </w:rPr>
          <w:t>\</w:t>
        </w:r>
        <w:r w:rsidRPr="00CC342C">
          <w:rPr>
            <w:rPrChange w:id="2505" w:author="Vihari Réka" w:date="2018-11-30T20:55:00Z">
              <w:rPr>
                <w:rFonts w:ascii="Menlo" w:eastAsiaTheme="minorHAnsi" w:hAnsi="Menlo" w:cs="Menlo"/>
                <w:color w:val="C41A16"/>
              </w:rPr>
            </w:rPrChange>
          </w:rPr>
          <w:t>(</w:t>
        </w:r>
        <w:r w:rsidRPr="00CC342C">
          <w:rPr>
            <w:rPrChange w:id="2506" w:author="Vihari Réka" w:date="2018-11-30T20:55:00Z">
              <w:rPr>
                <w:rFonts w:ascii="Menlo" w:eastAsiaTheme="minorHAnsi" w:hAnsi="Menlo" w:cs="Menlo"/>
                <w:color w:val="000000"/>
              </w:rPr>
            </w:rPrChange>
          </w:rPr>
          <w:t>baseUrl</w:t>
        </w:r>
        <w:r w:rsidRPr="00CC342C">
          <w:rPr>
            <w:rPrChange w:id="2507" w:author="Vihari Réka" w:date="2018-11-30T20:55:00Z">
              <w:rPr>
                <w:rFonts w:ascii="Menlo" w:eastAsiaTheme="minorHAnsi" w:hAnsi="Menlo" w:cs="Menlo"/>
                <w:color w:val="C41A16"/>
              </w:rPr>
            </w:rPrChange>
          </w:rPr>
          <w:t>)</w:t>
        </w:r>
        <w:r w:rsidRPr="00CC342C">
          <w:rPr>
            <w:rPrChange w:id="2508" w:author="Vihari Réka" w:date="2018-11-30T20:55:00Z">
              <w:rPr>
                <w:rFonts w:ascii="Menlo" w:eastAsiaTheme="minorHAnsi" w:hAnsi="Menlo" w:cs="Menlo"/>
                <w:color w:val="000000"/>
              </w:rPr>
            </w:rPrChange>
          </w:rPr>
          <w:t>\</w:t>
        </w:r>
        <w:r w:rsidRPr="00CC342C">
          <w:rPr>
            <w:rPrChange w:id="2509" w:author="Vihari Réka" w:date="2018-11-30T20:55:00Z">
              <w:rPr>
                <w:rFonts w:ascii="Menlo" w:eastAsiaTheme="minorHAnsi" w:hAnsi="Menlo" w:cs="Menlo"/>
                <w:color w:val="C41A16"/>
              </w:rPr>
            </w:rPrChange>
          </w:rPr>
          <w:t>(</w:t>
        </w:r>
        <w:r w:rsidRPr="00CC342C">
          <w:rPr>
            <w:rPrChange w:id="2510" w:author="Vihari Réka" w:date="2018-11-30T20:55:00Z">
              <w:rPr>
                <w:rFonts w:ascii="Menlo" w:eastAsiaTheme="minorHAnsi" w:hAnsi="Menlo" w:cs="Menlo"/>
                <w:color w:val="000000"/>
              </w:rPr>
            </w:rPrChange>
          </w:rPr>
          <w:t>endpoint.</w:t>
        </w:r>
        <w:r w:rsidRPr="00CC342C">
          <w:rPr>
            <w:rPrChange w:id="2511" w:author="Vihari Réka" w:date="2018-11-30T20:55:00Z">
              <w:rPr>
                <w:rFonts w:ascii="Menlo" w:eastAsiaTheme="minorHAnsi" w:hAnsi="Menlo" w:cs="Menlo"/>
                <w:color w:val="326D74"/>
              </w:rPr>
            </w:rPrChange>
          </w:rPr>
          <w:t>rawValue</w:t>
        </w:r>
        <w:r w:rsidRPr="00CC342C">
          <w:rPr>
            <w:rPrChange w:id="2512" w:author="Vihari Réka" w:date="2018-11-30T20:55:00Z">
              <w:rPr>
                <w:rFonts w:ascii="Menlo" w:eastAsiaTheme="minorHAnsi" w:hAnsi="Menlo" w:cs="Menlo"/>
                <w:color w:val="C41A16"/>
              </w:rPr>
            </w:rPrChange>
          </w:rPr>
          <w:t>)"</w:t>
        </w:r>
        <w:r w:rsidRPr="00CC342C">
          <w:rPr>
            <w:rPrChange w:id="2513" w:author="Vihari Réka" w:date="2018-11-30T20:55:00Z">
              <w:rPr>
                <w:rFonts w:ascii="Menlo" w:eastAsiaTheme="minorHAnsi" w:hAnsi="Menlo" w:cs="Menlo"/>
                <w:color w:val="000000"/>
              </w:rPr>
            </w:rPrChange>
          </w:rPr>
          <w:t xml:space="preserve">) </w:t>
        </w:r>
        <w:r w:rsidRPr="00CC342C">
          <w:rPr>
            <w:rPrChange w:id="2514" w:author="Vihari Réka" w:date="2018-11-30T20:55:00Z">
              <w:rPr>
                <w:rFonts w:ascii="Menlo" w:eastAsiaTheme="minorHAnsi" w:hAnsi="Menlo" w:cs="Menlo"/>
                <w:b/>
                <w:bCs/>
                <w:color w:val="9B2393"/>
              </w:rPr>
            </w:rPrChange>
          </w:rPr>
          <w:t>else</w:t>
        </w:r>
        <w:r w:rsidRPr="00CC342C">
          <w:rPr>
            <w:rPrChange w:id="2515" w:author="Vihari Réka" w:date="2018-11-30T20:55:00Z">
              <w:rPr>
                <w:rFonts w:ascii="Menlo" w:eastAsiaTheme="minorHAnsi" w:hAnsi="Menlo" w:cs="Menlo"/>
                <w:color w:val="000000"/>
              </w:rPr>
            </w:rPrChange>
          </w:rPr>
          <w:t xml:space="preserve"> { </w:t>
        </w:r>
        <w:r w:rsidRPr="00CC342C">
          <w:rPr>
            <w:rPrChange w:id="2516" w:author="Vihari Réka" w:date="2018-11-30T20:55:00Z">
              <w:rPr>
                <w:rFonts w:ascii="Menlo" w:eastAsiaTheme="minorHAnsi" w:hAnsi="Menlo" w:cs="Menlo"/>
                <w:b/>
                <w:bCs/>
                <w:color w:val="9B2393"/>
              </w:rPr>
            </w:rPrChange>
          </w:rPr>
          <w:t>return</w:t>
        </w:r>
        <w:r w:rsidRPr="00CC342C">
          <w:rPr>
            <w:rPrChange w:id="2517"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18" w:author="Vihari Réka" w:date="2018-11-22T23:58:00Z"/>
          <w:rPrChange w:id="2519" w:author="Vihari Réka" w:date="2018-11-30T20:55:00Z">
            <w:rPr>
              <w:ins w:id="2520" w:author="Vihari Réka" w:date="2018-11-22T23:58:00Z"/>
              <w:rFonts w:ascii="Helvetica" w:eastAsiaTheme="minorHAnsi" w:hAnsi="Helvetica" w:cs="Helvetica"/>
            </w:rPr>
          </w:rPrChange>
        </w:rPr>
        <w:pPrChange w:id="2521" w:author="Vihari Réka" w:date="2018-11-30T21:00:00Z">
          <w:pPr>
            <w:tabs>
              <w:tab w:val="left" w:pos="593"/>
            </w:tabs>
            <w:autoSpaceDE w:val="0"/>
            <w:autoSpaceDN w:val="0"/>
            <w:adjustRightInd w:val="0"/>
          </w:pPr>
        </w:pPrChange>
      </w:pPr>
      <w:ins w:id="2522" w:author="Vihari Réka" w:date="2018-11-22T23:58:00Z">
        <w:r w:rsidRPr="00CC342C">
          <w:rPr>
            <w:rPrChange w:id="2523" w:author="Vihari Réka" w:date="2018-11-30T20:55:00Z">
              <w:rPr>
                <w:rFonts w:ascii="Menlo" w:eastAsiaTheme="minorHAnsi" w:hAnsi="Menlo" w:cs="Menlo"/>
                <w:color w:val="000000"/>
              </w:rPr>
            </w:rPrChange>
          </w:rPr>
          <w:t xml:space="preserve">        Alamofire.</w:t>
        </w:r>
        <w:r w:rsidRPr="00CC342C">
          <w:rPr>
            <w:rPrChange w:id="2524" w:author="Vihari Réka" w:date="2018-11-30T20:55:00Z">
              <w:rPr>
                <w:rFonts w:ascii="Menlo" w:eastAsiaTheme="minorHAnsi" w:hAnsi="Menlo" w:cs="Menlo"/>
                <w:color w:val="245256"/>
              </w:rPr>
            </w:rPrChange>
          </w:rPr>
          <w:t>request</w:t>
        </w:r>
        <w:r w:rsidRPr="00CC342C">
          <w:rPr>
            <w:rPrChange w:id="2525" w:author="Vihari Réka" w:date="2018-11-30T20:55:00Z">
              <w:rPr>
                <w:rFonts w:ascii="Menlo" w:eastAsiaTheme="minorHAnsi" w:hAnsi="Menlo" w:cs="Menlo"/>
                <w:color w:val="000000"/>
              </w:rPr>
            </w:rPrChange>
          </w:rPr>
          <w:t>(url, method</w:t>
        </w:r>
        <w:proofErr w:type="gramStart"/>
        <w:r w:rsidRPr="00CC342C">
          <w:rPr>
            <w:rPrChange w:id="2526" w:author="Vihari Réka" w:date="2018-11-30T20:55:00Z">
              <w:rPr>
                <w:rFonts w:ascii="Menlo" w:eastAsiaTheme="minorHAnsi" w:hAnsi="Menlo" w:cs="Menlo"/>
                <w:color w:val="000000"/>
              </w:rPr>
            </w:rPrChange>
          </w:rPr>
          <w:t>: .</w:t>
        </w:r>
        <w:r w:rsidRPr="00CC342C">
          <w:rPr>
            <w:rPrChange w:id="2527" w:author="Vihari Réka" w:date="2018-11-30T20:55:00Z">
              <w:rPr>
                <w:rFonts w:ascii="Menlo" w:eastAsiaTheme="minorHAnsi" w:hAnsi="Menlo" w:cs="Menlo"/>
                <w:color w:val="245256"/>
              </w:rPr>
            </w:rPrChange>
          </w:rPr>
          <w:t>get</w:t>
        </w:r>
        <w:proofErr w:type="gramEnd"/>
        <w:r w:rsidRPr="00CC342C">
          <w:rPr>
            <w:rPrChange w:id="2528" w:author="Vihari Réka" w:date="2018-11-30T20:55:00Z">
              <w:rPr>
                <w:rFonts w:ascii="Menlo" w:eastAsiaTheme="minorHAnsi" w:hAnsi="Menlo" w:cs="Menlo"/>
                <w:color w:val="000000"/>
              </w:rPr>
            </w:rPrChange>
          </w:rPr>
          <w:t xml:space="preserve">, parameters: </w:t>
        </w:r>
        <w:r w:rsidRPr="00CC342C">
          <w:rPr>
            <w:rPrChange w:id="2529" w:author="Vihari Réka" w:date="2018-11-30T20:55:00Z">
              <w:rPr>
                <w:rFonts w:ascii="Menlo" w:eastAsiaTheme="minorHAnsi" w:hAnsi="Menlo" w:cs="Menlo"/>
                <w:color w:val="326D74"/>
              </w:rPr>
            </w:rPrChange>
          </w:rPr>
          <w:t>parameters</w:t>
        </w:r>
        <w:r w:rsidRPr="00CC342C">
          <w:rPr>
            <w:rPrChange w:id="2530" w:author="Vihari Réka" w:date="2018-11-30T20:55:00Z">
              <w:rPr>
                <w:rFonts w:ascii="Menlo" w:eastAsiaTheme="minorHAnsi" w:hAnsi="Menlo" w:cs="Menlo"/>
                <w:color w:val="000000"/>
              </w:rPr>
            </w:rPrChange>
          </w:rPr>
          <w:t xml:space="preserve">, encoding: </w:t>
        </w:r>
        <w:r w:rsidRPr="00CC342C">
          <w:rPr>
            <w:rPrChange w:id="2531" w:author="Vihari Réka" w:date="2018-11-30T20:55:00Z">
              <w:rPr>
                <w:rFonts w:ascii="Menlo" w:eastAsiaTheme="minorHAnsi" w:hAnsi="Menlo" w:cs="Menlo"/>
                <w:color w:val="326D74"/>
              </w:rPr>
            </w:rPrChange>
          </w:rPr>
          <w:t>JSONEncoding</w:t>
        </w:r>
        <w:r w:rsidRPr="00CC342C">
          <w:rPr>
            <w:rPrChange w:id="2532" w:author="Vihari Réka" w:date="2018-11-30T20:55:00Z">
              <w:rPr>
                <w:rFonts w:ascii="Menlo" w:eastAsiaTheme="minorHAnsi" w:hAnsi="Menlo" w:cs="Menlo"/>
                <w:color w:val="000000"/>
              </w:rPr>
            </w:rPrChange>
          </w:rPr>
          <w:t>.</w:t>
        </w:r>
        <w:r w:rsidRPr="00CC342C">
          <w:rPr>
            <w:rPrChange w:id="2533" w:author="Vihari Réka" w:date="2018-11-30T20:55:00Z">
              <w:rPr>
                <w:rFonts w:ascii="Menlo" w:eastAsiaTheme="minorHAnsi" w:hAnsi="Menlo" w:cs="Menlo"/>
                <w:color w:val="326D74"/>
              </w:rPr>
            </w:rPrChange>
          </w:rPr>
          <w:t>default</w:t>
        </w:r>
        <w:r w:rsidRPr="00CC342C">
          <w:rPr>
            <w:rPrChange w:id="2534" w:author="Vihari Réka" w:date="2018-11-30T20:55:00Z">
              <w:rPr>
                <w:rFonts w:ascii="Menlo" w:eastAsiaTheme="minorHAnsi" w:hAnsi="Menlo" w:cs="Menlo"/>
                <w:color w:val="000000"/>
              </w:rPr>
            </w:rPrChange>
          </w:rPr>
          <w:t xml:space="preserve">, headers: </w:t>
        </w:r>
        <w:r w:rsidRPr="00CC342C">
          <w:rPr>
            <w:rPrChange w:id="2535" w:author="Vihari Réka" w:date="2018-11-30T20:55:00Z">
              <w:rPr>
                <w:rFonts w:ascii="Menlo" w:eastAsiaTheme="minorHAnsi" w:hAnsi="Menlo" w:cs="Menlo"/>
                <w:color w:val="326D74"/>
              </w:rPr>
            </w:rPrChange>
          </w:rPr>
          <w:t>headers</w:t>
        </w:r>
        <w:r w:rsidRPr="00CC342C">
          <w:rPr>
            <w:rPrChange w:id="2536" w:author="Vihari Réka" w:date="2018-11-30T20:55:00Z">
              <w:rPr>
                <w:rFonts w:ascii="Menlo" w:eastAsiaTheme="minorHAnsi" w:hAnsi="Menlo" w:cs="Menlo"/>
                <w:color w:val="000000"/>
              </w:rPr>
            </w:rPrChange>
          </w:rPr>
          <w:t>).</w:t>
        </w:r>
      </w:ins>
      <w:ins w:id="2537" w:author="Vihari Réka" w:date="2018-11-29T22:18:00Z">
        <w:r w:rsidR="00B037D9" w:rsidRPr="00CC342C">
          <w:rPr>
            <w:rPrChange w:id="2538" w:author="Vihari Réka" w:date="2018-11-30T20:55:00Z">
              <w:rPr>
                <w:rFonts w:ascii="Menlo" w:eastAsiaTheme="minorHAnsi" w:hAnsi="Menlo" w:cs="Menlo"/>
                <w:color w:val="000000"/>
                <w:sz w:val="20"/>
                <w:szCs w:val="20"/>
              </w:rPr>
            </w:rPrChange>
          </w:rPr>
          <w:t>validate().</w:t>
        </w:r>
      </w:ins>
      <w:ins w:id="2539" w:author="Vihari Réka" w:date="2018-11-22T23:58:00Z">
        <w:r w:rsidRPr="00CC342C">
          <w:rPr>
            <w:rPrChange w:id="2540" w:author="Vihari Réka" w:date="2018-11-30T20:55:00Z">
              <w:rPr>
                <w:rFonts w:ascii="Menlo" w:eastAsiaTheme="minorHAnsi" w:hAnsi="Menlo" w:cs="Menlo"/>
                <w:color w:val="245256"/>
              </w:rPr>
            </w:rPrChange>
          </w:rPr>
          <w:t>responseJSON</w:t>
        </w:r>
        <w:r w:rsidRPr="00CC342C">
          <w:rPr>
            <w:rPrChange w:id="2541" w:author="Vihari Réka" w:date="2018-11-30T20:55:00Z">
              <w:rPr>
                <w:rFonts w:ascii="Menlo" w:eastAsiaTheme="minorHAnsi" w:hAnsi="Menlo" w:cs="Menlo"/>
                <w:color w:val="000000"/>
              </w:rPr>
            </w:rPrChange>
          </w:rPr>
          <w:t xml:space="preserve"> { (response) </w:t>
        </w:r>
        <w:r w:rsidRPr="00CC342C">
          <w:rPr>
            <w:rPrChange w:id="2542"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43" w:author="Vihari Réka" w:date="2018-11-22T23:58:00Z"/>
          <w:rPrChange w:id="2544" w:author="Vihari Réka" w:date="2018-11-30T20:55:00Z">
            <w:rPr>
              <w:ins w:id="2545" w:author="Vihari Réka" w:date="2018-11-22T23:58:00Z"/>
              <w:rFonts w:ascii="Helvetica" w:eastAsiaTheme="minorHAnsi" w:hAnsi="Helvetica" w:cs="Helvetica"/>
            </w:rPr>
          </w:rPrChange>
        </w:rPr>
        <w:pPrChange w:id="2546" w:author="Vihari Réka" w:date="2018-11-30T21:00:00Z">
          <w:pPr>
            <w:tabs>
              <w:tab w:val="left" w:pos="593"/>
            </w:tabs>
            <w:autoSpaceDE w:val="0"/>
            <w:autoSpaceDN w:val="0"/>
            <w:adjustRightInd w:val="0"/>
          </w:pPr>
        </w:pPrChange>
      </w:pPr>
      <w:commentRangeStart w:id="2547"/>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2548" w:author="Vihari Réka" w:date="2018-11-22T23:58:00Z"/>
          <w:rPrChange w:id="2549" w:author="Vihari Réka" w:date="2018-11-30T20:55:00Z">
            <w:rPr>
              <w:ins w:id="2550" w:author="Vihari Réka" w:date="2018-11-22T23:58:00Z"/>
              <w:rFonts w:ascii="Helvetica" w:eastAsiaTheme="minorHAnsi" w:hAnsi="Helvetica" w:cs="Helvetica"/>
            </w:rPr>
          </w:rPrChange>
        </w:rPr>
        <w:pPrChange w:id="2551" w:author="Vihari Réka" w:date="2018-11-30T21:00:00Z">
          <w:pPr>
            <w:tabs>
              <w:tab w:val="left" w:pos="593"/>
            </w:tabs>
            <w:autoSpaceDE w:val="0"/>
            <w:autoSpaceDN w:val="0"/>
            <w:adjustRightInd w:val="0"/>
          </w:pPr>
        </w:pPrChange>
      </w:pPr>
      <w:ins w:id="2552" w:author="Vihari Réka" w:date="2018-11-22T23:58:00Z">
        <w:r w:rsidRPr="00CC342C">
          <w:rPr>
            <w:rPrChange w:id="2553" w:author="Vihari Réka" w:date="2018-11-30T20:55:00Z">
              <w:rPr>
                <w:rFonts w:ascii="Menlo" w:eastAsiaTheme="minorHAnsi" w:hAnsi="Menlo" w:cs="Menlo"/>
                <w:color w:val="000000"/>
                <w:sz w:val="20"/>
                <w:szCs w:val="20"/>
              </w:rPr>
            </w:rPrChange>
          </w:rPr>
          <w:t xml:space="preserve">           </w:t>
        </w:r>
        <w:r w:rsidR="00D1686B" w:rsidRPr="00CC342C">
          <w:rPr>
            <w:rPrChange w:id="2554" w:author="Vihari Réka" w:date="2018-11-30T20:55:00Z">
              <w:rPr>
                <w:rFonts w:ascii="Menlo" w:eastAsiaTheme="minorHAnsi" w:hAnsi="Menlo" w:cs="Menlo"/>
                <w:b/>
                <w:bCs/>
                <w:color w:val="9B2393"/>
              </w:rPr>
            </w:rPrChange>
          </w:rPr>
          <w:t>if</w:t>
        </w:r>
        <w:r w:rsidR="00D1686B" w:rsidRPr="00CC342C">
          <w:rPr>
            <w:rPrChange w:id="2555" w:author="Vihari Réka" w:date="2018-11-30T20:55:00Z">
              <w:rPr>
                <w:rFonts w:ascii="Menlo" w:eastAsiaTheme="minorHAnsi" w:hAnsi="Menlo" w:cs="Menlo"/>
                <w:color w:val="000000"/>
              </w:rPr>
            </w:rPrChange>
          </w:rPr>
          <w:t xml:space="preserve"> </w:t>
        </w:r>
        <w:r w:rsidR="00D1686B" w:rsidRPr="00CC342C">
          <w:rPr>
            <w:rPrChange w:id="2556" w:author="Vihari Réka" w:date="2018-11-30T20:55:00Z">
              <w:rPr>
                <w:rFonts w:ascii="Menlo" w:eastAsiaTheme="minorHAnsi" w:hAnsi="Menlo" w:cs="Menlo"/>
                <w:b/>
                <w:bCs/>
                <w:color w:val="9B2393"/>
              </w:rPr>
            </w:rPrChange>
          </w:rPr>
          <w:t>let</w:t>
        </w:r>
        <w:r w:rsidR="00D1686B" w:rsidRPr="00CC342C">
          <w:rPr>
            <w:rPrChange w:id="2557" w:author="Vihari Réka" w:date="2018-11-30T20:55:00Z">
              <w:rPr>
                <w:rFonts w:ascii="Menlo" w:eastAsiaTheme="minorHAnsi" w:hAnsi="Menlo" w:cs="Menlo"/>
                <w:color w:val="000000"/>
              </w:rPr>
            </w:rPrChange>
          </w:rPr>
          <w:t xml:space="preserve"> data = response.</w:t>
        </w:r>
        <w:r w:rsidR="00D1686B" w:rsidRPr="00CC342C">
          <w:rPr>
            <w:rPrChange w:id="2558" w:author="Vihari Réka" w:date="2018-11-30T20:55:00Z">
              <w:rPr>
                <w:rFonts w:ascii="Menlo" w:eastAsiaTheme="minorHAnsi" w:hAnsi="Menlo" w:cs="Menlo"/>
                <w:color w:val="326D74"/>
              </w:rPr>
            </w:rPrChange>
          </w:rPr>
          <w:t>data</w:t>
        </w:r>
        <w:r w:rsidR="00D1686B" w:rsidRPr="00CC342C">
          <w:rPr>
            <w:rPrChange w:id="2559"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60" w:author="Vihari Réka" w:date="2018-11-22T23:58:00Z"/>
          <w:rPrChange w:id="2561" w:author="Vihari Réka" w:date="2018-11-30T20:55:00Z">
            <w:rPr>
              <w:ins w:id="2562" w:author="Vihari Réka" w:date="2018-11-22T23:58:00Z"/>
              <w:rFonts w:ascii="Helvetica" w:eastAsiaTheme="minorHAnsi" w:hAnsi="Helvetica" w:cs="Helvetica"/>
            </w:rPr>
          </w:rPrChange>
        </w:rPr>
        <w:pPrChange w:id="2563" w:author="Vihari Réka" w:date="2018-11-30T21:00:00Z">
          <w:pPr>
            <w:tabs>
              <w:tab w:val="left" w:pos="593"/>
            </w:tabs>
            <w:autoSpaceDE w:val="0"/>
            <w:autoSpaceDN w:val="0"/>
            <w:adjustRightInd w:val="0"/>
          </w:pPr>
        </w:pPrChange>
      </w:pPr>
      <w:ins w:id="2564" w:author="Vihari Réka" w:date="2018-11-22T23:58:00Z">
        <w:r w:rsidRPr="00CC342C">
          <w:rPr>
            <w:rPrChange w:id="2565" w:author="Vihari Réka" w:date="2018-11-30T20:55:00Z">
              <w:rPr>
                <w:rFonts w:ascii="Menlo" w:eastAsiaTheme="minorHAnsi" w:hAnsi="Menlo" w:cs="Menlo"/>
                <w:color w:val="000000"/>
              </w:rPr>
            </w:rPrChange>
          </w:rPr>
          <w:lastRenderedPageBreak/>
          <w:t xml:space="preserve">                </w:t>
        </w:r>
        <w:proofErr w:type="gramStart"/>
        <w:r w:rsidRPr="00CC342C">
          <w:rPr>
            <w:rPrChange w:id="2566" w:author="Vihari Réka" w:date="2018-11-30T20:55:00Z">
              <w:rPr>
                <w:rFonts w:ascii="Menlo" w:eastAsiaTheme="minorHAnsi" w:hAnsi="Menlo" w:cs="Menlo"/>
                <w:color w:val="000000"/>
              </w:rPr>
            </w:rPrChange>
          </w:rPr>
          <w:t>completion?(</w:t>
        </w:r>
        <w:proofErr w:type="gramEnd"/>
        <w:r w:rsidRPr="00CC342C">
          <w:rPr>
            <w:rPrChange w:id="2567" w:author="Vihari Réka" w:date="2018-11-30T20:55:00Z">
              <w:rPr>
                <w:rFonts w:ascii="Menlo" w:eastAsiaTheme="minorHAnsi" w:hAnsi="Menlo" w:cs="Menlo"/>
                <w:color w:val="000000"/>
              </w:rPr>
            </w:rPrChange>
          </w:rPr>
          <w:t xml:space="preserve">data, </w:t>
        </w:r>
        <w:r w:rsidRPr="00CC342C">
          <w:rPr>
            <w:rPrChange w:id="2568" w:author="Vihari Réka" w:date="2018-11-30T20:55:00Z">
              <w:rPr>
                <w:rFonts w:ascii="Menlo" w:eastAsiaTheme="minorHAnsi" w:hAnsi="Menlo" w:cs="Menlo"/>
                <w:b/>
                <w:bCs/>
                <w:color w:val="9B2393"/>
              </w:rPr>
            </w:rPrChange>
          </w:rPr>
          <w:t>nil</w:t>
        </w:r>
        <w:r w:rsidRPr="00CC342C">
          <w:rPr>
            <w:rPrChange w:id="2569"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70" w:author="Vihari Réka" w:date="2018-11-22T23:58:00Z"/>
          <w:rPrChange w:id="2571" w:author="Vihari Réka" w:date="2018-11-30T20:54:00Z">
            <w:rPr>
              <w:ins w:id="2572" w:author="Vihari Réka" w:date="2018-11-22T23:58:00Z"/>
              <w:rFonts w:ascii="Helvetica" w:eastAsiaTheme="minorHAnsi" w:hAnsi="Helvetica" w:cs="Helvetica"/>
            </w:rPr>
          </w:rPrChange>
        </w:rPr>
        <w:pPrChange w:id="2573" w:author="Vihari Réka" w:date="2018-11-30T21:00:00Z">
          <w:pPr>
            <w:tabs>
              <w:tab w:val="left" w:pos="593"/>
            </w:tabs>
            <w:autoSpaceDE w:val="0"/>
            <w:autoSpaceDN w:val="0"/>
            <w:adjustRightInd w:val="0"/>
          </w:pPr>
        </w:pPrChange>
      </w:pPr>
      <w:ins w:id="2574" w:author="Vihari Réka" w:date="2018-11-22T23:58:00Z">
        <w:r w:rsidRPr="00CC342C">
          <w:rPr>
            <w:rPrChange w:id="2575" w:author="Vihari Réka" w:date="2018-11-30T20:54:00Z">
              <w:rPr>
                <w:rFonts w:ascii="Menlo" w:eastAsiaTheme="minorHAnsi" w:hAnsi="Menlo" w:cs="Menlo"/>
                <w:color w:val="000000"/>
              </w:rPr>
            </w:rPrChange>
          </w:rPr>
          <w:t xml:space="preserve">            }</w:t>
        </w:r>
      </w:ins>
      <w:commentRangeEnd w:id="2547"/>
      <w:r w:rsidR="00CD10DB" w:rsidRPr="00CC342C">
        <w:rPr>
          <w:rPrChange w:id="2576" w:author="Vihari Réka" w:date="2018-11-30T20:54:00Z">
            <w:rPr>
              <w:rStyle w:val="Jegyzethivatkozs"/>
            </w:rPr>
          </w:rPrChange>
        </w:rPr>
        <w:commentReference w:id="2547"/>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77" w:author="Vihari Réka" w:date="2018-11-22T23:58:00Z"/>
          <w:rPrChange w:id="2578" w:author="Vihari Réka" w:date="2018-11-30T20:54:00Z">
            <w:rPr>
              <w:ins w:id="2579" w:author="Vihari Réka" w:date="2018-11-22T23:58:00Z"/>
              <w:rFonts w:ascii="Helvetica" w:eastAsiaTheme="minorHAnsi" w:hAnsi="Helvetica" w:cs="Helvetica"/>
            </w:rPr>
          </w:rPrChange>
        </w:rPr>
        <w:pPrChange w:id="2580" w:author="Vihari Réka" w:date="2018-11-30T21:00:00Z">
          <w:pPr>
            <w:tabs>
              <w:tab w:val="left" w:pos="593"/>
            </w:tabs>
            <w:autoSpaceDE w:val="0"/>
            <w:autoSpaceDN w:val="0"/>
            <w:adjustRightInd w:val="0"/>
          </w:pPr>
        </w:pPrChange>
      </w:pPr>
      <w:ins w:id="2581" w:author="Vihari Réka" w:date="2018-11-22T23:58:00Z">
        <w:r w:rsidRPr="00CC342C">
          <w:rPr>
            <w:rPrChange w:id="2582"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83" w:author="Vihari Réka" w:date="2018-11-22T23:58:00Z"/>
          <w:rPrChange w:id="2584" w:author="Vihari Réka" w:date="2018-11-30T20:54:00Z">
            <w:rPr>
              <w:ins w:id="2585" w:author="Vihari Réka" w:date="2018-11-22T23:58:00Z"/>
              <w:rFonts w:ascii="Helvetica" w:eastAsiaTheme="minorHAnsi" w:hAnsi="Helvetica" w:cs="Helvetica"/>
            </w:rPr>
          </w:rPrChange>
        </w:rPr>
        <w:pPrChange w:id="2586" w:author="Vihari Réka" w:date="2018-11-30T21:00:00Z">
          <w:pPr>
            <w:tabs>
              <w:tab w:val="left" w:pos="593"/>
            </w:tabs>
            <w:autoSpaceDE w:val="0"/>
            <w:autoSpaceDN w:val="0"/>
            <w:adjustRightInd w:val="0"/>
          </w:pPr>
        </w:pPrChange>
      </w:pPr>
      <w:ins w:id="2587" w:author="Vihari Réka" w:date="2018-11-22T23:58:00Z">
        <w:r w:rsidRPr="00CC342C">
          <w:rPr>
            <w:rPrChange w:id="2588"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2589" w:author="Vihari Réka" w:date="2018-11-22T23:58:00Z"/>
          <w:rPrChange w:id="2590" w:author="Vihari Réka" w:date="2018-11-30T20:54:00Z">
            <w:rPr>
              <w:ins w:id="2591" w:author="Vihari Réka" w:date="2018-11-22T23:58:00Z"/>
              <w:rFonts w:ascii="Helvetica" w:eastAsiaTheme="minorHAnsi" w:hAnsi="Helvetica" w:cs="Helvetica"/>
            </w:rPr>
          </w:rPrChange>
        </w:rPr>
        <w:pPrChange w:id="2592"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93" w:author="Vihari Réka" w:date="2018-11-22T23:58:00Z"/>
          <w:rPrChange w:id="2594" w:author="Vihari Réka" w:date="2018-11-30T20:54:00Z">
            <w:rPr>
              <w:ins w:id="2595" w:author="Vihari Réka" w:date="2018-11-22T23:58:00Z"/>
              <w:rFonts w:ascii="Helvetica" w:eastAsiaTheme="minorHAnsi" w:hAnsi="Helvetica" w:cs="Helvetica"/>
            </w:rPr>
          </w:rPrChange>
        </w:rPr>
        <w:pPrChange w:id="2596" w:author="Vihari Réka" w:date="2018-11-30T21:00:00Z">
          <w:pPr>
            <w:tabs>
              <w:tab w:val="left" w:pos="593"/>
            </w:tabs>
            <w:autoSpaceDE w:val="0"/>
            <w:autoSpaceDN w:val="0"/>
            <w:adjustRightInd w:val="0"/>
          </w:pPr>
        </w:pPrChange>
      </w:pPr>
      <w:ins w:id="2597" w:author="Vihari Réka" w:date="2018-11-22T23:58:00Z">
        <w:r w:rsidRPr="00CC342C">
          <w:rPr>
            <w:rPrChange w:id="2598" w:author="Vihari Réka" w:date="2018-11-30T20:54:00Z">
              <w:rPr>
                <w:rFonts w:ascii="Menlo" w:eastAsiaTheme="minorHAnsi" w:hAnsi="Menlo" w:cs="Menlo"/>
                <w:color w:val="000000"/>
              </w:rPr>
            </w:rPrChange>
          </w:rPr>
          <w:t xml:space="preserve">    </w:t>
        </w:r>
        <w:r w:rsidRPr="00CC342C">
          <w:rPr>
            <w:rPrChange w:id="2599" w:author="Vihari Réka" w:date="2018-11-30T20:54:00Z">
              <w:rPr>
                <w:rFonts w:ascii="Menlo" w:eastAsiaTheme="minorHAnsi" w:hAnsi="Menlo" w:cs="Menlo"/>
                <w:b/>
                <w:bCs/>
                <w:color w:val="9B2393"/>
              </w:rPr>
            </w:rPrChange>
          </w:rPr>
          <w:t>func</w:t>
        </w:r>
        <w:r w:rsidRPr="00CC342C">
          <w:rPr>
            <w:rPrChange w:id="2600" w:author="Vihari Réka" w:date="2018-11-30T20:54:00Z">
              <w:rPr>
                <w:rFonts w:ascii="Menlo" w:eastAsiaTheme="minorHAnsi" w:hAnsi="Menlo" w:cs="Menlo"/>
                <w:color w:val="000000"/>
              </w:rPr>
            </w:rPrChange>
          </w:rPr>
          <w:t xml:space="preserve"> </w:t>
        </w:r>
        <w:proofErr w:type="gramStart"/>
        <w:r w:rsidRPr="00CC342C">
          <w:rPr>
            <w:rPrChange w:id="2601" w:author="Vihari Réka" w:date="2018-11-30T20:54:00Z">
              <w:rPr>
                <w:rFonts w:ascii="Menlo" w:eastAsiaTheme="minorHAnsi" w:hAnsi="Menlo" w:cs="Menlo"/>
                <w:color w:val="000000"/>
              </w:rPr>
            </w:rPrChange>
          </w:rPr>
          <w:t>post(</w:t>
        </w:r>
        <w:proofErr w:type="gramEnd"/>
        <w:r w:rsidRPr="00CC342C">
          <w:rPr>
            <w:rPrChange w:id="2602" w:author="Vihari Réka" w:date="2018-11-30T20:54:00Z">
              <w:rPr>
                <w:rFonts w:ascii="Menlo" w:eastAsiaTheme="minorHAnsi" w:hAnsi="Menlo" w:cs="Menlo"/>
                <w:color w:val="000000"/>
              </w:rPr>
            </w:rPrChange>
          </w:rPr>
          <w:t xml:space="preserve">endpoint: </w:t>
        </w:r>
        <w:r w:rsidRPr="00CC342C">
          <w:rPr>
            <w:rPrChange w:id="2603" w:author="Vihari Réka" w:date="2018-11-30T20:54:00Z">
              <w:rPr>
                <w:rFonts w:ascii="Menlo" w:eastAsiaTheme="minorHAnsi" w:hAnsi="Menlo" w:cs="Menlo"/>
                <w:color w:val="326D74"/>
              </w:rPr>
            </w:rPrChange>
          </w:rPr>
          <w:t>Endpoints</w:t>
        </w:r>
        <w:r w:rsidRPr="00CC342C">
          <w:rPr>
            <w:rPrChange w:id="2604" w:author="Vihari Réka" w:date="2018-11-30T20:54:00Z">
              <w:rPr>
                <w:rFonts w:ascii="Menlo" w:eastAsiaTheme="minorHAnsi" w:hAnsi="Menlo" w:cs="Menlo"/>
                <w:color w:val="000000"/>
              </w:rPr>
            </w:rPrChange>
          </w:rPr>
          <w:t xml:space="preserve">, completion: </w:t>
        </w:r>
        <w:r w:rsidRPr="00CC342C">
          <w:rPr>
            <w:rPrChange w:id="2605" w:author="Vihari Réka" w:date="2018-11-30T20:54:00Z">
              <w:rPr>
                <w:rFonts w:ascii="Menlo" w:eastAsiaTheme="minorHAnsi" w:hAnsi="Menlo" w:cs="Menlo"/>
                <w:color w:val="326D74"/>
              </w:rPr>
            </w:rPrChange>
          </w:rPr>
          <w:t>ResponseType</w:t>
        </w:r>
        <w:r w:rsidRPr="00CC342C">
          <w:rPr>
            <w:rPrChange w:id="2606"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07" w:author="Vihari Réka" w:date="2018-11-22T23:58:00Z"/>
          <w:rPrChange w:id="2608" w:author="Vihari Réka" w:date="2018-11-30T20:54:00Z">
            <w:rPr>
              <w:ins w:id="2609" w:author="Vihari Réka" w:date="2018-11-22T23:58:00Z"/>
              <w:rFonts w:ascii="Helvetica" w:eastAsiaTheme="minorHAnsi" w:hAnsi="Helvetica" w:cs="Helvetica"/>
            </w:rPr>
          </w:rPrChange>
        </w:rPr>
        <w:pPrChange w:id="2610" w:author="Vihari Réka" w:date="2018-11-30T21:00:00Z">
          <w:pPr>
            <w:tabs>
              <w:tab w:val="left" w:pos="593"/>
            </w:tabs>
            <w:autoSpaceDE w:val="0"/>
            <w:autoSpaceDN w:val="0"/>
            <w:adjustRightInd w:val="0"/>
          </w:pPr>
        </w:pPrChange>
      </w:pPr>
      <w:ins w:id="2611" w:author="Vihari Réka" w:date="2018-11-22T23:58:00Z">
        <w:r w:rsidRPr="00CC342C">
          <w:rPr>
            <w:rPrChange w:id="2612" w:author="Vihari Réka" w:date="2018-11-30T20:54:00Z">
              <w:rPr>
                <w:rFonts w:ascii="Menlo" w:eastAsiaTheme="minorHAnsi" w:hAnsi="Menlo" w:cs="Menlo"/>
                <w:color w:val="000000"/>
              </w:rPr>
            </w:rPrChange>
          </w:rPr>
          <w:t xml:space="preserve">        </w:t>
        </w:r>
        <w:r w:rsidRPr="00CC342C">
          <w:rPr>
            <w:rPrChange w:id="2613" w:author="Vihari Réka" w:date="2018-11-30T20:54:00Z">
              <w:rPr>
                <w:rFonts w:ascii="Menlo" w:eastAsiaTheme="minorHAnsi" w:hAnsi="Menlo" w:cs="Menlo"/>
                <w:b/>
                <w:bCs/>
                <w:color w:val="9B2393"/>
              </w:rPr>
            </w:rPrChange>
          </w:rPr>
          <w:t>guard</w:t>
        </w:r>
        <w:r w:rsidRPr="00CC342C">
          <w:rPr>
            <w:rPrChange w:id="2614" w:author="Vihari Réka" w:date="2018-11-30T20:54:00Z">
              <w:rPr>
                <w:rFonts w:ascii="Menlo" w:eastAsiaTheme="minorHAnsi" w:hAnsi="Menlo" w:cs="Menlo"/>
                <w:color w:val="000000"/>
              </w:rPr>
            </w:rPrChange>
          </w:rPr>
          <w:t xml:space="preserve"> </w:t>
        </w:r>
        <w:r w:rsidRPr="00CC342C">
          <w:rPr>
            <w:rPrChange w:id="2615" w:author="Vihari Réka" w:date="2018-11-30T20:54:00Z">
              <w:rPr>
                <w:rFonts w:ascii="Menlo" w:eastAsiaTheme="minorHAnsi" w:hAnsi="Menlo" w:cs="Menlo"/>
                <w:b/>
                <w:bCs/>
                <w:color w:val="9B2393"/>
              </w:rPr>
            </w:rPrChange>
          </w:rPr>
          <w:t>let</w:t>
        </w:r>
        <w:r w:rsidRPr="00CC342C">
          <w:rPr>
            <w:rPrChange w:id="2616" w:author="Vihari Réka" w:date="2018-11-30T20:54:00Z">
              <w:rPr>
                <w:rFonts w:ascii="Menlo" w:eastAsiaTheme="minorHAnsi" w:hAnsi="Menlo" w:cs="Menlo"/>
                <w:color w:val="000000"/>
              </w:rPr>
            </w:rPrChange>
          </w:rPr>
          <w:t xml:space="preserve"> baseUrl = </w:t>
        </w:r>
        <w:r w:rsidRPr="00CC342C">
          <w:rPr>
            <w:rPrChange w:id="2617" w:author="Vihari Réka" w:date="2018-11-30T20:54:00Z">
              <w:rPr>
                <w:rFonts w:ascii="Menlo" w:eastAsiaTheme="minorHAnsi" w:hAnsi="Menlo" w:cs="Menlo"/>
                <w:color w:val="326D74"/>
              </w:rPr>
            </w:rPrChange>
          </w:rPr>
          <w:t>baseUrl</w:t>
        </w:r>
        <w:r w:rsidRPr="00CC342C">
          <w:rPr>
            <w:rPrChange w:id="2618" w:author="Vihari Réka" w:date="2018-11-30T20:54:00Z">
              <w:rPr>
                <w:rFonts w:ascii="Menlo" w:eastAsiaTheme="minorHAnsi" w:hAnsi="Menlo" w:cs="Menlo"/>
                <w:color w:val="000000"/>
              </w:rPr>
            </w:rPrChange>
          </w:rPr>
          <w:t xml:space="preserve">, </w:t>
        </w:r>
        <w:r w:rsidRPr="00CC342C">
          <w:rPr>
            <w:rPrChange w:id="2619" w:author="Vihari Réka" w:date="2018-11-30T20:54:00Z">
              <w:rPr>
                <w:rFonts w:ascii="Menlo" w:eastAsiaTheme="minorHAnsi" w:hAnsi="Menlo" w:cs="Menlo"/>
                <w:b/>
                <w:bCs/>
                <w:color w:val="9B2393"/>
              </w:rPr>
            </w:rPrChange>
          </w:rPr>
          <w:t>let</w:t>
        </w:r>
        <w:r w:rsidRPr="00CC342C">
          <w:rPr>
            <w:rPrChange w:id="2620" w:author="Vihari Réka" w:date="2018-11-30T20:54:00Z">
              <w:rPr>
                <w:rFonts w:ascii="Menlo" w:eastAsiaTheme="minorHAnsi" w:hAnsi="Menlo" w:cs="Menlo"/>
                <w:color w:val="000000"/>
              </w:rPr>
            </w:rPrChange>
          </w:rPr>
          <w:t xml:space="preserve"> url = </w:t>
        </w:r>
        <w:proofErr w:type="gramStart"/>
        <w:r w:rsidRPr="00CC342C">
          <w:rPr>
            <w:rPrChange w:id="2621" w:author="Vihari Réka" w:date="2018-11-30T20:54:00Z">
              <w:rPr>
                <w:rFonts w:ascii="Menlo" w:eastAsiaTheme="minorHAnsi" w:hAnsi="Menlo" w:cs="Menlo"/>
                <w:color w:val="5C2699"/>
              </w:rPr>
            </w:rPrChange>
          </w:rPr>
          <w:t>URL</w:t>
        </w:r>
        <w:r w:rsidRPr="00CC342C">
          <w:rPr>
            <w:rPrChange w:id="2622" w:author="Vihari Réka" w:date="2018-11-30T20:54:00Z">
              <w:rPr>
                <w:rFonts w:ascii="Menlo" w:eastAsiaTheme="minorHAnsi" w:hAnsi="Menlo" w:cs="Menlo"/>
                <w:color w:val="000000"/>
              </w:rPr>
            </w:rPrChange>
          </w:rPr>
          <w:t>(</w:t>
        </w:r>
        <w:proofErr w:type="gramEnd"/>
        <w:r w:rsidRPr="00CC342C">
          <w:rPr>
            <w:rPrChange w:id="2623" w:author="Vihari Réka" w:date="2018-11-30T20:54:00Z">
              <w:rPr>
                <w:rFonts w:ascii="Menlo" w:eastAsiaTheme="minorHAnsi" w:hAnsi="Menlo" w:cs="Menlo"/>
                <w:color w:val="000000"/>
              </w:rPr>
            </w:rPrChange>
          </w:rPr>
          <w:t xml:space="preserve">string: </w:t>
        </w:r>
        <w:r w:rsidRPr="00CC342C">
          <w:rPr>
            <w:rPrChange w:id="2624" w:author="Vihari Réka" w:date="2018-11-30T20:54:00Z">
              <w:rPr>
                <w:rFonts w:ascii="Menlo" w:eastAsiaTheme="minorHAnsi" w:hAnsi="Menlo" w:cs="Menlo"/>
                <w:color w:val="C41A16"/>
              </w:rPr>
            </w:rPrChange>
          </w:rPr>
          <w:t>"</w:t>
        </w:r>
        <w:r w:rsidRPr="00CC342C">
          <w:rPr>
            <w:rPrChange w:id="2625" w:author="Vihari Réka" w:date="2018-11-30T20:54:00Z">
              <w:rPr>
                <w:rFonts w:ascii="Menlo" w:eastAsiaTheme="minorHAnsi" w:hAnsi="Menlo" w:cs="Menlo"/>
                <w:color w:val="000000"/>
              </w:rPr>
            </w:rPrChange>
          </w:rPr>
          <w:t>\</w:t>
        </w:r>
        <w:r w:rsidRPr="00CC342C">
          <w:rPr>
            <w:rPrChange w:id="2626" w:author="Vihari Réka" w:date="2018-11-30T20:54:00Z">
              <w:rPr>
                <w:rFonts w:ascii="Menlo" w:eastAsiaTheme="minorHAnsi" w:hAnsi="Menlo" w:cs="Menlo"/>
                <w:color w:val="C41A16"/>
              </w:rPr>
            </w:rPrChange>
          </w:rPr>
          <w:t>(</w:t>
        </w:r>
        <w:r w:rsidRPr="00CC342C">
          <w:rPr>
            <w:rPrChange w:id="2627" w:author="Vihari Réka" w:date="2018-11-30T20:54:00Z">
              <w:rPr>
                <w:rFonts w:ascii="Menlo" w:eastAsiaTheme="minorHAnsi" w:hAnsi="Menlo" w:cs="Menlo"/>
                <w:color w:val="000000"/>
              </w:rPr>
            </w:rPrChange>
          </w:rPr>
          <w:t>baseUrl</w:t>
        </w:r>
        <w:r w:rsidRPr="00CC342C">
          <w:rPr>
            <w:rPrChange w:id="2628" w:author="Vihari Réka" w:date="2018-11-30T20:54:00Z">
              <w:rPr>
                <w:rFonts w:ascii="Menlo" w:eastAsiaTheme="minorHAnsi" w:hAnsi="Menlo" w:cs="Menlo"/>
                <w:color w:val="C41A16"/>
              </w:rPr>
            </w:rPrChange>
          </w:rPr>
          <w:t>)</w:t>
        </w:r>
        <w:r w:rsidRPr="00CC342C">
          <w:rPr>
            <w:rPrChange w:id="2629" w:author="Vihari Réka" w:date="2018-11-30T20:54:00Z">
              <w:rPr>
                <w:rFonts w:ascii="Menlo" w:eastAsiaTheme="minorHAnsi" w:hAnsi="Menlo" w:cs="Menlo"/>
                <w:color w:val="000000"/>
              </w:rPr>
            </w:rPrChange>
          </w:rPr>
          <w:t>\</w:t>
        </w:r>
        <w:r w:rsidRPr="00CC342C">
          <w:rPr>
            <w:rPrChange w:id="2630" w:author="Vihari Réka" w:date="2018-11-30T20:54:00Z">
              <w:rPr>
                <w:rFonts w:ascii="Menlo" w:eastAsiaTheme="minorHAnsi" w:hAnsi="Menlo" w:cs="Menlo"/>
                <w:color w:val="C41A16"/>
              </w:rPr>
            </w:rPrChange>
          </w:rPr>
          <w:t>(</w:t>
        </w:r>
        <w:r w:rsidRPr="00CC342C">
          <w:rPr>
            <w:rPrChange w:id="2631" w:author="Vihari Réka" w:date="2018-11-30T20:54:00Z">
              <w:rPr>
                <w:rFonts w:ascii="Menlo" w:eastAsiaTheme="minorHAnsi" w:hAnsi="Menlo" w:cs="Menlo"/>
                <w:color w:val="000000"/>
              </w:rPr>
            </w:rPrChange>
          </w:rPr>
          <w:t>endpoint.</w:t>
        </w:r>
        <w:r w:rsidRPr="00CC342C">
          <w:rPr>
            <w:rPrChange w:id="2632" w:author="Vihari Réka" w:date="2018-11-30T20:54:00Z">
              <w:rPr>
                <w:rFonts w:ascii="Menlo" w:eastAsiaTheme="minorHAnsi" w:hAnsi="Menlo" w:cs="Menlo"/>
                <w:color w:val="326D74"/>
              </w:rPr>
            </w:rPrChange>
          </w:rPr>
          <w:t>rawValue</w:t>
        </w:r>
        <w:r w:rsidRPr="00CC342C">
          <w:rPr>
            <w:rPrChange w:id="2633" w:author="Vihari Réka" w:date="2018-11-30T20:54:00Z">
              <w:rPr>
                <w:rFonts w:ascii="Menlo" w:eastAsiaTheme="minorHAnsi" w:hAnsi="Menlo" w:cs="Menlo"/>
                <w:color w:val="C41A16"/>
              </w:rPr>
            </w:rPrChange>
          </w:rPr>
          <w:t>)"</w:t>
        </w:r>
        <w:r w:rsidRPr="00CC342C">
          <w:rPr>
            <w:rPrChange w:id="2634" w:author="Vihari Réka" w:date="2018-11-30T20:54:00Z">
              <w:rPr>
                <w:rFonts w:ascii="Menlo" w:eastAsiaTheme="minorHAnsi" w:hAnsi="Menlo" w:cs="Menlo"/>
                <w:color w:val="000000"/>
              </w:rPr>
            </w:rPrChange>
          </w:rPr>
          <w:t xml:space="preserve">) </w:t>
        </w:r>
        <w:r w:rsidRPr="00CC342C">
          <w:rPr>
            <w:rPrChange w:id="2635" w:author="Vihari Réka" w:date="2018-11-30T20:54:00Z">
              <w:rPr>
                <w:rFonts w:ascii="Menlo" w:eastAsiaTheme="minorHAnsi" w:hAnsi="Menlo" w:cs="Menlo"/>
                <w:b/>
                <w:bCs/>
                <w:color w:val="9B2393"/>
              </w:rPr>
            </w:rPrChange>
          </w:rPr>
          <w:t>else</w:t>
        </w:r>
        <w:r w:rsidRPr="00CC342C">
          <w:rPr>
            <w:rPrChange w:id="2636" w:author="Vihari Réka" w:date="2018-11-30T20:54:00Z">
              <w:rPr>
                <w:rFonts w:ascii="Menlo" w:eastAsiaTheme="minorHAnsi" w:hAnsi="Menlo" w:cs="Menlo"/>
                <w:color w:val="000000"/>
              </w:rPr>
            </w:rPrChange>
          </w:rPr>
          <w:t xml:space="preserve"> { </w:t>
        </w:r>
        <w:r w:rsidRPr="00CC342C">
          <w:rPr>
            <w:rPrChange w:id="2637" w:author="Vihari Réka" w:date="2018-11-30T20:54:00Z">
              <w:rPr>
                <w:rFonts w:ascii="Menlo" w:eastAsiaTheme="minorHAnsi" w:hAnsi="Menlo" w:cs="Menlo"/>
                <w:b/>
                <w:bCs/>
                <w:color w:val="9B2393"/>
              </w:rPr>
            </w:rPrChange>
          </w:rPr>
          <w:t>return</w:t>
        </w:r>
        <w:r w:rsidRPr="00CC342C">
          <w:rPr>
            <w:rPrChange w:id="2638"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2639" w:author="Illanicz Barnabás" w:date="2018-11-26T13:34:00Z"/>
          <w:rPrChange w:id="2640" w:author="Vihari Réka" w:date="2018-11-30T20:54:00Z">
            <w:rPr>
              <w:del w:id="2641" w:author="Illanicz Barnabás" w:date="2018-11-26T13:34:00Z"/>
              <w:rFonts w:ascii="Menlo" w:eastAsiaTheme="minorHAnsi" w:hAnsi="Menlo" w:cs="Menlo"/>
              <w:b/>
              <w:bCs/>
              <w:color w:val="9B2393"/>
              <w:sz w:val="20"/>
              <w:szCs w:val="20"/>
            </w:rPr>
          </w:rPrChange>
        </w:rPr>
        <w:pPrChange w:id="2642" w:author="Vihari Réka" w:date="2018-11-30T21:00:00Z">
          <w:pPr>
            <w:tabs>
              <w:tab w:val="left" w:pos="593"/>
            </w:tabs>
            <w:autoSpaceDE w:val="0"/>
            <w:autoSpaceDN w:val="0"/>
            <w:adjustRightInd w:val="0"/>
          </w:pPr>
        </w:pPrChange>
      </w:pPr>
      <w:ins w:id="2643" w:author="Vihari Réka" w:date="2018-11-22T23:58:00Z">
        <w:r w:rsidRPr="00CC342C">
          <w:rPr>
            <w:rPrChange w:id="2644" w:author="Vihari Réka" w:date="2018-11-30T20:54:00Z">
              <w:rPr>
                <w:rFonts w:ascii="Menlo" w:eastAsiaTheme="minorHAnsi" w:hAnsi="Menlo" w:cs="Menlo"/>
                <w:color w:val="000000"/>
              </w:rPr>
            </w:rPrChange>
          </w:rPr>
          <w:t xml:space="preserve">        Alamofire.</w:t>
        </w:r>
        <w:r w:rsidRPr="00CC342C">
          <w:rPr>
            <w:rPrChange w:id="2645" w:author="Vihari Réka" w:date="2018-11-30T20:54:00Z">
              <w:rPr>
                <w:rFonts w:ascii="Menlo" w:eastAsiaTheme="minorHAnsi" w:hAnsi="Menlo" w:cs="Menlo"/>
                <w:color w:val="245256"/>
              </w:rPr>
            </w:rPrChange>
          </w:rPr>
          <w:t>request</w:t>
        </w:r>
        <w:r w:rsidRPr="00CC342C">
          <w:rPr>
            <w:rPrChange w:id="2646" w:author="Vihari Réka" w:date="2018-11-30T20:54:00Z">
              <w:rPr>
                <w:rFonts w:ascii="Menlo" w:eastAsiaTheme="minorHAnsi" w:hAnsi="Menlo" w:cs="Menlo"/>
                <w:color w:val="000000"/>
              </w:rPr>
            </w:rPrChange>
          </w:rPr>
          <w:t>(url, method</w:t>
        </w:r>
        <w:proofErr w:type="gramStart"/>
        <w:r w:rsidRPr="00CC342C">
          <w:rPr>
            <w:rPrChange w:id="2647" w:author="Vihari Réka" w:date="2018-11-30T20:54:00Z">
              <w:rPr>
                <w:rFonts w:ascii="Menlo" w:eastAsiaTheme="minorHAnsi" w:hAnsi="Menlo" w:cs="Menlo"/>
                <w:color w:val="000000"/>
              </w:rPr>
            </w:rPrChange>
          </w:rPr>
          <w:t>: .</w:t>
        </w:r>
        <w:r w:rsidRPr="00CC342C">
          <w:rPr>
            <w:rPrChange w:id="2648" w:author="Vihari Réka" w:date="2018-11-30T20:54:00Z">
              <w:rPr>
                <w:rFonts w:ascii="Menlo" w:eastAsiaTheme="minorHAnsi" w:hAnsi="Menlo" w:cs="Menlo"/>
                <w:color w:val="245256"/>
              </w:rPr>
            </w:rPrChange>
          </w:rPr>
          <w:t>post</w:t>
        </w:r>
        <w:proofErr w:type="gramEnd"/>
        <w:r w:rsidRPr="00CC342C">
          <w:rPr>
            <w:rPrChange w:id="2649" w:author="Vihari Réka" w:date="2018-11-30T20:54:00Z">
              <w:rPr>
                <w:rFonts w:ascii="Menlo" w:eastAsiaTheme="minorHAnsi" w:hAnsi="Menlo" w:cs="Menlo"/>
                <w:color w:val="000000"/>
              </w:rPr>
            </w:rPrChange>
          </w:rPr>
          <w:t xml:space="preserve">, parameters: </w:t>
        </w:r>
        <w:r w:rsidRPr="00CC342C">
          <w:rPr>
            <w:rPrChange w:id="2650" w:author="Vihari Réka" w:date="2018-11-30T20:54:00Z">
              <w:rPr>
                <w:rFonts w:ascii="Menlo" w:eastAsiaTheme="minorHAnsi" w:hAnsi="Menlo" w:cs="Menlo"/>
                <w:color w:val="326D74"/>
              </w:rPr>
            </w:rPrChange>
          </w:rPr>
          <w:t>parametersLoc</w:t>
        </w:r>
        <w:r w:rsidRPr="00CC342C">
          <w:rPr>
            <w:rPrChange w:id="2651" w:author="Vihari Réka" w:date="2018-11-30T20:54:00Z">
              <w:rPr>
                <w:rFonts w:ascii="Menlo" w:eastAsiaTheme="minorHAnsi" w:hAnsi="Menlo" w:cs="Menlo"/>
                <w:color w:val="000000"/>
              </w:rPr>
            </w:rPrChange>
          </w:rPr>
          <w:t xml:space="preserve">, encoding: </w:t>
        </w:r>
        <w:r w:rsidRPr="00CC342C">
          <w:rPr>
            <w:rPrChange w:id="2652" w:author="Vihari Réka" w:date="2018-11-30T20:54:00Z">
              <w:rPr>
                <w:rFonts w:ascii="Menlo" w:eastAsiaTheme="minorHAnsi" w:hAnsi="Menlo" w:cs="Menlo"/>
                <w:color w:val="326D74"/>
              </w:rPr>
            </w:rPrChange>
          </w:rPr>
          <w:t>JSONEncoding</w:t>
        </w:r>
        <w:r w:rsidRPr="00CC342C">
          <w:rPr>
            <w:rPrChange w:id="2653" w:author="Vihari Réka" w:date="2018-11-30T20:54:00Z">
              <w:rPr>
                <w:rFonts w:ascii="Menlo" w:eastAsiaTheme="minorHAnsi" w:hAnsi="Menlo" w:cs="Menlo"/>
                <w:color w:val="000000"/>
              </w:rPr>
            </w:rPrChange>
          </w:rPr>
          <w:t>.</w:t>
        </w:r>
        <w:r w:rsidRPr="00CC342C">
          <w:rPr>
            <w:rPrChange w:id="2654" w:author="Vihari Réka" w:date="2018-11-30T20:54:00Z">
              <w:rPr>
                <w:rFonts w:ascii="Menlo" w:eastAsiaTheme="minorHAnsi" w:hAnsi="Menlo" w:cs="Menlo"/>
                <w:color w:val="326D74"/>
              </w:rPr>
            </w:rPrChange>
          </w:rPr>
          <w:t>default</w:t>
        </w:r>
        <w:r w:rsidRPr="00CC342C">
          <w:rPr>
            <w:rPrChange w:id="2655" w:author="Vihari Réka" w:date="2018-11-30T20:54:00Z">
              <w:rPr>
                <w:rFonts w:ascii="Menlo" w:eastAsiaTheme="minorHAnsi" w:hAnsi="Menlo" w:cs="Menlo"/>
                <w:color w:val="000000"/>
              </w:rPr>
            </w:rPrChange>
          </w:rPr>
          <w:t xml:space="preserve">, headers: </w:t>
        </w:r>
        <w:r w:rsidRPr="00CC342C">
          <w:rPr>
            <w:rPrChange w:id="2656" w:author="Vihari Réka" w:date="2018-11-30T20:54:00Z">
              <w:rPr>
                <w:rFonts w:ascii="Menlo" w:eastAsiaTheme="minorHAnsi" w:hAnsi="Menlo" w:cs="Menlo"/>
                <w:color w:val="326D74"/>
              </w:rPr>
            </w:rPrChange>
          </w:rPr>
          <w:t>headers</w:t>
        </w:r>
        <w:r w:rsidRPr="00CC342C">
          <w:rPr>
            <w:rPrChange w:id="2657" w:author="Vihari Réka" w:date="2018-11-30T20:54:00Z">
              <w:rPr>
                <w:rFonts w:ascii="Menlo" w:eastAsiaTheme="minorHAnsi" w:hAnsi="Menlo" w:cs="Menlo"/>
                <w:color w:val="000000"/>
              </w:rPr>
            </w:rPrChange>
          </w:rPr>
          <w:t>).</w:t>
        </w:r>
      </w:ins>
      <w:ins w:id="2658" w:author="Vihari Réka" w:date="2018-11-29T22:18:00Z">
        <w:r w:rsidR="00B037D9" w:rsidRPr="00CC342C">
          <w:rPr>
            <w:rPrChange w:id="2659" w:author="Vihari Réka" w:date="2018-11-30T20:54:00Z">
              <w:rPr>
                <w:rFonts w:ascii="Menlo" w:eastAsiaTheme="minorHAnsi" w:hAnsi="Menlo" w:cs="Menlo"/>
                <w:color w:val="000000"/>
                <w:sz w:val="20"/>
                <w:szCs w:val="20"/>
              </w:rPr>
            </w:rPrChange>
          </w:rPr>
          <w:t>validate().</w:t>
        </w:r>
      </w:ins>
      <w:ins w:id="2660" w:author="Vihari Réka" w:date="2018-11-22T23:58:00Z">
        <w:r w:rsidRPr="00CC342C">
          <w:rPr>
            <w:rPrChange w:id="2661" w:author="Vihari Réka" w:date="2018-11-30T20:54:00Z">
              <w:rPr>
                <w:rFonts w:ascii="Menlo" w:eastAsiaTheme="minorHAnsi" w:hAnsi="Menlo" w:cs="Menlo"/>
                <w:color w:val="245256"/>
              </w:rPr>
            </w:rPrChange>
          </w:rPr>
          <w:t>responseJSON</w:t>
        </w:r>
        <w:r w:rsidRPr="00CC342C">
          <w:rPr>
            <w:rPrChange w:id="2662" w:author="Vihari Réka" w:date="2018-11-30T20:54:00Z">
              <w:rPr>
                <w:rFonts w:ascii="Menlo" w:eastAsiaTheme="minorHAnsi" w:hAnsi="Menlo" w:cs="Menlo"/>
                <w:color w:val="000000"/>
              </w:rPr>
            </w:rPrChange>
          </w:rPr>
          <w:t xml:space="preserve"> { (response) </w:t>
        </w:r>
        <w:r w:rsidRPr="00CC342C">
          <w:rPr>
            <w:rPrChange w:id="2663"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2664" w:author="Vihari Réka" w:date="2018-11-29T22:19:00Z"/>
          <w:rPrChange w:id="2665" w:author="Vihari Réka" w:date="2018-11-30T20:54:00Z">
            <w:rPr>
              <w:ins w:id="2666" w:author="Vihari Réka" w:date="2018-11-29T22:19:00Z"/>
              <w:rFonts w:ascii="Helvetica" w:eastAsiaTheme="minorHAnsi" w:hAnsi="Helvetica" w:cs="Helvetica"/>
            </w:rPr>
          </w:rPrChange>
        </w:rPr>
        <w:pPrChange w:id="2667"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68" w:author="Vihari Réka" w:date="2018-11-22T23:58:00Z"/>
          <w:rPrChange w:id="2669" w:author="Vihari Réka" w:date="2018-11-30T20:54:00Z">
            <w:rPr>
              <w:ins w:id="2670" w:author="Vihari Réka" w:date="2018-11-22T23:58:00Z"/>
              <w:rFonts w:ascii="Helvetica" w:eastAsiaTheme="minorHAnsi" w:hAnsi="Helvetica" w:cs="Helvetica"/>
            </w:rPr>
          </w:rPrChange>
        </w:rPr>
        <w:pPrChange w:id="2671"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72" w:author="Vihari Réka" w:date="2018-11-22T23:58:00Z"/>
          <w:rPrChange w:id="2673" w:author="Vihari Réka" w:date="2018-11-30T20:54:00Z">
            <w:rPr>
              <w:ins w:id="2674" w:author="Vihari Réka" w:date="2018-11-22T23:58:00Z"/>
              <w:rFonts w:ascii="Helvetica" w:eastAsiaTheme="minorHAnsi" w:hAnsi="Helvetica" w:cs="Helvetica"/>
            </w:rPr>
          </w:rPrChange>
        </w:rPr>
        <w:pPrChange w:id="2675" w:author="Vihari Réka" w:date="2018-11-30T21:00:00Z">
          <w:pPr>
            <w:tabs>
              <w:tab w:val="left" w:pos="593"/>
            </w:tabs>
            <w:autoSpaceDE w:val="0"/>
            <w:autoSpaceDN w:val="0"/>
            <w:adjustRightInd w:val="0"/>
          </w:pPr>
        </w:pPrChange>
      </w:pPr>
      <w:ins w:id="2676" w:author="Vihari Réka" w:date="2018-11-22T23:58:00Z">
        <w:r w:rsidRPr="00CC342C">
          <w:rPr>
            <w:rPrChange w:id="2677" w:author="Vihari Réka" w:date="2018-11-30T20:54:00Z">
              <w:rPr>
                <w:rFonts w:ascii="Menlo" w:eastAsiaTheme="minorHAnsi" w:hAnsi="Menlo" w:cs="Menlo"/>
                <w:color w:val="000000"/>
              </w:rPr>
            </w:rPrChange>
          </w:rPr>
          <w:t xml:space="preserve">            </w:t>
        </w:r>
        <w:r w:rsidRPr="00CC342C">
          <w:rPr>
            <w:rPrChange w:id="2678" w:author="Vihari Réka" w:date="2018-11-30T20:54:00Z">
              <w:rPr>
                <w:rFonts w:ascii="Menlo" w:eastAsiaTheme="minorHAnsi" w:hAnsi="Menlo" w:cs="Menlo"/>
                <w:b/>
                <w:bCs/>
                <w:color w:val="9B2393"/>
              </w:rPr>
            </w:rPrChange>
          </w:rPr>
          <w:t>if</w:t>
        </w:r>
        <w:r w:rsidRPr="00CC342C">
          <w:rPr>
            <w:rPrChange w:id="2679" w:author="Vihari Réka" w:date="2018-11-30T20:54:00Z">
              <w:rPr>
                <w:rFonts w:ascii="Menlo" w:eastAsiaTheme="minorHAnsi" w:hAnsi="Menlo" w:cs="Menlo"/>
                <w:color w:val="000000"/>
              </w:rPr>
            </w:rPrChange>
          </w:rPr>
          <w:t xml:space="preserve"> </w:t>
        </w:r>
        <w:r w:rsidRPr="00CC342C">
          <w:rPr>
            <w:rPrChange w:id="2680" w:author="Vihari Réka" w:date="2018-11-30T20:54:00Z">
              <w:rPr>
                <w:rFonts w:ascii="Menlo" w:eastAsiaTheme="minorHAnsi" w:hAnsi="Menlo" w:cs="Menlo"/>
                <w:b/>
                <w:bCs/>
                <w:color w:val="9B2393"/>
              </w:rPr>
            </w:rPrChange>
          </w:rPr>
          <w:t>let</w:t>
        </w:r>
        <w:r w:rsidRPr="00CC342C">
          <w:rPr>
            <w:rPrChange w:id="2681" w:author="Vihari Réka" w:date="2018-11-30T20:54:00Z">
              <w:rPr>
                <w:rFonts w:ascii="Menlo" w:eastAsiaTheme="minorHAnsi" w:hAnsi="Menlo" w:cs="Menlo"/>
                <w:color w:val="000000"/>
              </w:rPr>
            </w:rPrChange>
          </w:rPr>
          <w:t xml:space="preserve"> data = response.</w:t>
        </w:r>
        <w:r w:rsidRPr="00CC342C">
          <w:rPr>
            <w:rPrChange w:id="2682" w:author="Vihari Réka" w:date="2018-11-30T20:54:00Z">
              <w:rPr>
                <w:rFonts w:ascii="Menlo" w:eastAsiaTheme="minorHAnsi" w:hAnsi="Menlo" w:cs="Menlo"/>
                <w:color w:val="326D74"/>
              </w:rPr>
            </w:rPrChange>
          </w:rPr>
          <w:t>data</w:t>
        </w:r>
        <w:r w:rsidRPr="00CC342C">
          <w:rPr>
            <w:rPrChange w:id="2683"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84" w:author="Vihari Réka" w:date="2018-11-22T23:58:00Z"/>
          <w:rPrChange w:id="2685" w:author="Vihari Réka" w:date="2018-11-30T20:54:00Z">
            <w:rPr>
              <w:ins w:id="2686" w:author="Vihari Réka" w:date="2018-11-22T23:58:00Z"/>
              <w:rFonts w:ascii="Helvetica" w:eastAsiaTheme="minorHAnsi" w:hAnsi="Helvetica" w:cs="Helvetica"/>
            </w:rPr>
          </w:rPrChange>
        </w:rPr>
        <w:pPrChange w:id="2687" w:author="Vihari Réka" w:date="2018-11-30T21:00:00Z">
          <w:pPr>
            <w:tabs>
              <w:tab w:val="left" w:pos="593"/>
            </w:tabs>
            <w:autoSpaceDE w:val="0"/>
            <w:autoSpaceDN w:val="0"/>
            <w:adjustRightInd w:val="0"/>
          </w:pPr>
        </w:pPrChange>
      </w:pPr>
      <w:ins w:id="2688" w:author="Vihari Réka" w:date="2018-11-22T23:58:00Z">
        <w:r w:rsidRPr="00CC342C">
          <w:rPr>
            <w:rPrChange w:id="2689" w:author="Vihari Réka" w:date="2018-11-30T20:54:00Z">
              <w:rPr>
                <w:rFonts w:ascii="Menlo" w:eastAsiaTheme="minorHAnsi" w:hAnsi="Menlo" w:cs="Menlo"/>
                <w:color w:val="000000"/>
              </w:rPr>
            </w:rPrChange>
          </w:rPr>
          <w:t xml:space="preserve">                </w:t>
        </w:r>
        <w:proofErr w:type="gramStart"/>
        <w:r w:rsidRPr="00CC342C">
          <w:rPr>
            <w:rPrChange w:id="2690" w:author="Vihari Réka" w:date="2018-11-30T20:54:00Z">
              <w:rPr>
                <w:rFonts w:ascii="Menlo" w:eastAsiaTheme="minorHAnsi" w:hAnsi="Menlo" w:cs="Menlo"/>
                <w:color w:val="000000"/>
              </w:rPr>
            </w:rPrChange>
          </w:rPr>
          <w:t>completion?(</w:t>
        </w:r>
        <w:proofErr w:type="gramEnd"/>
        <w:r w:rsidRPr="00CC342C">
          <w:rPr>
            <w:rPrChange w:id="2691" w:author="Vihari Réka" w:date="2018-11-30T20:54:00Z">
              <w:rPr>
                <w:rFonts w:ascii="Menlo" w:eastAsiaTheme="minorHAnsi" w:hAnsi="Menlo" w:cs="Menlo"/>
                <w:color w:val="000000"/>
              </w:rPr>
            </w:rPrChange>
          </w:rPr>
          <w:t xml:space="preserve">data, </w:t>
        </w:r>
        <w:r w:rsidRPr="00CC342C">
          <w:rPr>
            <w:rPrChange w:id="2692" w:author="Vihari Réka" w:date="2018-11-30T20:54:00Z">
              <w:rPr>
                <w:rFonts w:ascii="Menlo" w:eastAsiaTheme="minorHAnsi" w:hAnsi="Menlo" w:cs="Menlo"/>
                <w:b/>
                <w:bCs/>
                <w:color w:val="9B2393"/>
              </w:rPr>
            </w:rPrChange>
          </w:rPr>
          <w:t>nil</w:t>
        </w:r>
        <w:r w:rsidRPr="00CC342C">
          <w:rPr>
            <w:rPrChange w:id="2693"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2694" w:author="Vihari Réka" w:date="2018-11-22T23:58:00Z"/>
          <w:del w:id="2695" w:author="Illanicz Barnabás" w:date="2018-11-26T13:34:00Z"/>
          <w:rPrChange w:id="2696" w:author="Vihari Réka" w:date="2018-11-30T20:54:00Z">
            <w:rPr>
              <w:ins w:id="2697" w:author="Vihari Réka" w:date="2018-11-22T23:58:00Z"/>
              <w:del w:id="2698" w:author="Illanicz Barnabás" w:date="2018-11-26T13:34:00Z"/>
              <w:rFonts w:ascii="Helvetica" w:eastAsiaTheme="minorHAnsi" w:hAnsi="Helvetica" w:cs="Helvetica"/>
            </w:rPr>
          </w:rPrChange>
        </w:rPr>
        <w:pPrChange w:id="2699" w:author="Vihari Réka" w:date="2018-11-30T21:00:00Z">
          <w:pPr>
            <w:tabs>
              <w:tab w:val="left" w:pos="593"/>
            </w:tabs>
            <w:autoSpaceDE w:val="0"/>
            <w:autoSpaceDN w:val="0"/>
            <w:adjustRightInd w:val="0"/>
          </w:pPr>
        </w:pPrChange>
      </w:pPr>
      <w:ins w:id="2700" w:author="Vihari Réka" w:date="2018-11-22T23:58:00Z">
        <w:r w:rsidRPr="00CC342C">
          <w:rPr>
            <w:rPrChange w:id="2701"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02" w:author="Vihari Réka" w:date="2018-11-22T23:58:00Z"/>
          <w:rPrChange w:id="2703" w:author="Vihari Réka" w:date="2018-11-30T20:54:00Z">
            <w:rPr>
              <w:ins w:id="2704" w:author="Vihari Réka" w:date="2018-11-22T23:58:00Z"/>
              <w:rFonts w:ascii="Helvetica" w:eastAsiaTheme="minorHAnsi" w:hAnsi="Helvetica" w:cs="Helvetica"/>
            </w:rPr>
          </w:rPrChange>
        </w:rPr>
        <w:pPrChange w:id="2705"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06" w:author="Vihari Réka" w:date="2018-11-22T23:58:00Z"/>
          <w:rPrChange w:id="2707" w:author="Vihari Réka" w:date="2018-11-30T20:54:00Z">
            <w:rPr>
              <w:ins w:id="2708" w:author="Vihari Réka" w:date="2018-11-22T23:58:00Z"/>
              <w:rFonts w:ascii="Helvetica" w:eastAsiaTheme="minorHAnsi" w:hAnsi="Helvetica" w:cs="Helvetica"/>
            </w:rPr>
          </w:rPrChange>
        </w:rPr>
        <w:pPrChange w:id="2709" w:author="Vihari Réka" w:date="2018-11-30T21:00:00Z">
          <w:pPr>
            <w:tabs>
              <w:tab w:val="left" w:pos="593"/>
            </w:tabs>
            <w:autoSpaceDE w:val="0"/>
            <w:autoSpaceDN w:val="0"/>
            <w:adjustRightInd w:val="0"/>
          </w:pPr>
        </w:pPrChange>
      </w:pPr>
      <w:ins w:id="2710" w:author="Vihari Réka" w:date="2018-11-22T23:58:00Z">
        <w:r w:rsidRPr="00CC342C">
          <w:rPr>
            <w:rPrChange w:id="2711"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12" w:author="Vihari Réka" w:date="2018-11-22T23:58:00Z"/>
          <w:rPrChange w:id="2713" w:author="Vihari Réka" w:date="2018-11-30T20:54:00Z">
            <w:rPr>
              <w:ins w:id="2714" w:author="Vihari Réka" w:date="2018-11-22T23:58:00Z"/>
              <w:rFonts w:ascii="Helvetica" w:eastAsiaTheme="minorHAnsi" w:hAnsi="Helvetica" w:cs="Helvetica"/>
            </w:rPr>
          </w:rPrChange>
        </w:rPr>
        <w:pPrChange w:id="2715" w:author="Vihari Réka" w:date="2018-11-30T21:00:00Z">
          <w:pPr>
            <w:tabs>
              <w:tab w:val="left" w:pos="593"/>
            </w:tabs>
            <w:autoSpaceDE w:val="0"/>
            <w:autoSpaceDN w:val="0"/>
            <w:adjustRightInd w:val="0"/>
          </w:pPr>
        </w:pPrChange>
      </w:pPr>
      <w:ins w:id="2716" w:author="Vihari Réka" w:date="2018-11-22T23:58:00Z">
        <w:r w:rsidRPr="00CC342C">
          <w:rPr>
            <w:rPrChange w:id="2717"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718" w:author="Vihari Réka" w:date="2018-11-22T23:58:00Z"/>
          <w:rPrChange w:id="2719" w:author="Vihari Réka" w:date="2018-11-30T20:54:00Z">
            <w:rPr>
              <w:ins w:id="2720" w:author="Vihari Réka" w:date="2018-11-22T23:58:00Z"/>
              <w:rFonts w:ascii="Menlo" w:eastAsiaTheme="minorHAnsi" w:hAnsi="Menlo" w:cs="Menlo"/>
              <w:color w:val="000000"/>
              <w:sz w:val="12"/>
              <w:szCs w:val="12"/>
            </w:rPr>
          </w:rPrChange>
        </w:rPr>
        <w:pPrChange w:id="2721" w:author="Vihari Réka" w:date="2018-11-30T21:00:00Z">
          <w:pPr>
            <w:jc w:val="center"/>
          </w:pPr>
        </w:pPrChange>
      </w:pPr>
      <w:ins w:id="2722" w:author="Vihari Réka" w:date="2018-11-22T23:58:00Z">
        <w:r w:rsidRPr="00CC342C">
          <w:rPr>
            <w:rPrChange w:id="2723"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724" w:author="Vihari Réka" w:date="2018-11-23T20:28:00Z"/>
        </w:rPr>
        <w:pPrChange w:id="2725" w:author="Vihari Réka" w:date="2018-11-23T20:26:00Z">
          <w:pPr>
            <w:jc w:val="center"/>
          </w:pPr>
        </w:pPrChange>
      </w:pPr>
      <w:ins w:id="2726" w:author="Vihari Réka" w:date="2018-11-23T20:25:00Z">
        <w:r w:rsidRPr="00CB52D2">
          <w:rPr>
            <w:rFonts w:cs="Times New Roman"/>
            <w:rPrChange w:id="2727" w:author="Vihari Réka" w:date="2018-11-23T20:26:00Z">
              <w:rPr>
                <w:sz w:val="12"/>
                <w:szCs w:val="12"/>
              </w:rPr>
            </w:rPrChange>
          </w:rPr>
          <w:t>A NetworkService-n felül szükség volt még egy</w:t>
        </w:r>
        <w:r w:rsidRPr="00CB52D2">
          <w:rPr>
            <w:rPrChange w:id="2728" w:author="Vihari Réka" w:date="2018-11-23T20:25:00Z">
              <w:rPr>
                <w:sz w:val="12"/>
                <w:szCs w:val="12"/>
              </w:rPr>
            </w:rPrChange>
          </w:rPr>
          <w:t xml:space="preserve"> </w:t>
        </w:r>
      </w:ins>
      <w:ins w:id="2729" w:author="Vihari Réka" w:date="2018-11-23T20:26:00Z">
        <w:r w:rsidR="00EE0D0A">
          <w:t>DownloaderService osztályra is, ahol a különböző</w:t>
        </w:r>
      </w:ins>
      <w:ins w:id="2730" w:author="Vihari Réka" w:date="2018-11-23T20:27:00Z">
        <w:r w:rsidR="00EE0D0A">
          <w:t xml:space="preserve"> szerveren lévő</w:t>
        </w:r>
      </w:ins>
      <w:ins w:id="2731" w:author="Vihari Réka" w:date="2018-11-23T20:26:00Z">
        <w:r w:rsidR="00EE0D0A">
          <w:t xml:space="preserve"> entitások </w:t>
        </w:r>
      </w:ins>
      <w:ins w:id="2732" w:author="Vihari Réka" w:date="2018-11-23T20:27:00Z">
        <w:r w:rsidR="00EE0D0A">
          <w:t>kezeléséhez</w:t>
        </w:r>
      </w:ins>
      <w:ins w:id="2733"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734" w:author="Vihari Réka" w:date="2018-11-23T20:29:00Z"/>
        </w:rPr>
        <w:pPrChange w:id="2735" w:author="Vihari Réka" w:date="2018-11-23T20:26:00Z">
          <w:pPr>
            <w:jc w:val="center"/>
          </w:pPr>
        </w:pPrChange>
      </w:pPr>
      <w:ins w:id="2736" w:author="Vihari Réka" w:date="2018-11-23T20:28:00Z">
        <w:r>
          <w:t xml:space="preserve">Itt is </w:t>
        </w:r>
        <w:proofErr w:type="gramStart"/>
        <w:r>
          <w:t>két fajta</w:t>
        </w:r>
        <w:proofErr w:type="gramEnd"/>
        <w:r>
          <w:t xml:space="preserve"> kérés létezik. A getter metódusok köz</w:t>
        </w:r>
      </w:ins>
      <w:ins w:id="2737" w:author="Vihari Réka" w:date="2018-11-23T20:29:00Z">
        <w:r>
          <w:t>ött</w:t>
        </w:r>
      </w:ins>
      <w:ins w:id="2738" w:author="Vihari Réka" w:date="2018-11-23T20:28:00Z">
        <w:r>
          <w:t xml:space="preserve"> szerepel a getEvents és a getPrograms. </w:t>
        </w:r>
      </w:ins>
      <w:ins w:id="2739" w:author="Vihari Réka" w:date="2018-11-23T20:29:00Z">
        <w:r>
          <w:t xml:space="preserve">Az alábbi kódban látható, hogy a NetworkService-ből létrehoztam egy példányt a metódusban a kommunikáció felépítéséhez. </w:t>
        </w:r>
      </w:ins>
      <w:ins w:id="2740"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41" w:author="Vihari Réka" w:date="2018-11-23T20:29:00Z"/>
          <w:rPrChange w:id="2742" w:author="Vihari Réka" w:date="2018-11-30T20:54:00Z">
            <w:rPr>
              <w:ins w:id="2743" w:author="Vihari Réka" w:date="2018-11-23T20:29:00Z"/>
              <w:rFonts w:ascii="Helvetica" w:eastAsiaTheme="minorHAnsi" w:hAnsi="Helvetica" w:cs="Helvetica"/>
            </w:rPr>
          </w:rPrChange>
        </w:rPr>
        <w:pPrChange w:id="2744" w:author="Vihari Réka" w:date="2018-11-30T20:59:00Z">
          <w:pPr>
            <w:tabs>
              <w:tab w:val="left" w:pos="593"/>
            </w:tabs>
            <w:autoSpaceDE w:val="0"/>
            <w:autoSpaceDN w:val="0"/>
            <w:adjustRightInd w:val="0"/>
          </w:pPr>
        </w:pPrChange>
      </w:pPr>
      <w:ins w:id="2745" w:author="Vihari Réka" w:date="2018-11-23T20:29:00Z">
        <w:r w:rsidRPr="00CC342C">
          <w:rPr>
            <w:rPrChange w:id="2746" w:author="Vihari Réka" w:date="2018-11-30T20:54:00Z">
              <w:rPr>
                <w:rFonts w:ascii="Menlo" w:eastAsiaTheme="minorHAnsi" w:hAnsi="Menlo" w:cs="Menlo"/>
                <w:b/>
                <w:bCs/>
                <w:color w:val="9B2393"/>
              </w:rPr>
            </w:rPrChange>
          </w:rPr>
          <w:t>func</w:t>
        </w:r>
        <w:r w:rsidRPr="00CC342C">
          <w:rPr>
            <w:rPrChange w:id="2747" w:author="Vihari Réka" w:date="2018-11-30T20:54:00Z">
              <w:rPr>
                <w:rFonts w:ascii="Menlo" w:eastAsiaTheme="minorHAnsi" w:hAnsi="Menlo" w:cs="Menlo"/>
                <w:color w:val="000000"/>
              </w:rPr>
            </w:rPrChange>
          </w:rPr>
          <w:t xml:space="preserve"> </w:t>
        </w:r>
        <w:proofErr w:type="gramStart"/>
        <w:r w:rsidRPr="00CC342C">
          <w:rPr>
            <w:rPrChange w:id="2748" w:author="Vihari Réka" w:date="2018-11-30T20:54:00Z">
              <w:rPr>
                <w:rFonts w:ascii="Menlo" w:eastAsiaTheme="minorHAnsi" w:hAnsi="Menlo" w:cs="Menlo"/>
                <w:color w:val="000000"/>
              </w:rPr>
            </w:rPrChange>
          </w:rPr>
          <w:t>getEvents(</w:t>
        </w:r>
        <w:proofErr w:type="gramEnd"/>
        <w:r w:rsidRPr="00CC342C">
          <w:rPr>
            <w:rPrChange w:id="2749" w:author="Vihari Réka" w:date="2018-11-30T20:54:00Z">
              <w:rPr>
                <w:rFonts w:ascii="Menlo" w:eastAsiaTheme="minorHAnsi" w:hAnsi="Menlo" w:cs="Menlo"/>
                <w:color w:val="000000"/>
              </w:rPr>
            </w:rPrChange>
          </w:rPr>
          <w:t>completion: (([</w:t>
        </w:r>
        <w:r w:rsidRPr="00CC342C">
          <w:rPr>
            <w:rPrChange w:id="2750" w:author="Vihari Réka" w:date="2018-11-30T20:54:00Z">
              <w:rPr>
                <w:rFonts w:ascii="Menlo" w:eastAsiaTheme="minorHAnsi" w:hAnsi="Menlo" w:cs="Menlo"/>
                <w:color w:val="326D74"/>
              </w:rPr>
            </w:rPrChange>
          </w:rPr>
          <w:t>Event</w:t>
        </w:r>
        <w:r w:rsidRPr="00CC342C">
          <w:rPr>
            <w:rPrChange w:id="2751" w:author="Vihari Réka" w:date="2018-11-30T20:54:00Z">
              <w:rPr>
                <w:rFonts w:ascii="Menlo" w:eastAsiaTheme="minorHAnsi" w:hAnsi="Menlo" w:cs="Menlo"/>
                <w:color w:val="000000"/>
              </w:rPr>
            </w:rPrChange>
          </w:rPr>
          <w:t xml:space="preserve">]) -&gt; </w:t>
        </w:r>
        <w:r w:rsidRPr="00CC342C">
          <w:rPr>
            <w:rPrChange w:id="2752" w:author="Vihari Réka" w:date="2018-11-30T20:54:00Z">
              <w:rPr>
                <w:rFonts w:ascii="Menlo" w:eastAsiaTheme="minorHAnsi" w:hAnsi="Menlo" w:cs="Menlo"/>
                <w:color w:val="5C2699"/>
              </w:rPr>
            </w:rPrChange>
          </w:rPr>
          <w:t>Void</w:t>
        </w:r>
        <w:r w:rsidRPr="00CC342C">
          <w:rPr>
            <w:rPrChange w:id="2753"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54" w:author="Vihari Réka" w:date="2018-11-23T20:29:00Z"/>
          <w:rPrChange w:id="2755" w:author="Vihari Réka" w:date="2018-11-30T20:54:00Z">
            <w:rPr>
              <w:ins w:id="2756" w:author="Vihari Réka" w:date="2018-11-23T20:29:00Z"/>
              <w:rFonts w:ascii="Helvetica" w:eastAsiaTheme="minorHAnsi" w:hAnsi="Helvetica" w:cs="Helvetica"/>
            </w:rPr>
          </w:rPrChange>
        </w:rPr>
        <w:pPrChange w:id="2757" w:author="Vihari Réka" w:date="2018-11-30T20:59:00Z">
          <w:pPr>
            <w:tabs>
              <w:tab w:val="left" w:pos="593"/>
            </w:tabs>
            <w:autoSpaceDE w:val="0"/>
            <w:autoSpaceDN w:val="0"/>
            <w:adjustRightInd w:val="0"/>
          </w:pPr>
        </w:pPrChange>
      </w:pPr>
      <w:ins w:id="2758" w:author="Vihari Réka" w:date="2018-11-23T20:29:00Z">
        <w:r w:rsidRPr="00CC342C">
          <w:rPr>
            <w:rPrChange w:id="2759" w:author="Vihari Réka" w:date="2018-11-30T20:54:00Z">
              <w:rPr>
                <w:rFonts w:ascii="Menlo" w:eastAsiaTheme="minorHAnsi" w:hAnsi="Menlo" w:cs="Menlo"/>
                <w:color w:val="000000"/>
              </w:rPr>
            </w:rPrChange>
          </w:rPr>
          <w:t xml:space="preserve">    </w:t>
        </w:r>
        <w:del w:id="2760" w:author="Illanicz Barnabás" w:date="2018-11-26T13:34:00Z">
          <w:r w:rsidRPr="00CC342C" w:rsidDel="009C1FF8">
            <w:rPr>
              <w:rPrChange w:id="2761" w:author="Vihari Réka" w:date="2018-11-30T20:54:00Z">
                <w:rPr>
                  <w:rFonts w:ascii="Menlo" w:eastAsiaTheme="minorHAnsi" w:hAnsi="Menlo" w:cs="Menlo"/>
                  <w:color w:val="000000"/>
                </w:rPr>
              </w:rPrChange>
            </w:rPr>
            <w:delText xml:space="preserve">    </w:delText>
          </w:r>
        </w:del>
        <w:r w:rsidRPr="00CC342C">
          <w:rPr>
            <w:rPrChange w:id="2762" w:author="Vihari Réka" w:date="2018-11-30T20:54:00Z">
              <w:rPr>
                <w:rFonts w:ascii="Menlo" w:eastAsiaTheme="minorHAnsi" w:hAnsi="Menlo" w:cs="Menlo"/>
                <w:b/>
                <w:bCs/>
                <w:color w:val="9B2393"/>
              </w:rPr>
            </w:rPrChange>
          </w:rPr>
          <w:t>let</w:t>
        </w:r>
        <w:r w:rsidRPr="00CC342C">
          <w:rPr>
            <w:rPrChange w:id="2763" w:author="Vihari Réka" w:date="2018-11-30T20:54:00Z">
              <w:rPr>
                <w:rFonts w:ascii="Menlo" w:eastAsiaTheme="minorHAnsi" w:hAnsi="Menlo" w:cs="Menlo"/>
                <w:color w:val="000000"/>
              </w:rPr>
            </w:rPrChange>
          </w:rPr>
          <w:t xml:space="preserve"> networkService = </w:t>
        </w:r>
        <w:r w:rsidRPr="00CC342C">
          <w:rPr>
            <w:rPrChange w:id="2764" w:author="Vihari Réka" w:date="2018-11-30T20:54:00Z">
              <w:rPr>
                <w:rFonts w:ascii="Menlo" w:eastAsiaTheme="minorHAnsi" w:hAnsi="Menlo" w:cs="Menlo"/>
                <w:color w:val="326D74"/>
              </w:rPr>
            </w:rPrChange>
          </w:rPr>
          <w:t>NetworkService</w:t>
        </w:r>
        <w:r w:rsidRPr="00CC342C">
          <w:rPr>
            <w:rPrChange w:id="2765" w:author="Vihari Réka" w:date="2018-11-30T20:54:00Z">
              <w:rPr>
                <w:rFonts w:ascii="Menlo" w:eastAsiaTheme="minorHAnsi" w:hAnsi="Menlo" w:cs="Menlo"/>
                <w:color w:val="000000"/>
              </w:rPr>
            </w:rPrChange>
          </w:rPr>
          <w:t>.</w:t>
        </w:r>
        <w:r w:rsidRPr="00CC342C">
          <w:rPr>
            <w:rPrChange w:id="2766" w:author="Vihari Réka" w:date="2018-11-30T20:54:00Z">
              <w:rPr>
                <w:rFonts w:ascii="Menlo" w:eastAsiaTheme="minorHAnsi" w:hAnsi="Menlo" w:cs="Menlo"/>
                <w:color w:val="326D74"/>
              </w:rPr>
            </w:rPrChange>
          </w:rPr>
          <w:t>shared</w:t>
        </w:r>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767" w:author="Vihari Réka" w:date="2018-11-23T20:29:00Z"/>
          <w:del w:id="2768" w:author="Illanicz Barnabás" w:date="2018-11-26T13:35:00Z"/>
          <w:rPrChange w:id="2769" w:author="Vihari Réka" w:date="2018-11-30T20:54:00Z">
            <w:rPr>
              <w:ins w:id="2770" w:author="Vihari Réka" w:date="2018-11-23T20:29:00Z"/>
              <w:del w:id="2771" w:author="Illanicz Barnabás" w:date="2018-11-26T13:35:00Z"/>
              <w:rFonts w:ascii="Helvetica" w:eastAsiaTheme="minorHAnsi" w:hAnsi="Helvetica" w:cs="Helvetica"/>
            </w:rPr>
          </w:rPrChange>
        </w:rPr>
        <w:pPrChange w:id="2772" w:author="Vihari Réka" w:date="2018-11-30T20:59:00Z">
          <w:pPr>
            <w:tabs>
              <w:tab w:val="left" w:pos="593"/>
            </w:tabs>
            <w:autoSpaceDE w:val="0"/>
            <w:autoSpaceDN w:val="0"/>
            <w:adjustRightInd w:val="0"/>
          </w:pPr>
        </w:pPrChange>
      </w:pPr>
      <w:ins w:id="2773" w:author="Vihari Réka" w:date="2018-11-23T20:29:00Z">
        <w:r w:rsidRPr="00CC342C">
          <w:rPr>
            <w:rPrChange w:id="2774" w:author="Vihari Réka" w:date="2018-11-30T20:54:00Z">
              <w:rPr>
                <w:rFonts w:ascii="Menlo" w:eastAsiaTheme="minorHAnsi" w:hAnsi="Menlo" w:cs="Menlo"/>
                <w:color w:val="000000"/>
              </w:rPr>
            </w:rPrChange>
          </w:rPr>
          <w:t xml:space="preserve">    </w:t>
        </w:r>
        <w:del w:id="2775" w:author="Illanicz Barnabás" w:date="2018-11-26T13:34:00Z">
          <w:r w:rsidRPr="00CC342C" w:rsidDel="009C1FF8">
            <w:rPr>
              <w:rPrChange w:id="2776" w:author="Vihari Réka" w:date="2018-11-30T20:54:00Z">
                <w:rPr>
                  <w:rFonts w:ascii="Menlo" w:eastAsiaTheme="minorHAnsi" w:hAnsi="Menlo" w:cs="Menlo"/>
                  <w:color w:val="000000"/>
                </w:rPr>
              </w:rPrChange>
            </w:rPr>
            <w:delText xml:space="preserve">    </w:delText>
          </w:r>
        </w:del>
        <w:proofErr w:type="gramStart"/>
        <w:r w:rsidRPr="00CC342C">
          <w:rPr>
            <w:rPrChange w:id="2777" w:author="Vihari Réka" w:date="2018-11-30T20:54:00Z">
              <w:rPr>
                <w:rFonts w:ascii="Menlo" w:eastAsiaTheme="minorHAnsi" w:hAnsi="Menlo" w:cs="Menlo"/>
                <w:color w:val="000000"/>
              </w:rPr>
            </w:rPrChange>
          </w:rPr>
          <w:t>networkService.</w:t>
        </w:r>
        <w:r w:rsidRPr="00CC342C">
          <w:rPr>
            <w:rPrChange w:id="2778" w:author="Vihari Réka" w:date="2018-11-30T20:54:00Z">
              <w:rPr>
                <w:rFonts w:ascii="Menlo" w:eastAsiaTheme="minorHAnsi" w:hAnsi="Menlo" w:cs="Menlo"/>
                <w:color w:val="245256"/>
              </w:rPr>
            </w:rPrChange>
          </w:rPr>
          <w:t>get</w:t>
        </w:r>
        <w:r w:rsidRPr="00CC342C">
          <w:rPr>
            <w:rPrChange w:id="2779" w:author="Vihari Réka" w:date="2018-11-30T20:54:00Z">
              <w:rPr>
                <w:rFonts w:ascii="Menlo" w:eastAsiaTheme="minorHAnsi" w:hAnsi="Menlo" w:cs="Menlo"/>
                <w:color w:val="000000"/>
              </w:rPr>
            </w:rPrChange>
          </w:rPr>
          <w:t>(</w:t>
        </w:r>
        <w:proofErr w:type="gramEnd"/>
        <w:r w:rsidRPr="00CC342C">
          <w:rPr>
            <w:rPrChange w:id="2780" w:author="Vihari Réka" w:date="2018-11-30T20:54:00Z">
              <w:rPr>
                <w:rFonts w:ascii="Menlo" w:eastAsiaTheme="minorHAnsi" w:hAnsi="Menlo" w:cs="Menlo"/>
                <w:color w:val="000000"/>
              </w:rPr>
            </w:rPrChange>
          </w:rPr>
          <w:t>endpoint: .</w:t>
        </w:r>
        <w:r w:rsidRPr="00CC342C">
          <w:rPr>
            <w:rPrChange w:id="2781" w:author="Vihari Réka" w:date="2018-11-30T20:54:00Z">
              <w:rPr>
                <w:rFonts w:ascii="Menlo" w:eastAsiaTheme="minorHAnsi" w:hAnsi="Menlo" w:cs="Menlo"/>
                <w:color w:val="245256"/>
              </w:rPr>
            </w:rPrChange>
          </w:rPr>
          <w:t>events</w:t>
        </w:r>
        <w:r w:rsidRPr="00CC342C">
          <w:rPr>
            <w:rPrChange w:id="2782" w:author="Vihari Réka" w:date="2018-11-30T20:54:00Z">
              <w:rPr>
                <w:rFonts w:ascii="Menlo" w:eastAsiaTheme="minorHAnsi" w:hAnsi="Menlo" w:cs="Menlo"/>
                <w:color w:val="000000"/>
              </w:rPr>
            </w:rPrChange>
          </w:rPr>
          <w:t xml:space="preserve">, completion: { response, error </w:t>
        </w:r>
        <w:r w:rsidRPr="00CC342C">
          <w:rPr>
            <w:rPrChange w:id="2783"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84" w:author="Vihari Réka" w:date="2018-11-23T20:29:00Z"/>
          <w:rPrChange w:id="2785" w:author="Vihari Réka" w:date="2018-11-30T20:54:00Z">
            <w:rPr>
              <w:ins w:id="2786" w:author="Vihari Réka" w:date="2018-11-23T20:29:00Z"/>
              <w:rFonts w:ascii="Helvetica" w:eastAsiaTheme="minorHAnsi" w:hAnsi="Helvetica" w:cs="Helvetica"/>
            </w:rPr>
          </w:rPrChange>
        </w:rPr>
        <w:pPrChange w:id="2787"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88" w:author="Vihari Réka" w:date="2018-11-23T20:29:00Z"/>
          <w:rPrChange w:id="2789" w:author="Vihari Réka" w:date="2018-11-30T20:54:00Z">
            <w:rPr>
              <w:ins w:id="2790" w:author="Vihari Réka" w:date="2018-11-23T20:29:00Z"/>
              <w:rFonts w:ascii="Helvetica" w:eastAsiaTheme="minorHAnsi" w:hAnsi="Helvetica" w:cs="Helvetica"/>
            </w:rPr>
          </w:rPrChange>
        </w:rPr>
        <w:pPrChange w:id="2791" w:author="Vihari Réka" w:date="2018-11-30T20:59:00Z">
          <w:pPr>
            <w:tabs>
              <w:tab w:val="left" w:pos="593"/>
            </w:tabs>
            <w:autoSpaceDE w:val="0"/>
            <w:autoSpaceDN w:val="0"/>
            <w:adjustRightInd w:val="0"/>
          </w:pPr>
        </w:pPrChange>
      </w:pPr>
      <w:ins w:id="2792" w:author="Vihari Réka" w:date="2018-11-23T20:29:00Z">
        <w:r w:rsidRPr="00CC342C">
          <w:rPr>
            <w:rPrChange w:id="2793" w:author="Vihari Réka" w:date="2018-11-30T20:54:00Z">
              <w:rPr>
                <w:rFonts w:ascii="Menlo" w:eastAsiaTheme="minorHAnsi" w:hAnsi="Menlo" w:cs="Menlo"/>
                <w:color w:val="000000"/>
              </w:rPr>
            </w:rPrChange>
          </w:rPr>
          <w:t xml:space="preserve">        </w:t>
        </w:r>
        <w:del w:id="2794" w:author="Illanicz Barnabás" w:date="2018-11-26T13:34:00Z">
          <w:r w:rsidRPr="00CC342C" w:rsidDel="009C1FF8">
            <w:rPr>
              <w:rPrChange w:id="2795" w:author="Vihari Réka" w:date="2018-11-30T20:54:00Z">
                <w:rPr>
                  <w:rFonts w:ascii="Menlo" w:eastAsiaTheme="minorHAnsi" w:hAnsi="Menlo" w:cs="Menlo"/>
                  <w:color w:val="000000"/>
                </w:rPr>
              </w:rPrChange>
            </w:rPr>
            <w:delText xml:space="preserve">        </w:delText>
          </w:r>
        </w:del>
        <w:r w:rsidRPr="00CC342C">
          <w:rPr>
            <w:rPrChange w:id="2796" w:author="Vihari Réka" w:date="2018-11-30T20:54:00Z">
              <w:rPr>
                <w:rFonts w:ascii="Menlo" w:eastAsiaTheme="minorHAnsi" w:hAnsi="Menlo" w:cs="Menlo"/>
                <w:b/>
                <w:bCs/>
                <w:color w:val="9B2393"/>
              </w:rPr>
            </w:rPrChange>
          </w:rPr>
          <w:t>var</w:t>
        </w:r>
        <w:r w:rsidRPr="00CC342C">
          <w:rPr>
            <w:rPrChange w:id="2797" w:author="Vihari Réka" w:date="2018-11-30T20:54:00Z">
              <w:rPr>
                <w:rFonts w:ascii="Menlo" w:eastAsiaTheme="minorHAnsi" w:hAnsi="Menlo" w:cs="Menlo"/>
                <w:color w:val="000000"/>
              </w:rPr>
            </w:rPrChange>
          </w:rPr>
          <w:t xml:space="preserve"> events: [</w:t>
        </w:r>
        <w:r w:rsidRPr="00CC342C">
          <w:rPr>
            <w:rPrChange w:id="2798" w:author="Vihari Réka" w:date="2018-11-30T20:54:00Z">
              <w:rPr>
                <w:rFonts w:ascii="Menlo" w:eastAsiaTheme="minorHAnsi" w:hAnsi="Menlo" w:cs="Menlo"/>
                <w:color w:val="326D74"/>
              </w:rPr>
            </w:rPrChange>
          </w:rPr>
          <w:t>Event</w:t>
        </w:r>
        <w:r w:rsidRPr="00CC342C">
          <w:rPr>
            <w:rPrChange w:id="2799"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00" w:author="Vihari Réka" w:date="2018-11-23T20:29:00Z"/>
          <w:rPrChange w:id="2801" w:author="Vihari Réka" w:date="2018-11-30T20:54:00Z">
            <w:rPr>
              <w:ins w:id="2802" w:author="Vihari Réka" w:date="2018-11-23T20:29:00Z"/>
              <w:rFonts w:ascii="Helvetica" w:eastAsiaTheme="minorHAnsi" w:hAnsi="Helvetica" w:cs="Helvetica"/>
            </w:rPr>
          </w:rPrChange>
        </w:rPr>
        <w:pPrChange w:id="2803" w:author="Vihari Réka" w:date="2018-11-30T20:59:00Z">
          <w:pPr>
            <w:tabs>
              <w:tab w:val="left" w:pos="593"/>
            </w:tabs>
            <w:autoSpaceDE w:val="0"/>
            <w:autoSpaceDN w:val="0"/>
            <w:adjustRightInd w:val="0"/>
          </w:pPr>
        </w:pPrChange>
      </w:pPr>
      <w:ins w:id="2804" w:author="Vihari Réka" w:date="2018-11-23T20:29:00Z">
        <w:r w:rsidRPr="00CC342C">
          <w:rPr>
            <w:rPrChange w:id="2805" w:author="Vihari Réka" w:date="2018-11-30T20:54:00Z">
              <w:rPr>
                <w:rFonts w:ascii="Menlo" w:eastAsiaTheme="minorHAnsi" w:hAnsi="Menlo" w:cs="Menlo"/>
                <w:color w:val="000000"/>
              </w:rPr>
            </w:rPrChange>
          </w:rPr>
          <w:t xml:space="preserve">        </w:t>
        </w:r>
        <w:del w:id="2806" w:author="Illanicz Barnabás" w:date="2018-11-26T13:35:00Z">
          <w:r w:rsidRPr="00CC342C" w:rsidDel="009C1FF8">
            <w:rPr>
              <w:rPrChange w:id="2807" w:author="Vihari Réka" w:date="2018-11-30T20:54:00Z">
                <w:rPr>
                  <w:rFonts w:ascii="Menlo" w:eastAsiaTheme="minorHAnsi" w:hAnsi="Menlo" w:cs="Menlo"/>
                  <w:color w:val="000000"/>
                </w:rPr>
              </w:rPrChange>
            </w:rPr>
            <w:delText xml:space="preserve">        </w:delText>
          </w:r>
        </w:del>
        <w:r w:rsidRPr="00CC342C">
          <w:rPr>
            <w:rPrChange w:id="2808" w:author="Vihari Réka" w:date="2018-11-30T20:54:00Z">
              <w:rPr>
                <w:rFonts w:ascii="Menlo" w:eastAsiaTheme="minorHAnsi" w:hAnsi="Menlo" w:cs="Menlo"/>
                <w:b/>
                <w:bCs/>
                <w:color w:val="9B2393"/>
              </w:rPr>
            </w:rPrChange>
          </w:rPr>
          <w:t>if</w:t>
        </w:r>
        <w:r w:rsidRPr="00CC342C">
          <w:rPr>
            <w:rPrChange w:id="2809" w:author="Vihari Réka" w:date="2018-11-30T20:54:00Z">
              <w:rPr>
                <w:rFonts w:ascii="Menlo" w:eastAsiaTheme="minorHAnsi" w:hAnsi="Menlo" w:cs="Menlo"/>
                <w:color w:val="000000"/>
              </w:rPr>
            </w:rPrChange>
          </w:rPr>
          <w:t xml:space="preserve"> </w:t>
        </w:r>
        <w:r w:rsidRPr="00CC342C">
          <w:rPr>
            <w:rPrChange w:id="2810" w:author="Vihari Réka" w:date="2018-11-30T20:54:00Z">
              <w:rPr>
                <w:rFonts w:ascii="Menlo" w:eastAsiaTheme="minorHAnsi" w:hAnsi="Menlo" w:cs="Menlo"/>
                <w:b/>
                <w:bCs/>
                <w:color w:val="9B2393"/>
              </w:rPr>
            </w:rPrChange>
          </w:rPr>
          <w:t>let</w:t>
        </w:r>
        <w:r w:rsidRPr="00CC342C">
          <w:rPr>
            <w:rPrChange w:id="2811" w:author="Vihari Réka" w:date="2018-11-30T20:54:00Z">
              <w:rPr>
                <w:rFonts w:ascii="Menlo" w:eastAsiaTheme="minorHAnsi" w:hAnsi="Menlo" w:cs="Menlo"/>
                <w:color w:val="000000"/>
              </w:rPr>
            </w:rPrChange>
          </w:rPr>
          <w:t xml:space="preserve"> response = response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12" w:author="Vihari Réka" w:date="2018-11-23T20:29:00Z"/>
          <w:rPrChange w:id="2813" w:author="Vihari Réka" w:date="2018-11-30T20:54:00Z">
            <w:rPr>
              <w:ins w:id="2814" w:author="Vihari Réka" w:date="2018-11-23T20:29:00Z"/>
              <w:rFonts w:ascii="Helvetica" w:eastAsiaTheme="minorHAnsi" w:hAnsi="Helvetica" w:cs="Helvetica"/>
            </w:rPr>
          </w:rPrChange>
        </w:rPr>
        <w:pPrChange w:id="2815" w:author="Vihari Réka" w:date="2018-11-30T20:59:00Z">
          <w:pPr>
            <w:tabs>
              <w:tab w:val="left" w:pos="593"/>
            </w:tabs>
            <w:autoSpaceDE w:val="0"/>
            <w:autoSpaceDN w:val="0"/>
            <w:adjustRightInd w:val="0"/>
          </w:pPr>
        </w:pPrChange>
      </w:pPr>
      <w:ins w:id="2816" w:author="Vihari Réka" w:date="2018-11-23T20:29:00Z">
        <w:r w:rsidRPr="00CC342C">
          <w:rPr>
            <w:rPrChange w:id="2817" w:author="Vihari Réka" w:date="2018-11-30T20:54:00Z">
              <w:rPr>
                <w:rFonts w:ascii="Menlo" w:eastAsiaTheme="minorHAnsi" w:hAnsi="Menlo" w:cs="Menlo"/>
                <w:color w:val="000000"/>
              </w:rPr>
            </w:rPrChange>
          </w:rPr>
          <w:t xml:space="preserve">            </w:t>
        </w:r>
        <w:del w:id="2818" w:author="Illanicz Barnabás" w:date="2018-11-26T13:35:00Z">
          <w:r w:rsidRPr="00CC342C" w:rsidDel="009C1FF8">
            <w:rPr>
              <w:rPrChange w:id="2819" w:author="Vihari Réka" w:date="2018-11-30T20:54:00Z">
                <w:rPr>
                  <w:rFonts w:ascii="Menlo" w:eastAsiaTheme="minorHAnsi" w:hAnsi="Menlo" w:cs="Menlo"/>
                  <w:color w:val="000000"/>
                </w:rPr>
              </w:rPrChange>
            </w:rPr>
            <w:delText xml:space="preserve">        </w:delText>
          </w:r>
        </w:del>
        <w:r w:rsidRPr="00CC342C">
          <w:rPr>
            <w:rPrChange w:id="2820" w:author="Vihari Réka" w:date="2018-11-30T20:54:00Z">
              <w:rPr>
                <w:rFonts w:ascii="Menlo" w:eastAsiaTheme="minorHAnsi" w:hAnsi="Menlo" w:cs="Menlo"/>
                <w:b/>
                <w:bCs/>
                <w:color w:val="9B2393"/>
              </w:rPr>
            </w:rPrChange>
          </w:rPr>
          <w:t>do</w:t>
        </w:r>
        <w:r w:rsidRPr="00CC342C">
          <w:rPr>
            <w:rPrChange w:id="2821"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22" w:author="Vihari Réka" w:date="2018-11-23T20:29:00Z"/>
          <w:rPrChange w:id="2823" w:author="Vihari Réka" w:date="2018-11-30T20:54:00Z">
            <w:rPr>
              <w:ins w:id="2824" w:author="Vihari Réka" w:date="2018-11-23T20:29:00Z"/>
              <w:rFonts w:ascii="Helvetica" w:eastAsiaTheme="minorHAnsi" w:hAnsi="Helvetica" w:cs="Helvetica"/>
            </w:rPr>
          </w:rPrChange>
        </w:rPr>
        <w:pPrChange w:id="2825" w:author="Vihari Réka" w:date="2018-11-30T20:59:00Z">
          <w:pPr>
            <w:tabs>
              <w:tab w:val="left" w:pos="593"/>
            </w:tabs>
            <w:autoSpaceDE w:val="0"/>
            <w:autoSpaceDN w:val="0"/>
            <w:adjustRightInd w:val="0"/>
          </w:pPr>
        </w:pPrChange>
      </w:pPr>
      <w:ins w:id="2826" w:author="Vihari Réka" w:date="2018-11-23T20:29:00Z">
        <w:r w:rsidRPr="00CC342C">
          <w:rPr>
            <w:rPrChange w:id="2827" w:author="Vihari Réka" w:date="2018-11-30T20:54:00Z">
              <w:rPr>
                <w:rFonts w:ascii="Menlo" w:eastAsiaTheme="minorHAnsi" w:hAnsi="Menlo" w:cs="Menlo"/>
                <w:color w:val="000000"/>
              </w:rPr>
            </w:rPrChange>
          </w:rPr>
          <w:t xml:space="preserve">                </w:t>
        </w:r>
        <w:del w:id="2828" w:author="Illanicz Barnabás" w:date="2018-11-26T13:35:00Z">
          <w:r w:rsidRPr="00CC342C" w:rsidDel="009C1FF8">
            <w:rPr>
              <w:rPrChange w:id="2829" w:author="Vihari Réka" w:date="2018-11-30T20:54:00Z">
                <w:rPr>
                  <w:rFonts w:ascii="Menlo" w:eastAsiaTheme="minorHAnsi" w:hAnsi="Menlo" w:cs="Menlo"/>
                  <w:color w:val="000000"/>
                </w:rPr>
              </w:rPrChange>
            </w:rPr>
            <w:delText xml:space="preserve">        </w:delText>
          </w:r>
        </w:del>
        <w:r w:rsidRPr="00CC342C">
          <w:rPr>
            <w:rPrChange w:id="2830" w:author="Vihari Réka" w:date="2018-11-30T20:54:00Z">
              <w:rPr>
                <w:rFonts w:ascii="Menlo" w:eastAsiaTheme="minorHAnsi" w:hAnsi="Menlo" w:cs="Menlo"/>
                <w:color w:val="000000"/>
              </w:rPr>
            </w:rPrChange>
          </w:rPr>
          <w:t xml:space="preserve">events = </w:t>
        </w:r>
        <w:r w:rsidRPr="00CC342C">
          <w:rPr>
            <w:rPrChange w:id="2831" w:author="Vihari Réka" w:date="2018-11-30T20:54:00Z">
              <w:rPr>
                <w:rFonts w:ascii="Menlo" w:eastAsiaTheme="minorHAnsi" w:hAnsi="Menlo" w:cs="Menlo"/>
                <w:b/>
                <w:bCs/>
                <w:color w:val="9B2393"/>
              </w:rPr>
            </w:rPrChange>
          </w:rPr>
          <w:t>try</w:t>
        </w:r>
        <w:r w:rsidRPr="00CC342C">
          <w:rPr>
            <w:rPrChange w:id="2832" w:author="Vihari Réka" w:date="2018-11-30T20:54:00Z">
              <w:rPr>
                <w:rFonts w:ascii="Menlo" w:eastAsiaTheme="minorHAnsi" w:hAnsi="Menlo" w:cs="Menlo"/>
                <w:color w:val="000000"/>
              </w:rPr>
            </w:rPrChange>
          </w:rPr>
          <w:t xml:space="preserve"> </w:t>
        </w:r>
        <w:r w:rsidRPr="00CC342C">
          <w:rPr>
            <w:rPrChange w:id="2833" w:author="Vihari Réka" w:date="2018-11-30T20:54:00Z">
              <w:rPr>
                <w:rFonts w:ascii="Menlo" w:eastAsiaTheme="minorHAnsi" w:hAnsi="Menlo" w:cs="Menlo"/>
                <w:color w:val="5C2699"/>
              </w:rPr>
            </w:rPrChange>
          </w:rPr>
          <w:t>JSONDecoder</w:t>
        </w:r>
        <w:r w:rsidRPr="00CC342C">
          <w:rPr>
            <w:rPrChange w:id="2834" w:author="Vihari Réka" w:date="2018-11-30T20:54:00Z">
              <w:rPr>
                <w:rFonts w:ascii="Menlo" w:eastAsiaTheme="minorHAnsi" w:hAnsi="Menlo" w:cs="Menlo"/>
                <w:color w:val="000000"/>
              </w:rPr>
            </w:rPrChange>
          </w:rPr>
          <w:t>(</w:t>
        </w:r>
        <w:proofErr w:type="gramStart"/>
        <w:r w:rsidRPr="00CC342C">
          <w:rPr>
            <w:rPrChange w:id="2835" w:author="Vihari Réka" w:date="2018-11-30T20:54:00Z">
              <w:rPr>
                <w:rFonts w:ascii="Menlo" w:eastAsiaTheme="minorHAnsi" w:hAnsi="Menlo" w:cs="Menlo"/>
                <w:color w:val="000000"/>
              </w:rPr>
            </w:rPrChange>
          </w:rPr>
          <w:t>).</w:t>
        </w:r>
        <w:r w:rsidRPr="00CC342C">
          <w:rPr>
            <w:rPrChange w:id="2836" w:author="Vihari Réka" w:date="2018-11-30T20:54:00Z">
              <w:rPr>
                <w:rFonts w:ascii="Menlo" w:eastAsiaTheme="minorHAnsi" w:hAnsi="Menlo" w:cs="Menlo"/>
                <w:color w:val="3900A0"/>
              </w:rPr>
            </w:rPrChange>
          </w:rPr>
          <w:t>decode</w:t>
        </w:r>
        <w:proofErr w:type="gramEnd"/>
        <w:r w:rsidRPr="00CC342C">
          <w:rPr>
            <w:rPrChange w:id="2837" w:author="Vihari Réka" w:date="2018-11-30T20:54:00Z">
              <w:rPr>
                <w:rFonts w:ascii="Menlo" w:eastAsiaTheme="minorHAnsi" w:hAnsi="Menlo" w:cs="Menlo"/>
                <w:color w:val="000000"/>
              </w:rPr>
            </w:rPrChange>
          </w:rPr>
          <w:t>([</w:t>
        </w:r>
        <w:r w:rsidRPr="00CC342C">
          <w:rPr>
            <w:rPrChange w:id="2838" w:author="Vihari Réka" w:date="2018-11-30T20:54:00Z">
              <w:rPr>
                <w:rFonts w:ascii="Menlo" w:eastAsiaTheme="minorHAnsi" w:hAnsi="Menlo" w:cs="Menlo"/>
                <w:color w:val="326D74"/>
              </w:rPr>
            </w:rPrChange>
          </w:rPr>
          <w:t>Event</w:t>
        </w:r>
        <w:r w:rsidRPr="00CC342C">
          <w:rPr>
            <w:rPrChange w:id="2839" w:author="Vihari Réka" w:date="2018-11-30T20:54:00Z">
              <w:rPr>
                <w:rFonts w:ascii="Menlo" w:eastAsiaTheme="minorHAnsi" w:hAnsi="Menlo" w:cs="Menlo"/>
                <w:color w:val="000000"/>
              </w:rPr>
            </w:rPrChange>
          </w:rPr>
          <w:t>].</w:t>
        </w:r>
        <w:r w:rsidRPr="00CC342C">
          <w:rPr>
            <w:rPrChange w:id="2840" w:author="Vihari Réka" w:date="2018-11-30T20:54:00Z">
              <w:rPr>
                <w:rFonts w:ascii="Menlo" w:eastAsiaTheme="minorHAnsi" w:hAnsi="Menlo" w:cs="Menlo"/>
                <w:b/>
                <w:bCs/>
                <w:color w:val="9B2393"/>
              </w:rPr>
            </w:rPrChange>
          </w:rPr>
          <w:t>self</w:t>
        </w:r>
        <w:r w:rsidRPr="00CC342C">
          <w:rPr>
            <w:rPrChange w:id="2841" w:author="Vihari Réka" w:date="2018-11-30T20:54:00Z">
              <w:rPr>
                <w:rFonts w:ascii="Menlo" w:eastAsiaTheme="minorHAnsi" w:hAnsi="Menlo" w:cs="Menlo"/>
                <w:color w:val="000000"/>
              </w:rPr>
            </w:rPrChange>
          </w:rPr>
          <w:t>, from: response)</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42" w:author="Vihari Réka" w:date="2018-11-23T20:29:00Z"/>
          <w:rPrChange w:id="2843" w:author="Vihari Réka" w:date="2018-11-30T20:54:00Z">
            <w:rPr>
              <w:ins w:id="2844" w:author="Vihari Réka" w:date="2018-11-23T20:29:00Z"/>
              <w:rFonts w:ascii="Helvetica" w:eastAsiaTheme="minorHAnsi" w:hAnsi="Helvetica" w:cs="Helvetica"/>
            </w:rPr>
          </w:rPrChange>
        </w:rPr>
        <w:pPrChange w:id="2845" w:author="Vihari Réka" w:date="2018-11-30T20:59:00Z">
          <w:pPr>
            <w:tabs>
              <w:tab w:val="left" w:pos="593"/>
            </w:tabs>
            <w:autoSpaceDE w:val="0"/>
            <w:autoSpaceDN w:val="0"/>
            <w:adjustRightInd w:val="0"/>
          </w:pPr>
        </w:pPrChange>
      </w:pPr>
      <w:ins w:id="2846" w:author="Vihari Réka" w:date="2018-11-23T20:29:00Z">
        <w:r w:rsidRPr="00CC342C">
          <w:rPr>
            <w:rPrChange w:id="2847" w:author="Vihari Réka" w:date="2018-11-30T20:54:00Z">
              <w:rPr>
                <w:rFonts w:ascii="Menlo" w:eastAsiaTheme="minorHAnsi" w:hAnsi="Menlo" w:cs="Menlo"/>
                <w:color w:val="000000"/>
              </w:rPr>
            </w:rPrChange>
          </w:rPr>
          <w:t xml:space="preserve">                </w:t>
        </w:r>
        <w:del w:id="2848" w:author="Illanicz Barnabás" w:date="2018-11-26T13:35:00Z">
          <w:r w:rsidRPr="00CC342C" w:rsidDel="009C1FF8">
            <w:rPr>
              <w:rPrChange w:id="2849" w:author="Vihari Réka" w:date="2018-11-30T20:54:00Z">
                <w:rPr>
                  <w:rFonts w:ascii="Menlo" w:eastAsiaTheme="minorHAnsi" w:hAnsi="Menlo" w:cs="Menlo"/>
                  <w:color w:val="000000"/>
                </w:rPr>
              </w:rPrChange>
            </w:rPr>
            <w:delText xml:space="preserve">        </w:delText>
          </w:r>
        </w:del>
        <w:proofErr w:type="gramStart"/>
        <w:r w:rsidRPr="00CC342C">
          <w:rPr>
            <w:rPrChange w:id="2850" w:author="Vihari Réka" w:date="2018-11-30T20:54:00Z">
              <w:rPr>
                <w:rFonts w:ascii="Menlo" w:eastAsiaTheme="minorHAnsi" w:hAnsi="Menlo" w:cs="Menlo"/>
                <w:color w:val="000000"/>
              </w:rPr>
            </w:rPrChange>
          </w:rPr>
          <w:t>completion?(</w:t>
        </w:r>
        <w:proofErr w:type="gramEnd"/>
        <w:r w:rsidRPr="00CC342C">
          <w:rPr>
            <w:rPrChange w:id="2851" w:author="Vihari Réka" w:date="2018-11-30T20:54:00Z">
              <w:rPr>
                <w:rFonts w:ascii="Menlo" w:eastAsiaTheme="minorHAnsi" w:hAnsi="Menlo" w:cs="Menlo"/>
                <w:color w:val="000000"/>
              </w:rPr>
            </w:rPrChange>
          </w:rPr>
          <w:t>events)</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52" w:author="Vihari Réka" w:date="2018-11-23T20:29:00Z"/>
          <w:rPrChange w:id="2853" w:author="Vihari Réka" w:date="2018-11-30T20:54:00Z">
            <w:rPr>
              <w:ins w:id="2854" w:author="Vihari Réka" w:date="2018-11-23T20:29:00Z"/>
              <w:rFonts w:ascii="Helvetica" w:eastAsiaTheme="minorHAnsi" w:hAnsi="Helvetica" w:cs="Helvetica"/>
            </w:rPr>
          </w:rPrChange>
        </w:rPr>
        <w:pPrChange w:id="2855" w:author="Vihari Réka" w:date="2018-11-30T20:59:00Z">
          <w:pPr>
            <w:tabs>
              <w:tab w:val="left" w:pos="593"/>
            </w:tabs>
            <w:autoSpaceDE w:val="0"/>
            <w:autoSpaceDN w:val="0"/>
            <w:adjustRightInd w:val="0"/>
          </w:pPr>
        </w:pPrChange>
      </w:pPr>
      <w:ins w:id="2856" w:author="Vihari Réka" w:date="2018-11-23T20:29:00Z">
        <w:r w:rsidRPr="00CC342C">
          <w:rPr>
            <w:rPrChange w:id="2857" w:author="Vihari Réka" w:date="2018-11-30T20:54:00Z">
              <w:rPr>
                <w:rFonts w:ascii="Menlo" w:eastAsiaTheme="minorHAnsi" w:hAnsi="Menlo" w:cs="Menlo"/>
                <w:color w:val="000000"/>
              </w:rPr>
            </w:rPrChange>
          </w:rPr>
          <w:t xml:space="preserve">            </w:t>
        </w:r>
        <w:del w:id="2858" w:author="Illanicz Barnabás" w:date="2018-11-26T13:35:00Z">
          <w:r w:rsidRPr="00CC342C" w:rsidDel="009C1FF8">
            <w:rPr>
              <w:rPrChange w:id="2859" w:author="Vihari Réka" w:date="2018-11-30T20:54:00Z">
                <w:rPr>
                  <w:rFonts w:ascii="Menlo" w:eastAsiaTheme="minorHAnsi" w:hAnsi="Menlo" w:cs="Menlo"/>
                  <w:color w:val="000000"/>
                </w:rPr>
              </w:rPrChange>
            </w:rPr>
            <w:delText xml:space="preserve">        </w:delText>
          </w:r>
        </w:del>
        <w:r w:rsidRPr="00CC342C">
          <w:rPr>
            <w:rPrChange w:id="2860" w:author="Vihari Réka" w:date="2018-11-30T20:54:00Z">
              <w:rPr>
                <w:rFonts w:ascii="Menlo" w:eastAsiaTheme="minorHAnsi" w:hAnsi="Menlo" w:cs="Menlo"/>
                <w:color w:val="000000"/>
              </w:rPr>
            </w:rPrChange>
          </w:rPr>
          <w:t xml:space="preserve">} </w:t>
        </w:r>
        <w:r w:rsidRPr="00CC342C">
          <w:rPr>
            <w:rPrChange w:id="2861" w:author="Vihari Réka" w:date="2018-11-30T20:54:00Z">
              <w:rPr>
                <w:rFonts w:ascii="Menlo" w:eastAsiaTheme="minorHAnsi" w:hAnsi="Menlo" w:cs="Menlo"/>
                <w:b/>
                <w:bCs/>
                <w:color w:val="9B2393"/>
              </w:rPr>
            </w:rPrChange>
          </w:rPr>
          <w:t>catch</w:t>
        </w:r>
        <w:r w:rsidRPr="00CC342C">
          <w:rPr>
            <w:rPrChange w:id="2862"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63" w:author="Vihari Réka" w:date="2018-11-23T20:29:00Z"/>
          <w:rPrChange w:id="2864" w:author="Vihari Réka" w:date="2018-11-30T20:54:00Z">
            <w:rPr>
              <w:ins w:id="2865" w:author="Vihari Réka" w:date="2018-11-23T20:29:00Z"/>
              <w:rFonts w:ascii="Helvetica" w:eastAsiaTheme="minorHAnsi" w:hAnsi="Helvetica" w:cs="Helvetica"/>
            </w:rPr>
          </w:rPrChange>
        </w:rPr>
        <w:pPrChange w:id="2866" w:author="Vihari Réka" w:date="2018-11-30T20:59:00Z">
          <w:pPr>
            <w:tabs>
              <w:tab w:val="left" w:pos="593"/>
            </w:tabs>
            <w:autoSpaceDE w:val="0"/>
            <w:autoSpaceDN w:val="0"/>
            <w:adjustRightInd w:val="0"/>
          </w:pPr>
        </w:pPrChange>
      </w:pPr>
      <w:ins w:id="2867" w:author="Vihari Réka" w:date="2018-11-23T20:29:00Z">
        <w:r w:rsidRPr="00CC342C">
          <w:rPr>
            <w:rPrChange w:id="2868" w:author="Vihari Réka" w:date="2018-11-30T20:54:00Z">
              <w:rPr>
                <w:rFonts w:ascii="Menlo" w:eastAsiaTheme="minorHAnsi" w:hAnsi="Menlo" w:cs="Menlo"/>
                <w:color w:val="000000"/>
              </w:rPr>
            </w:rPrChange>
          </w:rPr>
          <w:t xml:space="preserve">                </w:t>
        </w:r>
        <w:del w:id="2869" w:author="Illanicz Barnabás" w:date="2018-11-26T13:35:00Z">
          <w:r w:rsidRPr="00CC342C" w:rsidDel="009C1FF8">
            <w:rPr>
              <w:rPrChange w:id="2870" w:author="Vihari Réka" w:date="2018-11-30T20:54:00Z">
                <w:rPr>
                  <w:rFonts w:ascii="Menlo" w:eastAsiaTheme="minorHAnsi" w:hAnsi="Menlo" w:cs="Menlo"/>
                  <w:color w:val="000000"/>
                </w:rPr>
              </w:rPrChange>
            </w:rPr>
            <w:delText xml:space="preserve">        </w:delText>
          </w:r>
        </w:del>
        <w:proofErr w:type="gramStart"/>
        <w:r w:rsidRPr="00CC342C">
          <w:rPr>
            <w:rPrChange w:id="2871" w:author="Vihari Réka" w:date="2018-11-30T20:54:00Z">
              <w:rPr>
                <w:rFonts w:ascii="Menlo" w:eastAsiaTheme="minorHAnsi" w:hAnsi="Menlo" w:cs="Menlo"/>
                <w:color w:val="3900A0"/>
              </w:rPr>
            </w:rPrChange>
          </w:rPr>
          <w:t>print</w:t>
        </w:r>
        <w:r w:rsidRPr="00CC342C">
          <w:rPr>
            <w:rPrChange w:id="2872" w:author="Vihari Réka" w:date="2018-11-30T20:54:00Z">
              <w:rPr>
                <w:rFonts w:ascii="Menlo" w:eastAsiaTheme="minorHAnsi" w:hAnsi="Menlo" w:cs="Menlo"/>
                <w:color w:val="000000"/>
              </w:rPr>
            </w:rPrChange>
          </w:rPr>
          <w:t>(</w:t>
        </w:r>
        <w:proofErr w:type="gramEnd"/>
        <w:r w:rsidRPr="00CC342C">
          <w:rPr>
            <w:rPrChange w:id="2873" w:author="Vihari Réka" w:date="2018-11-30T20:54:00Z">
              <w:rPr>
                <w:rFonts w:ascii="Menlo" w:eastAsiaTheme="minorHAnsi" w:hAnsi="Menlo" w:cs="Menlo"/>
                <w:color w:val="C41A16"/>
              </w:rPr>
            </w:rPrChange>
          </w:rPr>
          <w:t>"A dekodolas sikertelen volt."</w:t>
        </w:r>
        <w:r w:rsidRPr="00CC342C">
          <w:rPr>
            <w:rPrChange w:id="2874"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75" w:author="Vihari Réka" w:date="2018-11-23T20:29:00Z"/>
          <w:rPrChange w:id="2876" w:author="Vihari Réka" w:date="2018-11-30T20:54:00Z">
            <w:rPr>
              <w:ins w:id="2877" w:author="Vihari Réka" w:date="2018-11-23T20:29:00Z"/>
              <w:rFonts w:ascii="Helvetica" w:eastAsiaTheme="minorHAnsi" w:hAnsi="Helvetica" w:cs="Helvetica"/>
            </w:rPr>
          </w:rPrChange>
        </w:rPr>
        <w:pPrChange w:id="2878" w:author="Vihari Réka" w:date="2018-11-30T20:59:00Z">
          <w:pPr>
            <w:tabs>
              <w:tab w:val="left" w:pos="593"/>
            </w:tabs>
            <w:autoSpaceDE w:val="0"/>
            <w:autoSpaceDN w:val="0"/>
            <w:adjustRightInd w:val="0"/>
          </w:pPr>
        </w:pPrChange>
      </w:pPr>
      <w:ins w:id="2879" w:author="Vihari Réka" w:date="2018-11-23T20:29:00Z">
        <w:r w:rsidRPr="00CC342C">
          <w:rPr>
            <w:rPrChange w:id="2880" w:author="Vihari Réka" w:date="2018-11-30T20:54:00Z">
              <w:rPr>
                <w:rFonts w:ascii="Menlo" w:eastAsiaTheme="minorHAnsi" w:hAnsi="Menlo" w:cs="Menlo"/>
                <w:color w:val="000000"/>
              </w:rPr>
            </w:rPrChange>
          </w:rPr>
          <w:t xml:space="preserve">            </w:t>
        </w:r>
        <w:del w:id="2881" w:author="Illanicz Barnabás" w:date="2018-11-26T13:35:00Z">
          <w:r w:rsidRPr="00CC342C" w:rsidDel="009C1FF8">
            <w:rPr>
              <w:rPrChange w:id="2882" w:author="Vihari Réka" w:date="2018-11-30T20:54:00Z">
                <w:rPr>
                  <w:rFonts w:ascii="Menlo" w:eastAsiaTheme="minorHAnsi" w:hAnsi="Menlo" w:cs="Menlo"/>
                  <w:color w:val="000000"/>
                </w:rPr>
              </w:rPrChange>
            </w:rPr>
            <w:delText xml:space="preserve">        </w:delText>
          </w:r>
        </w:del>
        <w:r w:rsidRPr="00CC342C">
          <w:rPr>
            <w:rPrChange w:id="2883"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84" w:author="Vihari Réka" w:date="2018-11-23T20:29:00Z"/>
          <w:rPrChange w:id="2885" w:author="Vihari Réka" w:date="2018-11-30T20:54:00Z">
            <w:rPr>
              <w:ins w:id="2886" w:author="Vihari Réka" w:date="2018-11-23T20:29:00Z"/>
              <w:rFonts w:ascii="Helvetica" w:eastAsiaTheme="minorHAnsi" w:hAnsi="Helvetica" w:cs="Helvetica"/>
            </w:rPr>
          </w:rPrChange>
        </w:rPr>
        <w:pPrChange w:id="2887" w:author="Vihari Réka" w:date="2018-11-30T20:59:00Z">
          <w:pPr>
            <w:tabs>
              <w:tab w:val="left" w:pos="593"/>
            </w:tabs>
            <w:autoSpaceDE w:val="0"/>
            <w:autoSpaceDN w:val="0"/>
            <w:adjustRightInd w:val="0"/>
          </w:pPr>
        </w:pPrChange>
      </w:pPr>
      <w:ins w:id="2888" w:author="Vihari Réka" w:date="2018-11-23T20:29:00Z">
        <w:r w:rsidRPr="00CC342C">
          <w:rPr>
            <w:rPrChange w:id="2889" w:author="Vihari Réka" w:date="2018-11-30T20:54:00Z">
              <w:rPr>
                <w:rFonts w:ascii="Menlo" w:eastAsiaTheme="minorHAnsi" w:hAnsi="Menlo" w:cs="Menlo"/>
                <w:color w:val="000000"/>
              </w:rPr>
            </w:rPrChange>
          </w:rPr>
          <w:t xml:space="preserve">        </w:t>
        </w:r>
        <w:del w:id="2890" w:author="Illanicz Barnabás" w:date="2018-11-26T13:35:00Z">
          <w:r w:rsidRPr="00CC342C" w:rsidDel="009C1FF8">
            <w:rPr>
              <w:rPrChange w:id="2891" w:author="Vihari Réka" w:date="2018-11-30T20:54:00Z">
                <w:rPr>
                  <w:rFonts w:ascii="Menlo" w:eastAsiaTheme="minorHAnsi" w:hAnsi="Menlo" w:cs="Menlo"/>
                  <w:color w:val="000000"/>
                </w:rPr>
              </w:rPrChange>
            </w:rPr>
            <w:delText xml:space="preserve">    </w:delText>
          </w:r>
        </w:del>
        <w:r w:rsidRPr="00CC342C">
          <w:rPr>
            <w:rPrChange w:id="2892"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93" w:author="Vihari Réka" w:date="2018-11-23T20:29:00Z"/>
          <w:rPrChange w:id="2894" w:author="Vihari Réka" w:date="2018-11-30T20:54:00Z">
            <w:rPr>
              <w:ins w:id="2895" w:author="Vihari Réka" w:date="2018-11-23T20:29:00Z"/>
              <w:rFonts w:ascii="Helvetica" w:eastAsiaTheme="minorHAnsi" w:hAnsi="Helvetica" w:cs="Helvetica"/>
            </w:rPr>
          </w:rPrChange>
        </w:rPr>
        <w:pPrChange w:id="2896" w:author="Vihari Réka" w:date="2018-11-30T20:59:00Z">
          <w:pPr>
            <w:tabs>
              <w:tab w:val="left" w:pos="593"/>
            </w:tabs>
            <w:autoSpaceDE w:val="0"/>
            <w:autoSpaceDN w:val="0"/>
            <w:adjustRightInd w:val="0"/>
          </w:pPr>
        </w:pPrChange>
      </w:pPr>
      <w:ins w:id="2897" w:author="Vihari Réka" w:date="2018-11-23T20:29:00Z">
        <w:r w:rsidRPr="00CC342C">
          <w:rPr>
            <w:rPrChange w:id="2898" w:author="Vihari Réka" w:date="2018-11-30T20:54:00Z">
              <w:rPr>
                <w:rFonts w:ascii="Menlo" w:eastAsiaTheme="minorHAnsi" w:hAnsi="Menlo" w:cs="Menlo"/>
                <w:color w:val="000000"/>
              </w:rPr>
            </w:rPrChange>
          </w:rPr>
          <w:t xml:space="preserve">    </w:t>
        </w:r>
        <w:del w:id="2899" w:author="Illanicz Barnabás" w:date="2018-11-26T13:35:00Z">
          <w:r w:rsidRPr="00CC342C" w:rsidDel="009C1FF8">
            <w:rPr>
              <w:rPrChange w:id="2900" w:author="Vihari Réka" w:date="2018-11-30T20:54:00Z">
                <w:rPr>
                  <w:rFonts w:ascii="Menlo" w:eastAsiaTheme="minorHAnsi" w:hAnsi="Menlo" w:cs="Menlo"/>
                  <w:color w:val="000000"/>
                </w:rPr>
              </w:rPrChange>
            </w:rPr>
            <w:delText xml:space="preserve">    </w:delText>
          </w:r>
        </w:del>
        <w:r w:rsidRPr="00CC342C">
          <w:rPr>
            <w:rPrChange w:id="2901"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02" w:author="Vihari Réka" w:date="2018-11-23T20:32:00Z"/>
          <w:rPrChange w:id="2903" w:author="Vihari Réka" w:date="2018-11-30T20:54:00Z">
            <w:rPr>
              <w:ins w:id="2904" w:author="Vihari Réka" w:date="2018-11-23T20:32:00Z"/>
              <w:rFonts w:ascii="Menlo" w:eastAsiaTheme="minorHAnsi" w:hAnsi="Menlo" w:cs="Menlo"/>
              <w:color w:val="000000"/>
              <w:sz w:val="16"/>
              <w:szCs w:val="16"/>
            </w:rPr>
          </w:rPrChange>
        </w:rPr>
        <w:pPrChange w:id="2905" w:author="Vihari Réka" w:date="2018-11-30T20:59:00Z">
          <w:pPr>
            <w:jc w:val="center"/>
          </w:pPr>
        </w:pPrChange>
      </w:pPr>
      <w:ins w:id="2906" w:author="Vihari Réka" w:date="2018-11-23T20:29:00Z">
        <w:del w:id="2907" w:author="Illanicz Barnabás" w:date="2018-11-26T13:33:00Z">
          <w:r w:rsidRPr="00CC342C" w:rsidDel="00BB5DA1">
            <w:rPr>
              <w:rPrChange w:id="2908" w:author="Vihari Réka" w:date="2018-11-30T20:54:00Z">
                <w:rPr>
                  <w:rFonts w:ascii="Menlo" w:eastAsiaTheme="minorHAnsi" w:hAnsi="Menlo" w:cs="Menlo"/>
                  <w:color w:val="000000"/>
                </w:rPr>
              </w:rPrChange>
            </w:rPr>
            <w:delText xml:space="preserve">  </w:delText>
          </w:r>
        </w:del>
        <w:del w:id="2909" w:author="Illanicz Barnabás" w:date="2018-11-26T13:32:00Z">
          <w:r w:rsidRPr="00CC342C" w:rsidDel="00BB5DA1">
            <w:rPr>
              <w:rPrChange w:id="2910" w:author="Vihari Réka" w:date="2018-11-30T20:54:00Z">
                <w:rPr>
                  <w:rFonts w:ascii="Menlo" w:eastAsiaTheme="minorHAnsi" w:hAnsi="Menlo" w:cs="Menlo"/>
                  <w:color w:val="000000"/>
                </w:rPr>
              </w:rPrChange>
            </w:rPr>
            <w:delText xml:space="preserve">  </w:delText>
          </w:r>
        </w:del>
        <w:r w:rsidRPr="00CC342C">
          <w:rPr>
            <w:rPrChange w:id="2911"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2912" w:author="Vihari Réka" w:date="2018-11-23T20:34:00Z"/>
          <w:rPrChange w:id="2913" w:author="Vihari Réka" w:date="2018-11-23T20:42:00Z">
            <w:rPr>
              <w:ins w:id="2914" w:author="Vihari Réka" w:date="2018-11-23T20:34:00Z"/>
              <w:rFonts w:ascii="Menlo" w:eastAsiaTheme="minorHAnsi" w:hAnsi="Menlo" w:cs="Menlo"/>
              <w:color w:val="000000"/>
              <w:sz w:val="16"/>
              <w:szCs w:val="16"/>
            </w:rPr>
          </w:rPrChange>
        </w:rPr>
        <w:pPrChange w:id="2915" w:author="Vihari Réka" w:date="2018-11-23T20:42:00Z">
          <w:pPr>
            <w:jc w:val="center"/>
          </w:pPr>
        </w:pPrChange>
      </w:pPr>
      <w:ins w:id="2916" w:author="Vihari Réka" w:date="2018-11-23T20:32:00Z">
        <w:r w:rsidRPr="00BA753E">
          <w:rPr>
            <w:rPrChange w:id="2917" w:author="Vihari Réka" w:date="2018-11-23T20:42:00Z">
              <w:rPr>
                <w:rFonts w:ascii="Menlo" w:eastAsiaTheme="minorHAnsi" w:hAnsi="Menlo" w:cs="Menlo"/>
                <w:color w:val="000000"/>
                <w:sz w:val="16"/>
                <w:szCs w:val="16"/>
              </w:rPr>
            </w:rPrChange>
          </w:rPr>
          <w:t>Meghívása az alábbiak szerint történik</w:t>
        </w:r>
      </w:ins>
      <w:ins w:id="2918" w:author="Vihari Réka" w:date="2018-11-23T20:33:00Z">
        <w:r w:rsidRPr="00BA753E">
          <w:rPr>
            <w:rPrChange w:id="2919"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20" w:author="Vihari Réka" w:date="2018-11-23T20:33:00Z"/>
          <w:rPrChange w:id="2921" w:author="Vihari Réka" w:date="2018-11-30T20:53:00Z">
            <w:rPr>
              <w:ins w:id="2922" w:author="Vihari Réka" w:date="2018-11-23T20:33:00Z"/>
              <w:rFonts w:ascii="Menlo" w:eastAsiaTheme="minorHAnsi" w:hAnsi="Menlo" w:cs="Menlo"/>
              <w:color w:val="000000"/>
              <w:sz w:val="16"/>
              <w:szCs w:val="16"/>
            </w:rPr>
          </w:rPrChange>
        </w:rPr>
        <w:pPrChange w:id="2923" w:author="Vihari Réka" w:date="2018-11-30T20:59:00Z">
          <w:pPr>
            <w:jc w:val="center"/>
          </w:pPr>
        </w:pPrChange>
      </w:pPr>
      <w:ins w:id="2924" w:author="Vihari Réka" w:date="2018-11-23T20:34:00Z">
        <w:r w:rsidRPr="00CC342C">
          <w:rPr>
            <w:rPrChange w:id="2925" w:author="Vihari Réka" w:date="2018-11-30T20:53:00Z">
              <w:rPr>
                <w:rFonts w:ascii="Menlo" w:eastAsiaTheme="minorHAnsi" w:hAnsi="Menlo" w:cs="Menlo"/>
                <w:b/>
                <w:bCs/>
                <w:color w:val="9B2393"/>
              </w:rPr>
            </w:rPrChange>
          </w:rPr>
          <w:t>var</w:t>
        </w:r>
        <w:r w:rsidRPr="00CC342C">
          <w:rPr>
            <w:rPrChange w:id="2926" w:author="Vihari Réka" w:date="2018-11-30T20:53:00Z">
              <w:rPr>
                <w:rFonts w:ascii="Menlo" w:eastAsiaTheme="minorHAnsi" w:hAnsi="Menlo" w:cs="Menlo"/>
                <w:color w:val="000000"/>
              </w:rPr>
            </w:rPrChange>
          </w:rPr>
          <w:t xml:space="preserve"> event = [</w:t>
        </w:r>
        <w:r w:rsidRPr="00CC342C">
          <w:rPr>
            <w:rPrChange w:id="2927" w:author="Vihari Réka" w:date="2018-11-30T20:53:00Z">
              <w:rPr>
                <w:rFonts w:ascii="Menlo" w:eastAsiaTheme="minorHAnsi" w:hAnsi="Menlo" w:cs="Menlo"/>
                <w:color w:val="326D74"/>
              </w:rPr>
            </w:rPrChange>
          </w:rPr>
          <w:t>Event</w:t>
        </w:r>
        <w:proofErr w:type="gramStart"/>
        <w:r w:rsidRPr="00CC342C">
          <w:rPr>
            <w:rPrChange w:id="2928" w:author="Vihari Réka" w:date="2018-11-30T20:53:00Z">
              <w:rPr>
                <w:rFonts w:ascii="Menlo" w:eastAsiaTheme="minorHAnsi" w:hAnsi="Menlo" w:cs="Menlo"/>
                <w:color w:val="000000"/>
              </w:rPr>
            </w:rPrChange>
          </w:rPr>
          <w:t>](</w:t>
        </w:r>
        <w:proofErr w:type="gramEnd"/>
        <w:r w:rsidRPr="00CC342C">
          <w:rPr>
            <w:rPrChange w:id="2929"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30" w:author="Vihari Réka" w:date="2018-11-23T20:33:00Z"/>
          <w:rPrChange w:id="2931" w:author="Vihari Réka" w:date="2018-11-30T20:53:00Z">
            <w:rPr>
              <w:ins w:id="2932" w:author="Vihari Réka" w:date="2018-11-23T20:33:00Z"/>
              <w:rFonts w:ascii="Helvetica" w:eastAsiaTheme="minorHAnsi" w:hAnsi="Helvetica" w:cs="Helvetica"/>
            </w:rPr>
          </w:rPrChange>
        </w:rPr>
        <w:pPrChange w:id="2933" w:author="Vihari Réka" w:date="2018-11-30T20:59:00Z">
          <w:pPr>
            <w:tabs>
              <w:tab w:val="left" w:pos="593"/>
            </w:tabs>
            <w:autoSpaceDE w:val="0"/>
            <w:autoSpaceDN w:val="0"/>
            <w:adjustRightInd w:val="0"/>
          </w:pPr>
        </w:pPrChange>
      </w:pPr>
      <w:ins w:id="2934" w:author="Vihari Réka" w:date="2018-11-23T20:33:00Z">
        <w:r w:rsidRPr="00CC342C">
          <w:rPr>
            <w:rPrChange w:id="2935" w:author="Vihari Réka" w:date="2018-11-30T20:53:00Z">
              <w:rPr>
                <w:rFonts w:ascii="Menlo" w:eastAsiaTheme="minorHAnsi" w:hAnsi="Menlo" w:cs="Menlo"/>
                <w:b/>
                <w:bCs/>
                <w:color w:val="9B2393"/>
              </w:rPr>
            </w:rPrChange>
          </w:rPr>
          <w:t>let</w:t>
        </w:r>
        <w:r w:rsidRPr="00CC342C">
          <w:rPr>
            <w:rPrChange w:id="2936" w:author="Vihari Réka" w:date="2018-11-30T20:53:00Z">
              <w:rPr>
                <w:rFonts w:ascii="Menlo" w:eastAsiaTheme="minorHAnsi" w:hAnsi="Menlo" w:cs="Menlo"/>
                <w:color w:val="000000"/>
              </w:rPr>
            </w:rPrChange>
          </w:rPr>
          <w:t xml:space="preserve"> downloaderService = </w:t>
        </w:r>
        <w:r w:rsidRPr="00CC342C">
          <w:rPr>
            <w:rPrChange w:id="2937" w:author="Vihari Réka" w:date="2018-11-30T20:53:00Z">
              <w:rPr>
                <w:rFonts w:ascii="Menlo" w:eastAsiaTheme="minorHAnsi" w:hAnsi="Menlo" w:cs="Menlo"/>
                <w:color w:val="326D74"/>
              </w:rPr>
            </w:rPrChange>
          </w:rPr>
          <w:t>DownloaderService</w:t>
        </w:r>
        <w:r w:rsidRPr="00CC342C">
          <w:rPr>
            <w:rPrChange w:id="2938" w:author="Vihari Réka" w:date="2018-11-30T20:53:00Z">
              <w:rPr>
                <w:rFonts w:ascii="Menlo" w:eastAsiaTheme="minorHAnsi" w:hAnsi="Menlo" w:cs="Menlo"/>
                <w:color w:val="000000"/>
              </w:rPr>
            </w:rPrChange>
          </w:rPr>
          <w:t>.</w:t>
        </w:r>
        <w:r w:rsidRPr="00CC342C">
          <w:rPr>
            <w:rPrChange w:id="2939" w:author="Vihari Réka" w:date="2018-11-30T20:53:00Z">
              <w:rPr>
                <w:rFonts w:ascii="Menlo" w:eastAsiaTheme="minorHAnsi" w:hAnsi="Menlo" w:cs="Menlo"/>
                <w:color w:val="326D74"/>
              </w:rPr>
            </w:rPrChange>
          </w:rPr>
          <w:t>shared</w:t>
        </w:r>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0" w:author="Vihari Réka" w:date="2018-11-23T20:33:00Z"/>
          <w:rPrChange w:id="2941" w:author="Vihari Réka" w:date="2018-11-30T20:53:00Z">
            <w:rPr>
              <w:ins w:id="2942" w:author="Vihari Réka" w:date="2018-11-23T20:33:00Z"/>
              <w:rFonts w:ascii="Helvetica" w:eastAsiaTheme="minorHAnsi" w:hAnsi="Helvetica" w:cs="Helvetica"/>
            </w:rPr>
          </w:rPrChange>
        </w:rPr>
        <w:pPrChange w:id="2943" w:author="Vihari Réka" w:date="2018-11-30T20:59:00Z">
          <w:pPr>
            <w:tabs>
              <w:tab w:val="left" w:pos="593"/>
            </w:tabs>
            <w:autoSpaceDE w:val="0"/>
            <w:autoSpaceDN w:val="0"/>
            <w:adjustRightInd w:val="0"/>
          </w:pPr>
        </w:pPrChange>
      </w:pPr>
      <w:ins w:id="2944" w:author="Vihari Réka" w:date="2018-11-23T20:33:00Z">
        <w:del w:id="2945" w:author="Illanicz Barnabás" w:date="2018-11-26T13:36:00Z">
          <w:r w:rsidRPr="00CC342C" w:rsidDel="009D0C3C">
            <w:rPr>
              <w:rPrChange w:id="2946" w:author="Vihari Réka" w:date="2018-11-30T20:53:00Z">
                <w:rPr>
                  <w:rFonts w:ascii="Menlo" w:eastAsiaTheme="minorHAnsi" w:hAnsi="Menlo" w:cs="Menlo"/>
                  <w:color w:val="000000"/>
                </w:rPr>
              </w:rPrChange>
            </w:rPr>
            <w:lastRenderedPageBreak/>
            <w:delText xml:space="preserve">        </w:delText>
          </w:r>
        </w:del>
        <w:r w:rsidRPr="00CC342C">
          <w:rPr>
            <w:rPrChange w:id="2947" w:author="Vihari Réka" w:date="2018-11-30T20:53:00Z">
              <w:rPr>
                <w:rFonts w:ascii="Menlo" w:eastAsiaTheme="minorHAnsi" w:hAnsi="Menlo" w:cs="Menlo"/>
                <w:color w:val="000000"/>
              </w:rPr>
            </w:rPrChange>
          </w:rPr>
          <w:t>downloaderService.</w:t>
        </w:r>
        <w:r w:rsidRPr="00CC342C">
          <w:rPr>
            <w:rPrChange w:id="2948" w:author="Vihari Réka" w:date="2018-11-30T20:53:00Z">
              <w:rPr>
                <w:rFonts w:ascii="Menlo" w:eastAsiaTheme="minorHAnsi" w:hAnsi="Menlo" w:cs="Menlo"/>
                <w:color w:val="245256"/>
              </w:rPr>
            </w:rPrChange>
          </w:rPr>
          <w:t>getEvents</w:t>
        </w:r>
        <w:r w:rsidRPr="00CC342C">
          <w:rPr>
            <w:rPrChange w:id="2949" w:author="Vihari Réka" w:date="2018-11-30T20:53:00Z">
              <w:rPr>
                <w:rFonts w:ascii="Menlo" w:eastAsiaTheme="minorHAnsi" w:hAnsi="Menlo" w:cs="Menlo"/>
                <w:color w:val="000000"/>
              </w:rPr>
            </w:rPrChange>
          </w:rPr>
          <w:t xml:space="preserve">(completion: </w:t>
        </w:r>
        <w:proofErr w:type="gramStart"/>
        <w:r w:rsidRPr="00CC342C">
          <w:rPr>
            <w:rPrChange w:id="2950" w:author="Vihari Réka" w:date="2018-11-30T20:53:00Z">
              <w:rPr>
                <w:rFonts w:ascii="Menlo" w:eastAsiaTheme="minorHAnsi" w:hAnsi="Menlo" w:cs="Menlo"/>
                <w:color w:val="000000"/>
              </w:rPr>
            </w:rPrChange>
          </w:rPr>
          <w:t>{ events</w:t>
        </w:r>
        <w:proofErr w:type="gramEnd"/>
        <w:r w:rsidRPr="00CC342C">
          <w:rPr>
            <w:rPrChange w:id="2951" w:author="Vihari Réka" w:date="2018-11-30T20:53:00Z">
              <w:rPr>
                <w:rFonts w:ascii="Menlo" w:eastAsiaTheme="minorHAnsi" w:hAnsi="Menlo" w:cs="Menlo"/>
                <w:color w:val="000000"/>
              </w:rPr>
            </w:rPrChange>
          </w:rPr>
          <w:t xml:space="preserve"> </w:t>
        </w:r>
        <w:r w:rsidRPr="00CC342C">
          <w:rPr>
            <w:rPrChange w:id="2952"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53" w:author="Vihari Réka" w:date="2018-11-23T20:33:00Z"/>
          <w:rPrChange w:id="2954" w:author="Vihari Réka" w:date="2018-11-30T20:53:00Z">
            <w:rPr>
              <w:ins w:id="2955" w:author="Vihari Réka" w:date="2018-11-23T20:33:00Z"/>
              <w:rFonts w:ascii="Helvetica" w:eastAsiaTheme="minorHAnsi" w:hAnsi="Helvetica" w:cs="Helvetica"/>
            </w:rPr>
          </w:rPrChange>
        </w:rPr>
        <w:pPrChange w:id="2956" w:author="Vihari Réka" w:date="2018-11-30T20:59:00Z">
          <w:pPr>
            <w:tabs>
              <w:tab w:val="left" w:pos="593"/>
            </w:tabs>
            <w:autoSpaceDE w:val="0"/>
            <w:autoSpaceDN w:val="0"/>
            <w:adjustRightInd w:val="0"/>
          </w:pPr>
        </w:pPrChange>
      </w:pPr>
      <w:ins w:id="2957" w:author="Vihari Réka" w:date="2018-11-23T20:33:00Z">
        <w:r w:rsidRPr="00CC342C">
          <w:rPr>
            <w:rPrChange w:id="2958" w:author="Vihari Réka" w:date="2018-11-30T20:53:00Z">
              <w:rPr>
                <w:rFonts w:ascii="Menlo" w:eastAsiaTheme="minorHAnsi" w:hAnsi="Menlo" w:cs="Menlo"/>
                <w:color w:val="000000"/>
              </w:rPr>
            </w:rPrChange>
          </w:rPr>
          <w:t xml:space="preserve">    </w:t>
        </w:r>
        <w:del w:id="2959" w:author="Illanicz Barnabás" w:date="2018-11-26T13:36:00Z">
          <w:r w:rsidRPr="00CC342C" w:rsidDel="009D0C3C">
            <w:rPr>
              <w:rPrChange w:id="2960" w:author="Vihari Réka" w:date="2018-11-30T20:53:00Z">
                <w:rPr>
                  <w:rFonts w:ascii="Menlo" w:eastAsiaTheme="minorHAnsi" w:hAnsi="Menlo" w:cs="Menlo"/>
                  <w:color w:val="000000"/>
                </w:rPr>
              </w:rPrChange>
            </w:rPr>
            <w:delText xml:space="preserve">        </w:delText>
          </w:r>
        </w:del>
        <w:proofErr w:type="gramStart"/>
        <w:r w:rsidRPr="00CC342C">
          <w:rPr>
            <w:rPrChange w:id="2961" w:author="Vihari Réka" w:date="2018-11-30T20:53:00Z">
              <w:rPr>
                <w:rFonts w:ascii="Menlo" w:eastAsiaTheme="minorHAnsi" w:hAnsi="Menlo" w:cs="Menlo"/>
                <w:b/>
                <w:bCs/>
                <w:color w:val="9B2393"/>
              </w:rPr>
            </w:rPrChange>
          </w:rPr>
          <w:t>self</w:t>
        </w:r>
        <w:r w:rsidRPr="00CC342C">
          <w:rPr>
            <w:rPrChange w:id="2962" w:author="Vihari Réka" w:date="2018-11-30T20:53:00Z">
              <w:rPr>
                <w:rFonts w:ascii="Menlo" w:eastAsiaTheme="minorHAnsi" w:hAnsi="Menlo" w:cs="Menlo"/>
                <w:color w:val="000000"/>
              </w:rPr>
            </w:rPrChange>
          </w:rPr>
          <w:t>.</w:t>
        </w:r>
        <w:r w:rsidRPr="00CC342C">
          <w:rPr>
            <w:rPrChange w:id="2963" w:author="Vihari Réka" w:date="2018-11-30T20:53:00Z">
              <w:rPr>
                <w:rFonts w:ascii="Menlo" w:eastAsiaTheme="minorHAnsi" w:hAnsi="Menlo" w:cs="Menlo"/>
                <w:color w:val="326D74"/>
              </w:rPr>
            </w:rPrChange>
          </w:rPr>
          <w:t>event</w:t>
        </w:r>
        <w:proofErr w:type="gramEnd"/>
        <w:r w:rsidRPr="00CC342C">
          <w:rPr>
            <w:rPrChange w:id="2964" w:author="Vihari Réka" w:date="2018-11-30T20:53:00Z">
              <w:rPr>
                <w:rFonts w:ascii="Menlo" w:eastAsiaTheme="minorHAnsi" w:hAnsi="Menlo" w:cs="Menlo"/>
                <w:color w:val="000000"/>
              </w:rPr>
            </w:rPrChange>
          </w:rPr>
          <w:t>.</w:t>
        </w:r>
        <w:r w:rsidRPr="00CC342C">
          <w:rPr>
            <w:rPrChange w:id="2965" w:author="Vihari Réka" w:date="2018-11-30T20:53:00Z">
              <w:rPr>
                <w:rFonts w:ascii="Menlo" w:eastAsiaTheme="minorHAnsi" w:hAnsi="Menlo" w:cs="Menlo"/>
                <w:color w:val="3900A0"/>
              </w:rPr>
            </w:rPrChange>
          </w:rPr>
          <w:t>append</w:t>
        </w:r>
        <w:r w:rsidRPr="00CC342C">
          <w:rPr>
            <w:rPrChange w:id="2966" w:author="Vihari Réka" w:date="2018-11-30T20:53:00Z">
              <w:rPr>
                <w:rFonts w:ascii="Menlo" w:eastAsiaTheme="minorHAnsi" w:hAnsi="Menlo" w:cs="Menlo"/>
                <w:color w:val="000000"/>
              </w:rPr>
            </w:rPrChange>
          </w:rPr>
          <w:t>(contentsOf: events)</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67" w:author="Vihari Réka" w:date="2018-11-23T20:33:00Z"/>
          <w:rPrChange w:id="2968" w:author="Vihari Réka" w:date="2018-11-30T20:53:00Z">
            <w:rPr>
              <w:ins w:id="2969" w:author="Vihari Réka" w:date="2018-11-23T20:33:00Z"/>
              <w:rFonts w:ascii="Helvetica" w:eastAsiaTheme="minorHAnsi" w:hAnsi="Helvetica" w:cs="Helvetica"/>
            </w:rPr>
          </w:rPrChange>
        </w:rPr>
        <w:pPrChange w:id="2970" w:author="Vihari Réka" w:date="2018-11-30T20:59:00Z">
          <w:pPr>
            <w:tabs>
              <w:tab w:val="left" w:pos="593"/>
            </w:tabs>
            <w:autoSpaceDE w:val="0"/>
            <w:autoSpaceDN w:val="0"/>
            <w:adjustRightInd w:val="0"/>
          </w:pPr>
        </w:pPrChange>
      </w:pPr>
      <w:ins w:id="2971" w:author="Vihari Réka" w:date="2018-11-23T20:33:00Z">
        <w:r w:rsidRPr="00CC342C">
          <w:rPr>
            <w:rPrChange w:id="2972" w:author="Vihari Réka" w:date="2018-11-30T20:53:00Z">
              <w:rPr>
                <w:rFonts w:ascii="Menlo" w:eastAsiaTheme="minorHAnsi" w:hAnsi="Menlo" w:cs="Menlo"/>
                <w:color w:val="000000"/>
              </w:rPr>
            </w:rPrChange>
          </w:rPr>
          <w:t xml:space="preserve">    </w:t>
        </w:r>
        <w:del w:id="2973" w:author="Illanicz Barnabás" w:date="2018-11-26T13:36:00Z">
          <w:r w:rsidRPr="00CC342C" w:rsidDel="009D0C3C">
            <w:rPr>
              <w:rPrChange w:id="2974" w:author="Vihari Réka" w:date="2018-11-30T20:53:00Z">
                <w:rPr>
                  <w:rFonts w:ascii="Menlo" w:eastAsiaTheme="minorHAnsi" w:hAnsi="Menlo" w:cs="Menlo"/>
                  <w:color w:val="000000"/>
                </w:rPr>
              </w:rPrChange>
            </w:rPr>
            <w:delText xml:space="preserve">        </w:delText>
          </w:r>
        </w:del>
        <w:r w:rsidRPr="00CC342C">
          <w:rPr>
            <w:rPrChange w:id="2975" w:author="Vihari Réka" w:date="2018-11-30T20:53:00Z">
              <w:rPr>
                <w:rFonts w:ascii="Menlo" w:eastAsiaTheme="minorHAnsi" w:hAnsi="Menlo" w:cs="Menlo"/>
                <w:color w:val="3900A0"/>
              </w:rPr>
            </w:rPrChange>
          </w:rPr>
          <w:t>print</w:t>
        </w:r>
        <w:r w:rsidRPr="00CC342C">
          <w:rPr>
            <w:rPrChange w:id="2976" w:author="Vihari Réka" w:date="2018-11-30T20:53:00Z">
              <w:rPr>
                <w:rFonts w:ascii="Menlo" w:eastAsiaTheme="minorHAnsi" w:hAnsi="Menlo" w:cs="Menlo"/>
                <w:color w:val="000000"/>
              </w:rPr>
            </w:rPrChange>
          </w:rPr>
          <w:t>(events)</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2977" w:author="Vihari Réka" w:date="2018-11-23T20:34:00Z"/>
          <w:del w:id="2978" w:author="Illanicz Barnabás" w:date="2018-11-26T13:37:00Z"/>
          <w:rPrChange w:id="2979" w:author="Vihari Réka" w:date="2018-11-30T20:53:00Z">
            <w:rPr>
              <w:ins w:id="2980" w:author="Vihari Réka" w:date="2018-11-23T20:34:00Z"/>
              <w:del w:id="2981" w:author="Illanicz Barnabás" w:date="2018-11-26T13:37:00Z"/>
              <w:rFonts w:ascii="Menlo" w:eastAsiaTheme="minorHAnsi" w:hAnsi="Menlo" w:cs="Menlo"/>
              <w:color w:val="000000"/>
              <w:sz w:val="16"/>
              <w:szCs w:val="16"/>
            </w:rPr>
          </w:rPrChange>
        </w:rPr>
        <w:pPrChange w:id="2982" w:author="Vihari Réka" w:date="2018-11-30T20:59:00Z">
          <w:pPr>
            <w:jc w:val="center"/>
          </w:pPr>
        </w:pPrChange>
      </w:pPr>
      <w:ins w:id="2983" w:author="Vihari Réka" w:date="2018-11-23T20:33:00Z">
        <w:r w:rsidRPr="00CC342C">
          <w:rPr>
            <w:rPrChange w:id="2984" w:author="Vihari Réka" w:date="2018-11-30T20:53:00Z">
              <w:rPr>
                <w:rFonts w:ascii="Menlo" w:eastAsiaTheme="minorHAnsi" w:hAnsi="Menlo" w:cs="Menlo"/>
                <w:color w:val="000000"/>
              </w:rPr>
            </w:rPrChange>
          </w:rPr>
          <w:t xml:space="preserve">    </w:t>
        </w:r>
        <w:del w:id="2985" w:author="Illanicz Barnabás" w:date="2018-11-26T13:36:00Z">
          <w:r w:rsidRPr="00CC342C" w:rsidDel="009D0C3C">
            <w:rPr>
              <w:rPrChange w:id="2986" w:author="Vihari Réka" w:date="2018-11-30T20:53:00Z">
                <w:rPr>
                  <w:rFonts w:ascii="Menlo" w:eastAsiaTheme="minorHAnsi" w:hAnsi="Menlo" w:cs="Menlo"/>
                  <w:color w:val="000000"/>
                </w:rPr>
              </w:rPrChange>
            </w:rPr>
            <w:delText xml:space="preserve">        </w:delText>
          </w:r>
        </w:del>
        <w:proofErr w:type="gramStart"/>
        <w:r w:rsidRPr="00CC342C">
          <w:rPr>
            <w:rPrChange w:id="2987" w:author="Vihari Réka" w:date="2018-11-30T20:53:00Z">
              <w:rPr>
                <w:rFonts w:ascii="Menlo" w:eastAsiaTheme="minorHAnsi" w:hAnsi="Menlo" w:cs="Menlo"/>
                <w:b/>
                <w:bCs/>
                <w:color w:val="9B2393"/>
              </w:rPr>
            </w:rPrChange>
          </w:rPr>
          <w:t>self</w:t>
        </w:r>
        <w:r w:rsidRPr="00CC342C">
          <w:rPr>
            <w:rPrChange w:id="2988" w:author="Vihari Réka" w:date="2018-11-30T20:53:00Z">
              <w:rPr>
                <w:rFonts w:ascii="Menlo" w:eastAsiaTheme="minorHAnsi" w:hAnsi="Menlo" w:cs="Menlo"/>
                <w:color w:val="000000"/>
              </w:rPr>
            </w:rPrChange>
          </w:rPr>
          <w:t>.</w:t>
        </w:r>
        <w:r w:rsidRPr="00CC342C">
          <w:rPr>
            <w:rPrChange w:id="2989" w:author="Vihari Réka" w:date="2018-11-30T20:53:00Z">
              <w:rPr>
                <w:rFonts w:ascii="Menlo" w:eastAsiaTheme="minorHAnsi" w:hAnsi="Menlo" w:cs="Menlo"/>
                <w:color w:val="245256"/>
              </w:rPr>
            </w:rPrChange>
          </w:rPr>
          <w:t>setUpView</w:t>
        </w:r>
        <w:proofErr w:type="gramEnd"/>
        <w:r w:rsidRPr="00CC342C">
          <w:rPr>
            <w:rPrChange w:id="2990" w:author="Vihari Réka" w:date="2018-11-30T20:53:00Z">
              <w:rPr>
                <w:rFonts w:ascii="Menlo" w:eastAsiaTheme="minorHAnsi" w:hAnsi="Menlo" w:cs="Menlo"/>
                <w:color w:val="000000"/>
              </w:rPr>
            </w:rPrChange>
          </w:rPr>
          <w:t>()</w:t>
        </w:r>
      </w:ins>
      <w:ins w:id="2991" w:author="Vihari Réka" w:date="2018-11-30T20:59:00Z">
        <w:r w:rsidR="00CC342C">
          <w:br/>
        </w:r>
      </w:ins>
      <w:ins w:id="2992" w:author="Vihari Réka" w:date="2018-11-23T20:33:00Z">
        <w:del w:id="2993" w:author="Illanicz Barnabás" w:date="2018-11-26T13:36:00Z">
          <w:r w:rsidRPr="00CC342C" w:rsidDel="009D0C3C">
            <w:rPr>
              <w:rPrChange w:id="2994" w:author="Vihari Réka" w:date="2018-11-30T20:53:00Z">
                <w:rPr>
                  <w:rFonts w:ascii="Menlo" w:eastAsiaTheme="minorHAnsi" w:hAnsi="Menlo" w:cs="Menlo"/>
                  <w:color w:val="000000"/>
                </w:rPr>
              </w:rPrChange>
            </w:rPr>
            <w:delText xml:space="preserve">        </w:delText>
          </w:r>
        </w:del>
        <w:r w:rsidRPr="00CC342C">
          <w:rPr>
            <w:rPrChange w:id="2995"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2996" w:author="Vihari Réka" w:date="2018-11-23T20:34:00Z"/>
          <w:rFonts w:ascii="Menlo" w:eastAsiaTheme="minorHAnsi" w:hAnsi="Menlo" w:cs="Menlo"/>
          <w:color w:val="000000"/>
          <w:sz w:val="16"/>
          <w:szCs w:val="16"/>
        </w:rPr>
        <w:pPrChange w:id="2997" w:author="Vihari Réka" w:date="2018-11-30T20:59:00Z">
          <w:pPr>
            <w:jc w:val="center"/>
          </w:pPr>
        </w:pPrChange>
      </w:pPr>
    </w:p>
    <w:p w14:paraId="1FE10D49" w14:textId="25C540A1" w:rsidR="00EE0D0A" w:rsidRPr="00BA753E" w:rsidRDefault="00EE0D0A">
      <w:pPr>
        <w:spacing w:after="120" w:line="360" w:lineRule="auto"/>
        <w:ind w:firstLine="720"/>
        <w:jc w:val="both"/>
        <w:rPr>
          <w:ins w:id="2998" w:author="Vihari Réka" w:date="2018-11-23T20:35:00Z"/>
          <w:rPrChange w:id="2999" w:author="Vihari Réka" w:date="2018-11-23T20:42:00Z">
            <w:rPr>
              <w:ins w:id="3000" w:author="Vihari Réka" w:date="2018-11-23T20:35:00Z"/>
              <w:rFonts w:ascii="Menlo" w:eastAsiaTheme="minorHAnsi" w:hAnsi="Menlo" w:cs="Menlo"/>
              <w:color w:val="000000"/>
              <w:sz w:val="16"/>
              <w:szCs w:val="16"/>
            </w:rPr>
          </w:rPrChange>
        </w:rPr>
        <w:pPrChange w:id="3001" w:author="Vihari Réka" w:date="2018-11-23T20:42:00Z">
          <w:pPr>
            <w:jc w:val="center"/>
          </w:pPr>
        </w:pPrChange>
      </w:pPr>
      <w:ins w:id="3002" w:author="Vihari Réka" w:date="2018-11-23T20:34:00Z">
        <w:r w:rsidRPr="00BA753E">
          <w:rPr>
            <w:rPrChange w:id="3003" w:author="Vihari Réka" w:date="2018-11-23T20:42:00Z">
              <w:rPr>
                <w:rFonts w:ascii="Menlo" w:eastAsiaTheme="minorHAnsi" w:hAnsi="Menlo" w:cs="Menlo"/>
                <w:color w:val="000000"/>
                <w:sz w:val="16"/>
                <w:szCs w:val="16"/>
              </w:rPr>
            </w:rPrChange>
          </w:rPr>
          <w:t xml:space="preserve">Hasonlóan történik a DonwloaderService osztályban a szerverre történő adatok felvitele is. </w:t>
        </w:r>
      </w:ins>
      <w:ins w:id="3004" w:author="Vihari Réka" w:date="2018-11-23T20:35:00Z">
        <w:r w:rsidRPr="00BA753E">
          <w:rPr>
            <w:rPrChange w:id="3005"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06" w:author="Vihari Réka" w:date="2018-11-23T20:35:00Z"/>
          <w:rPrChange w:id="3007" w:author="Vihari Réka" w:date="2018-11-30T20:53:00Z">
            <w:rPr>
              <w:ins w:id="3008" w:author="Vihari Réka" w:date="2018-11-23T20:35:00Z"/>
              <w:rFonts w:ascii="Helvetica" w:eastAsiaTheme="minorHAnsi" w:hAnsi="Helvetica" w:cs="Helvetica"/>
            </w:rPr>
          </w:rPrChange>
        </w:rPr>
        <w:pPrChange w:id="3009" w:author="Vihari Réka" w:date="2018-11-30T20:59:00Z">
          <w:pPr>
            <w:tabs>
              <w:tab w:val="left" w:pos="593"/>
            </w:tabs>
            <w:autoSpaceDE w:val="0"/>
            <w:autoSpaceDN w:val="0"/>
            <w:adjustRightInd w:val="0"/>
          </w:pPr>
        </w:pPrChange>
      </w:pPr>
      <w:ins w:id="3010" w:author="Vihari Réka" w:date="2018-11-23T20:35:00Z">
        <w:r w:rsidRPr="00CC342C">
          <w:rPr>
            <w:rPrChange w:id="3011" w:author="Vihari Réka" w:date="2018-11-30T20:53:00Z">
              <w:rPr>
                <w:rFonts w:ascii="Menlo" w:eastAsiaTheme="minorHAnsi" w:hAnsi="Menlo" w:cs="Menlo"/>
                <w:b/>
                <w:bCs/>
                <w:color w:val="9B2393"/>
              </w:rPr>
            </w:rPrChange>
          </w:rPr>
          <w:t>func</w:t>
        </w:r>
        <w:r w:rsidRPr="00CC342C">
          <w:rPr>
            <w:rPrChange w:id="3012" w:author="Vihari Réka" w:date="2018-11-30T20:53:00Z">
              <w:rPr>
                <w:rFonts w:ascii="Menlo" w:eastAsiaTheme="minorHAnsi" w:hAnsi="Menlo" w:cs="Menlo"/>
                <w:color w:val="000000"/>
              </w:rPr>
            </w:rPrChange>
          </w:rPr>
          <w:t xml:space="preserve"> </w:t>
        </w:r>
        <w:proofErr w:type="gramStart"/>
        <w:r w:rsidRPr="00CC342C">
          <w:rPr>
            <w:rPrChange w:id="3013" w:author="Vihari Réka" w:date="2018-11-30T20:53:00Z">
              <w:rPr>
                <w:rFonts w:ascii="Menlo" w:eastAsiaTheme="minorHAnsi" w:hAnsi="Menlo" w:cs="Menlo"/>
                <w:color w:val="000000"/>
              </w:rPr>
            </w:rPrChange>
          </w:rPr>
          <w:t>addLocation(</w:t>
        </w:r>
        <w:proofErr w:type="gramEnd"/>
        <w:r w:rsidRPr="00CC342C">
          <w:rPr>
            <w:rPrChange w:id="3014" w:author="Vihari Réka" w:date="2018-11-30T20:53:00Z">
              <w:rPr>
                <w:rFonts w:ascii="Menlo" w:eastAsiaTheme="minorHAnsi" w:hAnsi="Menlo" w:cs="Menlo"/>
                <w:color w:val="000000"/>
              </w:rPr>
            </w:rPrChange>
          </w:rPr>
          <w:t>completion: (([</w:t>
        </w:r>
        <w:r w:rsidRPr="00CC342C">
          <w:rPr>
            <w:rPrChange w:id="3015" w:author="Vihari Réka" w:date="2018-11-30T20:53:00Z">
              <w:rPr>
                <w:rFonts w:ascii="Menlo" w:eastAsiaTheme="minorHAnsi" w:hAnsi="Menlo" w:cs="Menlo"/>
                <w:color w:val="326D74"/>
              </w:rPr>
            </w:rPrChange>
          </w:rPr>
          <w:t>Geo</w:t>
        </w:r>
        <w:r w:rsidRPr="00CC342C">
          <w:rPr>
            <w:rPrChange w:id="3016" w:author="Vihari Réka" w:date="2018-11-30T20:53:00Z">
              <w:rPr>
                <w:rFonts w:ascii="Menlo" w:eastAsiaTheme="minorHAnsi" w:hAnsi="Menlo" w:cs="Menlo"/>
                <w:color w:val="000000"/>
              </w:rPr>
            </w:rPrChange>
          </w:rPr>
          <w:t xml:space="preserve">]) -&gt; </w:t>
        </w:r>
        <w:r w:rsidRPr="00CC342C">
          <w:rPr>
            <w:rPrChange w:id="3017" w:author="Vihari Réka" w:date="2018-11-30T20:53:00Z">
              <w:rPr>
                <w:rFonts w:ascii="Menlo" w:eastAsiaTheme="minorHAnsi" w:hAnsi="Menlo" w:cs="Menlo"/>
                <w:color w:val="5C2699"/>
              </w:rPr>
            </w:rPrChange>
          </w:rPr>
          <w:t>Void</w:t>
        </w:r>
        <w:r w:rsidRPr="00CC342C">
          <w:rPr>
            <w:rPrChange w:id="3018"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19" w:author="Vihari Réka" w:date="2018-11-23T20:35:00Z"/>
          <w:rPrChange w:id="3020" w:author="Vihari Réka" w:date="2018-11-30T20:53:00Z">
            <w:rPr>
              <w:ins w:id="3021" w:author="Vihari Réka" w:date="2018-11-23T20:35:00Z"/>
              <w:rFonts w:ascii="Helvetica" w:eastAsiaTheme="minorHAnsi" w:hAnsi="Helvetica" w:cs="Helvetica"/>
            </w:rPr>
          </w:rPrChange>
        </w:rPr>
        <w:pPrChange w:id="3022" w:author="Vihari Réka" w:date="2018-11-30T20:59:00Z">
          <w:pPr>
            <w:tabs>
              <w:tab w:val="left" w:pos="593"/>
            </w:tabs>
            <w:autoSpaceDE w:val="0"/>
            <w:autoSpaceDN w:val="0"/>
            <w:adjustRightInd w:val="0"/>
          </w:pPr>
        </w:pPrChange>
      </w:pPr>
      <w:ins w:id="3023" w:author="Vihari Réka" w:date="2018-11-23T20:35:00Z">
        <w:r w:rsidRPr="00CC342C">
          <w:rPr>
            <w:rPrChange w:id="3024" w:author="Vihari Réka" w:date="2018-11-30T20:53:00Z">
              <w:rPr>
                <w:rFonts w:ascii="Menlo" w:eastAsiaTheme="minorHAnsi" w:hAnsi="Menlo" w:cs="Menlo"/>
                <w:color w:val="000000"/>
              </w:rPr>
            </w:rPrChange>
          </w:rPr>
          <w:t xml:space="preserve">    </w:t>
        </w:r>
        <w:del w:id="3025" w:author="Illanicz Barnabás" w:date="2018-11-26T13:37:00Z">
          <w:r w:rsidRPr="00CC342C" w:rsidDel="00F20C25">
            <w:rPr>
              <w:rPrChange w:id="3026" w:author="Vihari Réka" w:date="2018-11-30T20:53:00Z">
                <w:rPr>
                  <w:rFonts w:ascii="Menlo" w:eastAsiaTheme="minorHAnsi" w:hAnsi="Menlo" w:cs="Menlo"/>
                  <w:color w:val="000000"/>
                </w:rPr>
              </w:rPrChange>
            </w:rPr>
            <w:delText xml:space="preserve">    </w:delText>
          </w:r>
        </w:del>
        <w:r w:rsidRPr="00CC342C">
          <w:rPr>
            <w:rPrChange w:id="3027" w:author="Vihari Réka" w:date="2018-11-30T20:53:00Z">
              <w:rPr>
                <w:rFonts w:ascii="Menlo" w:eastAsiaTheme="minorHAnsi" w:hAnsi="Menlo" w:cs="Menlo"/>
                <w:b/>
                <w:bCs/>
                <w:color w:val="9B2393"/>
              </w:rPr>
            </w:rPrChange>
          </w:rPr>
          <w:t>let</w:t>
        </w:r>
        <w:r w:rsidRPr="00CC342C">
          <w:rPr>
            <w:rPrChange w:id="3028" w:author="Vihari Réka" w:date="2018-11-30T20:53:00Z">
              <w:rPr>
                <w:rFonts w:ascii="Menlo" w:eastAsiaTheme="minorHAnsi" w:hAnsi="Menlo" w:cs="Menlo"/>
                <w:color w:val="000000"/>
              </w:rPr>
            </w:rPrChange>
          </w:rPr>
          <w:t xml:space="preserve"> networkService = </w:t>
        </w:r>
        <w:r w:rsidRPr="00CC342C">
          <w:rPr>
            <w:rPrChange w:id="3029" w:author="Vihari Réka" w:date="2018-11-30T20:53:00Z">
              <w:rPr>
                <w:rFonts w:ascii="Menlo" w:eastAsiaTheme="minorHAnsi" w:hAnsi="Menlo" w:cs="Menlo"/>
                <w:color w:val="326D74"/>
              </w:rPr>
            </w:rPrChange>
          </w:rPr>
          <w:t>NetworkService</w:t>
        </w:r>
        <w:r w:rsidRPr="00CC342C">
          <w:rPr>
            <w:rPrChange w:id="3030" w:author="Vihari Réka" w:date="2018-11-30T20:53:00Z">
              <w:rPr>
                <w:rFonts w:ascii="Menlo" w:eastAsiaTheme="minorHAnsi" w:hAnsi="Menlo" w:cs="Menlo"/>
                <w:color w:val="000000"/>
              </w:rPr>
            </w:rPrChange>
          </w:rPr>
          <w:t>.</w:t>
        </w:r>
        <w:r w:rsidRPr="00CC342C">
          <w:rPr>
            <w:rPrChange w:id="3031" w:author="Vihari Réka" w:date="2018-11-30T20:53:00Z">
              <w:rPr>
                <w:rFonts w:ascii="Menlo" w:eastAsiaTheme="minorHAnsi" w:hAnsi="Menlo" w:cs="Menlo"/>
                <w:color w:val="326D74"/>
              </w:rPr>
            </w:rPrChange>
          </w:rPr>
          <w:t>shared</w:t>
        </w:r>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32" w:author="Vihari Réka" w:date="2018-11-23T20:35:00Z"/>
          <w:rPrChange w:id="3033" w:author="Vihari Réka" w:date="2018-11-30T20:53:00Z">
            <w:rPr>
              <w:ins w:id="3034" w:author="Vihari Réka" w:date="2018-11-23T20:35:00Z"/>
              <w:rFonts w:ascii="Helvetica" w:eastAsiaTheme="minorHAnsi" w:hAnsi="Helvetica" w:cs="Helvetica"/>
            </w:rPr>
          </w:rPrChange>
        </w:rPr>
        <w:pPrChange w:id="3035" w:author="Vihari Réka" w:date="2018-11-30T20:59:00Z">
          <w:pPr>
            <w:tabs>
              <w:tab w:val="left" w:pos="593"/>
            </w:tabs>
            <w:autoSpaceDE w:val="0"/>
            <w:autoSpaceDN w:val="0"/>
            <w:adjustRightInd w:val="0"/>
          </w:pPr>
        </w:pPrChange>
      </w:pPr>
      <w:ins w:id="3036" w:author="Vihari Réka" w:date="2018-11-23T20:35:00Z">
        <w:r w:rsidRPr="00CC342C">
          <w:rPr>
            <w:rPrChange w:id="3037" w:author="Vihari Réka" w:date="2018-11-30T20:53:00Z">
              <w:rPr>
                <w:rFonts w:ascii="Menlo" w:eastAsiaTheme="minorHAnsi" w:hAnsi="Menlo" w:cs="Menlo"/>
                <w:color w:val="000000"/>
              </w:rPr>
            </w:rPrChange>
          </w:rPr>
          <w:t xml:space="preserve">    </w:t>
        </w:r>
        <w:del w:id="3038" w:author="Illanicz Barnabás" w:date="2018-11-26T13:37:00Z">
          <w:r w:rsidRPr="00CC342C" w:rsidDel="00F20C25">
            <w:rPr>
              <w:rPrChange w:id="3039" w:author="Vihari Réka" w:date="2018-11-30T20:53:00Z">
                <w:rPr>
                  <w:rFonts w:ascii="Menlo" w:eastAsiaTheme="minorHAnsi" w:hAnsi="Menlo" w:cs="Menlo"/>
                  <w:color w:val="000000"/>
                </w:rPr>
              </w:rPrChange>
            </w:rPr>
            <w:delText xml:space="preserve">    </w:delText>
          </w:r>
        </w:del>
        <w:proofErr w:type="gramStart"/>
        <w:r w:rsidRPr="00CC342C">
          <w:rPr>
            <w:rPrChange w:id="3040" w:author="Vihari Réka" w:date="2018-11-30T20:53:00Z">
              <w:rPr>
                <w:rFonts w:ascii="Menlo" w:eastAsiaTheme="minorHAnsi" w:hAnsi="Menlo" w:cs="Menlo"/>
                <w:color w:val="000000"/>
              </w:rPr>
            </w:rPrChange>
          </w:rPr>
          <w:t>networkService.</w:t>
        </w:r>
        <w:r w:rsidRPr="00CC342C">
          <w:rPr>
            <w:rPrChange w:id="3041" w:author="Vihari Réka" w:date="2018-11-30T20:53:00Z">
              <w:rPr>
                <w:rFonts w:ascii="Menlo" w:eastAsiaTheme="minorHAnsi" w:hAnsi="Menlo" w:cs="Menlo"/>
                <w:color w:val="245256"/>
              </w:rPr>
            </w:rPrChange>
          </w:rPr>
          <w:t>post</w:t>
        </w:r>
        <w:r w:rsidRPr="00CC342C">
          <w:rPr>
            <w:rPrChange w:id="3042" w:author="Vihari Réka" w:date="2018-11-30T20:53:00Z">
              <w:rPr>
                <w:rFonts w:ascii="Menlo" w:eastAsiaTheme="minorHAnsi" w:hAnsi="Menlo" w:cs="Menlo"/>
                <w:color w:val="000000"/>
              </w:rPr>
            </w:rPrChange>
          </w:rPr>
          <w:t>(</w:t>
        </w:r>
        <w:proofErr w:type="gramEnd"/>
        <w:r w:rsidRPr="00CC342C">
          <w:rPr>
            <w:rPrChange w:id="3043" w:author="Vihari Réka" w:date="2018-11-30T20:53:00Z">
              <w:rPr>
                <w:rFonts w:ascii="Menlo" w:eastAsiaTheme="minorHAnsi" w:hAnsi="Menlo" w:cs="Menlo"/>
                <w:color w:val="000000"/>
              </w:rPr>
            </w:rPrChange>
          </w:rPr>
          <w:t>endpoint: .</w:t>
        </w:r>
        <w:r w:rsidRPr="00CC342C">
          <w:rPr>
            <w:rPrChange w:id="3044" w:author="Vihari Réka" w:date="2018-11-30T20:53:00Z">
              <w:rPr>
                <w:rFonts w:ascii="Menlo" w:eastAsiaTheme="minorHAnsi" w:hAnsi="Menlo" w:cs="Menlo"/>
                <w:color w:val="245256"/>
              </w:rPr>
            </w:rPrChange>
          </w:rPr>
          <w:t>location</w:t>
        </w:r>
        <w:r w:rsidRPr="00CC342C">
          <w:rPr>
            <w:rPrChange w:id="3045" w:author="Vihari Réka" w:date="2018-11-30T20:53:00Z">
              <w:rPr>
                <w:rFonts w:ascii="Menlo" w:eastAsiaTheme="minorHAnsi" w:hAnsi="Menlo" w:cs="Menlo"/>
                <w:color w:val="000000"/>
              </w:rPr>
            </w:rPrChange>
          </w:rPr>
          <w:t xml:space="preserve">, completion: { response, error </w:t>
        </w:r>
        <w:r w:rsidRPr="00CC342C">
          <w:rPr>
            <w:rPrChange w:id="3046"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47" w:author="Vihari Réka" w:date="2018-11-23T20:35:00Z"/>
          <w:rPrChange w:id="3048" w:author="Vihari Réka" w:date="2018-11-30T20:53:00Z">
            <w:rPr>
              <w:ins w:id="3049" w:author="Vihari Réka" w:date="2018-11-23T20:35:00Z"/>
              <w:rFonts w:ascii="Helvetica" w:eastAsiaTheme="minorHAnsi" w:hAnsi="Helvetica" w:cs="Helvetica"/>
            </w:rPr>
          </w:rPrChange>
        </w:rPr>
        <w:pPrChange w:id="3050"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51" w:author="Vihari Réka" w:date="2018-11-23T20:35:00Z"/>
          <w:rPrChange w:id="3052" w:author="Vihari Réka" w:date="2018-11-30T20:53:00Z">
            <w:rPr>
              <w:ins w:id="3053" w:author="Vihari Réka" w:date="2018-11-23T20:35:00Z"/>
              <w:rFonts w:ascii="Helvetica" w:eastAsiaTheme="minorHAnsi" w:hAnsi="Helvetica" w:cs="Helvetica"/>
            </w:rPr>
          </w:rPrChange>
        </w:rPr>
        <w:pPrChange w:id="3054" w:author="Vihari Réka" w:date="2018-11-30T20:59:00Z">
          <w:pPr>
            <w:tabs>
              <w:tab w:val="left" w:pos="593"/>
            </w:tabs>
            <w:autoSpaceDE w:val="0"/>
            <w:autoSpaceDN w:val="0"/>
            <w:adjustRightInd w:val="0"/>
          </w:pPr>
        </w:pPrChange>
      </w:pPr>
      <w:ins w:id="3055" w:author="Vihari Réka" w:date="2018-11-23T20:35:00Z">
        <w:r w:rsidRPr="00CC342C">
          <w:rPr>
            <w:rPrChange w:id="3056" w:author="Vihari Réka" w:date="2018-11-30T20:53:00Z">
              <w:rPr>
                <w:rFonts w:ascii="Menlo" w:eastAsiaTheme="minorHAnsi" w:hAnsi="Menlo" w:cs="Menlo"/>
                <w:color w:val="000000"/>
              </w:rPr>
            </w:rPrChange>
          </w:rPr>
          <w:t xml:space="preserve">        </w:t>
        </w:r>
        <w:del w:id="3057" w:author="Illanicz Barnabás" w:date="2018-11-26T13:37:00Z">
          <w:r w:rsidRPr="00CC342C" w:rsidDel="00F20C25">
            <w:rPr>
              <w:rPrChange w:id="3058" w:author="Vihari Réka" w:date="2018-11-30T20:53:00Z">
                <w:rPr>
                  <w:rFonts w:ascii="Menlo" w:eastAsiaTheme="minorHAnsi" w:hAnsi="Menlo" w:cs="Menlo"/>
                  <w:color w:val="000000"/>
                </w:rPr>
              </w:rPrChange>
            </w:rPr>
            <w:delText xml:space="preserve">        </w:delText>
          </w:r>
        </w:del>
        <w:r w:rsidRPr="00CC342C">
          <w:rPr>
            <w:rPrChange w:id="3059" w:author="Vihari Réka" w:date="2018-11-30T20:53:00Z">
              <w:rPr>
                <w:rFonts w:ascii="Menlo" w:eastAsiaTheme="minorHAnsi" w:hAnsi="Menlo" w:cs="Menlo"/>
                <w:b/>
                <w:bCs/>
                <w:color w:val="9B2393"/>
              </w:rPr>
            </w:rPrChange>
          </w:rPr>
          <w:t>var</w:t>
        </w:r>
        <w:r w:rsidRPr="00CC342C">
          <w:rPr>
            <w:rPrChange w:id="3060" w:author="Vihari Réka" w:date="2018-11-30T20:53:00Z">
              <w:rPr>
                <w:rFonts w:ascii="Menlo" w:eastAsiaTheme="minorHAnsi" w:hAnsi="Menlo" w:cs="Menlo"/>
                <w:color w:val="000000"/>
              </w:rPr>
            </w:rPrChange>
          </w:rPr>
          <w:t xml:space="preserve"> locations: [</w:t>
        </w:r>
        <w:r w:rsidRPr="00CC342C">
          <w:rPr>
            <w:rPrChange w:id="3061" w:author="Vihari Réka" w:date="2018-11-30T20:53:00Z">
              <w:rPr>
                <w:rFonts w:ascii="Menlo" w:eastAsiaTheme="minorHAnsi" w:hAnsi="Menlo" w:cs="Menlo"/>
                <w:color w:val="326D74"/>
              </w:rPr>
            </w:rPrChange>
          </w:rPr>
          <w:t>Geo</w:t>
        </w:r>
        <w:r w:rsidRPr="00CC342C">
          <w:rPr>
            <w:rPrChange w:id="3062"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63" w:author="Vihari Réka" w:date="2018-11-23T20:35:00Z"/>
          <w:rPrChange w:id="3064" w:author="Vihari Réka" w:date="2018-11-30T20:53:00Z">
            <w:rPr>
              <w:ins w:id="3065" w:author="Vihari Réka" w:date="2018-11-23T20:35:00Z"/>
              <w:rFonts w:ascii="Helvetica" w:eastAsiaTheme="minorHAnsi" w:hAnsi="Helvetica" w:cs="Helvetica"/>
            </w:rPr>
          </w:rPrChange>
        </w:rPr>
        <w:pPrChange w:id="3066" w:author="Vihari Réka" w:date="2018-11-30T20:59:00Z">
          <w:pPr>
            <w:tabs>
              <w:tab w:val="left" w:pos="593"/>
            </w:tabs>
            <w:autoSpaceDE w:val="0"/>
            <w:autoSpaceDN w:val="0"/>
            <w:adjustRightInd w:val="0"/>
          </w:pPr>
        </w:pPrChange>
      </w:pPr>
      <w:ins w:id="3067" w:author="Vihari Réka" w:date="2018-11-23T20:35:00Z">
        <w:r w:rsidRPr="00CC342C">
          <w:rPr>
            <w:rPrChange w:id="3068" w:author="Vihari Réka" w:date="2018-11-30T20:53:00Z">
              <w:rPr>
                <w:rFonts w:ascii="Menlo" w:eastAsiaTheme="minorHAnsi" w:hAnsi="Menlo" w:cs="Menlo"/>
                <w:color w:val="000000"/>
              </w:rPr>
            </w:rPrChange>
          </w:rPr>
          <w:t xml:space="preserve">        </w:t>
        </w:r>
        <w:del w:id="3069" w:author="Illanicz Barnabás" w:date="2018-11-26T13:37:00Z">
          <w:r w:rsidRPr="00CC342C" w:rsidDel="00F20C25">
            <w:rPr>
              <w:rPrChange w:id="3070" w:author="Vihari Réka" w:date="2018-11-30T20:53:00Z">
                <w:rPr>
                  <w:rFonts w:ascii="Menlo" w:eastAsiaTheme="minorHAnsi" w:hAnsi="Menlo" w:cs="Menlo"/>
                  <w:color w:val="000000"/>
                </w:rPr>
              </w:rPrChange>
            </w:rPr>
            <w:delText xml:space="preserve">        </w:delText>
          </w:r>
        </w:del>
        <w:r w:rsidRPr="00CC342C">
          <w:rPr>
            <w:rPrChange w:id="3071" w:author="Vihari Réka" w:date="2018-11-30T20:53:00Z">
              <w:rPr>
                <w:rFonts w:ascii="Menlo" w:eastAsiaTheme="minorHAnsi" w:hAnsi="Menlo" w:cs="Menlo"/>
                <w:b/>
                <w:bCs/>
                <w:color w:val="9B2393"/>
              </w:rPr>
            </w:rPrChange>
          </w:rPr>
          <w:t>if</w:t>
        </w:r>
        <w:r w:rsidRPr="00CC342C">
          <w:rPr>
            <w:rPrChange w:id="3072" w:author="Vihari Réka" w:date="2018-11-30T20:53:00Z">
              <w:rPr>
                <w:rFonts w:ascii="Menlo" w:eastAsiaTheme="minorHAnsi" w:hAnsi="Menlo" w:cs="Menlo"/>
                <w:color w:val="000000"/>
              </w:rPr>
            </w:rPrChange>
          </w:rPr>
          <w:t xml:space="preserve"> </w:t>
        </w:r>
        <w:r w:rsidRPr="00CC342C">
          <w:rPr>
            <w:rPrChange w:id="3073" w:author="Vihari Réka" w:date="2018-11-30T20:53:00Z">
              <w:rPr>
                <w:rFonts w:ascii="Menlo" w:eastAsiaTheme="minorHAnsi" w:hAnsi="Menlo" w:cs="Menlo"/>
                <w:b/>
                <w:bCs/>
                <w:color w:val="9B2393"/>
              </w:rPr>
            </w:rPrChange>
          </w:rPr>
          <w:t>let</w:t>
        </w:r>
        <w:r w:rsidRPr="00CC342C">
          <w:rPr>
            <w:rPrChange w:id="3074" w:author="Vihari Réka" w:date="2018-11-30T20:53:00Z">
              <w:rPr>
                <w:rFonts w:ascii="Menlo" w:eastAsiaTheme="minorHAnsi" w:hAnsi="Menlo" w:cs="Menlo"/>
                <w:color w:val="000000"/>
              </w:rPr>
            </w:rPrChange>
          </w:rPr>
          <w:t xml:space="preserve"> response = response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75" w:author="Vihari Réka" w:date="2018-11-23T20:35:00Z"/>
          <w:rPrChange w:id="3076" w:author="Vihari Réka" w:date="2018-11-30T20:53:00Z">
            <w:rPr>
              <w:ins w:id="3077" w:author="Vihari Réka" w:date="2018-11-23T20:35:00Z"/>
              <w:rFonts w:ascii="Helvetica" w:eastAsiaTheme="minorHAnsi" w:hAnsi="Helvetica" w:cs="Helvetica"/>
            </w:rPr>
          </w:rPrChange>
        </w:rPr>
        <w:pPrChange w:id="3078" w:author="Vihari Réka" w:date="2018-11-30T20:59:00Z">
          <w:pPr>
            <w:tabs>
              <w:tab w:val="left" w:pos="593"/>
            </w:tabs>
            <w:autoSpaceDE w:val="0"/>
            <w:autoSpaceDN w:val="0"/>
            <w:adjustRightInd w:val="0"/>
          </w:pPr>
        </w:pPrChange>
      </w:pPr>
      <w:ins w:id="3079" w:author="Vihari Réka" w:date="2018-11-23T20:35:00Z">
        <w:r w:rsidRPr="00CC342C">
          <w:rPr>
            <w:rPrChange w:id="3080" w:author="Vihari Réka" w:date="2018-11-30T20:53:00Z">
              <w:rPr>
                <w:rFonts w:ascii="Menlo" w:eastAsiaTheme="minorHAnsi" w:hAnsi="Menlo" w:cs="Menlo"/>
                <w:color w:val="000000"/>
              </w:rPr>
            </w:rPrChange>
          </w:rPr>
          <w:t xml:space="preserve">            </w:t>
        </w:r>
        <w:del w:id="3081" w:author="Illanicz Barnabás" w:date="2018-11-26T13:37:00Z">
          <w:r w:rsidRPr="00CC342C" w:rsidDel="00F20C25">
            <w:rPr>
              <w:rPrChange w:id="3082" w:author="Vihari Réka" w:date="2018-11-30T20:53:00Z">
                <w:rPr>
                  <w:rFonts w:ascii="Menlo" w:eastAsiaTheme="minorHAnsi" w:hAnsi="Menlo" w:cs="Menlo"/>
                  <w:color w:val="000000"/>
                </w:rPr>
              </w:rPrChange>
            </w:rPr>
            <w:delText xml:space="preserve">        </w:delText>
          </w:r>
        </w:del>
        <w:r w:rsidRPr="00CC342C">
          <w:rPr>
            <w:rPrChange w:id="3083" w:author="Vihari Réka" w:date="2018-11-30T20:53:00Z">
              <w:rPr>
                <w:rFonts w:ascii="Menlo" w:eastAsiaTheme="minorHAnsi" w:hAnsi="Menlo" w:cs="Menlo"/>
                <w:b/>
                <w:bCs/>
                <w:color w:val="9B2393"/>
              </w:rPr>
            </w:rPrChange>
          </w:rPr>
          <w:t>do</w:t>
        </w:r>
        <w:r w:rsidRPr="00CC342C">
          <w:rPr>
            <w:rPrChange w:id="3084"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85" w:author="Vihari Réka" w:date="2018-11-23T20:35:00Z"/>
          <w:rPrChange w:id="3086" w:author="Vihari Réka" w:date="2018-11-30T20:53:00Z">
            <w:rPr>
              <w:ins w:id="3087" w:author="Vihari Réka" w:date="2018-11-23T20:35:00Z"/>
              <w:rFonts w:ascii="Helvetica" w:eastAsiaTheme="minorHAnsi" w:hAnsi="Helvetica" w:cs="Helvetica"/>
            </w:rPr>
          </w:rPrChange>
        </w:rPr>
        <w:pPrChange w:id="3088" w:author="Vihari Réka" w:date="2018-11-30T20:59:00Z">
          <w:pPr>
            <w:tabs>
              <w:tab w:val="left" w:pos="593"/>
            </w:tabs>
            <w:autoSpaceDE w:val="0"/>
            <w:autoSpaceDN w:val="0"/>
            <w:adjustRightInd w:val="0"/>
          </w:pPr>
        </w:pPrChange>
      </w:pPr>
      <w:ins w:id="3089" w:author="Vihari Réka" w:date="2018-11-23T20:35:00Z">
        <w:r w:rsidRPr="00CC342C">
          <w:rPr>
            <w:rPrChange w:id="3090" w:author="Vihari Réka" w:date="2018-11-30T20:53:00Z">
              <w:rPr>
                <w:rFonts w:ascii="Menlo" w:eastAsiaTheme="minorHAnsi" w:hAnsi="Menlo" w:cs="Menlo"/>
                <w:color w:val="000000"/>
              </w:rPr>
            </w:rPrChange>
          </w:rPr>
          <w:t xml:space="preserve">                </w:t>
        </w:r>
        <w:del w:id="3091" w:author="Illanicz Barnabás" w:date="2018-11-26T13:37:00Z">
          <w:r w:rsidRPr="00CC342C" w:rsidDel="00F20C25">
            <w:rPr>
              <w:rPrChange w:id="3092" w:author="Vihari Réka" w:date="2018-11-30T20:53:00Z">
                <w:rPr>
                  <w:rFonts w:ascii="Menlo" w:eastAsiaTheme="minorHAnsi" w:hAnsi="Menlo" w:cs="Menlo"/>
                  <w:color w:val="000000"/>
                </w:rPr>
              </w:rPrChange>
            </w:rPr>
            <w:delText xml:space="preserve">        </w:delText>
          </w:r>
        </w:del>
        <w:r w:rsidRPr="00CC342C">
          <w:rPr>
            <w:rPrChange w:id="3093" w:author="Vihari Réka" w:date="2018-11-30T20:53:00Z">
              <w:rPr>
                <w:rFonts w:ascii="Menlo" w:eastAsiaTheme="minorHAnsi" w:hAnsi="Menlo" w:cs="Menlo"/>
                <w:color w:val="000000"/>
              </w:rPr>
            </w:rPrChange>
          </w:rPr>
          <w:t xml:space="preserve">locations = </w:t>
        </w:r>
        <w:r w:rsidRPr="00CC342C">
          <w:rPr>
            <w:rPrChange w:id="3094" w:author="Vihari Réka" w:date="2018-11-30T20:53:00Z">
              <w:rPr>
                <w:rFonts w:ascii="Menlo" w:eastAsiaTheme="minorHAnsi" w:hAnsi="Menlo" w:cs="Menlo"/>
                <w:b/>
                <w:bCs/>
                <w:color w:val="9B2393"/>
              </w:rPr>
            </w:rPrChange>
          </w:rPr>
          <w:t>try</w:t>
        </w:r>
        <w:r w:rsidRPr="00CC342C">
          <w:rPr>
            <w:rPrChange w:id="3095" w:author="Vihari Réka" w:date="2018-11-30T20:53:00Z">
              <w:rPr>
                <w:rFonts w:ascii="Menlo" w:eastAsiaTheme="minorHAnsi" w:hAnsi="Menlo" w:cs="Menlo"/>
                <w:color w:val="000000"/>
              </w:rPr>
            </w:rPrChange>
          </w:rPr>
          <w:t xml:space="preserve"> </w:t>
        </w:r>
        <w:r w:rsidRPr="00CC342C">
          <w:rPr>
            <w:rPrChange w:id="3096" w:author="Vihari Réka" w:date="2018-11-30T20:53:00Z">
              <w:rPr>
                <w:rFonts w:ascii="Menlo" w:eastAsiaTheme="minorHAnsi" w:hAnsi="Menlo" w:cs="Menlo"/>
                <w:color w:val="5C2699"/>
              </w:rPr>
            </w:rPrChange>
          </w:rPr>
          <w:t>JSONDecoder</w:t>
        </w:r>
        <w:r w:rsidRPr="00CC342C">
          <w:rPr>
            <w:rPrChange w:id="3097" w:author="Vihari Réka" w:date="2018-11-30T20:53:00Z">
              <w:rPr>
                <w:rFonts w:ascii="Menlo" w:eastAsiaTheme="minorHAnsi" w:hAnsi="Menlo" w:cs="Menlo"/>
                <w:color w:val="000000"/>
              </w:rPr>
            </w:rPrChange>
          </w:rPr>
          <w:t>(</w:t>
        </w:r>
        <w:proofErr w:type="gramStart"/>
        <w:r w:rsidRPr="00CC342C">
          <w:rPr>
            <w:rPrChange w:id="3098" w:author="Vihari Réka" w:date="2018-11-30T20:53:00Z">
              <w:rPr>
                <w:rFonts w:ascii="Menlo" w:eastAsiaTheme="minorHAnsi" w:hAnsi="Menlo" w:cs="Menlo"/>
                <w:color w:val="000000"/>
              </w:rPr>
            </w:rPrChange>
          </w:rPr>
          <w:t>).</w:t>
        </w:r>
        <w:r w:rsidRPr="00CC342C">
          <w:rPr>
            <w:rPrChange w:id="3099" w:author="Vihari Réka" w:date="2018-11-30T20:53:00Z">
              <w:rPr>
                <w:rFonts w:ascii="Menlo" w:eastAsiaTheme="minorHAnsi" w:hAnsi="Menlo" w:cs="Menlo"/>
                <w:color w:val="3900A0"/>
              </w:rPr>
            </w:rPrChange>
          </w:rPr>
          <w:t>decode</w:t>
        </w:r>
        <w:proofErr w:type="gramEnd"/>
        <w:r w:rsidRPr="00CC342C">
          <w:rPr>
            <w:rPrChange w:id="3100" w:author="Vihari Réka" w:date="2018-11-30T20:53:00Z">
              <w:rPr>
                <w:rFonts w:ascii="Menlo" w:eastAsiaTheme="minorHAnsi" w:hAnsi="Menlo" w:cs="Menlo"/>
                <w:color w:val="000000"/>
              </w:rPr>
            </w:rPrChange>
          </w:rPr>
          <w:t>([</w:t>
        </w:r>
        <w:r w:rsidRPr="00CC342C">
          <w:rPr>
            <w:rPrChange w:id="3101" w:author="Vihari Réka" w:date="2018-11-30T20:53:00Z">
              <w:rPr>
                <w:rFonts w:ascii="Menlo" w:eastAsiaTheme="minorHAnsi" w:hAnsi="Menlo" w:cs="Menlo"/>
                <w:color w:val="326D74"/>
              </w:rPr>
            </w:rPrChange>
          </w:rPr>
          <w:t>Geo</w:t>
        </w:r>
        <w:r w:rsidRPr="00CC342C">
          <w:rPr>
            <w:rPrChange w:id="3102" w:author="Vihari Réka" w:date="2018-11-30T20:53:00Z">
              <w:rPr>
                <w:rFonts w:ascii="Menlo" w:eastAsiaTheme="minorHAnsi" w:hAnsi="Menlo" w:cs="Menlo"/>
                <w:color w:val="000000"/>
              </w:rPr>
            </w:rPrChange>
          </w:rPr>
          <w:t>].</w:t>
        </w:r>
        <w:r w:rsidRPr="00CC342C">
          <w:rPr>
            <w:rPrChange w:id="3103" w:author="Vihari Réka" w:date="2018-11-30T20:53:00Z">
              <w:rPr>
                <w:rFonts w:ascii="Menlo" w:eastAsiaTheme="minorHAnsi" w:hAnsi="Menlo" w:cs="Menlo"/>
                <w:b/>
                <w:bCs/>
                <w:color w:val="9B2393"/>
              </w:rPr>
            </w:rPrChange>
          </w:rPr>
          <w:t>self</w:t>
        </w:r>
        <w:r w:rsidRPr="00CC342C">
          <w:rPr>
            <w:rPrChange w:id="3104" w:author="Vihari Réka" w:date="2018-11-30T20:53:00Z">
              <w:rPr>
                <w:rFonts w:ascii="Menlo" w:eastAsiaTheme="minorHAnsi" w:hAnsi="Menlo" w:cs="Menlo"/>
                <w:color w:val="000000"/>
              </w:rPr>
            </w:rPrChange>
          </w:rPr>
          <w:t>, from: response)</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05" w:author="Vihari Réka" w:date="2018-11-23T20:35:00Z"/>
          <w:rPrChange w:id="3106" w:author="Vihari Réka" w:date="2018-11-30T20:53:00Z">
            <w:rPr>
              <w:ins w:id="3107" w:author="Vihari Réka" w:date="2018-11-23T20:35:00Z"/>
              <w:rFonts w:ascii="Helvetica" w:eastAsiaTheme="minorHAnsi" w:hAnsi="Helvetica" w:cs="Helvetica"/>
            </w:rPr>
          </w:rPrChange>
        </w:rPr>
        <w:pPrChange w:id="3108" w:author="Vihari Réka" w:date="2018-11-30T20:59:00Z">
          <w:pPr>
            <w:tabs>
              <w:tab w:val="left" w:pos="593"/>
            </w:tabs>
            <w:autoSpaceDE w:val="0"/>
            <w:autoSpaceDN w:val="0"/>
            <w:adjustRightInd w:val="0"/>
          </w:pPr>
        </w:pPrChange>
      </w:pPr>
      <w:ins w:id="3109" w:author="Vihari Réka" w:date="2018-11-23T20:35:00Z">
        <w:r w:rsidRPr="00CC342C">
          <w:rPr>
            <w:rPrChange w:id="3110" w:author="Vihari Réka" w:date="2018-11-30T20:53:00Z">
              <w:rPr>
                <w:rFonts w:ascii="Menlo" w:eastAsiaTheme="minorHAnsi" w:hAnsi="Menlo" w:cs="Menlo"/>
                <w:color w:val="000000"/>
              </w:rPr>
            </w:rPrChange>
          </w:rPr>
          <w:t xml:space="preserve">                </w:t>
        </w:r>
        <w:del w:id="3111" w:author="Illanicz Barnabás" w:date="2018-11-26T13:37:00Z">
          <w:r w:rsidRPr="00CC342C" w:rsidDel="00F20C25">
            <w:rPr>
              <w:rPrChange w:id="3112" w:author="Vihari Réka" w:date="2018-11-30T20:53:00Z">
                <w:rPr>
                  <w:rFonts w:ascii="Menlo" w:eastAsiaTheme="minorHAnsi" w:hAnsi="Menlo" w:cs="Menlo"/>
                  <w:color w:val="000000"/>
                </w:rPr>
              </w:rPrChange>
            </w:rPr>
            <w:delText xml:space="preserve">        </w:delText>
          </w:r>
        </w:del>
        <w:proofErr w:type="gramStart"/>
        <w:r w:rsidRPr="00CC342C">
          <w:rPr>
            <w:rPrChange w:id="3113" w:author="Vihari Réka" w:date="2018-11-30T20:53:00Z">
              <w:rPr>
                <w:rFonts w:ascii="Menlo" w:eastAsiaTheme="minorHAnsi" w:hAnsi="Menlo" w:cs="Menlo"/>
                <w:color w:val="000000"/>
              </w:rPr>
            </w:rPrChange>
          </w:rPr>
          <w:t>completion?(</w:t>
        </w:r>
        <w:proofErr w:type="gramEnd"/>
        <w:r w:rsidRPr="00CC342C">
          <w:rPr>
            <w:rPrChange w:id="3114" w:author="Vihari Réka" w:date="2018-11-30T20:53:00Z">
              <w:rPr>
                <w:rFonts w:ascii="Menlo" w:eastAsiaTheme="minorHAnsi" w:hAnsi="Menlo" w:cs="Menlo"/>
                <w:color w:val="000000"/>
              </w:rPr>
            </w:rPrChange>
          </w:rPr>
          <w:t>locations)</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15" w:author="Vihari Réka" w:date="2018-11-23T20:35:00Z"/>
          <w:rPrChange w:id="3116" w:author="Vihari Réka" w:date="2018-11-30T20:53:00Z">
            <w:rPr>
              <w:ins w:id="3117" w:author="Vihari Réka" w:date="2018-11-23T20:35:00Z"/>
              <w:rFonts w:ascii="Helvetica" w:eastAsiaTheme="minorHAnsi" w:hAnsi="Helvetica" w:cs="Helvetica"/>
            </w:rPr>
          </w:rPrChange>
        </w:rPr>
        <w:pPrChange w:id="3118" w:author="Vihari Réka" w:date="2018-11-30T20:59:00Z">
          <w:pPr>
            <w:tabs>
              <w:tab w:val="left" w:pos="593"/>
            </w:tabs>
            <w:autoSpaceDE w:val="0"/>
            <w:autoSpaceDN w:val="0"/>
            <w:adjustRightInd w:val="0"/>
          </w:pPr>
        </w:pPrChange>
      </w:pPr>
      <w:ins w:id="3119" w:author="Vihari Réka" w:date="2018-11-23T20:35:00Z">
        <w:r w:rsidRPr="00CC342C">
          <w:rPr>
            <w:rPrChange w:id="3120" w:author="Vihari Réka" w:date="2018-11-30T20:53:00Z">
              <w:rPr>
                <w:rFonts w:ascii="Menlo" w:eastAsiaTheme="minorHAnsi" w:hAnsi="Menlo" w:cs="Menlo"/>
                <w:color w:val="000000"/>
              </w:rPr>
            </w:rPrChange>
          </w:rPr>
          <w:t xml:space="preserve">            </w:t>
        </w:r>
        <w:del w:id="3121" w:author="Illanicz Barnabás" w:date="2018-11-26T13:38:00Z">
          <w:r w:rsidRPr="00CC342C" w:rsidDel="00F20C25">
            <w:rPr>
              <w:rPrChange w:id="3122" w:author="Vihari Réka" w:date="2018-11-30T20:53:00Z">
                <w:rPr>
                  <w:rFonts w:ascii="Menlo" w:eastAsiaTheme="minorHAnsi" w:hAnsi="Menlo" w:cs="Menlo"/>
                  <w:color w:val="000000"/>
                </w:rPr>
              </w:rPrChange>
            </w:rPr>
            <w:delText xml:space="preserve">        </w:delText>
          </w:r>
        </w:del>
        <w:r w:rsidRPr="00CC342C">
          <w:rPr>
            <w:rPrChange w:id="3123" w:author="Vihari Réka" w:date="2018-11-30T20:53:00Z">
              <w:rPr>
                <w:rFonts w:ascii="Menlo" w:eastAsiaTheme="minorHAnsi" w:hAnsi="Menlo" w:cs="Menlo"/>
                <w:color w:val="000000"/>
              </w:rPr>
            </w:rPrChange>
          </w:rPr>
          <w:t xml:space="preserve">} </w:t>
        </w:r>
        <w:r w:rsidRPr="00CC342C">
          <w:rPr>
            <w:rPrChange w:id="3124" w:author="Vihari Réka" w:date="2018-11-30T20:53:00Z">
              <w:rPr>
                <w:rFonts w:ascii="Menlo" w:eastAsiaTheme="minorHAnsi" w:hAnsi="Menlo" w:cs="Menlo"/>
                <w:b/>
                <w:bCs/>
                <w:color w:val="9B2393"/>
              </w:rPr>
            </w:rPrChange>
          </w:rPr>
          <w:t>catch</w:t>
        </w:r>
        <w:r w:rsidRPr="00CC342C">
          <w:rPr>
            <w:rPrChange w:id="3125"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26" w:author="Vihari Réka" w:date="2018-11-23T20:35:00Z"/>
          <w:rPrChange w:id="3127" w:author="Vihari Réka" w:date="2018-11-30T20:53:00Z">
            <w:rPr>
              <w:ins w:id="3128" w:author="Vihari Réka" w:date="2018-11-23T20:35:00Z"/>
              <w:rFonts w:ascii="Helvetica" w:eastAsiaTheme="minorHAnsi" w:hAnsi="Helvetica" w:cs="Helvetica"/>
            </w:rPr>
          </w:rPrChange>
        </w:rPr>
        <w:pPrChange w:id="3129" w:author="Vihari Réka" w:date="2018-11-30T20:59:00Z">
          <w:pPr>
            <w:tabs>
              <w:tab w:val="left" w:pos="593"/>
            </w:tabs>
            <w:autoSpaceDE w:val="0"/>
            <w:autoSpaceDN w:val="0"/>
            <w:adjustRightInd w:val="0"/>
          </w:pPr>
        </w:pPrChange>
      </w:pPr>
      <w:ins w:id="3130" w:author="Vihari Réka" w:date="2018-11-23T20:35:00Z">
        <w:r w:rsidRPr="00CC342C">
          <w:rPr>
            <w:rPrChange w:id="3131" w:author="Vihari Réka" w:date="2018-11-30T20:53:00Z">
              <w:rPr>
                <w:rFonts w:ascii="Menlo" w:eastAsiaTheme="minorHAnsi" w:hAnsi="Menlo" w:cs="Menlo"/>
                <w:color w:val="000000"/>
              </w:rPr>
            </w:rPrChange>
          </w:rPr>
          <w:t xml:space="preserve">                </w:t>
        </w:r>
        <w:del w:id="3132" w:author="Illanicz Barnabás" w:date="2018-11-26T13:38:00Z">
          <w:r w:rsidRPr="00CC342C" w:rsidDel="00F20C25">
            <w:rPr>
              <w:rPrChange w:id="3133" w:author="Vihari Réka" w:date="2018-11-30T20:53:00Z">
                <w:rPr>
                  <w:rFonts w:ascii="Menlo" w:eastAsiaTheme="minorHAnsi" w:hAnsi="Menlo" w:cs="Menlo"/>
                  <w:color w:val="000000"/>
                </w:rPr>
              </w:rPrChange>
            </w:rPr>
            <w:delText xml:space="preserve">        </w:delText>
          </w:r>
        </w:del>
        <w:proofErr w:type="gramStart"/>
        <w:r w:rsidRPr="00CC342C">
          <w:rPr>
            <w:rPrChange w:id="3134" w:author="Vihari Réka" w:date="2018-11-30T20:53:00Z">
              <w:rPr>
                <w:rFonts w:ascii="Menlo" w:eastAsiaTheme="minorHAnsi" w:hAnsi="Menlo" w:cs="Menlo"/>
                <w:color w:val="3900A0"/>
              </w:rPr>
            </w:rPrChange>
          </w:rPr>
          <w:t>print</w:t>
        </w:r>
        <w:r w:rsidRPr="00CC342C">
          <w:rPr>
            <w:rPrChange w:id="3135" w:author="Vihari Réka" w:date="2018-11-30T20:53:00Z">
              <w:rPr>
                <w:rFonts w:ascii="Menlo" w:eastAsiaTheme="minorHAnsi" w:hAnsi="Menlo" w:cs="Menlo"/>
                <w:color w:val="000000"/>
              </w:rPr>
            </w:rPrChange>
          </w:rPr>
          <w:t>(</w:t>
        </w:r>
        <w:proofErr w:type="gramEnd"/>
        <w:r w:rsidRPr="00CC342C">
          <w:rPr>
            <w:rPrChange w:id="3136" w:author="Vihari Réka" w:date="2018-11-30T20:53:00Z">
              <w:rPr>
                <w:rFonts w:ascii="Menlo" w:eastAsiaTheme="minorHAnsi" w:hAnsi="Menlo" w:cs="Menlo"/>
                <w:color w:val="C41A16"/>
              </w:rPr>
            </w:rPrChange>
          </w:rPr>
          <w:t>"A dekodolas sikertelen volt."</w:t>
        </w:r>
        <w:r w:rsidRPr="00CC342C">
          <w:rPr>
            <w:rPrChange w:id="3137"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38" w:author="Vihari Réka" w:date="2018-11-23T20:35:00Z"/>
          <w:rPrChange w:id="3139" w:author="Vihari Réka" w:date="2018-11-30T20:53:00Z">
            <w:rPr>
              <w:ins w:id="3140" w:author="Vihari Réka" w:date="2018-11-23T20:35:00Z"/>
              <w:rFonts w:ascii="Helvetica" w:eastAsiaTheme="minorHAnsi" w:hAnsi="Helvetica" w:cs="Helvetica"/>
            </w:rPr>
          </w:rPrChange>
        </w:rPr>
        <w:pPrChange w:id="3141" w:author="Vihari Réka" w:date="2018-11-30T20:59:00Z">
          <w:pPr>
            <w:tabs>
              <w:tab w:val="left" w:pos="593"/>
            </w:tabs>
            <w:autoSpaceDE w:val="0"/>
            <w:autoSpaceDN w:val="0"/>
            <w:adjustRightInd w:val="0"/>
          </w:pPr>
        </w:pPrChange>
      </w:pPr>
      <w:ins w:id="3142" w:author="Vihari Réka" w:date="2018-11-23T20:35:00Z">
        <w:r w:rsidRPr="00CC342C">
          <w:rPr>
            <w:rPrChange w:id="3143" w:author="Vihari Réka" w:date="2018-11-30T20:53:00Z">
              <w:rPr>
                <w:rFonts w:ascii="Menlo" w:eastAsiaTheme="minorHAnsi" w:hAnsi="Menlo" w:cs="Menlo"/>
                <w:color w:val="000000"/>
              </w:rPr>
            </w:rPrChange>
          </w:rPr>
          <w:t xml:space="preserve">            </w:t>
        </w:r>
        <w:del w:id="3144" w:author="Illanicz Barnabás" w:date="2018-11-26T13:38:00Z">
          <w:r w:rsidRPr="00CC342C" w:rsidDel="00F20C25">
            <w:rPr>
              <w:rPrChange w:id="3145" w:author="Vihari Réka" w:date="2018-11-30T20:53:00Z">
                <w:rPr>
                  <w:rFonts w:ascii="Menlo" w:eastAsiaTheme="minorHAnsi" w:hAnsi="Menlo" w:cs="Menlo"/>
                  <w:color w:val="000000"/>
                </w:rPr>
              </w:rPrChange>
            </w:rPr>
            <w:delText xml:space="preserve">        </w:delText>
          </w:r>
        </w:del>
        <w:r w:rsidRPr="00CC342C">
          <w:rPr>
            <w:rPrChange w:id="3146"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47" w:author="Vihari Réka" w:date="2018-11-23T20:35:00Z"/>
          <w:rPrChange w:id="3148" w:author="Vihari Réka" w:date="2018-11-30T20:53:00Z">
            <w:rPr>
              <w:ins w:id="3149" w:author="Vihari Réka" w:date="2018-11-23T20:35:00Z"/>
              <w:rFonts w:ascii="Helvetica" w:eastAsiaTheme="minorHAnsi" w:hAnsi="Helvetica" w:cs="Helvetica"/>
            </w:rPr>
          </w:rPrChange>
        </w:rPr>
        <w:pPrChange w:id="3150" w:author="Vihari Réka" w:date="2018-11-30T20:59:00Z">
          <w:pPr>
            <w:tabs>
              <w:tab w:val="left" w:pos="593"/>
            </w:tabs>
            <w:autoSpaceDE w:val="0"/>
            <w:autoSpaceDN w:val="0"/>
            <w:adjustRightInd w:val="0"/>
          </w:pPr>
        </w:pPrChange>
      </w:pPr>
      <w:ins w:id="3151" w:author="Vihari Réka" w:date="2018-11-23T20:35:00Z">
        <w:r w:rsidRPr="00CC342C">
          <w:rPr>
            <w:rPrChange w:id="3152" w:author="Vihari Réka" w:date="2018-11-30T20:53:00Z">
              <w:rPr>
                <w:rFonts w:ascii="Menlo" w:eastAsiaTheme="minorHAnsi" w:hAnsi="Menlo" w:cs="Menlo"/>
                <w:color w:val="000000"/>
              </w:rPr>
            </w:rPrChange>
          </w:rPr>
          <w:t xml:space="preserve">        </w:t>
        </w:r>
        <w:del w:id="3153" w:author="Illanicz Barnabás" w:date="2018-11-26T13:38:00Z">
          <w:r w:rsidRPr="00CC342C" w:rsidDel="00F20C25">
            <w:rPr>
              <w:rPrChange w:id="3154" w:author="Vihari Réka" w:date="2018-11-30T20:53:00Z">
                <w:rPr>
                  <w:rFonts w:ascii="Menlo" w:eastAsiaTheme="minorHAnsi" w:hAnsi="Menlo" w:cs="Menlo"/>
                  <w:color w:val="000000"/>
                </w:rPr>
              </w:rPrChange>
            </w:rPr>
            <w:delText xml:space="preserve">    </w:delText>
          </w:r>
        </w:del>
        <w:r w:rsidRPr="00CC342C">
          <w:rPr>
            <w:rPrChange w:id="3155"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56" w:author="Vihari Réka" w:date="2018-11-23T20:35:00Z"/>
          <w:rPrChange w:id="3157" w:author="Vihari Réka" w:date="2018-11-30T20:53:00Z">
            <w:rPr>
              <w:ins w:id="3158" w:author="Vihari Réka" w:date="2018-11-23T20:35:00Z"/>
              <w:rFonts w:ascii="Helvetica" w:eastAsiaTheme="minorHAnsi" w:hAnsi="Helvetica" w:cs="Helvetica"/>
            </w:rPr>
          </w:rPrChange>
        </w:rPr>
        <w:pPrChange w:id="3159" w:author="Vihari Réka" w:date="2018-11-30T20:59:00Z">
          <w:pPr>
            <w:tabs>
              <w:tab w:val="left" w:pos="593"/>
            </w:tabs>
            <w:autoSpaceDE w:val="0"/>
            <w:autoSpaceDN w:val="0"/>
            <w:adjustRightInd w:val="0"/>
          </w:pPr>
        </w:pPrChange>
      </w:pPr>
      <w:ins w:id="3160" w:author="Vihari Réka" w:date="2018-11-23T20:35:00Z">
        <w:r w:rsidRPr="00CC342C">
          <w:rPr>
            <w:rPrChange w:id="3161" w:author="Vihari Réka" w:date="2018-11-30T20:53:00Z">
              <w:rPr>
                <w:rFonts w:ascii="Menlo" w:eastAsiaTheme="minorHAnsi" w:hAnsi="Menlo" w:cs="Menlo"/>
                <w:color w:val="000000"/>
              </w:rPr>
            </w:rPrChange>
          </w:rPr>
          <w:t xml:space="preserve">    </w:t>
        </w:r>
        <w:del w:id="3162" w:author="Illanicz Barnabás" w:date="2018-11-26T13:38:00Z">
          <w:r w:rsidRPr="00CC342C" w:rsidDel="00F20C25">
            <w:rPr>
              <w:rPrChange w:id="3163" w:author="Vihari Réka" w:date="2018-11-30T20:53:00Z">
                <w:rPr>
                  <w:rFonts w:ascii="Menlo" w:eastAsiaTheme="minorHAnsi" w:hAnsi="Menlo" w:cs="Menlo"/>
                  <w:color w:val="000000"/>
                </w:rPr>
              </w:rPrChange>
            </w:rPr>
            <w:delText xml:space="preserve">    </w:delText>
          </w:r>
        </w:del>
        <w:r w:rsidRPr="00CC342C">
          <w:rPr>
            <w:rPrChange w:id="3164"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165" w:author="Vihari Réka" w:date="2018-11-23T20:36:00Z"/>
          <w:rPrChange w:id="3166" w:author="Vihari Réka" w:date="2018-11-30T20:53:00Z">
            <w:rPr>
              <w:ins w:id="3167" w:author="Vihari Réka" w:date="2018-11-23T20:36:00Z"/>
              <w:rFonts w:ascii="Menlo" w:eastAsiaTheme="minorHAnsi" w:hAnsi="Menlo" w:cs="Menlo"/>
              <w:color w:val="000000"/>
              <w:sz w:val="16"/>
              <w:szCs w:val="16"/>
            </w:rPr>
          </w:rPrChange>
        </w:rPr>
        <w:pPrChange w:id="3168" w:author="Vihari Réka" w:date="2018-11-30T20:59:00Z">
          <w:pPr>
            <w:jc w:val="center"/>
          </w:pPr>
        </w:pPrChange>
      </w:pPr>
      <w:ins w:id="3169" w:author="Vihari Réka" w:date="2018-11-23T20:35:00Z">
        <w:del w:id="3170" w:author="Illanicz Barnabás" w:date="2018-11-26T13:38:00Z">
          <w:r w:rsidRPr="00CC342C" w:rsidDel="00F20C25">
            <w:rPr>
              <w:rPrChange w:id="3171" w:author="Vihari Réka" w:date="2018-11-30T20:53:00Z">
                <w:rPr>
                  <w:rFonts w:ascii="Menlo" w:eastAsiaTheme="minorHAnsi" w:hAnsi="Menlo" w:cs="Menlo"/>
                  <w:color w:val="000000"/>
                </w:rPr>
              </w:rPrChange>
            </w:rPr>
            <w:delText xml:space="preserve">    </w:delText>
          </w:r>
        </w:del>
        <w:r w:rsidRPr="00CC342C">
          <w:rPr>
            <w:rPrChange w:id="3172"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3173" w:author="Vihari Réka" w:date="2018-11-23T20:37:00Z"/>
          <w:rPrChange w:id="3174" w:author="Vihari Réka" w:date="2018-11-23T20:42:00Z">
            <w:rPr>
              <w:ins w:id="3175" w:author="Vihari Réka" w:date="2018-11-23T20:37:00Z"/>
              <w:rFonts w:ascii="Menlo" w:eastAsiaTheme="minorHAnsi" w:hAnsi="Menlo" w:cs="Menlo"/>
              <w:color w:val="000000"/>
              <w:sz w:val="16"/>
              <w:szCs w:val="16"/>
            </w:rPr>
          </w:rPrChange>
        </w:rPr>
        <w:pPrChange w:id="3176" w:author="Vihari Réka" w:date="2018-11-23T20:42:00Z">
          <w:pPr>
            <w:jc w:val="center"/>
          </w:pPr>
        </w:pPrChange>
      </w:pPr>
      <w:ins w:id="3177" w:author="Vihari Réka" w:date="2018-11-23T20:38:00Z">
        <w:r w:rsidRPr="00BA753E">
          <w:rPr>
            <w:rPrChange w:id="3178"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3179" w:author="Vihari Réka" w:date="2018-11-23T20:39:00Z">
        <w:r w:rsidRPr="00BA753E">
          <w:rPr>
            <w:rPrChange w:id="3180" w:author="Vihari Réka" w:date="2018-11-23T20:42:00Z">
              <w:rPr>
                <w:rFonts w:ascii="Menlo" w:eastAsiaTheme="minorHAnsi" w:hAnsi="Menlo" w:cs="Menlo"/>
                <w:color w:val="000000"/>
                <w:sz w:val="16"/>
                <w:szCs w:val="16"/>
              </w:rPr>
            </w:rPrChange>
          </w:rPr>
          <w:t>, majd ezután az alkalmazásba bejelentkez</w:t>
        </w:r>
      </w:ins>
      <w:ins w:id="3181" w:author="Illanicz Barnabás" w:date="2018-11-26T13:38:00Z">
        <w:r w:rsidR="00CB4D00">
          <w:t>é</w:t>
        </w:r>
      </w:ins>
      <w:ins w:id="3182" w:author="Vihari Réka" w:date="2018-11-23T20:39:00Z">
        <w:del w:id="3183" w:author="Illanicz Barnabás" w:date="2018-11-26T13:38:00Z">
          <w:r w:rsidRPr="00BA753E" w:rsidDel="00CB4D00">
            <w:rPr>
              <w:rPrChange w:id="3184" w:author="Vihari Réka" w:date="2018-11-23T20:42:00Z">
                <w:rPr>
                  <w:rFonts w:ascii="Menlo" w:eastAsiaTheme="minorHAnsi" w:hAnsi="Menlo" w:cs="Menlo"/>
                  <w:color w:val="000000"/>
                  <w:sz w:val="16"/>
                  <w:szCs w:val="16"/>
                </w:rPr>
              </w:rPrChange>
            </w:rPr>
            <w:delText>á</w:delText>
          </w:r>
        </w:del>
        <w:r w:rsidRPr="00BA753E">
          <w:rPr>
            <w:rPrChange w:id="3185" w:author="Vihari Réka" w:date="2018-11-23T20:42:00Z">
              <w:rPr>
                <w:rFonts w:ascii="Menlo" w:eastAsiaTheme="minorHAnsi" w:hAnsi="Menlo" w:cs="Menlo"/>
                <w:color w:val="000000"/>
                <w:sz w:val="16"/>
                <w:szCs w:val="16"/>
              </w:rPr>
            </w:rPrChange>
          </w:rPr>
          <w:t>sük után automatikus</w:t>
        </w:r>
      </w:ins>
      <w:ins w:id="3186" w:author="Illanicz Barnabás" w:date="2018-11-26T13:38:00Z">
        <w:r w:rsidR="00CB4D00">
          <w:t>an</w:t>
        </w:r>
      </w:ins>
      <w:ins w:id="3187" w:author="Vihari Réka" w:date="2018-11-23T20:39:00Z">
        <w:r w:rsidRPr="00BA753E">
          <w:rPr>
            <w:rPrChange w:id="3188"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89" w:author="Vihari Réka" w:date="2018-11-23T20:37:00Z"/>
          <w:rPrChange w:id="3190" w:author="Vihari Réka" w:date="2018-11-30T20:53:00Z">
            <w:rPr>
              <w:ins w:id="3191" w:author="Vihari Réka" w:date="2018-11-23T20:37:00Z"/>
              <w:rFonts w:ascii="Helvetica" w:eastAsiaTheme="minorHAnsi" w:hAnsi="Helvetica" w:cs="Helvetica"/>
            </w:rPr>
          </w:rPrChange>
        </w:rPr>
        <w:pPrChange w:id="3192" w:author="Vihari Réka" w:date="2018-11-30T20:59:00Z">
          <w:pPr>
            <w:tabs>
              <w:tab w:val="left" w:pos="593"/>
            </w:tabs>
            <w:autoSpaceDE w:val="0"/>
            <w:autoSpaceDN w:val="0"/>
            <w:adjustRightInd w:val="0"/>
          </w:pPr>
        </w:pPrChange>
      </w:pPr>
      <w:ins w:id="3193" w:author="Vihari Réka" w:date="2018-11-23T20:37:00Z">
        <w:r w:rsidRPr="00CC342C">
          <w:rPr>
            <w:rPrChange w:id="3194" w:author="Vihari Réka" w:date="2018-11-30T20:53:00Z">
              <w:rPr>
                <w:rFonts w:ascii="Menlo" w:eastAsiaTheme="minorHAnsi" w:hAnsi="Menlo" w:cs="Menlo"/>
                <w:b/>
                <w:bCs/>
                <w:color w:val="9B2393"/>
              </w:rPr>
            </w:rPrChange>
          </w:rPr>
          <w:t>guard</w:t>
        </w:r>
        <w:r w:rsidRPr="00CC342C">
          <w:rPr>
            <w:rPrChange w:id="3195" w:author="Vihari Réka" w:date="2018-11-30T20:53:00Z">
              <w:rPr>
                <w:rFonts w:ascii="Menlo" w:eastAsiaTheme="minorHAnsi" w:hAnsi="Menlo" w:cs="Menlo"/>
                <w:color w:val="000000"/>
              </w:rPr>
            </w:rPrChange>
          </w:rPr>
          <w:t xml:space="preserve"> </w:t>
        </w:r>
        <w:r w:rsidRPr="00CC342C">
          <w:rPr>
            <w:rPrChange w:id="3196" w:author="Vihari Réka" w:date="2018-11-30T20:53:00Z">
              <w:rPr>
                <w:rFonts w:ascii="Menlo" w:eastAsiaTheme="minorHAnsi" w:hAnsi="Menlo" w:cs="Menlo"/>
                <w:b/>
                <w:bCs/>
                <w:color w:val="9B2393"/>
              </w:rPr>
            </w:rPrChange>
          </w:rPr>
          <w:t>let</w:t>
        </w:r>
        <w:r w:rsidRPr="00CC342C">
          <w:rPr>
            <w:rPrChange w:id="3197" w:author="Vihari Réka" w:date="2018-11-30T20:53:00Z">
              <w:rPr>
                <w:rFonts w:ascii="Menlo" w:eastAsiaTheme="minorHAnsi" w:hAnsi="Menlo" w:cs="Menlo"/>
                <w:color w:val="000000"/>
              </w:rPr>
            </w:rPrChange>
          </w:rPr>
          <w:t xml:space="preserve"> sourceCord = </w:t>
        </w:r>
        <w:r w:rsidRPr="00CC342C">
          <w:rPr>
            <w:rPrChange w:id="3198" w:author="Vihari Réka" w:date="2018-11-30T20:53:00Z">
              <w:rPr>
                <w:rFonts w:ascii="Menlo" w:eastAsiaTheme="minorHAnsi" w:hAnsi="Menlo" w:cs="Menlo"/>
                <w:color w:val="326D74"/>
              </w:rPr>
            </w:rPrChange>
          </w:rPr>
          <w:t>locationManager</w:t>
        </w:r>
        <w:r w:rsidRPr="00CC342C">
          <w:rPr>
            <w:rPrChange w:id="3199" w:author="Vihari Réka" w:date="2018-11-30T20:53:00Z">
              <w:rPr>
                <w:rFonts w:ascii="Menlo" w:eastAsiaTheme="minorHAnsi" w:hAnsi="Menlo" w:cs="Menlo"/>
                <w:color w:val="000000"/>
              </w:rPr>
            </w:rPrChange>
          </w:rPr>
          <w:t>.</w:t>
        </w:r>
        <w:r w:rsidRPr="00CC342C">
          <w:rPr>
            <w:rPrChange w:id="3200" w:author="Vihari Réka" w:date="2018-11-30T20:53:00Z">
              <w:rPr>
                <w:rFonts w:ascii="Menlo" w:eastAsiaTheme="minorHAnsi" w:hAnsi="Menlo" w:cs="Menlo"/>
                <w:color w:val="5C2699"/>
              </w:rPr>
            </w:rPrChange>
          </w:rPr>
          <w:t>location</w:t>
        </w:r>
        <w:proofErr w:type="gramStart"/>
        <w:r w:rsidRPr="00CC342C">
          <w:rPr>
            <w:rPrChange w:id="3201" w:author="Vihari Réka" w:date="2018-11-30T20:53:00Z">
              <w:rPr>
                <w:rFonts w:ascii="Menlo" w:eastAsiaTheme="minorHAnsi" w:hAnsi="Menlo" w:cs="Menlo"/>
                <w:color w:val="000000"/>
              </w:rPr>
            </w:rPrChange>
          </w:rPr>
          <w:t>?.</w:t>
        </w:r>
        <w:r w:rsidRPr="00CC342C">
          <w:rPr>
            <w:rPrChange w:id="3202" w:author="Vihari Réka" w:date="2018-11-30T20:53:00Z">
              <w:rPr>
                <w:rFonts w:ascii="Menlo" w:eastAsiaTheme="minorHAnsi" w:hAnsi="Menlo" w:cs="Menlo"/>
                <w:color w:val="5C2699"/>
              </w:rPr>
            </w:rPrChange>
          </w:rPr>
          <w:t>coordinate</w:t>
        </w:r>
        <w:proofErr w:type="gramEnd"/>
        <w:r w:rsidRPr="00CC342C">
          <w:rPr>
            <w:rPrChange w:id="3203" w:author="Vihari Réka" w:date="2018-11-30T20:53:00Z">
              <w:rPr>
                <w:rFonts w:ascii="Menlo" w:eastAsiaTheme="minorHAnsi" w:hAnsi="Menlo" w:cs="Menlo"/>
                <w:color w:val="000000"/>
              </w:rPr>
            </w:rPrChange>
          </w:rPr>
          <w:t xml:space="preserve">, </w:t>
        </w:r>
        <w:r w:rsidRPr="00CC342C">
          <w:rPr>
            <w:rPrChange w:id="3204" w:author="Vihari Réka" w:date="2018-11-30T20:53:00Z">
              <w:rPr>
                <w:rFonts w:ascii="Menlo" w:eastAsiaTheme="minorHAnsi" w:hAnsi="Menlo" w:cs="Menlo"/>
                <w:color w:val="3900A0"/>
              </w:rPr>
            </w:rPrChange>
          </w:rPr>
          <w:t>CLLocationCoordinate2DIsValid</w:t>
        </w:r>
        <w:r w:rsidRPr="00CC342C">
          <w:rPr>
            <w:rPrChange w:id="3205" w:author="Vihari Réka" w:date="2018-11-30T20:53:00Z">
              <w:rPr>
                <w:rFonts w:ascii="Menlo" w:eastAsiaTheme="minorHAnsi" w:hAnsi="Menlo" w:cs="Menlo"/>
                <w:color w:val="000000"/>
              </w:rPr>
            </w:rPrChange>
          </w:rPr>
          <w:t xml:space="preserve">(sourceCord) </w:t>
        </w:r>
        <w:r w:rsidRPr="00CC342C">
          <w:rPr>
            <w:rPrChange w:id="3206" w:author="Vihari Réka" w:date="2018-11-30T20:53:00Z">
              <w:rPr>
                <w:rFonts w:ascii="Menlo" w:eastAsiaTheme="minorHAnsi" w:hAnsi="Menlo" w:cs="Menlo"/>
                <w:b/>
                <w:bCs/>
                <w:color w:val="9B2393"/>
              </w:rPr>
            </w:rPrChange>
          </w:rPr>
          <w:t>else</w:t>
        </w:r>
        <w:r w:rsidRPr="00CC342C">
          <w:rPr>
            <w:rPrChange w:id="3207"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08" w:author="Vihari Réka" w:date="2018-11-23T20:37:00Z"/>
          <w:rPrChange w:id="3209" w:author="Vihari Réka" w:date="2018-11-30T20:53:00Z">
            <w:rPr>
              <w:ins w:id="3210" w:author="Vihari Réka" w:date="2018-11-23T20:37:00Z"/>
              <w:rFonts w:ascii="Helvetica" w:eastAsiaTheme="minorHAnsi" w:hAnsi="Helvetica" w:cs="Helvetica"/>
            </w:rPr>
          </w:rPrChange>
        </w:rPr>
        <w:pPrChange w:id="3211" w:author="Vihari Réka" w:date="2018-11-30T20:59:00Z">
          <w:pPr>
            <w:tabs>
              <w:tab w:val="left" w:pos="593"/>
            </w:tabs>
            <w:autoSpaceDE w:val="0"/>
            <w:autoSpaceDN w:val="0"/>
            <w:adjustRightInd w:val="0"/>
          </w:pPr>
        </w:pPrChange>
      </w:pPr>
      <w:ins w:id="3212" w:author="Vihari Réka" w:date="2018-11-23T20:37:00Z">
        <w:r w:rsidRPr="00CC342C">
          <w:rPr>
            <w:rPrChange w:id="3213" w:author="Vihari Réka" w:date="2018-11-30T20:53:00Z">
              <w:rPr>
                <w:rFonts w:ascii="Menlo" w:eastAsiaTheme="minorHAnsi" w:hAnsi="Menlo" w:cs="Menlo"/>
                <w:color w:val="000000"/>
              </w:rPr>
            </w:rPrChange>
          </w:rPr>
          <w:t xml:space="preserve">    </w:t>
        </w:r>
        <w:del w:id="3214" w:author="Illanicz Barnabás" w:date="2018-11-26T13:39:00Z">
          <w:r w:rsidRPr="00CC342C" w:rsidDel="00226F27">
            <w:rPr>
              <w:rPrChange w:id="3215" w:author="Vihari Réka" w:date="2018-11-30T20:53:00Z">
                <w:rPr>
                  <w:rFonts w:ascii="Menlo" w:eastAsiaTheme="minorHAnsi" w:hAnsi="Menlo" w:cs="Menlo"/>
                  <w:color w:val="000000"/>
                </w:rPr>
              </w:rPrChange>
            </w:rPr>
            <w:delText xml:space="preserve">        </w:delText>
          </w:r>
        </w:del>
        <w:proofErr w:type="gramStart"/>
        <w:r w:rsidRPr="00CC342C">
          <w:rPr>
            <w:rPrChange w:id="3216" w:author="Vihari Réka" w:date="2018-11-30T20:53:00Z">
              <w:rPr>
                <w:rFonts w:ascii="Menlo" w:eastAsiaTheme="minorHAnsi" w:hAnsi="Menlo" w:cs="Menlo"/>
                <w:color w:val="3900A0"/>
              </w:rPr>
            </w:rPrChange>
          </w:rPr>
          <w:t>print</w:t>
        </w:r>
        <w:r w:rsidRPr="00CC342C">
          <w:rPr>
            <w:rPrChange w:id="3217" w:author="Vihari Réka" w:date="2018-11-30T20:53:00Z">
              <w:rPr>
                <w:rFonts w:ascii="Menlo" w:eastAsiaTheme="minorHAnsi" w:hAnsi="Menlo" w:cs="Menlo"/>
                <w:color w:val="000000"/>
              </w:rPr>
            </w:rPrChange>
          </w:rPr>
          <w:t>(</w:t>
        </w:r>
        <w:proofErr w:type="gramEnd"/>
        <w:r w:rsidRPr="00CC342C">
          <w:rPr>
            <w:rPrChange w:id="3218" w:author="Vihari Réka" w:date="2018-11-30T20:53:00Z">
              <w:rPr>
                <w:rFonts w:ascii="Menlo" w:eastAsiaTheme="minorHAnsi" w:hAnsi="Menlo" w:cs="Menlo"/>
                <w:color w:val="C41A16"/>
              </w:rPr>
            </w:rPrChange>
          </w:rPr>
          <w:t>"Forrás koordináta üres!"</w:t>
        </w:r>
        <w:r w:rsidRPr="00CC342C">
          <w:rPr>
            <w:rPrChange w:id="3219"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20" w:author="Vihari Réka" w:date="2018-11-23T20:37:00Z"/>
          <w:rPrChange w:id="3221" w:author="Vihari Réka" w:date="2018-11-30T20:53:00Z">
            <w:rPr>
              <w:ins w:id="3222" w:author="Vihari Réka" w:date="2018-11-23T20:37:00Z"/>
              <w:rFonts w:ascii="Helvetica" w:eastAsiaTheme="minorHAnsi" w:hAnsi="Helvetica" w:cs="Helvetica"/>
            </w:rPr>
          </w:rPrChange>
        </w:rPr>
        <w:pPrChange w:id="3223" w:author="Vihari Réka" w:date="2018-11-30T20:59:00Z">
          <w:pPr>
            <w:tabs>
              <w:tab w:val="left" w:pos="593"/>
            </w:tabs>
            <w:autoSpaceDE w:val="0"/>
            <w:autoSpaceDN w:val="0"/>
            <w:adjustRightInd w:val="0"/>
          </w:pPr>
        </w:pPrChange>
      </w:pPr>
      <w:ins w:id="3224" w:author="Vihari Réka" w:date="2018-11-23T20:37:00Z">
        <w:r w:rsidRPr="00CC342C">
          <w:rPr>
            <w:rPrChange w:id="3225" w:author="Vihari Réka" w:date="2018-11-30T20:53:00Z">
              <w:rPr>
                <w:rFonts w:ascii="Menlo" w:eastAsiaTheme="minorHAnsi" w:hAnsi="Menlo" w:cs="Menlo"/>
                <w:color w:val="000000"/>
              </w:rPr>
            </w:rPrChange>
          </w:rPr>
          <w:t xml:space="preserve">    </w:t>
        </w:r>
        <w:del w:id="3226" w:author="Illanicz Barnabás" w:date="2018-11-26T13:39:00Z">
          <w:r w:rsidRPr="00CC342C" w:rsidDel="00226F27">
            <w:rPr>
              <w:rPrChange w:id="3227" w:author="Vihari Réka" w:date="2018-11-30T20:53:00Z">
                <w:rPr>
                  <w:rFonts w:ascii="Menlo" w:eastAsiaTheme="minorHAnsi" w:hAnsi="Menlo" w:cs="Menlo"/>
                  <w:color w:val="000000"/>
                </w:rPr>
              </w:rPrChange>
            </w:rPr>
            <w:delText xml:space="preserve">        </w:delText>
          </w:r>
        </w:del>
        <w:r w:rsidRPr="00CC342C">
          <w:rPr>
            <w:rPrChange w:id="3228" w:author="Vihari Réka" w:date="2018-11-30T20:53:00Z">
              <w:rPr>
                <w:rFonts w:ascii="Menlo" w:eastAsiaTheme="minorHAnsi" w:hAnsi="Menlo" w:cs="Menlo"/>
                <w:b/>
                <w:bCs/>
                <w:color w:val="9B2393"/>
              </w:rPr>
            </w:rPrChange>
          </w:rPr>
          <w:t>return</w:t>
        </w:r>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29" w:author="Vihari Réka" w:date="2018-11-23T20:37:00Z"/>
          <w:rPrChange w:id="3230" w:author="Vihari Réka" w:date="2018-11-30T20:53:00Z">
            <w:rPr>
              <w:ins w:id="3231" w:author="Vihari Réka" w:date="2018-11-23T20:37:00Z"/>
              <w:rFonts w:ascii="Helvetica" w:eastAsiaTheme="minorHAnsi" w:hAnsi="Helvetica" w:cs="Helvetica"/>
            </w:rPr>
          </w:rPrChange>
        </w:rPr>
        <w:pPrChange w:id="3232" w:author="Vihari Réka" w:date="2018-11-30T20:59:00Z">
          <w:pPr>
            <w:tabs>
              <w:tab w:val="left" w:pos="593"/>
            </w:tabs>
            <w:autoSpaceDE w:val="0"/>
            <w:autoSpaceDN w:val="0"/>
            <w:adjustRightInd w:val="0"/>
          </w:pPr>
        </w:pPrChange>
      </w:pPr>
      <w:ins w:id="3233" w:author="Vihari Réka" w:date="2018-11-23T20:37:00Z">
        <w:del w:id="3234" w:author="Illanicz Barnabás" w:date="2018-11-26T13:39:00Z">
          <w:r w:rsidRPr="00CC342C" w:rsidDel="00226F27">
            <w:rPr>
              <w:rPrChange w:id="3235" w:author="Vihari Réka" w:date="2018-11-30T20:53:00Z">
                <w:rPr>
                  <w:rFonts w:ascii="Menlo" w:eastAsiaTheme="minorHAnsi" w:hAnsi="Menlo" w:cs="Menlo"/>
                  <w:color w:val="000000"/>
                </w:rPr>
              </w:rPrChange>
            </w:rPr>
            <w:delText xml:space="preserve">        </w:delText>
          </w:r>
        </w:del>
        <w:r w:rsidRPr="00CC342C">
          <w:rPr>
            <w:rPrChange w:id="3236"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37" w:author="Vihari Réka" w:date="2018-11-23T20:37:00Z"/>
          <w:rPrChange w:id="3238" w:author="Vihari Réka" w:date="2018-11-30T20:53:00Z">
            <w:rPr>
              <w:ins w:id="3239" w:author="Vihari Réka" w:date="2018-11-23T20:37:00Z"/>
              <w:rFonts w:ascii="Helvetica" w:eastAsiaTheme="minorHAnsi" w:hAnsi="Helvetica" w:cs="Helvetica"/>
            </w:rPr>
          </w:rPrChange>
        </w:rPr>
        <w:pPrChange w:id="3240" w:author="Vihari Réka" w:date="2018-11-30T20:59:00Z">
          <w:pPr>
            <w:tabs>
              <w:tab w:val="left" w:pos="593"/>
            </w:tabs>
            <w:autoSpaceDE w:val="0"/>
            <w:autoSpaceDN w:val="0"/>
            <w:adjustRightInd w:val="0"/>
          </w:pPr>
        </w:pPrChange>
      </w:pPr>
      <w:ins w:id="3241" w:author="Vihari Réka" w:date="2018-11-23T20:37:00Z">
        <w:del w:id="3242" w:author="Illanicz Barnabás" w:date="2018-11-26T13:39:00Z">
          <w:r w:rsidRPr="00CC342C" w:rsidDel="00226F27">
            <w:rPr>
              <w:rPrChange w:id="3243" w:author="Vihari Réka" w:date="2018-11-30T20:53:00Z">
                <w:rPr>
                  <w:rFonts w:ascii="Menlo" w:eastAsiaTheme="minorHAnsi" w:hAnsi="Menlo" w:cs="Menlo"/>
                  <w:color w:val="000000"/>
                </w:rPr>
              </w:rPrChange>
            </w:rPr>
            <w:delText xml:space="preserve">        </w:delText>
          </w:r>
        </w:del>
        <w:r w:rsidRPr="00CC342C">
          <w:rPr>
            <w:rPrChange w:id="3244" w:author="Vihari Réka" w:date="2018-11-30T20:53:00Z">
              <w:rPr>
                <w:rFonts w:ascii="Menlo" w:eastAsiaTheme="minorHAnsi" w:hAnsi="Menlo" w:cs="Menlo"/>
                <w:b/>
                <w:bCs/>
                <w:color w:val="9B2393"/>
              </w:rPr>
            </w:rPrChange>
          </w:rPr>
          <w:t>let</w:t>
        </w:r>
        <w:r w:rsidRPr="00CC342C">
          <w:rPr>
            <w:rPrChange w:id="3245" w:author="Vihari Réka" w:date="2018-11-30T20:53:00Z">
              <w:rPr>
                <w:rFonts w:ascii="Menlo" w:eastAsiaTheme="minorHAnsi" w:hAnsi="Menlo" w:cs="Menlo"/>
                <w:color w:val="000000"/>
              </w:rPr>
            </w:rPrChange>
          </w:rPr>
          <w:t xml:space="preserve"> latiSource = sourceCord.</w:t>
        </w:r>
        <w:r w:rsidRPr="00CC342C">
          <w:rPr>
            <w:rPrChange w:id="3246" w:author="Vihari Réka" w:date="2018-11-30T20:53:00Z">
              <w:rPr>
                <w:rFonts w:ascii="Menlo" w:eastAsiaTheme="minorHAnsi" w:hAnsi="Menlo" w:cs="Menlo"/>
                <w:color w:val="5C2699"/>
              </w:rPr>
            </w:rPrChange>
          </w:rPr>
          <w:t>latitude</w:t>
        </w:r>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47" w:author="Vihari Réka" w:date="2018-11-23T20:37:00Z"/>
          <w:rPrChange w:id="3248" w:author="Vihari Réka" w:date="2018-11-30T20:53:00Z">
            <w:rPr>
              <w:ins w:id="3249" w:author="Vihari Réka" w:date="2018-11-23T20:37:00Z"/>
              <w:rFonts w:ascii="Helvetica" w:eastAsiaTheme="minorHAnsi" w:hAnsi="Helvetica" w:cs="Helvetica"/>
            </w:rPr>
          </w:rPrChange>
        </w:rPr>
        <w:pPrChange w:id="3250" w:author="Vihari Réka" w:date="2018-11-30T20:59:00Z">
          <w:pPr>
            <w:tabs>
              <w:tab w:val="left" w:pos="593"/>
            </w:tabs>
            <w:autoSpaceDE w:val="0"/>
            <w:autoSpaceDN w:val="0"/>
            <w:adjustRightInd w:val="0"/>
          </w:pPr>
        </w:pPrChange>
      </w:pPr>
      <w:ins w:id="3251" w:author="Vihari Réka" w:date="2018-11-23T20:37:00Z">
        <w:del w:id="3252" w:author="Illanicz Barnabás" w:date="2018-11-26T13:39:00Z">
          <w:r w:rsidRPr="00CC342C" w:rsidDel="00226F27">
            <w:rPr>
              <w:rPrChange w:id="3253" w:author="Vihari Réka" w:date="2018-11-30T20:53:00Z">
                <w:rPr>
                  <w:rFonts w:ascii="Menlo" w:eastAsiaTheme="minorHAnsi" w:hAnsi="Menlo" w:cs="Menlo"/>
                  <w:color w:val="000000"/>
                </w:rPr>
              </w:rPrChange>
            </w:rPr>
            <w:delText xml:space="preserve">        </w:delText>
          </w:r>
        </w:del>
        <w:r w:rsidRPr="00CC342C">
          <w:rPr>
            <w:rPrChange w:id="3254" w:author="Vihari Réka" w:date="2018-11-30T20:53:00Z">
              <w:rPr>
                <w:rFonts w:ascii="Menlo" w:eastAsiaTheme="minorHAnsi" w:hAnsi="Menlo" w:cs="Menlo"/>
                <w:b/>
                <w:bCs/>
                <w:color w:val="9B2393"/>
              </w:rPr>
            </w:rPrChange>
          </w:rPr>
          <w:t>let</w:t>
        </w:r>
        <w:r w:rsidRPr="00CC342C">
          <w:rPr>
            <w:rPrChange w:id="3255" w:author="Vihari Réka" w:date="2018-11-30T20:53:00Z">
              <w:rPr>
                <w:rFonts w:ascii="Menlo" w:eastAsiaTheme="minorHAnsi" w:hAnsi="Menlo" w:cs="Menlo"/>
                <w:color w:val="000000"/>
              </w:rPr>
            </w:rPrChange>
          </w:rPr>
          <w:t xml:space="preserve"> longiSource = sourceCord.</w:t>
        </w:r>
        <w:r w:rsidRPr="00CC342C">
          <w:rPr>
            <w:rPrChange w:id="3256" w:author="Vihari Réka" w:date="2018-11-30T20:53:00Z">
              <w:rPr>
                <w:rFonts w:ascii="Menlo" w:eastAsiaTheme="minorHAnsi" w:hAnsi="Menlo" w:cs="Menlo"/>
                <w:color w:val="5C2699"/>
              </w:rPr>
            </w:rPrChange>
          </w:rPr>
          <w:t>longitude</w:t>
        </w:r>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57" w:author="Vihari Réka" w:date="2018-11-23T20:37:00Z"/>
          <w:rPrChange w:id="3258" w:author="Vihari Réka" w:date="2018-11-30T20:53:00Z">
            <w:rPr>
              <w:ins w:id="3259" w:author="Vihari Réka" w:date="2018-11-23T20:37:00Z"/>
              <w:rFonts w:ascii="Helvetica" w:eastAsiaTheme="minorHAnsi" w:hAnsi="Helvetica" w:cs="Helvetica"/>
            </w:rPr>
          </w:rPrChange>
        </w:rPr>
        <w:pPrChange w:id="3260" w:author="Vihari Réka" w:date="2018-11-30T20:59:00Z">
          <w:pPr>
            <w:tabs>
              <w:tab w:val="left" w:pos="593"/>
            </w:tabs>
            <w:autoSpaceDE w:val="0"/>
            <w:autoSpaceDN w:val="0"/>
            <w:adjustRightInd w:val="0"/>
          </w:pPr>
        </w:pPrChange>
      </w:pPr>
      <w:ins w:id="3261" w:author="Vihari Réka" w:date="2018-11-23T20:37:00Z">
        <w:del w:id="3262" w:author="Illanicz Barnabás" w:date="2018-11-26T13:39:00Z">
          <w:r w:rsidRPr="00CC342C" w:rsidDel="00226F27">
            <w:rPr>
              <w:rPrChange w:id="3263" w:author="Vihari Réka" w:date="2018-11-30T20:53:00Z">
                <w:rPr>
                  <w:rFonts w:ascii="Menlo" w:eastAsiaTheme="minorHAnsi" w:hAnsi="Menlo" w:cs="Menlo"/>
                  <w:color w:val="000000"/>
                </w:rPr>
              </w:rPrChange>
            </w:rPr>
            <w:delText xml:space="preserve">        </w:delText>
          </w:r>
        </w:del>
        <w:proofErr w:type="gramStart"/>
        <w:r w:rsidRPr="00CC342C">
          <w:rPr>
            <w:rPrChange w:id="3264" w:author="Vihari Réka" w:date="2018-11-30T20:53:00Z">
              <w:rPr>
                <w:rFonts w:ascii="Menlo" w:eastAsiaTheme="minorHAnsi" w:hAnsi="Menlo" w:cs="Menlo"/>
                <w:color w:val="5C2699"/>
              </w:rPr>
            </w:rPrChange>
          </w:rPr>
          <w:t>UserDefaults</w:t>
        </w:r>
        <w:r w:rsidRPr="00CC342C">
          <w:rPr>
            <w:rPrChange w:id="3265" w:author="Vihari Réka" w:date="2018-11-30T20:53:00Z">
              <w:rPr>
                <w:rFonts w:ascii="Menlo" w:eastAsiaTheme="minorHAnsi" w:hAnsi="Menlo" w:cs="Menlo"/>
                <w:color w:val="000000"/>
              </w:rPr>
            </w:rPrChange>
          </w:rPr>
          <w:t>.</w:t>
        </w:r>
        <w:r w:rsidRPr="00CC342C">
          <w:rPr>
            <w:rPrChange w:id="3266" w:author="Vihari Réka" w:date="2018-11-30T20:53:00Z">
              <w:rPr>
                <w:rFonts w:ascii="Menlo" w:eastAsiaTheme="minorHAnsi" w:hAnsi="Menlo" w:cs="Menlo"/>
                <w:color w:val="5C2699"/>
              </w:rPr>
            </w:rPrChange>
          </w:rPr>
          <w:t>standard</w:t>
        </w:r>
        <w:r w:rsidRPr="00CC342C">
          <w:rPr>
            <w:rPrChange w:id="3267" w:author="Vihari Réka" w:date="2018-11-30T20:53:00Z">
              <w:rPr>
                <w:rFonts w:ascii="Menlo" w:eastAsiaTheme="minorHAnsi" w:hAnsi="Menlo" w:cs="Menlo"/>
                <w:color w:val="000000"/>
              </w:rPr>
            </w:rPrChange>
          </w:rPr>
          <w:t>.</w:t>
        </w:r>
        <w:r w:rsidRPr="00CC342C">
          <w:rPr>
            <w:rPrChange w:id="3268" w:author="Vihari Réka" w:date="2018-11-30T20:53:00Z">
              <w:rPr>
                <w:rFonts w:ascii="Menlo" w:eastAsiaTheme="minorHAnsi" w:hAnsi="Menlo" w:cs="Menlo"/>
                <w:color w:val="245256"/>
              </w:rPr>
            </w:rPrChange>
          </w:rPr>
          <w:t>setLatitude</w:t>
        </w:r>
        <w:proofErr w:type="gramEnd"/>
        <w:r w:rsidRPr="00CC342C">
          <w:rPr>
            <w:rPrChange w:id="3269" w:author="Vihari Réka" w:date="2018-11-30T20:53:00Z">
              <w:rPr>
                <w:rFonts w:ascii="Menlo" w:eastAsiaTheme="minorHAnsi" w:hAnsi="Menlo" w:cs="Menlo"/>
                <w:color w:val="000000"/>
              </w:rPr>
            </w:rPrChange>
          </w:rPr>
          <w:t>(value: latiSource)</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70" w:author="Vihari Réka" w:date="2018-11-23T20:37:00Z"/>
          <w:rPrChange w:id="3271" w:author="Vihari Réka" w:date="2018-11-30T20:53:00Z">
            <w:rPr>
              <w:ins w:id="3272" w:author="Vihari Réka" w:date="2018-11-23T20:37:00Z"/>
              <w:rFonts w:ascii="Helvetica" w:eastAsiaTheme="minorHAnsi" w:hAnsi="Helvetica" w:cs="Helvetica"/>
            </w:rPr>
          </w:rPrChange>
        </w:rPr>
        <w:pPrChange w:id="3273" w:author="Vihari Réka" w:date="2018-11-30T20:59:00Z">
          <w:pPr>
            <w:tabs>
              <w:tab w:val="left" w:pos="593"/>
            </w:tabs>
            <w:autoSpaceDE w:val="0"/>
            <w:autoSpaceDN w:val="0"/>
            <w:adjustRightInd w:val="0"/>
          </w:pPr>
        </w:pPrChange>
      </w:pPr>
      <w:ins w:id="3274" w:author="Vihari Réka" w:date="2018-11-23T20:37:00Z">
        <w:del w:id="3275" w:author="Illanicz Barnabás" w:date="2018-11-26T13:39:00Z">
          <w:r w:rsidRPr="00CC342C" w:rsidDel="00226F27">
            <w:rPr>
              <w:rPrChange w:id="3276" w:author="Vihari Réka" w:date="2018-11-30T20:53:00Z">
                <w:rPr>
                  <w:rFonts w:ascii="Menlo" w:eastAsiaTheme="minorHAnsi" w:hAnsi="Menlo" w:cs="Menlo"/>
                  <w:color w:val="000000"/>
                </w:rPr>
              </w:rPrChange>
            </w:rPr>
            <w:delText xml:space="preserve">        </w:delText>
          </w:r>
        </w:del>
        <w:proofErr w:type="gramStart"/>
        <w:r w:rsidRPr="00CC342C">
          <w:rPr>
            <w:rPrChange w:id="3277" w:author="Vihari Réka" w:date="2018-11-30T20:53:00Z">
              <w:rPr>
                <w:rFonts w:ascii="Menlo" w:eastAsiaTheme="minorHAnsi" w:hAnsi="Menlo" w:cs="Menlo"/>
                <w:color w:val="5C2699"/>
              </w:rPr>
            </w:rPrChange>
          </w:rPr>
          <w:t>UserDefaults</w:t>
        </w:r>
        <w:r w:rsidRPr="00CC342C">
          <w:rPr>
            <w:rPrChange w:id="3278" w:author="Vihari Réka" w:date="2018-11-30T20:53:00Z">
              <w:rPr>
                <w:rFonts w:ascii="Menlo" w:eastAsiaTheme="minorHAnsi" w:hAnsi="Menlo" w:cs="Menlo"/>
                <w:color w:val="000000"/>
              </w:rPr>
            </w:rPrChange>
          </w:rPr>
          <w:t>.</w:t>
        </w:r>
        <w:r w:rsidRPr="00CC342C">
          <w:rPr>
            <w:rPrChange w:id="3279" w:author="Vihari Réka" w:date="2018-11-30T20:53:00Z">
              <w:rPr>
                <w:rFonts w:ascii="Menlo" w:eastAsiaTheme="minorHAnsi" w:hAnsi="Menlo" w:cs="Menlo"/>
                <w:color w:val="5C2699"/>
              </w:rPr>
            </w:rPrChange>
          </w:rPr>
          <w:t>standard</w:t>
        </w:r>
        <w:r w:rsidRPr="00CC342C">
          <w:rPr>
            <w:rPrChange w:id="3280" w:author="Vihari Réka" w:date="2018-11-30T20:53:00Z">
              <w:rPr>
                <w:rFonts w:ascii="Menlo" w:eastAsiaTheme="minorHAnsi" w:hAnsi="Menlo" w:cs="Menlo"/>
                <w:color w:val="000000"/>
              </w:rPr>
            </w:rPrChange>
          </w:rPr>
          <w:t>.</w:t>
        </w:r>
        <w:r w:rsidRPr="00CC342C">
          <w:rPr>
            <w:rPrChange w:id="3281" w:author="Vihari Réka" w:date="2018-11-30T20:53:00Z">
              <w:rPr>
                <w:rFonts w:ascii="Menlo" w:eastAsiaTheme="minorHAnsi" w:hAnsi="Menlo" w:cs="Menlo"/>
                <w:color w:val="245256"/>
              </w:rPr>
            </w:rPrChange>
          </w:rPr>
          <w:t>setLongitude</w:t>
        </w:r>
        <w:proofErr w:type="gramEnd"/>
        <w:r w:rsidRPr="00CC342C">
          <w:rPr>
            <w:rPrChange w:id="3282" w:author="Vihari Réka" w:date="2018-11-30T20:53:00Z">
              <w:rPr>
                <w:rFonts w:ascii="Menlo" w:eastAsiaTheme="minorHAnsi" w:hAnsi="Menlo" w:cs="Menlo"/>
                <w:color w:val="000000"/>
              </w:rPr>
            </w:rPrChange>
          </w:rPr>
          <w:t>(value: longiSource)</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83" w:author="Vihari Réka" w:date="2018-11-23T20:37:00Z"/>
          <w:rPrChange w:id="3284" w:author="Vihari Réka" w:date="2018-11-30T20:53:00Z">
            <w:rPr>
              <w:ins w:id="3285" w:author="Vihari Réka" w:date="2018-11-23T20:37:00Z"/>
              <w:rFonts w:ascii="Helvetica" w:eastAsiaTheme="minorHAnsi" w:hAnsi="Helvetica" w:cs="Helvetica"/>
            </w:rPr>
          </w:rPrChange>
        </w:rPr>
        <w:pPrChange w:id="3286"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87" w:author="Vihari Réka" w:date="2018-11-23T20:37:00Z"/>
          <w:rPrChange w:id="3288" w:author="Vihari Réka" w:date="2018-11-30T20:53:00Z">
            <w:rPr>
              <w:ins w:id="3289" w:author="Vihari Réka" w:date="2018-11-23T20:37:00Z"/>
              <w:rFonts w:ascii="Helvetica" w:eastAsiaTheme="minorHAnsi" w:hAnsi="Helvetica" w:cs="Helvetica"/>
            </w:rPr>
          </w:rPrChange>
        </w:rPr>
        <w:pPrChange w:id="3290" w:author="Vihari Réka" w:date="2018-11-30T20:59:00Z">
          <w:pPr>
            <w:tabs>
              <w:tab w:val="left" w:pos="593"/>
            </w:tabs>
            <w:autoSpaceDE w:val="0"/>
            <w:autoSpaceDN w:val="0"/>
            <w:adjustRightInd w:val="0"/>
          </w:pPr>
        </w:pPrChange>
      </w:pPr>
      <w:ins w:id="3291" w:author="Vihari Réka" w:date="2018-11-23T20:37:00Z">
        <w:del w:id="3292" w:author="Illanicz Barnabás" w:date="2018-11-26T13:39:00Z">
          <w:r w:rsidRPr="00CC342C" w:rsidDel="00226F27">
            <w:rPr>
              <w:rPrChange w:id="3293" w:author="Vihari Réka" w:date="2018-11-30T20:53:00Z">
                <w:rPr>
                  <w:rFonts w:ascii="Menlo" w:eastAsiaTheme="minorHAnsi" w:hAnsi="Menlo" w:cs="Menlo"/>
                  <w:color w:val="000000"/>
                </w:rPr>
              </w:rPrChange>
            </w:rPr>
            <w:delText xml:space="preserve">        </w:delText>
          </w:r>
        </w:del>
        <w:r w:rsidRPr="00CC342C">
          <w:rPr>
            <w:rPrChange w:id="3294" w:author="Vihari Réka" w:date="2018-11-30T20:53:00Z">
              <w:rPr>
                <w:rFonts w:ascii="Menlo" w:eastAsiaTheme="minorHAnsi" w:hAnsi="Menlo" w:cs="Menlo"/>
                <w:b/>
                <w:bCs/>
                <w:color w:val="9B2393"/>
              </w:rPr>
            </w:rPrChange>
          </w:rPr>
          <w:t>let</w:t>
        </w:r>
        <w:r w:rsidRPr="00CC342C">
          <w:rPr>
            <w:rPrChange w:id="3295" w:author="Vihari Réka" w:date="2018-11-30T20:53:00Z">
              <w:rPr>
                <w:rFonts w:ascii="Menlo" w:eastAsiaTheme="minorHAnsi" w:hAnsi="Menlo" w:cs="Menlo"/>
                <w:color w:val="000000"/>
              </w:rPr>
            </w:rPrChange>
          </w:rPr>
          <w:t xml:space="preserve"> locdownloaderService = </w:t>
        </w:r>
        <w:r w:rsidRPr="00CC342C">
          <w:rPr>
            <w:rPrChange w:id="3296" w:author="Vihari Réka" w:date="2018-11-30T20:53:00Z">
              <w:rPr>
                <w:rFonts w:ascii="Menlo" w:eastAsiaTheme="minorHAnsi" w:hAnsi="Menlo" w:cs="Menlo"/>
                <w:color w:val="326D74"/>
              </w:rPr>
            </w:rPrChange>
          </w:rPr>
          <w:t>DownloaderService</w:t>
        </w:r>
        <w:r w:rsidRPr="00CC342C">
          <w:rPr>
            <w:rPrChange w:id="3297" w:author="Vihari Réka" w:date="2018-11-30T20:53:00Z">
              <w:rPr>
                <w:rFonts w:ascii="Menlo" w:eastAsiaTheme="minorHAnsi" w:hAnsi="Menlo" w:cs="Menlo"/>
                <w:color w:val="000000"/>
              </w:rPr>
            </w:rPrChange>
          </w:rPr>
          <w:t>.</w:t>
        </w:r>
        <w:r w:rsidRPr="00CC342C">
          <w:rPr>
            <w:rPrChange w:id="3298" w:author="Vihari Réka" w:date="2018-11-30T20:53:00Z">
              <w:rPr>
                <w:rFonts w:ascii="Menlo" w:eastAsiaTheme="minorHAnsi" w:hAnsi="Menlo" w:cs="Menlo"/>
                <w:color w:val="326D74"/>
              </w:rPr>
            </w:rPrChange>
          </w:rPr>
          <w:t>shared</w:t>
        </w:r>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99" w:author="Vihari Réka" w:date="2018-11-23T20:37:00Z"/>
          <w:rPrChange w:id="3300" w:author="Vihari Réka" w:date="2018-11-30T20:53:00Z">
            <w:rPr>
              <w:ins w:id="3301" w:author="Vihari Réka" w:date="2018-11-23T20:37:00Z"/>
              <w:rFonts w:ascii="Helvetica" w:eastAsiaTheme="minorHAnsi" w:hAnsi="Helvetica" w:cs="Helvetica"/>
            </w:rPr>
          </w:rPrChange>
        </w:rPr>
        <w:pPrChange w:id="3302"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303" w:author="Vihari Réka" w:date="2018-11-23T20:37:00Z"/>
          <w:rPrChange w:id="3304" w:author="Vihari Réka" w:date="2018-11-30T20:53:00Z">
            <w:rPr>
              <w:ins w:id="3305" w:author="Vihari Réka" w:date="2018-11-23T20:37:00Z"/>
              <w:rFonts w:ascii="Helvetica" w:eastAsiaTheme="minorHAnsi" w:hAnsi="Helvetica" w:cs="Helvetica"/>
            </w:rPr>
          </w:rPrChange>
        </w:rPr>
        <w:pPrChange w:id="3306" w:author="Vihari Réka" w:date="2018-11-30T20:59:00Z">
          <w:pPr>
            <w:tabs>
              <w:tab w:val="left" w:pos="593"/>
            </w:tabs>
            <w:autoSpaceDE w:val="0"/>
            <w:autoSpaceDN w:val="0"/>
            <w:adjustRightInd w:val="0"/>
          </w:pPr>
        </w:pPrChange>
      </w:pPr>
      <w:ins w:id="3307" w:author="Vihari Réka" w:date="2018-11-23T20:37:00Z">
        <w:del w:id="3308" w:author="Illanicz Barnabás" w:date="2018-11-26T13:39:00Z">
          <w:r w:rsidRPr="00CC342C" w:rsidDel="00226F27">
            <w:rPr>
              <w:rPrChange w:id="3309" w:author="Vihari Réka" w:date="2018-11-30T20:53:00Z">
                <w:rPr>
                  <w:rFonts w:ascii="Menlo" w:eastAsiaTheme="minorHAnsi" w:hAnsi="Menlo" w:cs="Menlo"/>
                  <w:color w:val="000000"/>
                </w:rPr>
              </w:rPrChange>
            </w:rPr>
            <w:delText xml:space="preserve">        </w:delText>
          </w:r>
        </w:del>
        <w:r w:rsidRPr="00CC342C">
          <w:rPr>
            <w:rPrChange w:id="3310" w:author="Vihari Réka" w:date="2018-11-30T20:53:00Z">
              <w:rPr>
                <w:rFonts w:ascii="Menlo" w:eastAsiaTheme="minorHAnsi" w:hAnsi="Menlo" w:cs="Menlo"/>
                <w:color w:val="000000"/>
              </w:rPr>
            </w:rPrChange>
          </w:rPr>
          <w:t>locdownloaderService.</w:t>
        </w:r>
        <w:r w:rsidRPr="00CC342C">
          <w:rPr>
            <w:rPrChange w:id="3311" w:author="Vihari Réka" w:date="2018-11-30T20:53:00Z">
              <w:rPr>
                <w:rFonts w:ascii="Menlo" w:eastAsiaTheme="minorHAnsi" w:hAnsi="Menlo" w:cs="Menlo"/>
                <w:color w:val="245256"/>
              </w:rPr>
            </w:rPrChange>
          </w:rPr>
          <w:t>addLocation</w:t>
        </w:r>
        <w:r w:rsidRPr="00CC342C">
          <w:rPr>
            <w:rPrChange w:id="3312" w:author="Vihari Réka" w:date="2018-11-30T20:53:00Z">
              <w:rPr>
                <w:rFonts w:ascii="Menlo" w:eastAsiaTheme="minorHAnsi" w:hAnsi="Menlo" w:cs="Menlo"/>
                <w:color w:val="000000"/>
              </w:rPr>
            </w:rPrChange>
          </w:rPr>
          <w:t xml:space="preserve">(completion: </w:t>
        </w:r>
        <w:proofErr w:type="gramStart"/>
        <w:r w:rsidRPr="00CC342C">
          <w:rPr>
            <w:rPrChange w:id="3313" w:author="Vihari Réka" w:date="2018-11-30T20:53:00Z">
              <w:rPr>
                <w:rFonts w:ascii="Menlo" w:eastAsiaTheme="minorHAnsi" w:hAnsi="Menlo" w:cs="Menlo"/>
                <w:color w:val="000000"/>
              </w:rPr>
            </w:rPrChange>
          </w:rPr>
          <w:t>{ geos</w:t>
        </w:r>
        <w:proofErr w:type="gramEnd"/>
        <w:r w:rsidRPr="00CC342C">
          <w:rPr>
            <w:rPrChange w:id="3314" w:author="Vihari Réka" w:date="2018-11-30T20:53:00Z">
              <w:rPr>
                <w:rFonts w:ascii="Menlo" w:eastAsiaTheme="minorHAnsi" w:hAnsi="Menlo" w:cs="Menlo"/>
                <w:color w:val="000000"/>
              </w:rPr>
            </w:rPrChange>
          </w:rPr>
          <w:t xml:space="preserve"> </w:t>
        </w:r>
        <w:r w:rsidRPr="00CC342C">
          <w:rPr>
            <w:rPrChange w:id="3315"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316" w:author="Vihari Réka" w:date="2018-11-23T20:37:00Z"/>
          <w:rPrChange w:id="3317" w:author="Vihari Réka" w:date="2018-11-30T20:53:00Z">
            <w:rPr>
              <w:ins w:id="3318" w:author="Vihari Réka" w:date="2018-11-23T20:37:00Z"/>
              <w:rFonts w:ascii="Helvetica" w:eastAsiaTheme="minorHAnsi" w:hAnsi="Helvetica" w:cs="Helvetica"/>
            </w:rPr>
          </w:rPrChange>
        </w:rPr>
        <w:pPrChange w:id="3319" w:author="Vihari Réka" w:date="2018-11-30T20:59:00Z">
          <w:pPr>
            <w:tabs>
              <w:tab w:val="left" w:pos="593"/>
            </w:tabs>
            <w:autoSpaceDE w:val="0"/>
            <w:autoSpaceDN w:val="0"/>
            <w:adjustRightInd w:val="0"/>
          </w:pPr>
        </w:pPrChange>
      </w:pPr>
      <w:ins w:id="3320" w:author="Vihari Réka" w:date="2018-11-23T20:37:00Z">
        <w:r w:rsidRPr="00CC342C">
          <w:rPr>
            <w:rPrChange w:id="3321" w:author="Vihari Réka" w:date="2018-11-30T20:53:00Z">
              <w:rPr>
                <w:rFonts w:ascii="Menlo" w:eastAsiaTheme="minorHAnsi" w:hAnsi="Menlo" w:cs="Menlo"/>
                <w:color w:val="000000"/>
              </w:rPr>
            </w:rPrChange>
          </w:rPr>
          <w:t xml:space="preserve">     </w:t>
        </w:r>
        <w:del w:id="3322" w:author="Illanicz Barnabás" w:date="2018-11-26T13:39:00Z">
          <w:r w:rsidRPr="00CC342C" w:rsidDel="00226F27">
            <w:rPr>
              <w:rPrChange w:id="3323" w:author="Vihari Réka" w:date="2018-11-30T20:53:00Z">
                <w:rPr>
                  <w:rFonts w:ascii="Menlo" w:eastAsiaTheme="minorHAnsi" w:hAnsi="Menlo" w:cs="Menlo"/>
                  <w:color w:val="000000"/>
                </w:rPr>
              </w:rPrChange>
            </w:rPr>
            <w:delText xml:space="preserve">       </w:delText>
          </w:r>
        </w:del>
        <w:r w:rsidRPr="00CC342C">
          <w:rPr>
            <w:rPrChange w:id="3324" w:author="Vihari Réka" w:date="2018-11-30T20:53:00Z">
              <w:rPr>
                <w:rFonts w:ascii="Menlo" w:eastAsiaTheme="minorHAnsi" w:hAnsi="Menlo" w:cs="Menlo"/>
                <w:color w:val="3900A0"/>
              </w:rPr>
            </w:rPrChange>
          </w:rPr>
          <w:t>print</w:t>
        </w:r>
        <w:r w:rsidRPr="00CC342C">
          <w:rPr>
            <w:rPrChange w:id="3325" w:author="Vihari Réka" w:date="2018-11-30T20:53:00Z">
              <w:rPr>
                <w:rFonts w:ascii="Menlo" w:eastAsiaTheme="minorHAnsi" w:hAnsi="Menlo" w:cs="Menlo"/>
                <w:color w:val="000000"/>
              </w:rPr>
            </w:rPrChange>
          </w:rPr>
          <w:t>(geos)</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3326" w:author="Vihari Réka" w:date="2018-11-30T20:59:00Z">
          <w:pPr>
            <w:jc w:val="center"/>
          </w:pPr>
        </w:pPrChange>
      </w:pPr>
      <w:ins w:id="3327" w:author="Vihari Réka" w:date="2018-11-23T20:37:00Z">
        <w:del w:id="3328" w:author="Illanicz Barnabás" w:date="2018-11-26T13:39:00Z">
          <w:r w:rsidRPr="00CC342C" w:rsidDel="00226F27">
            <w:rPr>
              <w:rPrChange w:id="3329" w:author="Vihari Réka" w:date="2018-11-30T20:53:00Z">
                <w:rPr>
                  <w:rFonts w:ascii="Menlo" w:eastAsiaTheme="minorHAnsi" w:hAnsi="Menlo" w:cs="Menlo"/>
                  <w:color w:val="000000"/>
                </w:rPr>
              </w:rPrChange>
            </w:rPr>
            <w:delText xml:space="preserve">        </w:delText>
          </w:r>
        </w:del>
        <w:r w:rsidRPr="00CC342C">
          <w:rPr>
            <w:rPrChange w:id="3330" w:author="Vihari Réka" w:date="2018-11-30T20:53:00Z">
              <w:rPr>
                <w:rFonts w:ascii="Menlo" w:eastAsiaTheme="minorHAnsi" w:hAnsi="Menlo" w:cs="Menlo"/>
                <w:color w:val="000000"/>
              </w:rPr>
            </w:rPrChange>
          </w:rPr>
          <w:t>})</w:t>
        </w:r>
      </w:ins>
    </w:p>
    <w:p w14:paraId="27D44203" w14:textId="15732593" w:rsidR="0039020A" w:rsidDel="00D1686B" w:rsidRDefault="00B51D2C" w:rsidP="00B51D2C">
      <w:pPr>
        <w:pStyle w:val="Cmsor2"/>
        <w:rPr>
          <w:del w:id="3331" w:author="Vihari Réka" w:date="2018-11-22T23:56:00Z"/>
        </w:rPr>
        <w:pPrChange w:id="3332" w:author="Vihari Réka" w:date="2018-11-30T21:33:00Z">
          <w:pPr/>
        </w:pPrChange>
      </w:pPr>
      <w:bookmarkStart w:id="3333" w:name="_Toc531377904"/>
      <w:ins w:id="3334" w:author="Vihari Réka" w:date="2018-11-30T21:47:00Z">
        <w:r>
          <w:lastRenderedPageBreak/>
          <w:t>5.3</w:t>
        </w:r>
        <w:bookmarkEnd w:id="3333"/>
        <w:r>
          <w:t xml:space="preserve"> </w:t>
        </w:r>
      </w:ins>
      <w:del w:id="3335" w:author="Vihari Réka" w:date="2018-11-22T23:56:00Z">
        <w:r w:rsidR="00411B12" w:rsidDel="00D1686B">
          <w:delText>TODO: összes kommunikáció leírása</w:delText>
        </w:r>
        <w:bookmarkStart w:id="3336" w:name="_Toc530832979"/>
        <w:bookmarkStart w:id="3337" w:name="_Toc530833080"/>
        <w:bookmarkStart w:id="3338" w:name="_Toc530833409"/>
        <w:bookmarkStart w:id="3339" w:name="_Toc531375423"/>
        <w:bookmarkStart w:id="3340" w:name="_Toc531375576"/>
        <w:bookmarkStart w:id="3341" w:name="_Toc531375715"/>
        <w:bookmarkStart w:id="3342" w:name="_Toc531376387"/>
        <w:bookmarkEnd w:id="3336"/>
        <w:bookmarkEnd w:id="3337"/>
        <w:bookmarkEnd w:id="3338"/>
        <w:bookmarkEnd w:id="3339"/>
        <w:bookmarkEnd w:id="3340"/>
        <w:bookmarkEnd w:id="3341"/>
        <w:bookmarkEnd w:id="3342"/>
      </w:del>
    </w:p>
    <w:p w14:paraId="14F52F54" w14:textId="64BC4A50" w:rsidR="00A471C6" w:rsidRDefault="00A471C6" w:rsidP="00B51D2C">
      <w:pPr>
        <w:pStyle w:val="Cmsor2"/>
        <w:pPrChange w:id="3343" w:author="Vihari Réka" w:date="2018-11-30T21:33:00Z">
          <w:pPr>
            <w:pStyle w:val="Cmsor2"/>
            <w:numPr>
              <w:ilvl w:val="1"/>
              <w:numId w:val="15"/>
            </w:numPr>
            <w:ind w:left="1080" w:hanging="360"/>
          </w:pPr>
        </w:pPrChange>
      </w:pPr>
      <w:bookmarkStart w:id="3344" w:name="_Toc531377905"/>
      <w:r>
        <w:t>Authentikáció</w:t>
      </w:r>
      <w:bookmarkEnd w:id="3344"/>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3345"/>
      <w:r w:rsidR="006E10C0" w:rsidRPr="003A6C89">
        <w:rPr>
          <w:rFonts w:cs="Times New Roman"/>
        </w:rPr>
        <w:t xml:space="preserve">A JWT egy nyitott szabvány, ami </w:t>
      </w:r>
      <w:del w:id="3346" w:author="Illanicz Barnabás" w:date="2018-11-26T13:40:00Z">
        <w:r w:rsidR="006E10C0" w:rsidRPr="003A6C89" w:rsidDel="00AF2556">
          <w:rPr>
            <w:rFonts w:cs="Times New Roman"/>
          </w:rPr>
          <w:delText xml:space="preserve">definiál </w:delText>
        </w:r>
      </w:del>
      <w:ins w:id="3347" w:author="Vihari Réka" w:date="2018-11-22T10:29:00Z">
        <w:del w:id="3348" w:author="Illanicz Barnabás" w:date="2018-11-26T13:40:00Z">
          <w:r w:rsidR="002052A4" w:rsidDel="00AF2556">
            <w:rPr>
              <w:rFonts w:cs="Times New Roman"/>
            </w:rPr>
            <w:delText xml:space="preserve">egy </w:delText>
          </w:r>
        </w:del>
      </w:ins>
      <w:del w:id="3349" w:author="Illanicz Barnabás" w:date="2018-11-26T13:40:00Z">
        <w:r w:rsidR="006E10C0" w:rsidRPr="003A6C89" w:rsidDel="00AF2556">
          <w:rPr>
            <w:rFonts w:cs="Times New Roman"/>
          </w:rPr>
          <w:delText>egy kompakt és önálló utat, melyen</w:delText>
        </w:r>
      </w:del>
      <w:ins w:id="3350"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3351" w:author="Vihari Réka" w:date="2018-11-22T10:29:00Z">
        <w:r w:rsidR="006E10C0" w:rsidRPr="003A6C89" w:rsidDel="002052A4">
          <w:rPr>
            <w:rFonts w:cs="Times New Roman"/>
          </w:rPr>
          <w:delText xml:space="preserve"> </w:delText>
        </w:r>
      </w:del>
      <w:ins w:id="3352" w:author="Vihari Réka" w:date="2018-11-22T10:29:00Z">
        <w:r w:rsidR="002052A4">
          <w:rPr>
            <w:rFonts w:cs="Times New Roman"/>
          </w:rPr>
          <w:t xml:space="preserve"> formában az egyes felek között</w:t>
        </w:r>
      </w:ins>
      <w:del w:id="3353"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3345"/>
      <w:r w:rsidR="00940694">
        <w:rPr>
          <w:rStyle w:val="Jegyzethivatkozs"/>
        </w:rPr>
        <w:commentReference w:id="3345"/>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3354" w:author="Illanicz Barnabás" w:date="2018-11-19T15:57:00Z">
        <w:r w:rsidR="00411B12" w:rsidDel="00527E71">
          <w:rPr>
            <w:rFonts w:cs="Times New Roman"/>
          </w:rPr>
          <w:delText xml:space="preserve">ami </w:delText>
        </w:r>
      </w:del>
      <w:r w:rsidR="00411B12">
        <w:rPr>
          <w:rFonts w:cs="Times New Roman"/>
        </w:rPr>
        <w:t xml:space="preserve">a </w:t>
      </w:r>
      <w:commentRangeStart w:id="3355"/>
      <w:r w:rsidR="00411B12">
        <w:rPr>
          <w:rFonts w:cs="Times New Roman"/>
        </w:rPr>
        <w:t>token</w:t>
      </w:r>
      <w:ins w:id="3356" w:author="Vihari Réka" w:date="2018-11-22T10:30:00Z">
        <w:r w:rsidR="002052A4">
          <w:rPr>
            <w:rFonts w:cs="Times New Roman"/>
          </w:rPr>
          <w:t xml:space="preserve"> típusát</w:t>
        </w:r>
      </w:ins>
      <w:del w:id="3357" w:author="Vihari Réka" w:date="2018-11-22T10:30:00Z">
        <w:r w:rsidRPr="003A6C89" w:rsidDel="002052A4">
          <w:rPr>
            <w:rFonts w:cs="Times New Roman"/>
          </w:rPr>
          <w:delText>ből</w:delText>
        </w:r>
      </w:del>
      <w:r w:rsidRPr="003A6C89">
        <w:rPr>
          <w:rFonts w:cs="Times New Roman"/>
        </w:rPr>
        <w:t xml:space="preserve"> </w:t>
      </w:r>
      <w:commentRangeEnd w:id="3355"/>
      <w:r w:rsidR="00D84E6E">
        <w:rPr>
          <w:rStyle w:val="Jegyzethivatkozs"/>
        </w:rPr>
        <w:commentReference w:id="3355"/>
      </w:r>
      <w:r w:rsidRPr="003A6C89">
        <w:rPr>
          <w:rFonts w:cs="Times New Roman"/>
        </w:rPr>
        <w:t>és a használt hash algoritmus</w:t>
      </w:r>
      <w:ins w:id="3358" w:author="Illanicz Barnabás" w:date="2018-11-26T13:41:00Z">
        <w:r w:rsidR="006F3BD6">
          <w:rPr>
            <w:rFonts w:cs="Times New Roman"/>
          </w:rPr>
          <w:t>t</w:t>
        </w:r>
      </w:ins>
      <w:del w:id="3359"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Payload tartalmazza a claims-eket, ilyenek az </w:t>
      </w:r>
      <w:commentRangeStart w:id="3360"/>
      <w:r w:rsidR="003A6C89" w:rsidRPr="003A6C89">
        <w:rPr>
          <w:rFonts w:cs="Times New Roman"/>
        </w:rPr>
        <w:t xml:space="preserve">egyes entitásokhoz tartozó </w:t>
      </w:r>
      <w:del w:id="3361" w:author="Vihari Réka" w:date="2018-11-22T10:30:00Z">
        <w:r w:rsidR="003A6C89" w:rsidRPr="003A6C89" w:rsidDel="002052A4">
          <w:rPr>
            <w:rFonts w:cs="Times New Roman"/>
          </w:rPr>
          <w:delText xml:space="preserve">állapotok </w:delText>
        </w:r>
      </w:del>
      <w:commentRangeEnd w:id="3360"/>
      <w:ins w:id="3362" w:author="Vihari Réka" w:date="2018-11-22T10:30:00Z">
        <w:r w:rsidR="002052A4">
          <w:rPr>
            <w:rFonts w:cs="Times New Roman"/>
          </w:rPr>
          <w:t xml:space="preserve">információk (például: felhasználóknál név, </w:t>
        </w:r>
        <w:proofErr w:type="gramStart"/>
        <w:r w:rsidR="002052A4">
          <w:rPr>
            <w:rFonts w:cs="Times New Roman"/>
          </w:rPr>
          <w:t>emai</w:t>
        </w:r>
      </w:ins>
      <w:ins w:id="3363" w:author="Vihari Réka" w:date="2018-11-22T10:31:00Z">
        <w:r w:rsidR="002052A4">
          <w:rPr>
            <w:rFonts w:cs="Times New Roman"/>
          </w:rPr>
          <w:t>l,</w:t>
        </w:r>
        <w:proofErr w:type="gramEnd"/>
        <w:r w:rsidR="002052A4">
          <w:rPr>
            <w:rFonts w:cs="Times New Roman"/>
          </w:rPr>
          <w:t xml:space="preserve"> stb.</w:t>
        </w:r>
      </w:ins>
      <w:ins w:id="3364"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3360"/>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3365"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w:t>
      </w:r>
      <w:r w:rsidR="000D1DDB">
        <w:rPr>
          <w:rFonts w:cs="Times New Roman"/>
        </w:rPr>
        <w:lastRenderedPageBreak/>
        <w:t xml:space="preserve">felhasználói jogokkal egyaránt rendelkezik. A Signature-ből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3366" w:author="Vihari Réka" w:date="2018-11-22T23:46:00Z"/>
          <w:del w:id="3367" w:author="Illanicz Barnabás" w:date="2018-11-26T13:42:00Z"/>
          <w:rFonts w:cs="Times New Roman"/>
        </w:rPr>
      </w:pPr>
      <w:ins w:id="3368" w:author="Vihari Réka" w:date="2018-11-22T23:47:00Z">
        <w:r>
          <w:rPr>
            <w:rFonts w:cs="Times New Roman"/>
          </w:rPr>
          <w:t>Az authentikációhoz a már említett Al</w:t>
        </w:r>
      </w:ins>
      <w:ins w:id="3369" w:author="Illanicz Barnabás" w:date="2018-11-26T13:44:00Z">
        <w:r w:rsidR="0018734B">
          <w:rPr>
            <w:rFonts w:cs="Times New Roman"/>
          </w:rPr>
          <w:t>a</w:t>
        </w:r>
      </w:ins>
      <w:ins w:id="3370" w:author="Vihari Réka" w:date="2018-11-22T23:47:00Z">
        <w:del w:id="3371" w:author="Illanicz Barnabás" w:date="2018-11-26T13:44:00Z">
          <w:r w:rsidDel="0018734B">
            <w:rPr>
              <w:rFonts w:cs="Times New Roman"/>
            </w:rPr>
            <w:delText>o</w:delText>
          </w:r>
        </w:del>
        <w:r>
          <w:rPr>
            <w:rFonts w:cs="Times New Roman"/>
          </w:rPr>
          <w:t xml:space="preserve">mofire-t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3372" w:author="Illanicz Barnabás" w:date="2018-11-26T13:42:00Z">
          <w:pPr>
            <w:spacing w:after="120" w:line="360" w:lineRule="auto"/>
            <w:ind w:firstLine="720"/>
            <w:jc w:val="both"/>
          </w:pPr>
        </w:pPrChange>
      </w:pPr>
      <w:del w:id="3373"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3374"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3375" w:author="Vihari Réka" w:date="2018-11-30T20:52:00Z">
            <w:rPr>
              <w:rFonts w:ascii="Menlo" w:eastAsiaTheme="minorHAnsi" w:hAnsi="Menlo" w:cs="Menlo"/>
              <w:color w:val="000000"/>
            </w:rPr>
          </w:rPrChange>
        </w:rPr>
        <w:pPrChange w:id="3376" w:author="Vihari Réka" w:date="2018-11-30T20:58:00Z">
          <w:pPr/>
        </w:pPrChange>
      </w:pPr>
      <w:commentRangeStart w:id="3377"/>
      <w:r w:rsidRPr="00CC342C">
        <w:rPr>
          <w:rPrChange w:id="3378" w:author="Vihari Réka" w:date="2018-11-30T20:52:00Z">
            <w:rPr>
              <w:rFonts w:ascii="Menlo" w:eastAsiaTheme="minorHAnsi" w:hAnsi="Menlo" w:cs="Menlo"/>
              <w:b/>
              <w:bCs/>
              <w:color w:val="9B2393"/>
            </w:rPr>
          </w:rPrChange>
        </w:rPr>
        <w:t>var</w:t>
      </w:r>
      <w:r w:rsidRPr="00CC342C">
        <w:rPr>
          <w:rPrChange w:id="3379" w:author="Vihari Réka" w:date="2018-11-30T20:52:00Z">
            <w:rPr>
              <w:rFonts w:ascii="Menlo" w:eastAsiaTheme="minorHAnsi" w:hAnsi="Menlo" w:cs="Menlo"/>
              <w:color w:val="000000"/>
            </w:rPr>
          </w:rPrChange>
        </w:rPr>
        <w:t xml:space="preserve"> headers: </w:t>
      </w:r>
      <w:r w:rsidRPr="00CC342C">
        <w:rPr>
          <w:rPrChange w:id="3380" w:author="Vihari Réka" w:date="2018-11-30T20:52:00Z">
            <w:rPr>
              <w:rFonts w:ascii="Menlo" w:eastAsiaTheme="minorHAnsi" w:hAnsi="Menlo" w:cs="Menlo"/>
              <w:color w:val="326D74"/>
            </w:rPr>
          </w:rPrChange>
        </w:rPr>
        <w:t>HTTPHeaders</w:t>
      </w:r>
      <w:r w:rsidRPr="00CC342C">
        <w:rPr>
          <w:rPrChange w:id="3381" w:author="Vihari Réka" w:date="2018-11-30T20:52:00Z">
            <w:rPr>
              <w:rFonts w:ascii="Menlo" w:eastAsiaTheme="minorHAnsi" w:hAnsi="Menlo" w:cs="Menlo"/>
              <w:color w:val="000000"/>
            </w:rPr>
          </w:rPrChange>
        </w:rPr>
        <w:t xml:space="preserve"> = [</w:t>
      </w:r>
      <w:r w:rsidRPr="00CC342C">
        <w:rPr>
          <w:rPrChange w:id="3382" w:author="Vihari Réka" w:date="2018-11-30T20:52:00Z">
            <w:rPr>
              <w:rFonts w:ascii="Menlo" w:eastAsiaTheme="minorHAnsi" w:hAnsi="Menlo" w:cs="Menlo"/>
              <w:color w:val="C41A16"/>
            </w:rPr>
          </w:rPrChange>
        </w:rPr>
        <w:t>"Authorization"</w:t>
      </w:r>
      <w:r w:rsidRPr="00CC342C">
        <w:rPr>
          <w:rPrChange w:id="3383" w:author="Vihari Réka" w:date="2018-11-30T20:52:00Z">
            <w:rPr>
              <w:rFonts w:ascii="Menlo" w:eastAsiaTheme="minorHAnsi" w:hAnsi="Menlo" w:cs="Menlo"/>
              <w:color w:val="000000"/>
            </w:rPr>
          </w:rPrChange>
        </w:rPr>
        <w:t>:</w:t>
      </w:r>
      <w:r w:rsidRPr="00CC342C">
        <w:rPr>
          <w:rPrChange w:id="3384" w:author="Vihari Réka" w:date="2018-11-30T20:52:00Z">
            <w:rPr>
              <w:rFonts w:ascii="Menlo" w:eastAsiaTheme="minorHAnsi" w:hAnsi="Menlo" w:cs="Menlo"/>
              <w:color w:val="C41A16"/>
            </w:rPr>
          </w:rPrChange>
        </w:rPr>
        <w:t>"Bearer token"</w:t>
      </w:r>
      <w:r w:rsidRPr="00CC342C">
        <w:rPr>
          <w:rPrChange w:id="3385" w:author="Vihari Réka" w:date="2018-11-30T20:52:00Z">
            <w:rPr>
              <w:rFonts w:ascii="Menlo" w:eastAsiaTheme="minorHAnsi" w:hAnsi="Menlo" w:cs="Menlo"/>
              <w:color w:val="000000"/>
            </w:rPr>
          </w:rPrChange>
        </w:rPr>
        <w:t>]</w:t>
      </w:r>
      <w:commentRangeEnd w:id="3377"/>
      <w:r w:rsidR="00DF75E1" w:rsidRPr="00CC342C">
        <w:rPr>
          <w:rPrChange w:id="3386" w:author="Vihari Réka" w:date="2018-11-30T20:52:00Z">
            <w:rPr>
              <w:rStyle w:val="Jegyzethivatkozs"/>
            </w:rPr>
          </w:rPrChange>
        </w:rPr>
        <w:commentReference w:id="3377"/>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 xml:space="preserve">nel az alábbi </w:t>
      </w:r>
      <w:proofErr w:type="gramStart"/>
      <w:r w:rsidR="009D1588">
        <w:rPr>
          <w:rFonts w:cs="Times New Roman"/>
        </w:rPr>
        <w:t>updateValue(</w:t>
      </w:r>
      <w:proofErr w:type="gramEnd"/>
      <w:r w:rsidR="009D1588">
        <w:rPr>
          <w:rFonts w:cs="Times New Roman"/>
        </w:rPr>
        <w:t>)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3387" w:author="Vihari Réka" w:date="2018-11-30T20:58:00Z">
          <w:pPr>
            <w:spacing w:after="120" w:line="360" w:lineRule="auto"/>
            <w:ind w:firstLine="720"/>
            <w:jc w:val="both"/>
          </w:pPr>
        </w:pPrChange>
      </w:pPr>
      <w:commentRangeStart w:id="3388"/>
      <w:proofErr w:type="gramStart"/>
      <w:r w:rsidRPr="00CC342C">
        <w:rPr>
          <w:rPrChange w:id="3389" w:author="Vihari Réka" w:date="2018-11-30T20:52:00Z">
            <w:rPr>
              <w:rFonts w:ascii="Menlo" w:eastAsiaTheme="minorHAnsi" w:hAnsi="Menlo" w:cs="Menlo"/>
              <w:color w:val="000000"/>
            </w:rPr>
          </w:rPrChange>
        </w:rPr>
        <w:t>headers.</w:t>
      </w:r>
      <w:r w:rsidRPr="00CC342C">
        <w:rPr>
          <w:rPrChange w:id="3390" w:author="Vihari Réka" w:date="2018-11-30T20:52:00Z">
            <w:rPr>
              <w:rFonts w:ascii="Menlo" w:eastAsiaTheme="minorHAnsi" w:hAnsi="Menlo" w:cs="Menlo"/>
              <w:color w:val="3900A0"/>
            </w:rPr>
          </w:rPrChange>
        </w:rPr>
        <w:t>updateValue</w:t>
      </w:r>
      <w:proofErr w:type="gramEnd"/>
      <w:r w:rsidRPr="00CC342C">
        <w:rPr>
          <w:rPrChange w:id="3391" w:author="Vihari Réka" w:date="2018-11-30T20:52:00Z">
            <w:rPr>
              <w:rFonts w:ascii="Menlo" w:eastAsiaTheme="minorHAnsi" w:hAnsi="Menlo" w:cs="Menlo"/>
              <w:color w:val="000000"/>
            </w:rPr>
          </w:rPrChange>
        </w:rPr>
        <w:t>(</w:t>
      </w:r>
      <w:r w:rsidRPr="00CC342C">
        <w:rPr>
          <w:rPrChange w:id="3392" w:author="Vihari Réka" w:date="2018-11-30T20:52:00Z">
            <w:rPr>
              <w:rFonts w:ascii="Menlo" w:eastAsiaTheme="minorHAnsi" w:hAnsi="Menlo" w:cs="Menlo"/>
              <w:color w:val="C41A16"/>
            </w:rPr>
          </w:rPrChange>
        </w:rPr>
        <w:t xml:space="preserve">"Bearer </w:t>
      </w:r>
      <w:r w:rsidRPr="00CC342C">
        <w:rPr>
          <w:rPrChange w:id="3393" w:author="Vihari Réka" w:date="2018-11-30T20:52:00Z">
            <w:rPr>
              <w:rFonts w:ascii="Menlo" w:eastAsiaTheme="minorHAnsi" w:hAnsi="Menlo" w:cs="Menlo"/>
              <w:color w:val="000000"/>
            </w:rPr>
          </w:rPrChange>
        </w:rPr>
        <w:t>\</w:t>
      </w:r>
      <w:r w:rsidRPr="00CC342C">
        <w:rPr>
          <w:rPrChange w:id="3394" w:author="Vihari Réka" w:date="2018-11-30T20:52:00Z">
            <w:rPr>
              <w:rFonts w:ascii="Menlo" w:eastAsiaTheme="minorHAnsi" w:hAnsi="Menlo" w:cs="Menlo"/>
              <w:color w:val="C41A16"/>
            </w:rPr>
          </w:rPrChange>
        </w:rPr>
        <w:t>(</w:t>
      </w:r>
      <w:r w:rsidRPr="00CC342C">
        <w:rPr>
          <w:rPrChange w:id="3395" w:author="Vihari Réka" w:date="2018-11-30T20:52:00Z">
            <w:rPr>
              <w:rFonts w:ascii="Menlo" w:eastAsiaTheme="minorHAnsi" w:hAnsi="Menlo" w:cs="Menlo"/>
              <w:color w:val="000000"/>
            </w:rPr>
          </w:rPrChange>
        </w:rPr>
        <w:t>auth.</w:t>
      </w:r>
      <w:r w:rsidRPr="00CC342C">
        <w:rPr>
          <w:rPrChange w:id="3396" w:author="Vihari Réka" w:date="2018-11-30T20:52:00Z">
            <w:rPr>
              <w:rFonts w:ascii="Menlo" w:eastAsiaTheme="minorHAnsi" w:hAnsi="Menlo" w:cs="Menlo"/>
              <w:color w:val="326D74"/>
            </w:rPr>
          </w:rPrChange>
        </w:rPr>
        <w:t>id_token</w:t>
      </w:r>
      <w:r w:rsidRPr="00CC342C">
        <w:rPr>
          <w:rPrChange w:id="3397" w:author="Vihari Réka" w:date="2018-11-30T20:52:00Z">
            <w:rPr>
              <w:rFonts w:ascii="Menlo" w:eastAsiaTheme="minorHAnsi" w:hAnsi="Menlo" w:cs="Menlo"/>
              <w:color w:val="C41A16"/>
            </w:rPr>
          </w:rPrChange>
        </w:rPr>
        <w:t>)"</w:t>
      </w:r>
      <w:r w:rsidRPr="00CC342C">
        <w:rPr>
          <w:rPrChange w:id="3398" w:author="Vihari Réka" w:date="2018-11-30T20:52:00Z">
            <w:rPr>
              <w:rFonts w:ascii="Menlo" w:eastAsiaTheme="minorHAnsi" w:hAnsi="Menlo" w:cs="Menlo"/>
              <w:color w:val="000000"/>
            </w:rPr>
          </w:rPrChange>
        </w:rPr>
        <w:t xml:space="preserve">, forKey: </w:t>
      </w:r>
      <w:r w:rsidRPr="00CC342C">
        <w:rPr>
          <w:rPrChange w:id="3399" w:author="Vihari Réka" w:date="2018-11-30T20:52:00Z">
            <w:rPr>
              <w:rFonts w:ascii="Menlo" w:eastAsiaTheme="minorHAnsi" w:hAnsi="Menlo" w:cs="Menlo"/>
              <w:color w:val="C41A16"/>
            </w:rPr>
          </w:rPrChange>
        </w:rPr>
        <w:t>"Authorization"</w:t>
      </w:r>
      <w:r w:rsidRPr="00CC342C">
        <w:rPr>
          <w:rPrChange w:id="3400" w:author="Vihari Réka" w:date="2018-11-30T20:52:00Z">
            <w:rPr>
              <w:rFonts w:ascii="Menlo" w:eastAsiaTheme="minorHAnsi" w:hAnsi="Menlo" w:cs="Menlo"/>
              <w:color w:val="000000"/>
            </w:rPr>
          </w:rPrChange>
        </w:rPr>
        <w:t>)</w:t>
      </w:r>
      <w:r>
        <w:t xml:space="preserve"> </w:t>
      </w:r>
      <w:commentRangeEnd w:id="3388"/>
      <w:r w:rsidR="00A8627A" w:rsidRPr="00CC342C">
        <w:rPr>
          <w:rPrChange w:id="3401" w:author="Vihari Réka" w:date="2018-11-30T20:52:00Z">
            <w:rPr>
              <w:rStyle w:val="Jegyzethivatkozs"/>
            </w:rPr>
          </w:rPrChange>
        </w:rPr>
        <w:commentReference w:id="3388"/>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r w:rsidRPr="00CC342C">
        <w:rPr>
          <w:rFonts w:cs="Times New Roman"/>
          <w:rPrChange w:id="3402" w:author="Vihari Réka" w:date="2018-11-30T20:58:00Z">
            <w:rPr>
              <w:rFonts w:ascii="Menlo" w:eastAsiaTheme="minorHAnsi" w:hAnsi="Menlo" w:cs="Menlo"/>
              <w:color w:val="000000"/>
              <w:sz w:val="22"/>
              <w:szCs w:val="22"/>
            </w:rPr>
          </w:rPrChange>
        </w:rPr>
        <w:t>auth.</w:t>
      </w:r>
      <w:r w:rsidRPr="00CC342C">
        <w:rPr>
          <w:rFonts w:cs="Times New Roman"/>
          <w:rPrChange w:id="3403" w:author="Vihari Réka" w:date="2018-11-30T20:58:00Z">
            <w:rPr>
              <w:rFonts w:ascii="Menlo" w:eastAsiaTheme="minorHAnsi" w:hAnsi="Menlo" w:cs="Menlo"/>
              <w:color w:val="326D74"/>
              <w:sz w:val="22"/>
              <w:szCs w:val="22"/>
            </w:rPr>
          </w:rPrChange>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A UserDefaults egy interfész, amely a felhasználó default adatbázisa. Itt kulcs-érték párokat tudunk perzisztensen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3404"/>
      <w:del w:id="3405" w:author="Vihari Réka" w:date="2018-11-22T10:39:00Z">
        <w:r w:rsidDel="002E3512">
          <w:rPr>
            <w:rFonts w:cs="Times New Roman"/>
          </w:rPr>
          <w:delText xml:space="preserve">tárolja </w:delText>
        </w:r>
      </w:del>
      <w:commentRangeEnd w:id="3404"/>
      <w:ins w:id="3406" w:author="Vihari Réka" w:date="2018-11-22T10:39:00Z">
        <w:r w:rsidR="002E3512">
          <w:rPr>
            <w:rFonts w:cs="Times New Roman"/>
          </w:rPr>
          <w:t xml:space="preserve">gyorsítótárazza </w:t>
        </w:r>
      </w:ins>
      <w:r w:rsidR="00353F51">
        <w:rPr>
          <w:rStyle w:val="Jegyzethivatkozs"/>
        </w:rPr>
        <w:commentReference w:id="3404"/>
      </w:r>
      <w:r>
        <w:rPr>
          <w:rFonts w:cs="Times New Roman"/>
        </w:rPr>
        <w:t xml:space="preserve">a kapott információkat, ezáltal nem kell mindig megnyitnunk az alapértelmezett adatbázist, hogy ezeket az értékeket megkapjuk. </w:t>
      </w:r>
      <w:commentRangeStart w:id="3407"/>
      <w:del w:id="3408"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3407"/>
        <w:r w:rsidR="00FB780C" w:rsidDel="002052A4">
          <w:rPr>
            <w:rStyle w:val="Jegyzethivatkozs"/>
          </w:rPr>
          <w:commentReference w:id="3407"/>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3409" w:author="Vihari Réka" w:date="2018-11-22T10:33:00Z">
        <w:r w:rsidR="002052A4">
          <w:rPr>
            <w:rFonts w:cs="Times New Roman"/>
          </w:rPr>
          <w:t xml:space="preserve"> é</w:t>
        </w:r>
      </w:ins>
      <w:del w:id="3410" w:author="Vihari Réka" w:date="2018-11-22T10:33:00Z">
        <w:r w:rsidR="00D06BDB" w:rsidDel="002052A4">
          <w:rPr>
            <w:rFonts w:cs="Times New Roman"/>
          </w:rPr>
          <w:delText xml:space="preserve">, a </w:delText>
        </w:r>
        <w:commentRangeStart w:id="3411"/>
        <w:r w:rsidR="00D06BDB" w:rsidDel="002052A4">
          <w:rPr>
            <w:rFonts w:cs="Times New Roman"/>
          </w:rPr>
          <w:delText>je</w:delText>
        </w:r>
      </w:del>
      <w:del w:id="3412" w:author="Vihari Réka" w:date="2018-11-22T10:32:00Z">
        <w:r w:rsidR="00D06BDB" w:rsidDel="002052A4">
          <w:rPr>
            <w:rFonts w:cs="Times New Roman"/>
          </w:rPr>
          <w:delText>l</w:delText>
        </w:r>
        <w:r w:rsidR="00411B12" w:rsidDel="002052A4">
          <w:rPr>
            <w:rFonts w:cs="Times New Roman"/>
          </w:rPr>
          <w:delText xml:space="preserve">szót </w:delText>
        </w:r>
        <w:commentRangeEnd w:id="3411"/>
        <w:r w:rsidR="006E365B" w:rsidDel="002052A4">
          <w:rPr>
            <w:rStyle w:val="Jegyzethivatkozs"/>
          </w:rPr>
          <w:commentReference w:id="3411"/>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13" w:author="Vihari Réka" w:date="2018-11-30T20:52:00Z">
            <w:rPr>
              <w:rFonts w:ascii="Helvetica" w:eastAsiaTheme="minorHAnsi" w:hAnsi="Helvetica" w:cs="Helvetica"/>
            </w:rPr>
          </w:rPrChange>
        </w:rPr>
        <w:pPrChange w:id="3414" w:author="Vihari Réka" w:date="2018-11-30T20:58:00Z">
          <w:pPr>
            <w:tabs>
              <w:tab w:val="left" w:pos="593"/>
            </w:tabs>
            <w:autoSpaceDE w:val="0"/>
            <w:autoSpaceDN w:val="0"/>
            <w:adjustRightInd w:val="0"/>
          </w:pPr>
        </w:pPrChange>
      </w:pPr>
      <w:commentRangeStart w:id="3415"/>
      <w:r w:rsidRPr="00CC342C">
        <w:rPr>
          <w:rPrChange w:id="3416" w:author="Vihari Réka" w:date="2018-11-30T20:52:00Z">
            <w:rPr>
              <w:rFonts w:ascii="Menlo" w:eastAsiaTheme="minorHAnsi" w:hAnsi="Menlo" w:cs="Menlo"/>
              <w:b/>
              <w:bCs/>
              <w:color w:val="9B2393"/>
            </w:rPr>
          </w:rPrChange>
        </w:rPr>
        <w:t>enum</w:t>
      </w:r>
      <w:r w:rsidRPr="00CC342C">
        <w:rPr>
          <w:rPrChange w:id="3417" w:author="Vihari Réka" w:date="2018-11-30T20:52:00Z">
            <w:rPr>
              <w:rFonts w:ascii="Menlo" w:eastAsiaTheme="minorHAnsi" w:hAnsi="Menlo" w:cs="Menlo"/>
              <w:color w:val="000000"/>
            </w:rPr>
          </w:rPrChange>
        </w:rPr>
        <w:t xml:space="preserve"> UserDefaultsKey: </w:t>
      </w:r>
      <w:r w:rsidRPr="00CC342C">
        <w:rPr>
          <w:rPrChange w:id="3418" w:author="Vihari Réka" w:date="2018-11-30T20:52:00Z">
            <w:rPr>
              <w:rFonts w:ascii="Menlo" w:eastAsiaTheme="minorHAnsi" w:hAnsi="Menlo" w:cs="Menlo"/>
              <w:color w:val="5C2699"/>
            </w:rPr>
          </w:rPrChange>
        </w:rPr>
        <w:t>String</w:t>
      </w:r>
      <w:r w:rsidRPr="00CC342C">
        <w:rPr>
          <w:rPrChange w:id="3419"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3420" w:author="Vihari Réka" w:date="2018-11-22T10:33:00Z"/>
          <w:rPrChange w:id="3421" w:author="Vihari Réka" w:date="2018-11-30T20:52:00Z">
            <w:rPr>
              <w:del w:id="3422" w:author="Vihari Réka" w:date="2018-11-22T10:33:00Z"/>
              <w:rFonts w:ascii="Helvetica" w:eastAsiaTheme="minorHAnsi" w:hAnsi="Helvetica" w:cs="Helvetica"/>
            </w:rPr>
          </w:rPrChange>
        </w:rPr>
        <w:pPrChange w:id="3423" w:author="Vihari Réka" w:date="2018-11-30T20:58:00Z">
          <w:pPr>
            <w:tabs>
              <w:tab w:val="left" w:pos="593"/>
            </w:tabs>
            <w:autoSpaceDE w:val="0"/>
            <w:autoSpaceDN w:val="0"/>
            <w:adjustRightInd w:val="0"/>
          </w:pPr>
        </w:pPrChange>
      </w:pPr>
      <w:r w:rsidRPr="00CC342C">
        <w:rPr>
          <w:rPrChange w:id="3424" w:author="Vihari Réka" w:date="2018-11-30T20:52:00Z">
            <w:rPr>
              <w:rFonts w:ascii="Menlo" w:eastAsiaTheme="minorHAnsi" w:hAnsi="Menlo" w:cs="Menlo"/>
              <w:color w:val="000000"/>
            </w:rPr>
          </w:rPrChange>
        </w:rPr>
        <w:t xml:space="preserve">        </w:t>
      </w:r>
      <w:r w:rsidRPr="00CC342C">
        <w:rPr>
          <w:rPrChange w:id="3425" w:author="Vihari Réka" w:date="2018-11-30T20:52:00Z">
            <w:rPr>
              <w:rFonts w:ascii="Menlo" w:eastAsiaTheme="minorHAnsi" w:hAnsi="Menlo" w:cs="Menlo"/>
              <w:b/>
              <w:bCs/>
              <w:color w:val="9B2393"/>
            </w:rPr>
          </w:rPrChange>
        </w:rPr>
        <w:t>case</w:t>
      </w:r>
      <w:r w:rsidRPr="00CC342C">
        <w:rPr>
          <w:rPrChange w:id="3426" w:author="Vihari Réka" w:date="2018-11-30T20:52:00Z">
            <w:rPr>
              <w:rFonts w:ascii="Menlo" w:eastAsiaTheme="minorHAnsi" w:hAnsi="Menlo" w:cs="Menlo"/>
              <w:color w:val="000000"/>
            </w:rPr>
          </w:rPrChange>
        </w:rPr>
        <w:t xml:space="preserve"> username</w:t>
      </w:r>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27" w:author="Vihari Réka" w:date="2018-11-30T20:52:00Z">
            <w:rPr>
              <w:rFonts w:ascii="Helvetica" w:eastAsiaTheme="minorHAnsi" w:hAnsi="Helvetica" w:cs="Helvetica"/>
            </w:rPr>
          </w:rPrChange>
        </w:rPr>
        <w:pPrChange w:id="3428" w:author="Vihari Réka" w:date="2018-11-30T20:58:00Z">
          <w:pPr>
            <w:tabs>
              <w:tab w:val="left" w:pos="593"/>
            </w:tabs>
            <w:autoSpaceDE w:val="0"/>
            <w:autoSpaceDN w:val="0"/>
            <w:adjustRightInd w:val="0"/>
          </w:pPr>
        </w:pPrChange>
      </w:pPr>
      <w:del w:id="3429" w:author="Vihari Réka" w:date="2018-11-22T10:33:00Z">
        <w:r w:rsidRPr="00CC342C" w:rsidDel="002052A4">
          <w:rPr>
            <w:rPrChange w:id="3430" w:author="Vihari Réka" w:date="2018-11-30T20:52:00Z">
              <w:rPr>
                <w:rFonts w:ascii="Menlo" w:eastAsiaTheme="minorHAnsi" w:hAnsi="Menlo" w:cs="Menlo"/>
                <w:color w:val="000000"/>
              </w:rPr>
            </w:rPrChange>
          </w:rPr>
          <w:delText xml:space="preserve">        </w:delText>
        </w:r>
        <w:r w:rsidRPr="00CC342C" w:rsidDel="002052A4">
          <w:rPr>
            <w:rPrChange w:id="3431" w:author="Vihari Réka" w:date="2018-11-30T20:52:00Z">
              <w:rPr>
                <w:rFonts w:ascii="Menlo" w:eastAsiaTheme="minorHAnsi" w:hAnsi="Menlo" w:cs="Menlo"/>
                <w:b/>
                <w:bCs/>
                <w:color w:val="9B2393"/>
              </w:rPr>
            </w:rPrChange>
          </w:rPr>
          <w:delText>case</w:delText>
        </w:r>
        <w:r w:rsidRPr="00CC342C" w:rsidDel="002052A4">
          <w:rPr>
            <w:rPrChange w:id="3432"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33" w:author="Vihari Réka" w:date="2018-11-30T20:52:00Z">
            <w:rPr>
              <w:rFonts w:ascii="Helvetica" w:eastAsiaTheme="minorHAnsi" w:hAnsi="Helvetica" w:cs="Helvetica"/>
            </w:rPr>
          </w:rPrChange>
        </w:rPr>
        <w:pPrChange w:id="3434" w:author="Vihari Réka" w:date="2018-11-30T20:58:00Z">
          <w:pPr>
            <w:tabs>
              <w:tab w:val="left" w:pos="593"/>
            </w:tabs>
            <w:autoSpaceDE w:val="0"/>
            <w:autoSpaceDN w:val="0"/>
            <w:adjustRightInd w:val="0"/>
          </w:pPr>
        </w:pPrChange>
      </w:pPr>
      <w:r w:rsidRPr="00CC342C">
        <w:rPr>
          <w:rPrChange w:id="3435" w:author="Vihari Réka" w:date="2018-11-30T20:52:00Z">
            <w:rPr>
              <w:rFonts w:ascii="Menlo" w:eastAsiaTheme="minorHAnsi" w:hAnsi="Menlo" w:cs="Menlo"/>
              <w:color w:val="000000"/>
            </w:rPr>
          </w:rPrChange>
        </w:rPr>
        <w:t xml:space="preserve">        </w:t>
      </w:r>
      <w:r w:rsidRPr="00CC342C">
        <w:rPr>
          <w:rPrChange w:id="3436" w:author="Vihari Réka" w:date="2018-11-30T20:52:00Z">
            <w:rPr>
              <w:rFonts w:ascii="Menlo" w:eastAsiaTheme="minorHAnsi" w:hAnsi="Menlo" w:cs="Menlo"/>
              <w:b/>
              <w:bCs/>
              <w:color w:val="9B2393"/>
            </w:rPr>
          </w:rPrChange>
        </w:rPr>
        <w:t>case</w:t>
      </w:r>
      <w:r w:rsidRPr="00CC342C">
        <w:rPr>
          <w:rPrChange w:id="3437" w:author="Vihari Réka" w:date="2018-11-30T20:52:00Z">
            <w:rPr>
              <w:rFonts w:ascii="Menlo" w:eastAsiaTheme="minorHAnsi" w:hAnsi="Menlo" w:cs="Menlo"/>
              <w:color w:val="000000"/>
            </w:rPr>
          </w:rPrChange>
        </w:rPr>
        <w:t xml:space="preserve"> accestoken</w:t>
      </w:r>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38" w:author="Vihari Réka" w:date="2018-11-30T20:52:00Z">
            <w:rPr>
              <w:rFonts w:ascii="Menlo" w:eastAsiaTheme="minorHAnsi" w:hAnsi="Menlo" w:cs="Menlo"/>
              <w:color w:val="000000"/>
            </w:rPr>
          </w:rPrChange>
        </w:rPr>
        <w:pPrChange w:id="3439" w:author="Vihari Réka" w:date="2018-11-30T20:58:00Z">
          <w:pPr>
            <w:spacing w:after="120" w:line="360" w:lineRule="auto"/>
            <w:ind w:firstLine="720"/>
            <w:jc w:val="both"/>
          </w:pPr>
        </w:pPrChange>
      </w:pPr>
      <w:r w:rsidRPr="00CC342C">
        <w:rPr>
          <w:rPrChange w:id="3440" w:author="Vihari Réka" w:date="2018-11-30T20:52:00Z">
            <w:rPr>
              <w:rFonts w:ascii="Menlo" w:eastAsiaTheme="minorHAnsi" w:hAnsi="Menlo" w:cs="Menlo"/>
              <w:color w:val="000000"/>
            </w:rPr>
          </w:rPrChange>
        </w:rPr>
        <w:t xml:space="preserve">    }</w:t>
      </w:r>
      <w:commentRangeEnd w:id="3415"/>
      <w:r w:rsidR="00207620" w:rsidRPr="00CC342C">
        <w:rPr>
          <w:rPrChange w:id="3441" w:author="Vihari Réka" w:date="2018-11-30T20:52:00Z">
            <w:rPr>
              <w:rStyle w:val="Jegyzethivatkozs"/>
            </w:rPr>
          </w:rPrChange>
        </w:rPr>
        <w:commentReference w:id="3415"/>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3442" w:author="Vihari Réka" w:date="2018-11-22T10:34:00Z">
        <w:r w:rsidR="002052A4">
          <w:rPr>
            <w:rFonts w:cs="Times New Roman"/>
          </w:rPr>
          <w:t>a getter metódus ,,nil” értékkel tér vissza.</w:t>
        </w:r>
      </w:ins>
      <w:commentRangeStart w:id="3443"/>
      <w:del w:id="3444" w:author="Vihari Réka" w:date="2018-11-22T10:34:00Z">
        <w:r w:rsidR="00F80ED2" w:rsidDel="002052A4">
          <w:rPr>
            <w:rFonts w:cs="Times New Roman"/>
          </w:rPr>
          <w:delText xml:space="preserve">,,Nincs token” </w:delText>
        </w:r>
        <w:commentRangeEnd w:id="3443"/>
        <w:r w:rsidR="00AA4217" w:rsidDel="002052A4">
          <w:rPr>
            <w:rStyle w:val="Jegyzethivatkozs"/>
          </w:rPr>
          <w:commentReference w:id="3443"/>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45" w:author="Vihari Réka" w:date="2018-11-30T20:52:00Z">
            <w:rPr>
              <w:rFonts w:ascii="Helvetica" w:eastAsiaTheme="minorHAnsi" w:hAnsi="Helvetica" w:cs="Helvetica"/>
              <w:sz w:val="22"/>
              <w:szCs w:val="22"/>
            </w:rPr>
          </w:rPrChange>
        </w:rPr>
        <w:pPrChange w:id="3446" w:author="Vihari Réka" w:date="2018-11-30T20:58:00Z">
          <w:pPr>
            <w:tabs>
              <w:tab w:val="left" w:pos="593"/>
            </w:tabs>
            <w:autoSpaceDE w:val="0"/>
            <w:autoSpaceDN w:val="0"/>
            <w:adjustRightInd w:val="0"/>
          </w:pPr>
        </w:pPrChange>
      </w:pPr>
      <w:commentRangeStart w:id="3447"/>
      <w:r w:rsidRPr="00CC342C">
        <w:rPr>
          <w:rPrChange w:id="3448" w:author="Vihari Réka" w:date="2018-11-30T20:52:00Z">
            <w:rPr>
              <w:rFonts w:ascii="Menlo" w:eastAsiaTheme="minorHAnsi" w:hAnsi="Menlo" w:cs="Menlo"/>
              <w:b/>
              <w:bCs/>
              <w:color w:val="9B2393"/>
              <w:sz w:val="22"/>
              <w:szCs w:val="22"/>
            </w:rPr>
          </w:rPrChange>
        </w:rPr>
        <w:t>func</w:t>
      </w:r>
      <w:r w:rsidRPr="00CC342C">
        <w:rPr>
          <w:rPrChange w:id="3449" w:author="Vihari Réka" w:date="2018-11-30T20:52:00Z">
            <w:rPr>
              <w:rFonts w:ascii="Menlo" w:eastAsiaTheme="minorHAnsi" w:hAnsi="Menlo" w:cs="Menlo"/>
              <w:color w:val="000000"/>
              <w:sz w:val="22"/>
              <w:szCs w:val="22"/>
            </w:rPr>
          </w:rPrChange>
        </w:rPr>
        <w:t xml:space="preserve"> </w:t>
      </w:r>
      <w:proofErr w:type="gramStart"/>
      <w:r w:rsidRPr="00CC342C">
        <w:rPr>
          <w:rPrChange w:id="3450" w:author="Vihari Réka" w:date="2018-11-30T20:52:00Z">
            <w:rPr>
              <w:rFonts w:ascii="Menlo" w:eastAsiaTheme="minorHAnsi" w:hAnsi="Menlo" w:cs="Menlo"/>
              <w:color w:val="000000"/>
              <w:sz w:val="22"/>
              <w:szCs w:val="22"/>
            </w:rPr>
          </w:rPrChange>
        </w:rPr>
        <w:t>setToken(</w:t>
      </w:r>
      <w:proofErr w:type="gramEnd"/>
      <w:r w:rsidRPr="00CC342C">
        <w:rPr>
          <w:rPrChange w:id="3451" w:author="Vihari Réka" w:date="2018-11-30T20:52:00Z">
            <w:rPr>
              <w:rFonts w:ascii="Menlo" w:eastAsiaTheme="minorHAnsi" w:hAnsi="Menlo" w:cs="Menlo"/>
              <w:color w:val="000000"/>
              <w:sz w:val="22"/>
              <w:szCs w:val="22"/>
            </w:rPr>
          </w:rPrChange>
        </w:rPr>
        <w:t xml:space="preserve">value: </w:t>
      </w:r>
      <w:r w:rsidRPr="00CC342C">
        <w:rPr>
          <w:rPrChange w:id="3452" w:author="Vihari Réka" w:date="2018-11-30T20:52:00Z">
            <w:rPr>
              <w:rFonts w:ascii="Menlo" w:eastAsiaTheme="minorHAnsi" w:hAnsi="Menlo" w:cs="Menlo"/>
              <w:color w:val="5C2699"/>
              <w:sz w:val="22"/>
              <w:szCs w:val="22"/>
            </w:rPr>
          </w:rPrChange>
        </w:rPr>
        <w:t>String</w:t>
      </w:r>
      <w:r w:rsidRPr="00CC342C">
        <w:rPr>
          <w:rPrChange w:id="3453"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54" w:author="Vihari Réka" w:date="2018-11-30T20:52:00Z">
            <w:rPr>
              <w:rFonts w:ascii="Helvetica" w:eastAsiaTheme="minorHAnsi" w:hAnsi="Helvetica" w:cs="Helvetica"/>
              <w:sz w:val="22"/>
              <w:szCs w:val="22"/>
            </w:rPr>
          </w:rPrChange>
        </w:rPr>
        <w:pPrChange w:id="3455" w:author="Vihari Réka" w:date="2018-11-30T20:58:00Z">
          <w:pPr>
            <w:tabs>
              <w:tab w:val="left" w:pos="593"/>
            </w:tabs>
            <w:autoSpaceDE w:val="0"/>
            <w:autoSpaceDN w:val="0"/>
            <w:adjustRightInd w:val="0"/>
          </w:pPr>
        </w:pPrChange>
      </w:pPr>
      <w:r w:rsidRPr="00CC342C">
        <w:rPr>
          <w:rPrChange w:id="3456" w:author="Vihari Réka" w:date="2018-11-30T20:52:00Z">
            <w:rPr>
              <w:rFonts w:ascii="Menlo" w:eastAsiaTheme="minorHAnsi" w:hAnsi="Menlo" w:cs="Menlo"/>
              <w:color w:val="000000"/>
              <w:sz w:val="22"/>
              <w:szCs w:val="22"/>
            </w:rPr>
          </w:rPrChange>
        </w:rPr>
        <w:t xml:space="preserve">        </w:t>
      </w:r>
      <w:proofErr w:type="gramStart"/>
      <w:r w:rsidRPr="00CC342C">
        <w:rPr>
          <w:rPrChange w:id="3457" w:author="Vihari Réka" w:date="2018-11-30T20:52:00Z">
            <w:rPr>
              <w:rFonts w:ascii="Menlo" w:eastAsiaTheme="minorHAnsi" w:hAnsi="Menlo" w:cs="Menlo"/>
              <w:color w:val="3900A0"/>
              <w:sz w:val="22"/>
              <w:szCs w:val="22"/>
            </w:rPr>
          </w:rPrChange>
        </w:rPr>
        <w:t>set</w:t>
      </w:r>
      <w:r w:rsidRPr="00CC342C">
        <w:rPr>
          <w:rPrChange w:id="3458" w:author="Vihari Réka" w:date="2018-11-30T20:52:00Z">
            <w:rPr>
              <w:rFonts w:ascii="Menlo" w:eastAsiaTheme="minorHAnsi" w:hAnsi="Menlo" w:cs="Menlo"/>
              <w:color w:val="000000"/>
              <w:sz w:val="22"/>
              <w:szCs w:val="22"/>
            </w:rPr>
          </w:rPrChange>
        </w:rPr>
        <w:t>(</w:t>
      </w:r>
      <w:proofErr w:type="gramEnd"/>
      <w:r w:rsidRPr="00CC342C">
        <w:rPr>
          <w:rPrChange w:id="3459" w:author="Vihari Réka" w:date="2018-11-30T20:52:00Z">
            <w:rPr>
              <w:rFonts w:ascii="Menlo" w:eastAsiaTheme="minorHAnsi" w:hAnsi="Menlo" w:cs="Menlo"/>
              <w:color w:val="000000"/>
              <w:sz w:val="22"/>
              <w:szCs w:val="22"/>
            </w:rPr>
          </w:rPrChange>
        </w:rPr>
        <w:t xml:space="preserve">value, forKey: </w:t>
      </w:r>
      <w:r w:rsidRPr="00CC342C">
        <w:rPr>
          <w:rPrChange w:id="3460" w:author="Vihari Réka" w:date="2018-11-30T20:52:00Z">
            <w:rPr>
              <w:rFonts w:ascii="Menlo" w:eastAsiaTheme="minorHAnsi" w:hAnsi="Menlo" w:cs="Menlo"/>
              <w:color w:val="326D74"/>
              <w:sz w:val="22"/>
              <w:szCs w:val="22"/>
            </w:rPr>
          </w:rPrChange>
        </w:rPr>
        <w:t>UserDefaultsKey</w:t>
      </w:r>
      <w:r w:rsidRPr="00CC342C">
        <w:rPr>
          <w:rPrChange w:id="3461" w:author="Vihari Réka" w:date="2018-11-30T20:52:00Z">
            <w:rPr>
              <w:rFonts w:ascii="Menlo" w:eastAsiaTheme="minorHAnsi" w:hAnsi="Menlo" w:cs="Menlo"/>
              <w:color w:val="000000"/>
              <w:sz w:val="22"/>
              <w:szCs w:val="22"/>
            </w:rPr>
          </w:rPrChange>
        </w:rPr>
        <w:t>.</w:t>
      </w:r>
      <w:r w:rsidRPr="00CC342C">
        <w:rPr>
          <w:rPrChange w:id="3462" w:author="Vihari Réka" w:date="2018-11-30T20:52:00Z">
            <w:rPr>
              <w:rFonts w:ascii="Menlo" w:eastAsiaTheme="minorHAnsi" w:hAnsi="Menlo" w:cs="Menlo"/>
              <w:color w:val="245256"/>
              <w:sz w:val="22"/>
              <w:szCs w:val="22"/>
            </w:rPr>
          </w:rPrChange>
        </w:rPr>
        <w:t>accestoken</w:t>
      </w:r>
      <w:r w:rsidRPr="00CC342C">
        <w:rPr>
          <w:rPrChange w:id="3463" w:author="Vihari Réka" w:date="2018-11-30T20:52:00Z">
            <w:rPr>
              <w:rFonts w:ascii="Menlo" w:eastAsiaTheme="minorHAnsi" w:hAnsi="Menlo" w:cs="Menlo"/>
              <w:color w:val="000000"/>
              <w:sz w:val="22"/>
              <w:szCs w:val="22"/>
            </w:rPr>
          </w:rPrChange>
        </w:rPr>
        <w:t>.</w:t>
      </w:r>
      <w:r w:rsidRPr="00CC342C">
        <w:rPr>
          <w:rPrChange w:id="3464" w:author="Vihari Réka" w:date="2018-11-30T20:52:00Z">
            <w:rPr>
              <w:rFonts w:ascii="Menlo" w:eastAsiaTheme="minorHAnsi" w:hAnsi="Menlo" w:cs="Menlo"/>
              <w:color w:val="326D74"/>
              <w:sz w:val="22"/>
              <w:szCs w:val="22"/>
            </w:rPr>
          </w:rPrChange>
        </w:rPr>
        <w:t>rawValue</w:t>
      </w:r>
      <w:r w:rsidRPr="00CC342C">
        <w:rPr>
          <w:rPrChange w:id="3465"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66" w:author="Vihari Réka" w:date="2018-11-30T20:52:00Z">
            <w:rPr>
              <w:rFonts w:ascii="Helvetica" w:eastAsiaTheme="minorHAnsi" w:hAnsi="Helvetica" w:cs="Helvetica"/>
              <w:sz w:val="22"/>
              <w:szCs w:val="22"/>
            </w:rPr>
          </w:rPrChange>
        </w:rPr>
        <w:pPrChange w:id="3467" w:author="Vihari Réka" w:date="2018-11-30T20:58:00Z">
          <w:pPr>
            <w:tabs>
              <w:tab w:val="left" w:pos="593"/>
            </w:tabs>
            <w:autoSpaceDE w:val="0"/>
            <w:autoSpaceDN w:val="0"/>
            <w:adjustRightInd w:val="0"/>
          </w:pPr>
        </w:pPrChange>
      </w:pPr>
      <w:r w:rsidRPr="00CC342C">
        <w:rPr>
          <w:rPrChange w:id="3468" w:author="Vihari Réka" w:date="2018-11-30T20:52:00Z">
            <w:rPr>
              <w:rFonts w:ascii="Menlo" w:eastAsiaTheme="minorHAnsi" w:hAnsi="Menlo" w:cs="Menlo"/>
              <w:color w:val="000000"/>
              <w:sz w:val="22"/>
              <w:szCs w:val="22"/>
            </w:rPr>
          </w:rPrChange>
        </w:rPr>
        <w:t xml:space="preserve">        </w:t>
      </w:r>
      <w:proofErr w:type="gramStart"/>
      <w:r w:rsidRPr="00CC342C">
        <w:rPr>
          <w:rPrChange w:id="3469" w:author="Vihari Réka" w:date="2018-11-30T20:52:00Z">
            <w:rPr>
              <w:rFonts w:ascii="Menlo" w:eastAsiaTheme="minorHAnsi" w:hAnsi="Menlo" w:cs="Menlo"/>
              <w:color w:val="3900A0"/>
              <w:sz w:val="22"/>
              <w:szCs w:val="22"/>
            </w:rPr>
          </w:rPrChange>
        </w:rPr>
        <w:t>synchronize</w:t>
      </w:r>
      <w:r w:rsidRPr="00CC342C">
        <w:rPr>
          <w:rPrChange w:id="3470" w:author="Vihari Réka" w:date="2018-11-30T20:52:00Z">
            <w:rPr>
              <w:rFonts w:ascii="Menlo" w:eastAsiaTheme="minorHAnsi" w:hAnsi="Menlo" w:cs="Menlo"/>
              <w:color w:val="000000"/>
              <w:sz w:val="22"/>
              <w:szCs w:val="22"/>
            </w:rPr>
          </w:rPrChange>
        </w:rPr>
        <w:t>(</w:t>
      </w:r>
      <w:proofErr w:type="gramEnd"/>
      <w:r w:rsidRPr="00CC342C">
        <w:rPr>
          <w:rPrChange w:id="3471"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72" w:author="Vihari Réka" w:date="2018-11-30T20:52:00Z">
            <w:rPr>
              <w:rFonts w:ascii="Helvetica" w:eastAsiaTheme="minorHAnsi" w:hAnsi="Helvetica" w:cs="Helvetica"/>
              <w:sz w:val="22"/>
              <w:szCs w:val="22"/>
            </w:rPr>
          </w:rPrChange>
        </w:rPr>
        <w:pPrChange w:id="3473" w:author="Vihari Réka" w:date="2018-11-30T20:58:00Z">
          <w:pPr>
            <w:tabs>
              <w:tab w:val="left" w:pos="593"/>
            </w:tabs>
            <w:autoSpaceDE w:val="0"/>
            <w:autoSpaceDN w:val="0"/>
            <w:adjustRightInd w:val="0"/>
          </w:pPr>
        </w:pPrChange>
      </w:pPr>
      <w:r w:rsidRPr="00CC342C">
        <w:rPr>
          <w:rPrChange w:id="3474"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75" w:author="Vihari Réka" w:date="2018-11-30T20:52:00Z">
            <w:rPr>
              <w:rFonts w:ascii="Helvetica" w:eastAsiaTheme="minorHAnsi" w:hAnsi="Helvetica" w:cs="Helvetica"/>
              <w:sz w:val="22"/>
              <w:szCs w:val="22"/>
            </w:rPr>
          </w:rPrChange>
        </w:rPr>
        <w:pPrChange w:id="3476"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77" w:author="Vihari Réka" w:date="2018-11-30T20:52:00Z">
            <w:rPr>
              <w:rFonts w:ascii="Helvetica" w:eastAsiaTheme="minorHAnsi" w:hAnsi="Helvetica" w:cs="Helvetica"/>
              <w:sz w:val="22"/>
              <w:szCs w:val="22"/>
            </w:rPr>
          </w:rPrChange>
        </w:rPr>
        <w:pPrChange w:id="3478" w:author="Vihari Réka" w:date="2018-11-30T20:58:00Z">
          <w:pPr>
            <w:tabs>
              <w:tab w:val="left" w:pos="593"/>
            </w:tabs>
            <w:autoSpaceDE w:val="0"/>
            <w:autoSpaceDN w:val="0"/>
            <w:adjustRightInd w:val="0"/>
          </w:pPr>
        </w:pPrChange>
      </w:pPr>
      <w:r w:rsidRPr="00CC342C">
        <w:rPr>
          <w:rPrChange w:id="3479" w:author="Vihari Réka" w:date="2018-11-30T20:52:00Z">
            <w:rPr>
              <w:rFonts w:ascii="Menlo" w:eastAsiaTheme="minorHAnsi" w:hAnsi="Menlo" w:cs="Menlo"/>
              <w:b/>
              <w:bCs/>
              <w:color w:val="9B2393"/>
              <w:sz w:val="22"/>
              <w:szCs w:val="22"/>
            </w:rPr>
          </w:rPrChange>
        </w:rPr>
        <w:t>func</w:t>
      </w:r>
      <w:r w:rsidRPr="00CC342C">
        <w:rPr>
          <w:rPrChange w:id="3480" w:author="Vihari Réka" w:date="2018-11-30T20:52:00Z">
            <w:rPr>
              <w:rFonts w:ascii="Menlo" w:eastAsiaTheme="minorHAnsi" w:hAnsi="Menlo" w:cs="Menlo"/>
              <w:color w:val="000000"/>
              <w:sz w:val="22"/>
              <w:szCs w:val="22"/>
            </w:rPr>
          </w:rPrChange>
        </w:rPr>
        <w:t xml:space="preserve"> </w:t>
      </w:r>
      <w:proofErr w:type="gramStart"/>
      <w:r w:rsidRPr="00CC342C">
        <w:rPr>
          <w:rPrChange w:id="3481" w:author="Vihari Réka" w:date="2018-11-30T20:52:00Z">
            <w:rPr>
              <w:rFonts w:ascii="Menlo" w:eastAsiaTheme="minorHAnsi" w:hAnsi="Menlo" w:cs="Menlo"/>
              <w:color w:val="000000"/>
              <w:sz w:val="22"/>
              <w:szCs w:val="22"/>
            </w:rPr>
          </w:rPrChange>
        </w:rPr>
        <w:t>getToken(</w:t>
      </w:r>
      <w:proofErr w:type="gramEnd"/>
      <w:r w:rsidRPr="00CC342C">
        <w:rPr>
          <w:rPrChange w:id="3482" w:author="Vihari Réka" w:date="2018-11-30T20:52:00Z">
            <w:rPr>
              <w:rFonts w:ascii="Menlo" w:eastAsiaTheme="minorHAnsi" w:hAnsi="Menlo" w:cs="Menlo"/>
              <w:color w:val="000000"/>
              <w:sz w:val="22"/>
              <w:szCs w:val="22"/>
            </w:rPr>
          </w:rPrChange>
        </w:rPr>
        <w:t xml:space="preserve">) -&gt; </w:t>
      </w:r>
      <w:r w:rsidRPr="00CC342C">
        <w:rPr>
          <w:rPrChange w:id="3483" w:author="Vihari Réka" w:date="2018-11-30T20:52:00Z">
            <w:rPr>
              <w:rFonts w:ascii="Menlo" w:eastAsiaTheme="minorHAnsi" w:hAnsi="Menlo" w:cs="Menlo"/>
              <w:color w:val="5C2699"/>
              <w:sz w:val="22"/>
              <w:szCs w:val="22"/>
            </w:rPr>
          </w:rPrChange>
        </w:rPr>
        <w:t>String</w:t>
      </w:r>
      <w:ins w:id="3484" w:author="Vihari Réka" w:date="2018-11-22T10:33:00Z">
        <w:r w:rsidR="002052A4" w:rsidRPr="00CC342C">
          <w:rPr>
            <w:rPrChange w:id="3485" w:author="Vihari Réka" w:date="2018-11-30T20:52:00Z">
              <w:rPr>
                <w:rFonts w:ascii="Menlo" w:eastAsiaTheme="minorHAnsi" w:hAnsi="Menlo" w:cs="Menlo"/>
                <w:color w:val="5C2699"/>
                <w:sz w:val="22"/>
                <w:szCs w:val="22"/>
              </w:rPr>
            </w:rPrChange>
          </w:rPr>
          <w:t>?</w:t>
        </w:r>
      </w:ins>
      <w:r w:rsidRPr="00CC342C">
        <w:rPr>
          <w:rPrChange w:id="3486"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87" w:author="Vihari Réka" w:date="2018-11-30T20:52:00Z">
            <w:rPr>
              <w:rFonts w:ascii="Menlo" w:eastAsiaTheme="minorHAnsi" w:hAnsi="Menlo" w:cs="Menlo"/>
              <w:color w:val="000000"/>
              <w:sz w:val="22"/>
              <w:szCs w:val="22"/>
            </w:rPr>
          </w:rPrChange>
        </w:rPr>
        <w:pPrChange w:id="3488" w:author="Vihari Réka" w:date="2018-11-30T20:58:00Z">
          <w:pPr>
            <w:tabs>
              <w:tab w:val="left" w:pos="593"/>
            </w:tabs>
            <w:autoSpaceDE w:val="0"/>
            <w:autoSpaceDN w:val="0"/>
            <w:adjustRightInd w:val="0"/>
          </w:pPr>
        </w:pPrChange>
      </w:pPr>
      <w:r w:rsidRPr="00CC342C">
        <w:rPr>
          <w:rPrChange w:id="3489" w:author="Vihari Réka" w:date="2018-11-30T20:52:00Z">
            <w:rPr>
              <w:rFonts w:ascii="Menlo" w:eastAsiaTheme="minorHAnsi" w:hAnsi="Menlo" w:cs="Menlo"/>
              <w:color w:val="000000"/>
              <w:sz w:val="22"/>
              <w:szCs w:val="22"/>
            </w:rPr>
          </w:rPrChange>
        </w:rPr>
        <w:t xml:space="preserve">   </w:t>
      </w:r>
      <w:r w:rsidR="00F80ED2" w:rsidRPr="00CC342C">
        <w:rPr>
          <w:rPrChange w:id="3490" w:author="Vihari Réka" w:date="2018-11-30T20:52:00Z">
            <w:rPr>
              <w:rFonts w:ascii="Menlo" w:eastAsiaTheme="minorHAnsi" w:hAnsi="Menlo" w:cs="Menlo"/>
              <w:color w:val="000000"/>
              <w:sz w:val="22"/>
              <w:szCs w:val="22"/>
            </w:rPr>
          </w:rPrChange>
        </w:rPr>
        <w:t xml:space="preserve"> </w:t>
      </w:r>
      <w:r w:rsidRPr="00CC342C">
        <w:rPr>
          <w:rPrChange w:id="3491" w:author="Vihari Réka" w:date="2018-11-30T20:52:00Z">
            <w:rPr>
              <w:rFonts w:ascii="Menlo" w:eastAsiaTheme="minorHAnsi" w:hAnsi="Menlo" w:cs="Menlo"/>
              <w:b/>
              <w:bCs/>
              <w:color w:val="9B2393"/>
              <w:sz w:val="22"/>
              <w:szCs w:val="22"/>
            </w:rPr>
          </w:rPrChange>
        </w:rPr>
        <w:t>guard</w:t>
      </w:r>
      <w:r w:rsidRPr="00CC342C">
        <w:rPr>
          <w:rPrChange w:id="3492" w:author="Vihari Réka" w:date="2018-11-30T20:52:00Z">
            <w:rPr>
              <w:rFonts w:ascii="Menlo" w:eastAsiaTheme="minorHAnsi" w:hAnsi="Menlo" w:cs="Menlo"/>
              <w:color w:val="000000"/>
              <w:sz w:val="22"/>
              <w:szCs w:val="22"/>
            </w:rPr>
          </w:rPrChange>
        </w:rPr>
        <w:t xml:space="preserve"> </w:t>
      </w:r>
      <w:r w:rsidRPr="00CC342C">
        <w:rPr>
          <w:rPrChange w:id="3493" w:author="Vihari Réka" w:date="2018-11-30T20:52:00Z">
            <w:rPr>
              <w:rFonts w:ascii="Menlo" w:eastAsiaTheme="minorHAnsi" w:hAnsi="Menlo" w:cs="Menlo"/>
              <w:b/>
              <w:bCs/>
              <w:color w:val="9B2393"/>
              <w:sz w:val="22"/>
              <w:szCs w:val="22"/>
            </w:rPr>
          </w:rPrChange>
        </w:rPr>
        <w:t>let</w:t>
      </w:r>
      <w:r w:rsidRPr="00CC342C">
        <w:rPr>
          <w:rPrChange w:id="3494" w:author="Vihari Réka" w:date="2018-11-30T20:52:00Z">
            <w:rPr>
              <w:rFonts w:ascii="Menlo" w:eastAsiaTheme="minorHAnsi" w:hAnsi="Menlo" w:cs="Menlo"/>
              <w:color w:val="000000"/>
              <w:sz w:val="22"/>
              <w:szCs w:val="22"/>
            </w:rPr>
          </w:rPrChange>
        </w:rPr>
        <w:t xml:space="preserve"> token = </w:t>
      </w:r>
      <w:proofErr w:type="gramStart"/>
      <w:r w:rsidRPr="00CC342C">
        <w:rPr>
          <w:rPrChange w:id="3495" w:author="Vihari Réka" w:date="2018-11-30T20:52:00Z">
            <w:rPr>
              <w:rFonts w:ascii="Menlo" w:eastAsiaTheme="minorHAnsi" w:hAnsi="Menlo" w:cs="Menlo"/>
              <w:color w:val="5C2699"/>
              <w:sz w:val="22"/>
              <w:szCs w:val="22"/>
            </w:rPr>
          </w:rPrChange>
        </w:rPr>
        <w:t>UserDefaults</w:t>
      </w:r>
      <w:r w:rsidRPr="00CC342C">
        <w:rPr>
          <w:rPrChange w:id="3496" w:author="Vihari Réka" w:date="2018-11-30T20:52:00Z">
            <w:rPr>
              <w:rFonts w:ascii="Menlo" w:eastAsiaTheme="minorHAnsi" w:hAnsi="Menlo" w:cs="Menlo"/>
              <w:color w:val="000000"/>
              <w:sz w:val="22"/>
              <w:szCs w:val="22"/>
            </w:rPr>
          </w:rPrChange>
        </w:rPr>
        <w:t>.</w:t>
      </w:r>
      <w:r w:rsidRPr="00CC342C">
        <w:rPr>
          <w:rPrChange w:id="3497" w:author="Vihari Réka" w:date="2018-11-30T20:52:00Z">
            <w:rPr>
              <w:rFonts w:ascii="Menlo" w:eastAsiaTheme="minorHAnsi" w:hAnsi="Menlo" w:cs="Menlo"/>
              <w:color w:val="5C2699"/>
              <w:sz w:val="22"/>
              <w:szCs w:val="22"/>
            </w:rPr>
          </w:rPrChange>
        </w:rPr>
        <w:t>standard</w:t>
      </w:r>
      <w:r w:rsidRPr="00CC342C">
        <w:rPr>
          <w:rPrChange w:id="3498" w:author="Vihari Réka" w:date="2018-11-30T20:52:00Z">
            <w:rPr>
              <w:rFonts w:ascii="Menlo" w:eastAsiaTheme="minorHAnsi" w:hAnsi="Menlo" w:cs="Menlo"/>
              <w:color w:val="000000"/>
              <w:sz w:val="22"/>
              <w:szCs w:val="22"/>
            </w:rPr>
          </w:rPrChange>
        </w:rPr>
        <w:t>.</w:t>
      </w:r>
      <w:r w:rsidRPr="00CC342C">
        <w:rPr>
          <w:rPrChange w:id="3499" w:author="Vihari Réka" w:date="2018-11-30T20:52:00Z">
            <w:rPr>
              <w:rFonts w:ascii="Menlo" w:eastAsiaTheme="minorHAnsi" w:hAnsi="Menlo" w:cs="Menlo"/>
              <w:color w:val="3900A0"/>
              <w:sz w:val="22"/>
              <w:szCs w:val="22"/>
            </w:rPr>
          </w:rPrChange>
        </w:rPr>
        <w:t>string</w:t>
      </w:r>
      <w:proofErr w:type="gramEnd"/>
      <w:r w:rsidRPr="00CC342C">
        <w:rPr>
          <w:rPrChange w:id="3500" w:author="Vihari Réka" w:date="2018-11-30T20:52:00Z">
            <w:rPr>
              <w:rFonts w:ascii="Menlo" w:eastAsiaTheme="minorHAnsi" w:hAnsi="Menlo" w:cs="Menlo"/>
              <w:color w:val="000000"/>
              <w:sz w:val="22"/>
              <w:szCs w:val="22"/>
            </w:rPr>
          </w:rPrChange>
        </w:rPr>
        <w:t>(forKey:</w:t>
      </w:r>
      <w:r w:rsidR="00F80ED2" w:rsidRPr="00CC342C">
        <w:rPr>
          <w:rPrChange w:id="3501" w:author="Vihari Réka" w:date="2018-11-30T20:52:00Z">
            <w:rPr>
              <w:rFonts w:ascii="Menlo" w:eastAsiaTheme="minorHAnsi" w:hAnsi="Menlo" w:cs="Menlo"/>
              <w:color w:val="000000"/>
              <w:sz w:val="22"/>
              <w:szCs w:val="22"/>
            </w:rPr>
          </w:rPrChange>
        </w:rPr>
        <w:t xml:space="preserve"> </w:t>
      </w:r>
      <w:r w:rsidRPr="00CC342C">
        <w:rPr>
          <w:rPrChange w:id="3502" w:author="Vihari Réka" w:date="2018-11-30T20:52:00Z">
            <w:rPr>
              <w:rFonts w:ascii="Menlo" w:eastAsiaTheme="minorHAnsi" w:hAnsi="Menlo" w:cs="Menlo"/>
              <w:color w:val="C41A16"/>
              <w:sz w:val="22"/>
              <w:szCs w:val="22"/>
            </w:rPr>
          </w:rPrChange>
        </w:rPr>
        <w:t>"accestoken"</w:t>
      </w:r>
      <w:r w:rsidRPr="00CC342C">
        <w:rPr>
          <w:rPrChange w:id="3503"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504" w:author="Vihari Réka" w:date="2018-11-30T20:52:00Z">
            <w:rPr>
              <w:rFonts w:ascii="Menlo" w:eastAsiaTheme="minorHAnsi" w:hAnsi="Menlo" w:cs="Menlo"/>
              <w:color w:val="000000"/>
              <w:sz w:val="22"/>
              <w:szCs w:val="22"/>
            </w:rPr>
          </w:rPrChange>
        </w:rPr>
        <w:pPrChange w:id="3505" w:author="Vihari Réka" w:date="2018-11-30T20:58:00Z">
          <w:pPr>
            <w:tabs>
              <w:tab w:val="left" w:pos="593"/>
            </w:tabs>
            <w:autoSpaceDE w:val="0"/>
            <w:autoSpaceDN w:val="0"/>
            <w:adjustRightInd w:val="0"/>
          </w:pPr>
        </w:pPrChange>
      </w:pPr>
      <w:r w:rsidRPr="00CC342C">
        <w:rPr>
          <w:rPrChange w:id="3506" w:author="Vihari Réka" w:date="2018-11-30T20:52:00Z">
            <w:rPr>
              <w:rFonts w:ascii="Menlo" w:eastAsiaTheme="minorHAnsi" w:hAnsi="Menlo" w:cs="Menlo"/>
              <w:b/>
              <w:bCs/>
              <w:color w:val="9B2393"/>
              <w:sz w:val="22"/>
              <w:szCs w:val="22"/>
            </w:rPr>
          </w:rPrChange>
        </w:rPr>
        <w:tab/>
      </w:r>
      <w:r w:rsidR="00D06BDB" w:rsidRPr="00CC342C">
        <w:rPr>
          <w:rPrChange w:id="3507" w:author="Vihari Réka" w:date="2018-11-30T20:52:00Z">
            <w:rPr>
              <w:rFonts w:ascii="Menlo" w:eastAsiaTheme="minorHAnsi" w:hAnsi="Menlo" w:cs="Menlo"/>
              <w:b/>
              <w:bCs/>
              <w:color w:val="9B2393"/>
              <w:sz w:val="22"/>
              <w:szCs w:val="22"/>
            </w:rPr>
          </w:rPrChange>
        </w:rPr>
        <w:t>else</w:t>
      </w:r>
      <w:r w:rsidR="00D06BDB" w:rsidRPr="00CC342C">
        <w:rPr>
          <w:rPrChange w:id="3508"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509" w:author="Vihari Réka" w:date="2018-11-30T20:52:00Z">
            <w:rPr>
              <w:rFonts w:ascii="Menlo" w:eastAsiaTheme="minorHAnsi" w:hAnsi="Menlo" w:cs="Menlo"/>
              <w:color w:val="C41A16"/>
              <w:sz w:val="22"/>
              <w:szCs w:val="22"/>
            </w:rPr>
          </w:rPrChange>
        </w:rPr>
        <w:pPrChange w:id="3510" w:author="Vihari Réka" w:date="2018-11-30T20:58:00Z">
          <w:pPr>
            <w:tabs>
              <w:tab w:val="left" w:pos="593"/>
            </w:tabs>
            <w:autoSpaceDE w:val="0"/>
            <w:autoSpaceDN w:val="0"/>
            <w:adjustRightInd w:val="0"/>
          </w:pPr>
        </w:pPrChange>
      </w:pPr>
      <w:r w:rsidRPr="00CC342C">
        <w:rPr>
          <w:rPrChange w:id="3511" w:author="Vihari Réka" w:date="2018-11-30T20:52:00Z">
            <w:rPr>
              <w:rFonts w:ascii="Menlo" w:eastAsiaTheme="minorHAnsi" w:hAnsi="Menlo" w:cs="Menlo"/>
              <w:color w:val="000000"/>
              <w:sz w:val="22"/>
              <w:szCs w:val="22"/>
            </w:rPr>
          </w:rPrChange>
        </w:rPr>
        <w:tab/>
      </w:r>
      <w:r w:rsidRPr="00CC342C">
        <w:rPr>
          <w:rPrChange w:id="3512" w:author="Vihari Réka" w:date="2018-11-30T20:52:00Z">
            <w:rPr>
              <w:rFonts w:ascii="Menlo" w:eastAsiaTheme="minorHAnsi" w:hAnsi="Menlo" w:cs="Menlo"/>
              <w:color w:val="000000"/>
              <w:sz w:val="22"/>
              <w:szCs w:val="22"/>
            </w:rPr>
          </w:rPrChange>
        </w:rPr>
        <w:tab/>
      </w:r>
      <w:r w:rsidRPr="00CC342C">
        <w:rPr>
          <w:rPrChange w:id="3513" w:author="Vihari Réka" w:date="2018-11-30T20:52:00Z">
            <w:rPr>
              <w:rFonts w:ascii="Menlo" w:eastAsiaTheme="minorHAnsi" w:hAnsi="Menlo" w:cs="Menlo"/>
              <w:color w:val="000000"/>
              <w:sz w:val="22"/>
              <w:szCs w:val="22"/>
            </w:rPr>
          </w:rPrChange>
        </w:rPr>
        <w:tab/>
      </w:r>
      <w:r w:rsidRPr="00CC342C">
        <w:rPr>
          <w:rPrChange w:id="3514" w:author="Vihari Réka" w:date="2018-11-30T20:52:00Z">
            <w:rPr>
              <w:rFonts w:ascii="Menlo" w:eastAsiaTheme="minorHAnsi" w:hAnsi="Menlo" w:cs="Menlo"/>
              <w:b/>
              <w:bCs/>
              <w:color w:val="9B2393"/>
              <w:sz w:val="22"/>
              <w:szCs w:val="22"/>
            </w:rPr>
          </w:rPrChange>
        </w:rPr>
        <w:t>return</w:t>
      </w:r>
      <w:r w:rsidRPr="00CC342C">
        <w:rPr>
          <w:rPrChange w:id="3515" w:author="Vihari Réka" w:date="2018-11-30T20:52:00Z">
            <w:rPr>
              <w:rFonts w:ascii="Menlo" w:eastAsiaTheme="minorHAnsi" w:hAnsi="Menlo" w:cs="Menlo"/>
              <w:color w:val="000000"/>
              <w:sz w:val="22"/>
              <w:szCs w:val="22"/>
            </w:rPr>
          </w:rPrChange>
        </w:rPr>
        <w:t xml:space="preserve"> </w:t>
      </w:r>
      <w:del w:id="3516" w:author="Vihari Réka" w:date="2018-11-22T10:33:00Z">
        <w:r w:rsidRPr="00CC342C" w:rsidDel="002052A4">
          <w:rPr>
            <w:rPrChange w:id="3517" w:author="Vihari Réka" w:date="2018-11-30T20:52:00Z">
              <w:rPr>
                <w:rFonts w:ascii="Menlo" w:eastAsiaTheme="minorHAnsi" w:hAnsi="Menlo" w:cs="Menlo"/>
                <w:color w:val="C41A16"/>
                <w:sz w:val="22"/>
                <w:szCs w:val="22"/>
              </w:rPr>
            </w:rPrChange>
          </w:rPr>
          <w:delText>"Nincs token"</w:delText>
        </w:r>
      </w:del>
      <w:ins w:id="3518" w:author="Vihari Réka" w:date="2018-11-22T10:33:00Z">
        <w:r w:rsidR="002052A4" w:rsidRPr="00CC342C">
          <w:rPr>
            <w:rPrChange w:id="3519" w:author="Vihari Réka" w:date="2018-11-30T20:52:00Z">
              <w:rPr>
                <w:rFonts w:ascii="Menlo" w:eastAsiaTheme="minorHAnsi" w:hAnsi="Menlo" w:cs="Menlo"/>
                <w:color w:val="C41A16"/>
                <w:sz w:val="22"/>
                <w:szCs w:val="22"/>
              </w:rPr>
            </w:rPrChange>
          </w:rPr>
          <w:t>nil</w:t>
        </w:r>
      </w:ins>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520" w:author="Vihari Réka" w:date="2018-11-30T20:52:00Z">
            <w:rPr>
              <w:rFonts w:ascii="Helvetica" w:eastAsiaTheme="minorHAnsi" w:hAnsi="Helvetica" w:cs="Helvetica"/>
              <w:sz w:val="22"/>
              <w:szCs w:val="22"/>
            </w:rPr>
          </w:rPrChange>
        </w:rPr>
        <w:pPrChange w:id="3521" w:author="Vihari Réka" w:date="2018-11-30T20:58:00Z">
          <w:pPr>
            <w:tabs>
              <w:tab w:val="left" w:pos="593"/>
            </w:tabs>
            <w:autoSpaceDE w:val="0"/>
            <w:autoSpaceDN w:val="0"/>
            <w:adjustRightInd w:val="0"/>
          </w:pPr>
        </w:pPrChange>
      </w:pPr>
      <w:r w:rsidRPr="00CC342C">
        <w:rPr>
          <w:rPrChange w:id="3522" w:author="Vihari Réka" w:date="2018-11-30T20:52:00Z">
            <w:rPr>
              <w:rFonts w:ascii="Menlo" w:eastAsiaTheme="minorHAnsi" w:hAnsi="Menlo" w:cs="Menlo"/>
              <w:color w:val="000000"/>
              <w:sz w:val="22"/>
              <w:szCs w:val="22"/>
            </w:rPr>
          </w:rPrChange>
        </w:rPr>
        <w:tab/>
      </w:r>
      <w:r w:rsidRPr="00CC342C">
        <w:rPr>
          <w:rPrChange w:id="3523" w:author="Vihari Réka" w:date="2018-11-30T20:52:00Z">
            <w:rPr>
              <w:rFonts w:ascii="Menlo" w:eastAsiaTheme="minorHAnsi" w:hAnsi="Menlo" w:cs="Menlo"/>
              <w:color w:val="000000"/>
              <w:sz w:val="22"/>
              <w:szCs w:val="22"/>
            </w:rPr>
          </w:rPrChange>
        </w:rPr>
        <w:tab/>
      </w:r>
      <w:r w:rsidR="00D06BDB" w:rsidRPr="00CC342C">
        <w:rPr>
          <w:rPrChange w:id="3524"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525" w:author="Vihari Réka" w:date="2018-11-30T20:52:00Z">
            <w:rPr>
              <w:rFonts w:ascii="Helvetica" w:eastAsiaTheme="minorHAnsi" w:hAnsi="Helvetica" w:cs="Helvetica"/>
              <w:sz w:val="22"/>
              <w:szCs w:val="22"/>
            </w:rPr>
          </w:rPrChange>
        </w:rPr>
        <w:pPrChange w:id="3526" w:author="Vihari Réka" w:date="2018-11-30T20:58:00Z">
          <w:pPr>
            <w:tabs>
              <w:tab w:val="left" w:pos="593"/>
            </w:tabs>
            <w:autoSpaceDE w:val="0"/>
            <w:autoSpaceDN w:val="0"/>
            <w:adjustRightInd w:val="0"/>
          </w:pPr>
        </w:pPrChange>
      </w:pPr>
      <w:r w:rsidRPr="00CC342C">
        <w:rPr>
          <w:rPrChange w:id="3527" w:author="Vihari Réka" w:date="2018-11-30T20:52:00Z">
            <w:rPr>
              <w:rFonts w:ascii="Menlo" w:eastAsiaTheme="minorHAnsi" w:hAnsi="Menlo" w:cs="Menlo"/>
              <w:color w:val="000000"/>
              <w:sz w:val="22"/>
              <w:szCs w:val="22"/>
            </w:rPr>
          </w:rPrChange>
        </w:rPr>
        <w:t xml:space="preserve">    </w:t>
      </w:r>
      <w:r w:rsidR="00F80ED2" w:rsidRPr="00CC342C">
        <w:rPr>
          <w:rPrChange w:id="3528" w:author="Vihari Réka" w:date="2018-11-30T20:52:00Z">
            <w:rPr>
              <w:rFonts w:ascii="Menlo" w:eastAsiaTheme="minorHAnsi" w:hAnsi="Menlo" w:cs="Menlo"/>
              <w:color w:val="000000"/>
              <w:sz w:val="22"/>
              <w:szCs w:val="22"/>
            </w:rPr>
          </w:rPrChange>
        </w:rPr>
        <w:t xml:space="preserve"> </w:t>
      </w:r>
      <w:r w:rsidRPr="00CC342C">
        <w:rPr>
          <w:rPrChange w:id="3529" w:author="Vihari Réka" w:date="2018-11-30T20:52:00Z">
            <w:rPr>
              <w:rFonts w:ascii="Menlo" w:eastAsiaTheme="minorHAnsi" w:hAnsi="Menlo" w:cs="Menlo"/>
              <w:b/>
              <w:bCs/>
              <w:color w:val="9B2393"/>
              <w:sz w:val="22"/>
              <w:szCs w:val="22"/>
            </w:rPr>
          </w:rPrChange>
        </w:rPr>
        <w:t>return</w:t>
      </w:r>
      <w:r w:rsidRPr="00CC342C">
        <w:rPr>
          <w:rPrChange w:id="3530" w:author="Vihari Réka" w:date="2018-11-30T20:52:00Z">
            <w:rPr>
              <w:rFonts w:ascii="Menlo" w:eastAsiaTheme="minorHAnsi" w:hAnsi="Menlo" w:cs="Menlo"/>
              <w:color w:val="000000"/>
              <w:sz w:val="22"/>
              <w:szCs w:val="22"/>
            </w:rPr>
          </w:rPrChange>
        </w:rPr>
        <w:t xml:space="preserve"> token</w:t>
      </w:r>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531" w:author="Vihari Réka" w:date="2018-11-30T20:52:00Z">
            <w:rPr>
              <w:rFonts w:ascii="Menlo" w:eastAsiaTheme="minorHAnsi" w:hAnsi="Menlo" w:cs="Menlo"/>
              <w:color w:val="000000"/>
              <w:sz w:val="22"/>
              <w:szCs w:val="22"/>
            </w:rPr>
          </w:rPrChange>
        </w:rPr>
        <w:pPrChange w:id="3532" w:author="Vihari Réka" w:date="2018-11-30T20:58:00Z">
          <w:pPr>
            <w:spacing w:after="120" w:line="360" w:lineRule="auto"/>
            <w:ind w:firstLine="720"/>
            <w:jc w:val="both"/>
          </w:pPr>
        </w:pPrChange>
      </w:pPr>
      <w:r w:rsidRPr="00CC342C">
        <w:rPr>
          <w:rPrChange w:id="3533" w:author="Vihari Réka" w:date="2018-11-30T20:52:00Z">
            <w:rPr>
              <w:rFonts w:ascii="Menlo" w:eastAsiaTheme="minorHAnsi" w:hAnsi="Menlo" w:cs="Menlo"/>
              <w:color w:val="000000"/>
              <w:sz w:val="22"/>
              <w:szCs w:val="22"/>
            </w:rPr>
          </w:rPrChange>
        </w:rPr>
        <w:t>}</w:t>
      </w:r>
      <w:commentRangeEnd w:id="3447"/>
      <w:r w:rsidR="00D328FC" w:rsidRPr="00CC342C">
        <w:rPr>
          <w:rPrChange w:id="3534" w:author="Vihari Réka" w:date="2018-11-30T20:52:00Z">
            <w:rPr>
              <w:rStyle w:val="Jegyzethivatkozs"/>
            </w:rPr>
          </w:rPrChange>
        </w:rPr>
        <w:commentReference w:id="3447"/>
      </w:r>
    </w:p>
    <w:p w14:paraId="5AF258D1" w14:textId="77777777" w:rsidR="00EC717F" w:rsidRPr="000D1DDB" w:rsidRDefault="00EC717F" w:rsidP="009D1588">
      <w:pPr>
        <w:spacing w:after="120" w:line="360" w:lineRule="auto"/>
        <w:ind w:firstLine="720"/>
        <w:jc w:val="both"/>
        <w:rPr>
          <w:rFonts w:cs="Times New Roman"/>
        </w:rPr>
      </w:pPr>
    </w:p>
    <w:bookmarkEnd w:id="1972"/>
    <w:bookmarkEnd w:id="1973"/>
    <w:p w14:paraId="1E463AD8" w14:textId="77777777" w:rsidR="006E10C0" w:rsidRDefault="006E10C0" w:rsidP="00A471C6"/>
    <w:p w14:paraId="074C400C"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3535" w:author="Vihari Réka" w:date="2018-11-30T21:33:00Z">
          <w:pPr>
            <w:pStyle w:val="Cmsor1"/>
            <w:keepLines w:val="0"/>
            <w:pageBreakBefore/>
            <w:numPr>
              <w:numId w:val="15"/>
            </w:numPr>
            <w:spacing w:before="360" w:after="480" w:line="360" w:lineRule="auto"/>
            <w:jc w:val="both"/>
          </w:pPr>
        </w:pPrChange>
      </w:pPr>
      <w:bookmarkStart w:id="3536" w:name="_Toc531377906"/>
      <w:commentRangeStart w:id="3537"/>
      <w:r w:rsidRPr="005F6762">
        <w:rPr>
          <w:rFonts w:ascii="Times New Roman" w:eastAsia="Times New Roman" w:hAnsi="Times New Roman" w:cs="Arial"/>
          <w:color w:val="auto"/>
          <w:kern w:val="32"/>
          <w:sz w:val="36"/>
          <w:szCs w:val="32"/>
        </w:rPr>
        <w:lastRenderedPageBreak/>
        <w:t>Megvalósítás</w:t>
      </w:r>
      <w:commentRangeEnd w:id="3537"/>
      <w:r w:rsidR="001C7196">
        <w:rPr>
          <w:rStyle w:val="Jegyzethivatkozs"/>
          <w:rFonts w:ascii="Times New Roman" w:eastAsia="Times New Roman" w:hAnsi="Times New Roman" w:cs="Sendnya"/>
          <w:b w:val="0"/>
          <w:bCs w:val="0"/>
          <w:color w:val="auto"/>
        </w:rPr>
        <w:commentReference w:id="3537"/>
      </w:r>
      <w:bookmarkEnd w:id="3536"/>
    </w:p>
    <w:p w14:paraId="1341BC17" w14:textId="0DB93934" w:rsidR="00A471C6" w:rsidRDefault="00B51D2C" w:rsidP="00B51D2C">
      <w:pPr>
        <w:pStyle w:val="Cmsor2"/>
        <w:rPr>
          <w:ins w:id="3538" w:author="Vihari Réka" w:date="2018-11-30T14:49:00Z"/>
        </w:rPr>
        <w:pPrChange w:id="3539" w:author="Vihari Réka" w:date="2018-11-30T21:33:00Z">
          <w:pPr>
            <w:pStyle w:val="Cmsor2"/>
            <w:numPr>
              <w:ilvl w:val="1"/>
              <w:numId w:val="15"/>
            </w:numPr>
            <w:ind w:left="1080" w:hanging="360"/>
          </w:pPr>
        </w:pPrChange>
      </w:pPr>
      <w:bookmarkStart w:id="3540" w:name="_Toc531377907"/>
      <w:bookmarkStart w:id="3541" w:name="OLE_LINK40"/>
      <w:bookmarkStart w:id="3542" w:name="OLE_LINK41"/>
      <w:ins w:id="3543" w:author="Vihari Réka" w:date="2018-11-30T21:47:00Z">
        <w:r>
          <w:t xml:space="preserve">6.1 </w:t>
        </w:r>
      </w:ins>
      <w:commentRangeStart w:id="3544"/>
      <w:del w:id="3545" w:author="Vihari Réka" w:date="2018-11-30T14:48:00Z">
        <w:r w:rsidR="00A471C6" w:rsidDel="009707B6">
          <w:delText>Képernyők</w:delText>
        </w:r>
        <w:commentRangeEnd w:id="3544"/>
        <w:r w:rsidR="00B57635" w:rsidRPr="00B51D2C" w:rsidDel="009707B6">
          <w:rPr>
            <w:rPrChange w:id="3546" w:author="Vihari Réka" w:date="2018-11-30T21:47:00Z">
              <w:rPr>
                <w:rStyle w:val="Jegyzethivatkozs"/>
                <w:rFonts w:cs="Sendnya"/>
                <w:b w:val="0"/>
                <w:bCs w:val="0"/>
                <w:iCs w:val="0"/>
              </w:rPr>
            </w:rPrChange>
          </w:rPr>
          <w:commentReference w:id="3544"/>
        </w:r>
      </w:del>
      <w:ins w:id="3547" w:author="Vihari Réka" w:date="2018-11-30T14:48:00Z">
        <w:r w:rsidR="009707B6">
          <w:t>Néhány részletesebb megvalósítás</w:t>
        </w:r>
      </w:ins>
      <w:ins w:id="3548" w:author="Vihari Réka" w:date="2018-11-30T14:49:00Z">
        <w:r w:rsidR="00691EEB">
          <w:t xml:space="preserve"> bemutatása</w:t>
        </w:r>
        <w:bookmarkEnd w:id="3540"/>
      </w:ins>
    </w:p>
    <w:p w14:paraId="3FC00508" w14:textId="0A379EBD" w:rsidR="00691EEB" w:rsidRDefault="00B51D2C" w:rsidP="00B51D2C">
      <w:pPr>
        <w:pStyle w:val="Cmsor3"/>
        <w:rPr>
          <w:ins w:id="3549" w:author="Vihari Réka" w:date="2018-11-30T14:49:00Z"/>
        </w:rPr>
        <w:pPrChange w:id="3550" w:author="Vihari Réka" w:date="2018-11-30T21:48:00Z">
          <w:pPr>
            <w:pStyle w:val="Cmsor2"/>
            <w:numPr>
              <w:ilvl w:val="1"/>
              <w:numId w:val="15"/>
            </w:numPr>
            <w:ind w:left="1080" w:hanging="360"/>
          </w:pPr>
        </w:pPrChange>
      </w:pPr>
      <w:bookmarkStart w:id="3551" w:name="_Toc531377908"/>
      <w:ins w:id="3552" w:author="Vihari Réka" w:date="2018-11-30T20:49:00Z">
        <w:r>
          <w:t>6.1.2</w:t>
        </w:r>
      </w:ins>
      <w:ins w:id="3553" w:author="Vihari Réka" w:date="2018-11-30T14:49:00Z">
        <w:r w:rsidR="00691EEB">
          <w:t xml:space="preserve"> Út rajzolása</w:t>
        </w:r>
        <w:bookmarkEnd w:id="3551"/>
      </w:ins>
    </w:p>
    <w:p w14:paraId="449149F7" w14:textId="14CF63FF" w:rsidR="00691EEB" w:rsidRDefault="00691EEB" w:rsidP="00691EEB">
      <w:pPr>
        <w:rPr>
          <w:ins w:id="3554" w:author="Vihari Réka" w:date="2018-11-30T14:49:00Z"/>
        </w:rPr>
        <w:pPrChange w:id="3555" w:author="Vihari Réka" w:date="2018-11-30T14:49:00Z">
          <w:pPr>
            <w:pStyle w:val="Cmsor2"/>
            <w:numPr>
              <w:ilvl w:val="1"/>
              <w:numId w:val="15"/>
            </w:numPr>
            <w:ind w:left="1080" w:hanging="360"/>
          </w:pPr>
        </w:pPrChange>
      </w:pPr>
    </w:p>
    <w:p w14:paraId="3026DFAB" w14:textId="50D58A4C" w:rsidR="00691EEB" w:rsidRPr="00CC342C" w:rsidRDefault="00691EEB" w:rsidP="002C3F5F">
      <w:pPr>
        <w:spacing w:after="120" w:line="360" w:lineRule="auto"/>
        <w:ind w:firstLine="720"/>
        <w:jc w:val="both"/>
        <w:rPr>
          <w:ins w:id="3556" w:author="Vihari Réka" w:date="2018-11-30T14:56:00Z"/>
          <w:rFonts w:cs="Times New Roman"/>
        </w:rPr>
        <w:pPrChange w:id="3557" w:author="Vihari Réka" w:date="2018-11-30T20:48:00Z">
          <w:pPr>
            <w:pStyle w:val="Cmsor2"/>
            <w:numPr>
              <w:ilvl w:val="1"/>
              <w:numId w:val="15"/>
            </w:numPr>
            <w:ind w:left="1080" w:hanging="360"/>
          </w:pPr>
        </w:pPrChange>
      </w:pPr>
      <w:ins w:id="3558" w:author="Vihari Réka" w:date="2018-11-30T14:49:00Z">
        <w:r w:rsidRPr="002C3F5F">
          <w:rPr>
            <w:rFonts w:cs="Times New Roman"/>
          </w:rPr>
          <w:t xml:space="preserve">Az Apple Maps integrálásánál nem találtam olyan opciót, mely útvonal tervezésére ad lehetőséget applikáción belül. Így </w:t>
        </w:r>
      </w:ins>
      <w:ins w:id="3559" w:author="Vihari Réka" w:date="2018-11-30T20:38:00Z">
        <w:r w:rsidR="00D91E78" w:rsidRPr="002C3F5F">
          <w:rPr>
            <w:rFonts w:cs="Times New Roman"/>
          </w:rPr>
          <w:t>amellett döntöttem</w:t>
        </w:r>
      </w:ins>
      <w:ins w:id="3560" w:author="Vihari Réka" w:date="2018-11-30T14:49:00Z">
        <w:r w:rsidRPr="002C3F5F">
          <w:rPr>
            <w:rFonts w:cs="Times New Roman"/>
          </w:rPr>
          <w:t xml:space="preserve">, hogy én rajzolok útvonalat két végpont között. </w:t>
        </w:r>
      </w:ins>
      <w:ins w:id="3561" w:author="Vihari Réka" w:date="2018-11-30T14:56:00Z">
        <w:r w:rsidRPr="00CC342C">
          <w:rPr>
            <w:rFonts w:cs="Times New Roman"/>
          </w:rPr>
          <w:t xml:space="preserve">Ehhez az Apple MapKit könyvtárát hívtam segítségül. Először létrehoztam egy </w:t>
        </w:r>
      </w:ins>
      <w:ins w:id="3562" w:author="Vihari Réka" w:date="2018-11-30T14:57:00Z">
        <w:r w:rsidRPr="00CC342C">
          <w:rPr>
            <w:rFonts w:cs="Times New Roman"/>
          </w:rPr>
          <w:t xml:space="preserve">MKDirectionsRequest objektumot, ami útvonalak kéréséhez vagy biztosítására szolgál. </w:t>
        </w:r>
      </w:ins>
      <w:ins w:id="3563" w:author="Vihari Réka" w:date="2018-11-30T14:58:00Z">
        <w:r w:rsidRPr="00CC342C">
          <w:rPr>
            <w:rFonts w:cs="Times New Roman"/>
          </w:rPr>
          <w:t>Majd szükséges megadni</w:t>
        </w:r>
      </w:ins>
      <w:ins w:id="3564"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3565" w:author="Vihari Réka" w:date="2018-11-30T20:45:00Z">
        <w:r w:rsidR="002C3F5F" w:rsidRPr="00CC342C">
          <w:rPr>
            <w:rFonts w:cs="Times New Roman"/>
          </w:rPr>
          <w:t xml:space="preserve">(gyalogos vagy autó) </w:t>
        </w:r>
      </w:ins>
      <w:ins w:id="3566" w:author="Vihari Réka" w:date="2018-11-30T20:38:00Z">
        <w:r w:rsidR="002C3F5F" w:rsidRPr="00CC342C">
          <w:rPr>
            <w:rFonts w:cs="Times New Roman"/>
          </w:rPr>
          <w:t xml:space="preserve">szeretnénk. Mivel az applikációmat kisebb rendezvényekhez terveztem, vagy esetleg gyalogoshoz </w:t>
        </w:r>
      </w:ins>
      <w:ins w:id="3567" w:author="Vihari Réka" w:date="2018-11-30T20:41:00Z">
        <w:r w:rsidR="002C3F5F" w:rsidRPr="00CC342C">
          <w:rPr>
            <w:rFonts w:cs="Times New Roman"/>
          </w:rPr>
          <w:t xml:space="preserve">útvonalhoz </w:t>
        </w:r>
      </w:ins>
      <w:ins w:id="3568" w:author="Vihari Réka" w:date="2018-11-30T20:38:00Z">
        <w:r w:rsidR="002C3F5F" w:rsidRPr="00CC342C">
          <w:rPr>
            <w:rFonts w:cs="Times New Roman"/>
          </w:rPr>
          <w:t xml:space="preserve">hasonló, biciklis </w:t>
        </w:r>
      </w:ins>
      <w:ins w:id="3569" w:author="Vihari Réka" w:date="2018-11-30T20:41:00Z">
        <w:r w:rsidR="002C3F5F" w:rsidRPr="00CC342C">
          <w:rPr>
            <w:rFonts w:cs="Times New Roman"/>
          </w:rPr>
          <w:t xml:space="preserve">közlekedéshez, így itt a gyalogos tervezést választottam. </w:t>
        </w:r>
      </w:ins>
      <w:ins w:id="3570" w:author="Vihari Réka" w:date="2018-11-30T20:45:00Z">
        <w:r w:rsidR="002C3F5F" w:rsidRPr="00CC342C">
          <w:rPr>
            <w:rFonts w:cs="Times New Roman"/>
          </w:rPr>
          <w:t xml:space="preserve">Majd létrehoztam egy MKDirections objektumot, melynek a calculate metódusa </w:t>
        </w:r>
      </w:ins>
      <w:ins w:id="3571"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3572" w:author="Vihari Réka" w:date="2018-11-30T14:49:00Z"/>
          <w:rFonts w:cs="Times New Roman"/>
        </w:rPr>
        <w:pPrChange w:id="3573" w:author="Vihari Réka" w:date="2018-11-30T20:48:00Z">
          <w:pPr>
            <w:pStyle w:val="Cmsor2"/>
            <w:numPr>
              <w:ilvl w:val="1"/>
              <w:numId w:val="15"/>
            </w:numPr>
            <w:ind w:left="1080" w:hanging="360"/>
          </w:pPr>
        </w:pPrChange>
      </w:pPr>
      <w:ins w:id="3574"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75" w:author="Vihari Réka" w:date="2018-11-30T14:55:00Z"/>
          <w:rPrChange w:id="3576" w:author="Vihari Réka" w:date="2018-11-30T20:51:00Z">
            <w:rPr>
              <w:ins w:id="3577" w:author="Vihari Réka" w:date="2018-11-30T14:55:00Z"/>
              <w:rFonts w:ascii="Helvetica" w:eastAsiaTheme="minorHAnsi" w:hAnsi="Helvetica" w:cs="Helvetica"/>
            </w:rPr>
          </w:rPrChange>
        </w:rPr>
        <w:pPrChange w:id="3578" w:author="Vihari Réka" w:date="2018-11-30T20:58:00Z">
          <w:pPr>
            <w:tabs>
              <w:tab w:val="left" w:pos="593"/>
            </w:tabs>
            <w:autoSpaceDE w:val="0"/>
            <w:autoSpaceDN w:val="0"/>
            <w:adjustRightInd w:val="0"/>
          </w:pPr>
        </w:pPrChange>
      </w:pPr>
      <w:ins w:id="3579" w:author="Vihari Réka" w:date="2018-11-30T14:55:00Z">
        <w:r w:rsidRPr="00CC342C">
          <w:rPr>
            <w:rPrChange w:id="3580" w:author="Vihari Réka" w:date="2018-11-30T20:51:00Z">
              <w:rPr>
                <w:rFonts w:ascii="Menlo" w:eastAsiaTheme="minorHAnsi" w:hAnsi="Menlo" w:cs="Menlo"/>
                <w:b/>
                <w:bCs/>
                <w:color w:val="9B2393"/>
              </w:rPr>
            </w:rPrChange>
          </w:rPr>
          <w:t>let</w:t>
        </w:r>
        <w:r w:rsidRPr="00CC342C">
          <w:rPr>
            <w:rPrChange w:id="3581" w:author="Vihari Réka" w:date="2018-11-30T20:51:00Z">
              <w:rPr>
                <w:rFonts w:ascii="Menlo" w:eastAsiaTheme="minorHAnsi" w:hAnsi="Menlo" w:cs="Menlo"/>
                <w:color w:val="000000"/>
              </w:rPr>
            </w:rPrChange>
          </w:rPr>
          <w:t xml:space="preserve"> directionRequest = </w:t>
        </w:r>
        <w:r w:rsidRPr="00CC342C">
          <w:rPr>
            <w:rPrChange w:id="3582" w:author="Vihari Réka" w:date="2018-11-30T20:51:00Z">
              <w:rPr>
                <w:rFonts w:ascii="Menlo" w:eastAsiaTheme="minorHAnsi" w:hAnsi="Menlo" w:cs="Menlo"/>
                <w:color w:val="5C2699"/>
              </w:rPr>
            </w:rPrChange>
          </w:rPr>
          <w:t>MKDirections</w:t>
        </w:r>
        <w:r w:rsidRPr="00CC342C">
          <w:rPr>
            <w:rPrChange w:id="3583" w:author="Vihari Réka" w:date="2018-11-30T20:51:00Z">
              <w:rPr>
                <w:rFonts w:ascii="Menlo" w:eastAsiaTheme="minorHAnsi" w:hAnsi="Menlo" w:cs="Menlo"/>
                <w:color w:val="000000"/>
              </w:rPr>
            </w:rPrChange>
          </w:rPr>
          <w:t>.</w:t>
        </w:r>
        <w:r w:rsidRPr="00CC342C">
          <w:rPr>
            <w:rPrChange w:id="3584" w:author="Vihari Réka" w:date="2018-11-30T20:51:00Z">
              <w:rPr>
                <w:rFonts w:ascii="Menlo" w:eastAsiaTheme="minorHAnsi" w:hAnsi="Menlo" w:cs="Menlo"/>
                <w:color w:val="5C2699"/>
              </w:rPr>
            </w:rPrChange>
          </w:rPr>
          <w:t>Request</w:t>
        </w:r>
        <w:r w:rsidRPr="00CC342C">
          <w:rPr>
            <w:rPrChange w:id="3585"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86" w:author="Vihari Réka" w:date="2018-11-30T14:55:00Z"/>
          <w:rPrChange w:id="3587" w:author="Vihari Réka" w:date="2018-11-30T20:51:00Z">
            <w:rPr>
              <w:ins w:id="3588" w:author="Vihari Réka" w:date="2018-11-30T14:55:00Z"/>
              <w:rFonts w:ascii="Helvetica" w:eastAsiaTheme="minorHAnsi" w:hAnsi="Helvetica" w:cs="Helvetica"/>
            </w:rPr>
          </w:rPrChange>
        </w:rPr>
        <w:pPrChange w:id="3589" w:author="Vihari Réka" w:date="2018-11-30T20:58:00Z">
          <w:pPr>
            <w:tabs>
              <w:tab w:val="left" w:pos="593"/>
            </w:tabs>
            <w:autoSpaceDE w:val="0"/>
            <w:autoSpaceDN w:val="0"/>
            <w:adjustRightInd w:val="0"/>
          </w:pPr>
        </w:pPrChange>
      </w:pPr>
      <w:ins w:id="3590" w:author="Vihari Réka" w:date="2018-11-30T14:55:00Z">
        <w:r w:rsidRPr="00CC342C">
          <w:rPr>
            <w:rPrChange w:id="3591" w:author="Vihari Réka" w:date="2018-11-30T20:51:00Z">
              <w:rPr>
                <w:rFonts w:ascii="Menlo" w:eastAsiaTheme="minorHAnsi" w:hAnsi="Menlo" w:cs="Menlo"/>
                <w:color w:val="000000"/>
              </w:rPr>
            </w:rPrChange>
          </w:rPr>
          <w:t xml:space="preserve">        </w:t>
        </w:r>
        <w:r w:rsidRPr="00CC342C">
          <w:rPr>
            <w:rPrChange w:id="3592" w:author="Vihari Réka" w:date="2018-11-30T20:51:00Z">
              <w:rPr>
                <w:rFonts w:ascii="Menlo" w:eastAsiaTheme="minorHAnsi" w:hAnsi="Menlo" w:cs="Menlo"/>
                <w:b/>
                <w:bCs/>
                <w:color w:val="9B2393"/>
              </w:rPr>
            </w:rPrChange>
          </w:rPr>
          <w:t>let</w:t>
        </w:r>
        <w:r w:rsidRPr="00CC342C">
          <w:rPr>
            <w:rPrChange w:id="3593" w:author="Vihari Réka" w:date="2018-11-30T20:51:00Z">
              <w:rPr>
                <w:rFonts w:ascii="Menlo" w:eastAsiaTheme="minorHAnsi" w:hAnsi="Menlo" w:cs="Menlo"/>
                <w:color w:val="000000"/>
              </w:rPr>
            </w:rPrChange>
          </w:rPr>
          <w:t xml:space="preserve"> sourcePlaceMark = </w:t>
        </w:r>
        <w:r w:rsidRPr="00CC342C">
          <w:rPr>
            <w:rPrChange w:id="3594" w:author="Vihari Réka" w:date="2018-11-30T20:51:00Z">
              <w:rPr>
                <w:rFonts w:ascii="Menlo" w:eastAsiaTheme="minorHAnsi" w:hAnsi="Menlo" w:cs="Menlo"/>
                <w:color w:val="5C2699"/>
              </w:rPr>
            </w:rPrChange>
          </w:rPr>
          <w:t>MKPlacemark</w:t>
        </w:r>
        <w:r w:rsidRPr="00CC342C">
          <w:rPr>
            <w:rPrChange w:id="3595" w:author="Vihari Réka" w:date="2018-11-30T20:51:00Z">
              <w:rPr>
                <w:rFonts w:ascii="Menlo" w:eastAsiaTheme="minorHAnsi" w:hAnsi="Menlo" w:cs="Menlo"/>
                <w:color w:val="000000"/>
              </w:rPr>
            </w:rPrChange>
          </w:rPr>
          <w:t xml:space="preserve"> (coordinate: sourceCord)</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96" w:author="Vihari Réka" w:date="2018-11-30T14:55:00Z"/>
          <w:rPrChange w:id="3597" w:author="Vihari Réka" w:date="2018-11-30T20:51:00Z">
            <w:rPr>
              <w:ins w:id="3598" w:author="Vihari Réka" w:date="2018-11-30T14:55:00Z"/>
              <w:rFonts w:ascii="Helvetica" w:eastAsiaTheme="minorHAnsi" w:hAnsi="Helvetica" w:cs="Helvetica"/>
            </w:rPr>
          </w:rPrChange>
        </w:rPr>
        <w:pPrChange w:id="3599" w:author="Vihari Réka" w:date="2018-11-30T20:58:00Z">
          <w:pPr>
            <w:tabs>
              <w:tab w:val="left" w:pos="593"/>
            </w:tabs>
            <w:autoSpaceDE w:val="0"/>
            <w:autoSpaceDN w:val="0"/>
            <w:adjustRightInd w:val="0"/>
          </w:pPr>
        </w:pPrChange>
      </w:pPr>
      <w:ins w:id="3600" w:author="Vihari Réka" w:date="2018-11-30T14:55:00Z">
        <w:r w:rsidRPr="00CC342C">
          <w:rPr>
            <w:rPrChange w:id="3601" w:author="Vihari Réka" w:date="2018-11-30T20:51:00Z">
              <w:rPr>
                <w:rFonts w:ascii="Menlo" w:eastAsiaTheme="minorHAnsi" w:hAnsi="Menlo" w:cs="Menlo"/>
                <w:color w:val="000000"/>
              </w:rPr>
            </w:rPrChange>
          </w:rPr>
          <w:t xml:space="preserve">        </w:t>
        </w:r>
        <w:r w:rsidRPr="00CC342C">
          <w:rPr>
            <w:rPrChange w:id="3602" w:author="Vihari Réka" w:date="2018-11-30T20:51:00Z">
              <w:rPr>
                <w:rFonts w:ascii="Menlo" w:eastAsiaTheme="minorHAnsi" w:hAnsi="Menlo" w:cs="Menlo"/>
                <w:b/>
                <w:bCs/>
                <w:color w:val="9B2393"/>
              </w:rPr>
            </w:rPrChange>
          </w:rPr>
          <w:t>let</w:t>
        </w:r>
        <w:r w:rsidRPr="00CC342C">
          <w:rPr>
            <w:rPrChange w:id="3603" w:author="Vihari Réka" w:date="2018-11-30T20:51:00Z">
              <w:rPr>
                <w:rFonts w:ascii="Menlo" w:eastAsiaTheme="minorHAnsi" w:hAnsi="Menlo" w:cs="Menlo"/>
                <w:color w:val="000000"/>
              </w:rPr>
            </w:rPrChange>
          </w:rPr>
          <w:t xml:space="preserve"> sourceItem = </w:t>
        </w:r>
        <w:r w:rsidRPr="00CC342C">
          <w:rPr>
            <w:rPrChange w:id="3604" w:author="Vihari Réka" w:date="2018-11-30T20:51:00Z">
              <w:rPr>
                <w:rFonts w:ascii="Menlo" w:eastAsiaTheme="minorHAnsi" w:hAnsi="Menlo" w:cs="Menlo"/>
                <w:color w:val="5C2699"/>
              </w:rPr>
            </w:rPrChange>
          </w:rPr>
          <w:t>MKMapItem</w:t>
        </w:r>
        <w:r w:rsidRPr="00CC342C">
          <w:rPr>
            <w:rPrChange w:id="3605" w:author="Vihari Réka" w:date="2018-11-30T20:51:00Z">
              <w:rPr>
                <w:rFonts w:ascii="Menlo" w:eastAsiaTheme="minorHAnsi" w:hAnsi="Menlo" w:cs="Menlo"/>
                <w:color w:val="000000"/>
              </w:rPr>
            </w:rPrChange>
          </w:rPr>
          <w:t xml:space="preserve"> (placemark: sourcePlaceMark)</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06" w:author="Vihari Réka" w:date="2018-11-30T14:55:00Z"/>
          <w:rPrChange w:id="3607" w:author="Vihari Réka" w:date="2018-11-30T20:51:00Z">
            <w:rPr>
              <w:ins w:id="3608" w:author="Vihari Réka" w:date="2018-11-30T14:55:00Z"/>
              <w:rFonts w:ascii="Helvetica" w:eastAsiaTheme="minorHAnsi" w:hAnsi="Helvetica" w:cs="Helvetica"/>
            </w:rPr>
          </w:rPrChange>
        </w:rPr>
        <w:pPrChange w:id="3609" w:author="Vihari Réka" w:date="2018-11-30T20:58:00Z">
          <w:pPr>
            <w:tabs>
              <w:tab w:val="left" w:pos="593"/>
            </w:tabs>
            <w:autoSpaceDE w:val="0"/>
            <w:autoSpaceDN w:val="0"/>
            <w:adjustRightInd w:val="0"/>
          </w:pPr>
        </w:pPrChange>
      </w:pPr>
      <w:ins w:id="3610" w:author="Vihari Réka" w:date="2018-11-30T14:55:00Z">
        <w:r w:rsidRPr="00CC342C">
          <w:rPr>
            <w:rPrChange w:id="3611" w:author="Vihari Réka" w:date="2018-11-30T20:51:00Z">
              <w:rPr>
                <w:rFonts w:ascii="Menlo" w:eastAsiaTheme="minorHAnsi" w:hAnsi="Menlo" w:cs="Menlo"/>
                <w:color w:val="000000"/>
              </w:rPr>
            </w:rPrChange>
          </w:rPr>
          <w:t xml:space="preserve">        </w:t>
        </w:r>
        <w:r w:rsidRPr="00CC342C">
          <w:rPr>
            <w:rPrChange w:id="3612" w:author="Vihari Réka" w:date="2018-11-30T20:51:00Z">
              <w:rPr>
                <w:rFonts w:ascii="Menlo" w:eastAsiaTheme="minorHAnsi" w:hAnsi="Menlo" w:cs="Menlo"/>
                <w:b/>
                <w:bCs/>
                <w:color w:val="9B2393"/>
              </w:rPr>
            </w:rPrChange>
          </w:rPr>
          <w:t>let</w:t>
        </w:r>
        <w:r w:rsidRPr="00CC342C">
          <w:rPr>
            <w:rPrChange w:id="3613" w:author="Vihari Réka" w:date="2018-11-30T20:51:00Z">
              <w:rPr>
                <w:rFonts w:ascii="Menlo" w:eastAsiaTheme="minorHAnsi" w:hAnsi="Menlo" w:cs="Menlo"/>
                <w:color w:val="000000"/>
              </w:rPr>
            </w:rPrChange>
          </w:rPr>
          <w:t xml:space="preserve"> destPM = </w:t>
        </w:r>
        <w:r w:rsidRPr="00CC342C">
          <w:rPr>
            <w:rPrChange w:id="3614" w:author="Vihari Réka" w:date="2018-11-30T20:51:00Z">
              <w:rPr>
                <w:rFonts w:ascii="Menlo" w:eastAsiaTheme="minorHAnsi" w:hAnsi="Menlo" w:cs="Menlo"/>
                <w:color w:val="5C2699"/>
              </w:rPr>
            </w:rPrChange>
          </w:rPr>
          <w:t>MKPlacemark</w:t>
        </w:r>
        <w:r w:rsidRPr="00CC342C">
          <w:rPr>
            <w:rPrChange w:id="3615" w:author="Vihari Réka" w:date="2018-11-30T20:51:00Z">
              <w:rPr>
                <w:rFonts w:ascii="Menlo" w:eastAsiaTheme="minorHAnsi" w:hAnsi="Menlo" w:cs="Menlo"/>
                <w:color w:val="000000"/>
              </w:rPr>
            </w:rPrChange>
          </w:rPr>
          <w:t xml:space="preserve"> (coordinate: </w:t>
        </w:r>
        <w:r w:rsidRPr="00CC342C">
          <w:rPr>
            <w:rPrChange w:id="3616" w:author="Vihari Réka" w:date="2018-11-30T20:51:00Z">
              <w:rPr>
                <w:rFonts w:ascii="Menlo" w:eastAsiaTheme="minorHAnsi" w:hAnsi="Menlo" w:cs="Menlo"/>
                <w:color w:val="326D74"/>
              </w:rPr>
            </w:rPrChange>
          </w:rPr>
          <w:t>tappedLoc</w:t>
        </w:r>
        <w:r w:rsidRPr="00CC342C">
          <w:rPr>
            <w:rPrChange w:id="3617"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18" w:author="Vihari Réka" w:date="2018-11-30T14:55:00Z"/>
          <w:rPrChange w:id="3619" w:author="Vihari Réka" w:date="2018-11-30T20:51:00Z">
            <w:rPr>
              <w:ins w:id="3620" w:author="Vihari Réka" w:date="2018-11-30T14:55:00Z"/>
              <w:rFonts w:ascii="Helvetica" w:eastAsiaTheme="minorHAnsi" w:hAnsi="Helvetica" w:cs="Helvetica"/>
            </w:rPr>
          </w:rPrChange>
        </w:rPr>
        <w:pPrChange w:id="3621" w:author="Vihari Réka" w:date="2018-11-30T20:58:00Z">
          <w:pPr>
            <w:tabs>
              <w:tab w:val="left" w:pos="593"/>
            </w:tabs>
            <w:autoSpaceDE w:val="0"/>
            <w:autoSpaceDN w:val="0"/>
            <w:adjustRightInd w:val="0"/>
          </w:pPr>
        </w:pPrChange>
      </w:pPr>
      <w:ins w:id="3622" w:author="Vihari Réka" w:date="2018-11-30T14:55:00Z">
        <w:r w:rsidRPr="00CC342C">
          <w:rPr>
            <w:rPrChange w:id="3623" w:author="Vihari Réka" w:date="2018-11-30T20:51:00Z">
              <w:rPr>
                <w:rFonts w:ascii="Menlo" w:eastAsiaTheme="minorHAnsi" w:hAnsi="Menlo" w:cs="Menlo"/>
                <w:color w:val="000000"/>
              </w:rPr>
            </w:rPrChange>
          </w:rPr>
          <w:t xml:space="preserve">        </w:t>
        </w:r>
        <w:r w:rsidRPr="00CC342C">
          <w:rPr>
            <w:rPrChange w:id="3624" w:author="Vihari Réka" w:date="2018-11-30T20:51:00Z">
              <w:rPr>
                <w:rFonts w:ascii="Menlo" w:eastAsiaTheme="minorHAnsi" w:hAnsi="Menlo" w:cs="Menlo"/>
                <w:b/>
                <w:bCs/>
                <w:color w:val="9B2393"/>
              </w:rPr>
            </w:rPrChange>
          </w:rPr>
          <w:t>let</w:t>
        </w:r>
        <w:r w:rsidRPr="00CC342C">
          <w:rPr>
            <w:rPrChange w:id="3625" w:author="Vihari Réka" w:date="2018-11-30T20:51:00Z">
              <w:rPr>
                <w:rFonts w:ascii="Menlo" w:eastAsiaTheme="minorHAnsi" w:hAnsi="Menlo" w:cs="Menlo"/>
                <w:color w:val="000000"/>
              </w:rPr>
            </w:rPrChange>
          </w:rPr>
          <w:t xml:space="preserve"> destITM = </w:t>
        </w:r>
        <w:r w:rsidRPr="00CC342C">
          <w:rPr>
            <w:rPrChange w:id="3626" w:author="Vihari Réka" w:date="2018-11-30T20:51:00Z">
              <w:rPr>
                <w:rFonts w:ascii="Menlo" w:eastAsiaTheme="minorHAnsi" w:hAnsi="Menlo" w:cs="Menlo"/>
                <w:color w:val="5C2699"/>
              </w:rPr>
            </w:rPrChange>
          </w:rPr>
          <w:t>MKMapItem</w:t>
        </w:r>
        <w:r w:rsidRPr="00CC342C">
          <w:rPr>
            <w:rPrChange w:id="3627" w:author="Vihari Réka" w:date="2018-11-30T20:51:00Z">
              <w:rPr>
                <w:rFonts w:ascii="Menlo" w:eastAsiaTheme="minorHAnsi" w:hAnsi="Menlo" w:cs="Menlo"/>
                <w:color w:val="000000"/>
              </w:rPr>
            </w:rPrChange>
          </w:rPr>
          <w:t xml:space="preserve"> (placemark: destPM)</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28" w:author="Vihari Réka" w:date="2018-11-30T14:55:00Z"/>
          <w:rPrChange w:id="3629" w:author="Vihari Réka" w:date="2018-11-30T20:51:00Z">
            <w:rPr>
              <w:ins w:id="3630" w:author="Vihari Réka" w:date="2018-11-30T14:55:00Z"/>
              <w:rFonts w:ascii="Helvetica" w:eastAsiaTheme="minorHAnsi" w:hAnsi="Helvetica" w:cs="Helvetica"/>
            </w:rPr>
          </w:rPrChange>
        </w:rPr>
        <w:pPrChange w:id="3631"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32" w:author="Vihari Réka" w:date="2018-11-30T14:55:00Z"/>
          <w:rPrChange w:id="3633" w:author="Vihari Réka" w:date="2018-11-30T20:51:00Z">
            <w:rPr>
              <w:ins w:id="3634" w:author="Vihari Réka" w:date="2018-11-30T14:55:00Z"/>
              <w:rFonts w:ascii="Helvetica" w:eastAsiaTheme="minorHAnsi" w:hAnsi="Helvetica" w:cs="Helvetica"/>
            </w:rPr>
          </w:rPrChange>
        </w:rPr>
        <w:pPrChange w:id="3635" w:author="Vihari Réka" w:date="2018-11-30T20:58:00Z">
          <w:pPr>
            <w:tabs>
              <w:tab w:val="left" w:pos="593"/>
            </w:tabs>
            <w:autoSpaceDE w:val="0"/>
            <w:autoSpaceDN w:val="0"/>
            <w:adjustRightInd w:val="0"/>
          </w:pPr>
        </w:pPrChange>
      </w:pPr>
      <w:ins w:id="3636" w:author="Vihari Réka" w:date="2018-11-30T14:55:00Z">
        <w:r w:rsidRPr="00CC342C">
          <w:rPr>
            <w:rPrChange w:id="3637" w:author="Vihari Réka" w:date="2018-11-30T20:51:00Z">
              <w:rPr>
                <w:rFonts w:ascii="Menlo" w:eastAsiaTheme="minorHAnsi" w:hAnsi="Menlo" w:cs="Menlo"/>
                <w:color w:val="000000"/>
              </w:rPr>
            </w:rPrChange>
          </w:rPr>
          <w:t xml:space="preserve">        directionRequest.</w:t>
        </w:r>
        <w:r w:rsidRPr="00CC342C">
          <w:rPr>
            <w:rPrChange w:id="3638" w:author="Vihari Réka" w:date="2018-11-30T20:51:00Z">
              <w:rPr>
                <w:rFonts w:ascii="Menlo" w:eastAsiaTheme="minorHAnsi" w:hAnsi="Menlo" w:cs="Menlo"/>
                <w:color w:val="5C2699"/>
              </w:rPr>
            </w:rPrChange>
          </w:rPr>
          <w:t>source</w:t>
        </w:r>
        <w:r w:rsidRPr="00CC342C">
          <w:rPr>
            <w:rPrChange w:id="3639" w:author="Vihari Réka" w:date="2018-11-30T20:51:00Z">
              <w:rPr>
                <w:rFonts w:ascii="Menlo" w:eastAsiaTheme="minorHAnsi" w:hAnsi="Menlo" w:cs="Menlo"/>
                <w:color w:val="000000"/>
              </w:rPr>
            </w:rPrChange>
          </w:rPr>
          <w:t xml:space="preserve"> = sourceItem</w:t>
        </w:r>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40" w:author="Vihari Réka" w:date="2018-11-30T14:55:00Z"/>
          <w:rPrChange w:id="3641" w:author="Vihari Réka" w:date="2018-11-30T20:51:00Z">
            <w:rPr>
              <w:ins w:id="3642" w:author="Vihari Réka" w:date="2018-11-30T14:55:00Z"/>
              <w:rFonts w:ascii="Helvetica" w:eastAsiaTheme="minorHAnsi" w:hAnsi="Helvetica" w:cs="Helvetica"/>
            </w:rPr>
          </w:rPrChange>
        </w:rPr>
        <w:pPrChange w:id="3643" w:author="Vihari Réka" w:date="2018-11-30T20:58:00Z">
          <w:pPr>
            <w:tabs>
              <w:tab w:val="left" w:pos="593"/>
            </w:tabs>
            <w:autoSpaceDE w:val="0"/>
            <w:autoSpaceDN w:val="0"/>
            <w:adjustRightInd w:val="0"/>
          </w:pPr>
        </w:pPrChange>
      </w:pPr>
      <w:ins w:id="3644" w:author="Vihari Réka" w:date="2018-11-30T14:55:00Z">
        <w:r w:rsidRPr="00CC342C">
          <w:rPr>
            <w:rPrChange w:id="3645" w:author="Vihari Réka" w:date="2018-11-30T20:51:00Z">
              <w:rPr>
                <w:rFonts w:ascii="Menlo" w:eastAsiaTheme="minorHAnsi" w:hAnsi="Menlo" w:cs="Menlo"/>
                <w:color w:val="000000"/>
              </w:rPr>
            </w:rPrChange>
          </w:rPr>
          <w:t xml:space="preserve">        directionRequest.</w:t>
        </w:r>
        <w:r w:rsidRPr="00CC342C">
          <w:rPr>
            <w:rPrChange w:id="3646" w:author="Vihari Réka" w:date="2018-11-30T20:51:00Z">
              <w:rPr>
                <w:rFonts w:ascii="Menlo" w:eastAsiaTheme="minorHAnsi" w:hAnsi="Menlo" w:cs="Menlo"/>
                <w:color w:val="5C2699"/>
              </w:rPr>
            </w:rPrChange>
          </w:rPr>
          <w:t>destination</w:t>
        </w:r>
        <w:r w:rsidRPr="00CC342C">
          <w:rPr>
            <w:rPrChange w:id="3647" w:author="Vihari Réka" w:date="2018-11-30T20:51:00Z">
              <w:rPr>
                <w:rFonts w:ascii="Menlo" w:eastAsiaTheme="minorHAnsi" w:hAnsi="Menlo" w:cs="Menlo"/>
                <w:color w:val="000000"/>
              </w:rPr>
            </w:rPrChange>
          </w:rPr>
          <w:t xml:space="preserve"> = destITM</w:t>
        </w:r>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48" w:author="Vihari Réka" w:date="2018-11-30T14:55:00Z"/>
          <w:rPrChange w:id="3649" w:author="Vihari Réka" w:date="2018-11-30T20:51:00Z">
            <w:rPr>
              <w:ins w:id="3650" w:author="Vihari Réka" w:date="2018-11-30T14:55:00Z"/>
              <w:rFonts w:ascii="Helvetica" w:eastAsiaTheme="minorHAnsi" w:hAnsi="Helvetica" w:cs="Helvetica"/>
            </w:rPr>
          </w:rPrChange>
        </w:rPr>
        <w:pPrChange w:id="3651" w:author="Vihari Réka" w:date="2018-11-30T20:58:00Z">
          <w:pPr>
            <w:tabs>
              <w:tab w:val="left" w:pos="593"/>
            </w:tabs>
            <w:autoSpaceDE w:val="0"/>
            <w:autoSpaceDN w:val="0"/>
            <w:adjustRightInd w:val="0"/>
          </w:pPr>
        </w:pPrChange>
      </w:pPr>
      <w:ins w:id="3652" w:author="Vihari Réka" w:date="2018-11-30T14:55:00Z">
        <w:r w:rsidRPr="00CC342C">
          <w:rPr>
            <w:rPrChange w:id="3653" w:author="Vihari Réka" w:date="2018-11-30T20:51:00Z">
              <w:rPr>
                <w:rFonts w:ascii="Menlo" w:eastAsiaTheme="minorHAnsi" w:hAnsi="Menlo" w:cs="Menlo"/>
                <w:color w:val="000000"/>
              </w:rPr>
            </w:rPrChange>
          </w:rPr>
          <w:t xml:space="preserve">        directionRequest.</w:t>
        </w:r>
        <w:r w:rsidRPr="00CC342C">
          <w:rPr>
            <w:rPrChange w:id="3654" w:author="Vihari Réka" w:date="2018-11-30T20:51:00Z">
              <w:rPr>
                <w:rFonts w:ascii="Menlo" w:eastAsiaTheme="minorHAnsi" w:hAnsi="Menlo" w:cs="Menlo"/>
                <w:color w:val="5C2699"/>
              </w:rPr>
            </w:rPrChange>
          </w:rPr>
          <w:t>transportType</w:t>
        </w:r>
        <w:r w:rsidRPr="00CC342C">
          <w:rPr>
            <w:rPrChange w:id="3655" w:author="Vihari Réka" w:date="2018-11-30T20:51:00Z">
              <w:rPr>
                <w:rFonts w:ascii="Menlo" w:eastAsiaTheme="minorHAnsi" w:hAnsi="Menlo" w:cs="Menlo"/>
                <w:color w:val="000000"/>
              </w:rPr>
            </w:rPrChange>
          </w:rPr>
          <w:t xml:space="preserve"> </w:t>
        </w:r>
        <w:proofErr w:type="gramStart"/>
        <w:r w:rsidRPr="00CC342C">
          <w:rPr>
            <w:rPrChange w:id="3656" w:author="Vihari Réka" w:date="2018-11-30T20:51:00Z">
              <w:rPr>
                <w:rFonts w:ascii="Menlo" w:eastAsiaTheme="minorHAnsi" w:hAnsi="Menlo" w:cs="Menlo"/>
                <w:color w:val="000000"/>
              </w:rPr>
            </w:rPrChange>
          </w:rPr>
          <w:t>= .</w:t>
        </w:r>
        <w:r w:rsidRPr="00CC342C">
          <w:rPr>
            <w:rPrChange w:id="3657" w:author="Vihari Réka" w:date="2018-11-30T20:51:00Z">
              <w:rPr>
                <w:rFonts w:ascii="Menlo" w:eastAsiaTheme="minorHAnsi" w:hAnsi="Menlo" w:cs="Menlo"/>
                <w:color w:val="5C2699"/>
              </w:rPr>
            </w:rPrChange>
          </w:rPr>
          <w:t>walking</w:t>
        </w:r>
        <w:proofErr w:type="gramEnd"/>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58" w:author="Vihari Réka" w:date="2018-11-30T14:55:00Z"/>
          <w:rPrChange w:id="3659" w:author="Vihari Réka" w:date="2018-11-30T20:51:00Z">
            <w:rPr>
              <w:ins w:id="3660" w:author="Vihari Réka" w:date="2018-11-30T14:55:00Z"/>
              <w:rFonts w:ascii="Helvetica" w:eastAsiaTheme="minorHAnsi" w:hAnsi="Helvetica" w:cs="Helvetica"/>
            </w:rPr>
          </w:rPrChange>
        </w:rPr>
        <w:pPrChange w:id="3661" w:author="Vihari Réka" w:date="2018-11-30T20:58:00Z">
          <w:pPr>
            <w:tabs>
              <w:tab w:val="left" w:pos="593"/>
            </w:tabs>
            <w:autoSpaceDE w:val="0"/>
            <w:autoSpaceDN w:val="0"/>
            <w:adjustRightInd w:val="0"/>
          </w:pPr>
        </w:pPrChange>
      </w:pPr>
      <w:ins w:id="3662" w:author="Vihari Réka" w:date="2018-11-30T14:55:00Z">
        <w:r w:rsidRPr="00CC342C">
          <w:rPr>
            <w:rPrChange w:id="3663" w:author="Vihari Réka" w:date="2018-11-30T20:51:00Z">
              <w:rPr>
                <w:rFonts w:ascii="Menlo" w:eastAsiaTheme="minorHAnsi" w:hAnsi="Menlo" w:cs="Menlo"/>
                <w:color w:val="000000"/>
              </w:rPr>
            </w:rPrChange>
          </w:rPr>
          <w:t xml:space="preserve">        </w:t>
        </w:r>
        <w:r w:rsidRPr="00CC342C">
          <w:rPr>
            <w:rPrChange w:id="3664" w:author="Vihari Réka" w:date="2018-11-30T20:51:00Z">
              <w:rPr>
                <w:rFonts w:ascii="Menlo" w:eastAsiaTheme="minorHAnsi" w:hAnsi="Menlo" w:cs="Menlo"/>
                <w:b/>
                <w:bCs/>
                <w:color w:val="9B2393"/>
              </w:rPr>
            </w:rPrChange>
          </w:rPr>
          <w:t>let</w:t>
        </w:r>
        <w:r w:rsidRPr="00CC342C">
          <w:rPr>
            <w:rPrChange w:id="3665" w:author="Vihari Réka" w:date="2018-11-30T20:51:00Z">
              <w:rPr>
                <w:rFonts w:ascii="Menlo" w:eastAsiaTheme="minorHAnsi" w:hAnsi="Menlo" w:cs="Menlo"/>
                <w:color w:val="000000"/>
              </w:rPr>
            </w:rPrChange>
          </w:rPr>
          <w:t xml:space="preserve"> directions = </w:t>
        </w:r>
        <w:proofErr w:type="gramStart"/>
        <w:r w:rsidRPr="00CC342C">
          <w:rPr>
            <w:rPrChange w:id="3666" w:author="Vihari Réka" w:date="2018-11-30T20:51:00Z">
              <w:rPr>
                <w:rFonts w:ascii="Menlo" w:eastAsiaTheme="minorHAnsi" w:hAnsi="Menlo" w:cs="Menlo"/>
                <w:color w:val="5C2699"/>
              </w:rPr>
            </w:rPrChange>
          </w:rPr>
          <w:t>MKDirections</w:t>
        </w:r>
        <w:r w:rsidRPr="00CC342C">
          <w:rPr>
            <w:rPrChange w:id="3667" w:author="Vihari Réka" w:date="2018-11-30T20:51:00Z">
              <w:rPr>
                <w:rFonts w:ascii="Menlo" w:eastAsiaTheme="minorHAnsi" w:hAnsi="Menlo" w:cs="Menlo"/>
                <w:color w:val="000000"/>
              </w:rPr>
            </w:rPrChange>
          </w:rPr>
          <w:t>(</w:t>
        </w:r>
        <w:proofErr w:type="gramEnd"/>
        <w:r w:rsidRPr="00CC342C">
          <w:rPr>
            <w:rPrChange w:id="3668" w:author="Vihari Réka" w:date="2018-11-30T20:51:00Z">
              <w:rPr>
                <w:rFonts w:ascii="Menlo" w:eastAsiaTheme="minorHAnsi" w:hAnsi="Menlo" w:cs="Menlo"/>
                <w:color w:val="000000"/>
              </w:rPr>
            </w:rPrChange>
          </w:rPr>
          <w:t>request: directionRequest)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69" w:author="Vihari Réka" w:date="2018-11-30T14:55:00Z"/>
          <w:rPrChange w:id="3670" w:author="Vihari Réka" w:date="2018-11-30T20:51:00Z">
            <w:rPr>
              <w:ins w:id="3671" w:author="Vihari Réka" w:date="2018-11-30T14:55:00Z"/>
              <w:rFonts w:ascii="Helvetica" w:eastAsiaTheme="minorHAnsi" w:hAnsi="Helvetica" w:cs="Helvetica"/>
            </w:rPr>
          </w:rPrChange>
        </w:rPr>
        <w:pPrChange w:id="3672" w:author="Vihari Réka" w:date="2018-11-30T20:58:00Z">
          <w:pPr>
            <w:tabs>
              <w:tab w:val="left" w:pos="593"/>
            </w:tabs>
            <w:autoSpaceDE w:val="0"/>
            <w:autoSpaceDN w:val="0"/>
            <w:adjustRightInd w:val="0"/>
          </w:pPr>
        </w:pPrChange>
      </w:pPr>
      <w:ins w:id="3673" w:author="Vihari Réka" w:date="2018-11-30T14:55:00Z">
        <w:r w:rsidRPr="00CC342C">
          <w:rPr>
            <w:rPrChange w:id="3674" w:author="Vihari Réka" w:date="2018-11-30T20:51:00Z">
              <w:rPr>
                <w:rFonts w:ascii="Menlo" w:eastAsiaTheme="minorHAnsi" w:hAnsi="Menlo" w:cs="Menlo"/>
                <w:color w:val="000000"/>
              </w:rPr>
            </w:rPrChange>
          </w:rPr>
          <w:t xml:space="preserve">        </w:t>
        </w:r>
        <w:proofErr w:type="gramStart"/>
        <w:r w:rsidRPr="00CC342C">
          <w:rPr>
            <w:rPrChange w:id="3675" w:author="Vihari Réka" w:date="2018-11-30T20:51:00Z">
              <w:rPr>
                <w:rFonts w:ascii="Menlo" w:eastAsiaTheme="minorHAnsi" w:hAnsi="Menlo" w:cs="Menlo"/>
                <w:color w:val="000000"/>
              </w:rPr>
            </w:rPrChange>
          </w:rPr>
          <w:t>directions.</w:t>
        </w:r>
        <w:r w:rsidRPr="00CC342C">
          <w:rPr>
            <w:rPrChange w:id="3676" w:author="Vihari Réka" w:date="2018-11-30T20:51:00Z">
              <w:rPr>
                <w:rFonts w:ascii="Menlo" w:eastAsiaTheme="minorHAnsi" w:hAnsi="Menlo" w:cs="Menlo"/>
                <w:color w:val="3900A0"/>
              </w:rPr>
            </w:rPrChange>
          </w:rPr>
          <w:t>calculate</w:t>
        </w:r>
        <w:proofErr w:type="gramEnd"/>
        <w:r w:rsidRPr="00CC342C">
          <w:rPr>
            <w:rPrChange w:id="3677" w:author="Vihari Réka" w:date="2018-11-30T20:51:00Z">
              <w:rPr>
                <w:rFonts w:ascii="Menlo" w:eastAsiaTheme="minorHAnsi" w:hAnsi="Menlo" w:cs="Menlo"/>
                <w:color w:val="000000"/>
              </w:rPr>
            </w:rPrChange>
          </w:rPr>
          <w:t>(completionHandler: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78" w:author="Vihari Réka" w:date="2018-11-30T14:55:00Z"/>
          <w:rPrChange w:id="3679" w:author="Vihari Réka" w:date="2018-11-30T20:51:00Z">
            <w:rPr>
              <w:ins w:id="3680" w:author="Vihari Réka" w:date="2018-11-30T14:55:00Z"/>
              <w:rFonts w:ascii="Helvetica" w:eastAsiaTheme="minorHAnsi" w:hAnsi="Helvetica" w:cs="Helvetica"/>
            </w:rPr>
          </w:rPrChange>
        </w:rPr>
        <w:pPrChange w:id="3681" w:author="Vihari Réka" w:date="2018-11-30T20:58:00Z">
          <w:pPr>
            <w:tabs>
              <w:tab w:val="left" w:pos="593"/>
            </w:tabs>
            <w:autoSpaceDE w:val="0"/>
            <w:autoSpaceDN w:val="0"/>
            <w:adjustRightInd w:val="0"/>
          </w:pPr>
        </w:pPrChange>
      </w:pPr>
      <w:ins w:id="3682" w:author="Vihari Réka" w:date="2018-11-30T14:55:00Z">
        <w:r w:rsidRPr="00CC342C">
          <w:rPr>
            <w:rPrChange w:id="3683" w:author="Vihari Réka" w:date="2018-11-30T20:51:00Z">
              <w:rPr>
                <w:rFonts w:ascii="Menlo" w:eastAsiaTheme="minorHAnsi" w:hAnsi="Menlo" w:cs="Menlo"/>
                <w:color w:val="000000"/>
              </w:rPr>
            </w:rPrChange>
          </w:rPr>
          <w:t xml:space="preserve">            response, error </w:t>
        </w:r>
        <w:r w:rsidRPr="00CC342C">
          <w:rPr>
            <w:rPrChange w:id="3684"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85" w:author="Vihari Réka" w:date="2018-11-30T14:55:00Z"/>
          <w:rPrChange w:id="3686" w:author="Vihari Réka" w:date="2018-11-30T20:51:00Z">
            <w:rPr>
              <w:ins w:id="3687" w:author="Vihari Réka" w:date="2018-11-30T14:55:00Z"/>
              <w:rFonts w:ascii="Helvetica" w:eastAsiaTheme="minorHAnsi" w:hAnsi="Helvetica" w:cs="Helvetica"/>
            </w:rPr>
          </w:rPrChange>
        </w:rPr>
        <w:pPrChange w:id="3688"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89" w:author="Vihari Réka" w:date="2018-11-30T14:55:00Z"/>
          <w:rPrChange w:id="3690" w:author="Vihari Réka" w:date="2018-11-30T20:51:00Z">
            <w:rPr>
              <w:ins w:id="3691" w:author="Vihari Réka" w:date="2018-11-30T14:55:00Z"/>
              <w:rFonts w:ascii="Helvetica" w:eastAsiaTheme="minorHAnsi" w:hAnsi="Helvetica" w:cs="Helvetica"/>
            </w:rPr>
          </w:rPrChange>
        </w:rPr>
        <w:pPrChange w:id="3692" w:author="Vihari Réka" w:date="2018-11-30T20:58:00Z">
          <w:pPr>
            <w:tabs>
              <w:tab w:val="left" w:pos="593"/>
            </w:tabs>
            <w:autoSpaceDE w:val="0"/>
            <w:autoSpaceDN w:val="0"/>
            <w:adjustRightInd w:val="0"/>
          </w:pPr>
        </w:pPrChange>
      </w:pPr>
      <w:ins w:id="3693" w:author="Vihari Réka" w:date="2018-11-30T14:55:00Z">
        <w:r w:rsidRPr="00CC342C">
          <w:rPr>
            <w:rPrChange w:id="3694" w:author="Vihari Réka" w:date="2018-11-30T20:51:00Z">
              <w:rPr>
                <w:rFonts w:ascii="Menlo" w:eastAsiaTheme="minorHAnsi" w:hAnsi="Menlo" w:cs="Menlo"/>
                <w:color w:val="000000"/>
              </w:rPr>
            </w:rPrChange>
          </w:rPr>
          <w:t xml:space="preserve">            </w:t>
        </w:r>
        <w:r w:rsidRPr="00CC342C">
          <w:rPr>
            <w:rPrChange w:id="3695" w:author="Vihari Réka" w:date="2018-11-30T20:51:00Z">
              <w:rPr>
                <w:rFonts w:ascii="Menlo" w:eastAsiaTheme="minorHAnsi" w:hAnsi="Menlo" w:cs="Menlo"/>
                <w:b/>
                <w:bCs/>
                <w:color w:val="9B2393"/>
              </w:rPr>
            </w:rPrChange>
          </w:rPr>
          <w:t>guard</w:t>
        </w:r>
        <w:r w:rsidRPr="00CC342C">
          <w:rPr>
            <w:rPrChange w:id="3696" w:author="Vihari Réka" w:date="2018-11-30T20:51:00Z">
              <w:rPr>
                <w:rFonts w:ascii="Menlo" w:eastAsiaTheme="minorHAnsi" w:hAnsi="Menlo" w:cs="Menlo"/>
                <w:color w:val="000000"/>
              </w:rPr>
            </w:rPrChange>
          </w:rPr>
          <w:t xml:space="preserve"> </w:t>
        </w:r>
        <w:r w:rsidRPr="00CC342C">
          <w:rPr>
            <w:rPrChange w:id="3697" w:author="Vihari Réka" w:date="2018-11-30T20:51:00Z">
              <w:rPr>
                <w:rFonts w:ascii="Menlo" w:eastAsiaTheme="minorHAnsi" w:hAnsi="Menlo" w:cs="Menlo"/>
                <w:b/>
                <w:bCs/>
                <w:color w:val="9B2393"/>
              </w:rPr>
            </w:rPrChange>
          </w:rPr>
          <w:t>let</w:t>
        </w:r>
        <w:r w:rsidRPr="00CC342C">
          <w:rPr>
            <w:rPrChange w:id="3698" w:author="Vihari Réka" w:date="2018-11-30T20:51:00Z">
              <w:rPr>
                <w:rFonts w:ascii="Menlo" w:eastAsiaTheme="minorHAnsi" w:hAnsi="Menlo" w:cs="Menlo"/>
                <w:color w:val="000000"/>
              </w:rPr>
            </w:rPrChange>
          </w:rPr>
          <w:t xml:space="preserve"> response = </w:t>
        </w:r>
        <w:proofErr w:type="gramStart"/>
        <w:r w:rsidRPr="00CC342C">
          <w:rPr>
            <w:rPrChange w:id="3699" w:author="Vihari Réka" w:date="2018-11-30T20:51:00Z">
              <w:rPr>
                <w:rFonts w:ascii="Menlo" w:eastAsiaTheme="minorHAnsi" w:hAnsi="Menlo" w:cs="Menlo"/>
                <w:color w:val="000000"/>
              </w:rPr>
            </w:rPrChange>
          </w:rPr>
          <w:t xml:space="preserve">response  </w:t>
        </w:r>
        <w:r w:rsidRPr="00CC342C">
          <w:rPr>
            <w:rPrChange w:id="3700" w:author="Vihari Réka" w:date="2018-11-30T20:51:00Z">
              <w:rPr>
                <w:rFonts w:ascii="Menlo" w:eastAsiaTheme="minorHAnsi" w:hAnsi="Menlo" w:cs="Menlo"/>
                <w:b/>
                <w:bCs/>
                <w:color w:val="9B2393"/>
              </w:rPr>
            </w:rPrChange>
          </w:rPr>
          <w:t>else</w:t>
        </w:r>
        <w:proofErr w:type="gramEnd"/>
        <w:r w:rsidRPr="00CC342C">
          <w:rPr>
            <w:rPrChange w:id="3701"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02" w:author="Vihari Réka" w:date="2018-11-30T14:55:00Z"/>
          <w:rPrChange w:id="3703" w:author="Vihari Réka" w:date="2018-11-30T20:51:00Z">
            <w:rPr>
              <w:ins w:id="3704" w:author="Vihari Réka" w:date="2018-11-30T14:55:00Z"/>
              <w:rFonts w:ascii="Helvetica" w:eastAsiaTheme="minorHAnsi" w:hAnsi="Helvetica" w:cs="Helvetica"/>
            </w:rPr>
          </w:rPrChange>
        </w:rPr>
        <w:pPrChange w:id="3705" w:author="Vihari Réka" w:date="2018-11-30T20:58:00Z">
          <w:pPr>
            <w:tabs>
              <w:tab w:val="left" w:pos="593"/>
            </w:tabs>
            <w:autoSpaceDE w:val="0"/>
            <w:autoSpaceDN w:val="0"/>
            <w:adjustRightInd w:val="0"/>
          </w:pPr>
        </w:pPrChange>
      </w:pPr>
      <w:ins w:id="3706" w:author="Vihari Réka" w:date="2018-11-30T14:55:00Z">
        <w:r w:rsidRPr="00CC342C">
          <w:rPr>
            <w:rPrChange w:id="3707" w:author="Vihari Réka" w:date="2018-11-30T20:51:00Z">
              <w:rPr>
                <w:rFonts w:ascii="Menlo" w:eastAsiaTheme="minorHAnsi" w:hAnsi="Menlo" w:cs="Menlo"/>
                <w:color w:val="000000"/>
              </w:rPr>
            </w:rPrChange>
          </w:rPr>
          <w:t xml:space="preserve">                </w:t>
        </w:r>
        <w:r w:rsidRPr="00CC342C">
          <w:rPr>
            <w:rPrChange w:id="3708" w:author="Vihari Réka" w:date="2018-11-30T20:51:00Z">
              <w:rPr>
                <w:rFonts w:ascii="Menlo" w:eastAsiaTheme="minorHAnsi" w:hAnsi="Menlo" w:cs="Menlo"/>
                <w:b/>
                <w:bCs/>
                <w:color w:val="9B2393"/>
              </w:rPr>
            </w:rPrChange>
          </w:rPr>
          <w:t>if</w:t>
        </w:r>
        <w:r w:rsidRPr="00CC342C">
          <w:rPr>
            <w:rPrChange w:id="3709" w:author="Vihari Réka" w:date="2018-11-30T20:51:00Z">
              <w:rPr>
                <w:rFonts w:ascii="Menlo" w:eastAsiaTheme="minorHAnsi" w:hAnsi="Menlo" w:cs="Menlo"/>
                <w:color w:val="000000"/>
              </w:rPr>
            </w:rPrChange>
          </w:rPr>
          <w:t xml:space="preserve"> </w:t>
        </w:r>
        <w:r w:rsidRPr="00CC342C">
          <w:rPr>
            <w:rPrChange w:id="3710" w:author="Vihari Réka" w:date="2018-11-30T20:51:00Z">
              <w:rPr>
                <w:rFonts w:ascii="Menlo" w:eastAsiaTheme="minorHAnsi" w:hAnsi="Menlo" w:cs="Menlo"/>
                <w:b/>
                <w:bCs/>
                <w:color w:val="9B2393"/>
              </w:rPr>
            </w:rPrChange>
          </w:rPr>
          <w:t>let</w:t>
        </w:r>
        <w:r w:rsidRPr="00CC342C">
          <w:rPr>
            <w:rPrChange w:id="3711" w:author="Vihari Réka" w:date="2018-11-30T20:51:00Z">
              <w:rPr>
                <w:rFonts w:ascii="Menlo" w:eastAsiaTheme="minorHAnsi" w:hAnsi="Menlo" w:cs="Menlo"/>
                <w:color w:val="000000"/>
              </w:rPr>
            </w:rPrChange>
          </w:rPr>
          <w:t xml:space="preserve"> error = error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12" w:author="Vihari Réka" w:date="2018-11-30T14:55:00Z"/>
          <w:rPrChange w:id="3713" w:author="Vihari Réka" w:date="2018-11-30T20:51:00Z">
            <w:rPr>
              <w:ins w:id="3714" w:author="Vihari Réka" w:date="2018-11-30T14:55:00Z"/>
              <w:rFonts w:ascii="Helvetica" w:eastAsiaTheme="minorHAnsi" w:hAnsi="Helvetica" w:cs="Helvetica"/>
            </w:rPr>
          </w:rPrChange>
        </w:rPr>
        <w:pPrChange w:id="3715" w:author="Vihari Réka" w:date="2018-11-30T20:58:00Z">
          <w:pPr>
            <w:tabs>
              <w:tab w:val="left" w:pos="593"/>
            </w:tabs>
            <w:autoSpaceDE w:val="0"/>
            <w:autoSpaceDN w:val="0"/>
            <w:adjustRightInd w:val="0"/>
          </w:pPr>
        </w:pPrChange>
      </w:pPr>
      <w:ins w:id="3716" w:author="Vihari Réka" w:date="2018-11-30T14:55:00Z">
        <w:r w:rsidRPr="00CC342C">
          <w:rPr>
            <w:rPrChange w:id="3717" w:author="Vihari Réka" w:date="2018-11-30T20:51:00Z">
              <w:rPr>
                <w:rFonts w:ascii="Menlo" w:eastAsiaTheme="minorHAnsi" w:hAnsi="Menlo" w:cs="Menlo"/>
                <w:color w:val="000000"/>
              </w:rPr>
            </w:rPrChange>
          </w:rPr>
          <w:t xml:space="preserve">                    </w:t>
        </w:r>
        <w:proofErr w:type="gramStart"/>
        <w:r w:rsidRPr="00CC342C">
          <w:rPr>
            <w:rPrChange w:id="3718" w:author="Vihari Réka" w:date="2018-11-30T20:51:00Z">
              <w:rPr>
                <w:rFonts w:ascii="Menlo" w:eastAsiaTheme="minorHAnsi" w:hAnsi="Menlo" w:cs="Menlo"/>
                <w:color w:val="3900A0"/>
              </w:rPr>
            </w:rPrChange>
          </w:rPr>
          <w:t>print</w:t>
        </w:r>
        <w:r w:rsidRPr="00CC342C">
          <w:rPr>
            <w:rPrChange w:id="3719" w:author="Vihari Réka" w:date="2018-11-30T20:51:00Z">
              <w:rPr>
                <w:rFonts w:ascii="Menlo" w:eastAsiaTheme="minorHAnsi" w:hAnsi="Menlo" w:cs="Menlo"/>
                <w:color w:val="000000"/>
              </w:rPr>
            </w:rPrChange>
          </w:rPr>
          <w:t>(</w:t>
        </w:r>
        <w:proofErr w:type="gramEnd"/>
        <w:r w:rsidRPr="00CC342C">
          <w:rPr>
            <w:rPrChange w:id="3720" w:author="Vihari Réka" w:date="2018-11-30T20:51:00Z">
              <w:rPr>
                <w:rFonts w:ascii="Menlo" w:eastAsiaTheme="minorHAnsi" w:hAnsi="Menlo" w:cs="Menlo"/>
                <w:color w:val="C41A16"/>
              </w:rPr>
            </w:rPrChange>
          </w:rPr>
          <w:t>"something went wrong"</w:t>
        </w:r>
        <w:r w:rsidRPr="00CC342C">
          <w:rPr>
            <w:rPrChange w:id="3721"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22" w:author="Vihari Réka" w:date="2018-11-30T14:55:00Z"/>
          <w:rPrChange w:id="3723" w:author="Vihari Réka" w:date="2018-11-30T20:51:00Z">
            <w:rPr>
              <w:ins w:id="3724" w:author="Vihari Réka" w:date="2018-11-30T14:55:00Z"/>
              <w:rFonts w:ascii="Helvetica" w:eastAsiaTheme="minorHAnsi" w:hAnsi="Helvetica" w:cs="Helvetica"/>
            </w:rPr>
          </w:rPrChange>
        </w:rPr>
        <w:pPrChange w:id="3725" w:author="Vihari Réka" w:date="2018-11-30T20:58:00Z">
          <w:pPr>
            <w:tabs>
              <w:tab w:val="left" w:pos="593"/>
            </w:tabs>
            <w:autoSpaceDE w:val="0"/>
            <w:autoSpaceDN w:val="0"/>
            <w:adjustRightInd w:val="0"/>
          </w:pPr>
        </w:pPrChange>
      </w:pPr>
      <w:ins w:id="3726" w:author="Vihari Réka" w:date="2018-11-30T14:55:00Z">
        <w:r w:rsidRPr="00CC342C">
          <w:rPr>
            <w:rPrChange w:id="3727"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28" w:author="Vihari Réka" w:date="2018-11-30T14:55:00Z"/>
          <w:rPrChange w:id="3729" w:author="Vihari Réka" w:date="2018-11-30T20:51:00Z">
            <w:rPr>
              <w:ins w:id="3730" w:author="Vihari Réka" w:date="2018-11-30T14:55:00Z"/>
              <w:rFonts w:ascii="Helvetica" w:eastAsiaTheme="minorHAnsi" w:hAnsi="Helvetica" w:cs="Helvetica"/>
            </w:rPr>
          </w:rPrChange>
        </w:rPr>
        <w:pPrChange w:id="3731" w:author="Vihari Réka" w:date="2018-11-30T20:58:00Z">
          <w:pPr>
            <w:tabs>
              <w:tab w:val="left" w:pos="593"/>
            </w:tabs>
            <w:autoSpaceDE w:val="0"/>
            <w:autoSpaceDN w:val="0"/>
            <w:adjustRightInd w:val="0"/>
          </w:pPr>
        </w:pPrChange>
      </w:pPr>
      <w:ins w:id="3732" w:author="Vihari Réka" w:date="2018-11-30T14:55:00Z">
        <w:r w:rsidRPr="00CC342C">
          <w:rPr>
            <w:rPrChange w:id="3733" w:author="Vihari Réka" w:date="2018-11-30T20:51:00Z">
              <w:rPr>
                <w:rFonts w:ascii="Menlo" w:eastAsiaTheme="minorHAnsi" w:hAnsi="Menlo" w:cs="Menlo"/>
                <w:color w:val="000000"/>
              </w:rPr>
            </w:rPrChange>
          </w:rPr>
          <w:t xml:space="preserve">                </w:t>
        </w:r>
        <w:r w:rsidRPr="00CC342C">
          <w:rPr>
            <w:rPrChange w:id="3734" w:author="Vihari Réka" w:date="2018-11-30T20:51:00Z">
              <w:rPr>
                <w:rFonts w:ascii="Menlo" w:eastAsiaTheme="minorHAnsi" w:hAnsi="Menlo" w:cs="Menlo"/>
                <w:b/>
                <w:bCs/>
                <w:color w:val="9B2393"/>
              </w:rPr>
            </w:rPrChange>
          </w:rPr>
          <w:t>return</w:t>
        </w:r>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35" w:author="Vihari Réka" w:date="2018-11-30T14:55:00Z"/>
          <w:rPrChange w:id="3736" w:author="Vihari Réka" w:date="2018-11-30T20:51:00Z">
            <w:rPr>
              <w:ins w:id="3737" w:author="Vihari Réka" w:date="2018-11-30T14:55:00Z"/>
              <w:rFonts w:ascii="Helvetica" w:eastAsiaTheme="minorHAnsi" w:hAnsi="Helvetica" w:cs="Helvetica"/>
            </w:rPr>
          </w:rPrChange>
        </w:rPr>
        <w:pPrChange w:id="3738" w:author="Vihari Réka" w:date="2018-11-30T20:58:00Z">
          <w:pPr>
            <w:tabs>
              <w:tab w:val="left" w:pos="593"/>
            </w:tabs>
            <w:autoSpaceDE w:val="0"/>
            <w:autoSpaceDN w:val="0"/>
            <w:adjustRightInd w:val="0"/>
          </w:pPr>
        </w:pPrChange>
      </w:pPr>
      <w:ins w:id="3739" w:author="Vihari Réka" w:date="2018-11-30T14:55:00Z">
        <w:r w:rsidRPr="00CC342C">
          <w:rPr>
            <w:rPrChange w:id="3740"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41" w:author="Vihari Réka" w:date="2018-11-30T14:55:00Z"/>
          <w:rPrChange w:id="3742" w:author="Vihari Réka" w:date="2018-11-30T20:51:00Z">
            <w:rPr>
              <w:ins w:id="3743" w:author="Vihari Réka" w:date="2018-11-30T14:55:00Z"/>
              <w:rFonts w:ascii="Helvetica" w:eastAsiaTheme="minorHAnsi" w:hAnsi="Helvetica" w:cs="Helvetica"/>
            </w:rPr>
          </w:rPrChange>
        </w:rPr>
        <w:pPrChange w:id="3744" w:author="Vihari Réka" w:date="2018-11-30T20:58:00Z">
          <w:pPr>
            <w:tabs>
              <w:tab w:val="left" w:pos="593"/>
            </w:tabs>
            <w:autoSpaceDE w:val="0"/>
            <w:autoSpaceDN w:val="0"/>
            <w:adjustRightInd w:val="0"/>
          </w:pPr>
        </w:pPrChange>
      </w:pPr>
      <w:ins w:id="3745" w:author="Vihari Réka" w:date="2018-11-30T14:55:00Z">
        <w:r w:rsidRPr="00CC342C">
          <w:rPr>
            <w:rPrChange w:id="3746" w:author="Vihari Réka" w:date="2018-11-30T20:51:00Z">
              <w:rPr>
                <w:rFonts w:ascii="Menlo" w:eastAsiaTheme="minorHAnsi" w:hAnsi="Menlo" w:cs="Menlo"/>
                <w:color w:val="000000"/>
              </w:rPr>
            </w:rPrChange>
          </w:rPr>
          <w:t xml:space="preserve">            </w:t>
        </w:r>
        <w:r w:rsidRPr="00CC342C">
          <w:rPr>
            <w:rPrChange w:id="3747" w:author="Vihari Réka" w:date="2018-11-30T20:51:00Z">
              <w:rPr>
                <w:rFonts w:ascii="Menlo" w:eastAsiaTheme="minorHAnsi" w:hAnsi="Menlo" w:cs="Menlo"/>
                <w:b/>
                <w:bCs/>
                <w:color w:val="9B2393"/>
              </w:rPr>
            </w:rPrChange>
          </w:rPr>
          <w:t>let</w:t>
        </w:r>
        <w:r w:rsidRPr="00CC342C">
          <w:rPr>
            <w:rPrChange w:id="3748" w:author="Vihari Réka" w:date="2018-11-30T20:51:00Z">
              <w:rPr>
                <w:rFonts w:ascii="Menlo" w:eastAsiaTheme="minorHAnsi" w:hAnsi="Menlo" w:cs="Menlo"/>
                <w:color w:val="000000"/>
              </w:rPr>
            </w:rPrChange>
          </w:rPr>
          <w:t xml:space="preserve"> route = </w:t>
        </w:r>
        <w:proofErr w:type="gramStart"/>
        <w:r w:rsidRPr="00CC342C">
          <w:rPr>
            <w:rPrChange w:id="3749" w:author="Vihari Réka" w:date="2018-11-30T20:51:00Z">
              <w:rPr>
                <w:rFonts w:ascii="Menlo" w:eastAsiaTheme="minorHAnsi" w:hAnsi="Menlo" w:cs="Menlo"/>
                <w:color w:val="000000"/>
              </w:rPr>
            </w:rPrChange>
          </w:rPr>
          <w:t>response.</w:t>
        </w:r>
        <w:r w:rsidRPr="00CC342C">
          <w:rPr>
            <w:rPrChange w:id="3750" w:author="Vihari Réka" w:date="2018-11-30T20:51:00Z">
              <w:rPr>
                <w:rFonts w:ascii="Menlo" w:eastAsiaTheme="minorHAnsi" w:hAnsi="Menlo" w:cs="Menlo"/>
                <w:color w:val="5C2699"/>
              </w:rPr>
            </w:rPrChange>
          </w:rPr>
          <w:t>routes</w:t>
        </w:r>
        <w:proofErr w:type="gramEnd"/>
        <w:r w:rsidRPr="00CC342C">
          <w:rPr>
            <w:rPrChange w:id="3751" w:author="Vihari Réka" w:date="2018-11-30T20:51:00Z">
              <w:rPr>
                <w:rFonts w:ascii="Menlo" w:eastAsiaTheme="minorHAnsi" w:hAnsi="Menlo" w:cs="Menlo"/>
                <w:color w:val="000000"/>
              </w:rPr>
            </w:rPrChange>
          </w:rPr>
          <w:t>[</w:t>
        </w:r>
        <w:r w:rsidRPr="00CC342C">
          <w:rPr>
            <w:rPrChange w:id="3752" w:author="Vihari Réka" w:date="2018-11-30T20:51:00Z">
              <w:rPr>
                <w:rFonts w:ascii="Menlo" w:eastAsiaTheme="minorHAnsi" w:hAnsi="Menlo" w:cs="Menlo"/>
                <w:color w:val="1C00CF"/>
              </w:rPr>
            </w:rPrChange>
          </w:rPr>
          <w:t>0</w:t>
        </w:r>
        <w:r w:rsidRPr="00CC342C">
          <w:rPr>
            <w:rPrChange w:id="3753"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54" w:author="Vihari Réka" w:date="2018-11-30T14:55:00Z"/>
          <w:rPrChange w:id="3755" w:author="Vihari Réka" w:date="2018-11-30T20:51:00Z">
            <w:rPr>
              <w:ins w:id="3756" w:author="Vihari Réka" w:date="2018-11-30T14:55:00Z"/>
              <w:rFonts w:ascii="Helvetica" w:eastAsiaTheme="minorHAnsi" w:hAnsi="Helvetica" w:cs="Helvetica"/>
            </w:rPr>
          </w:rPrChange>
        </w:rPr>
        <w:pPrChange w:id="3757" w:author="Vihari Réka" w:date="2018-11-30T20:58:00Z">
          <w:pPr>
            <w:tabs>
              <w:tab w:val="left" w:pos="593"/>
            </w:tabs>
            <w:autoSpaceDE w:val="0"/>
            <w:autoSpaceDN w:val="0"/>
            <w:adjustRightInd w:val="0"/>
          </w:pPr>
        </w:pPrChange>
      </w:pPr>
      <w:ins w:id="3758" w:author="Vihari Réka" w:date="2018-11-30T14:55:00Z">
        <w:r>
          <w:rPr>
            <w:rFonts w:ascii="Menlo" w:eastAsiaTheme="minorHAnsi" w:hAnsi="Menlo" w:cs="Menlo"/>
            <w:color w:val="000000"/>
          </w:rPr>
          <w:t xml:space="preserve">            </w:t>
        </w:r>
        <w:proofErr w:type="gramStart"/>
        <w:r w:rsidRPr="00CC342C">
          <w:rPr>
            <w:rPrChange w:id="3759" w:author="Vihari Réka" w:date="2018-11-30T20:51:00Z">
              <w:rPr>
                <w:rFonts w:ascii="Menlo" w:eastAsiaTheme="minorHAnsi" w:hAnsi="Menlo" w:cs="Menlo"/>
                <w:b/>
                <w:bCs/>
                <w:color w:val="9B2393"/>
              </w:rPr>
            </w:rPrChange>
          </w:rPr>
          <w:t>self</w:t>
        </w:r>
        <w:r w:rsidRPr="00CC342C">
          <w:rPr>
            <w:rPrChange w:id="3760" w:author="Vihari Réka" w:date="2018-11-30T20:51:00Z">
              <w:rPr>
                <w:rFonts w:ascii="Menlo" w:eastAsiaTheme="minorHAnsi" w:hAnsi="Menlo" w:cs="Menlo"/>
                <w:color w:val="000000"/>
              </w:rPr>
            </w:rPrChange>
          </w:rPr>
          <w:t>.</w:t>
        </w:r>
        <w:r w:rsidRPr="00CC342C">
          <w:rPr>
            <w:rPrChange w:id="3761" w:author="Vihari Réka" w:date="2018-11-30T20:51:00Z">
              <w:rPr>
                <w:rFonts w:ascii="Menlo" w:eastAsiaTheme="minorHAnsi" w:hAnsi="Menlo" w:cs="Menlo"/>
                <w:color w:val="326D74"/>
              </w:rPr>
            </w:rPrChange>
          </w:rPr>
          <w:t>mapView</w:t>
        </w:r>
        <w:r w:rsidRPr="00CC342C">
          <w:rPr>
            <w:rPrChange w:id="3762" w:author="Vihari Réka" w:date="2018-11-30T20:51:00Z">
              <w:rPr>
                <w:rFonts w:ascii="Menlo" w:eastAsiaTheme="minorHAnsi" w:hAnsi="Menlo" w:cs="Menlo"/>
                <w:color w:val="000000"/>
              </w:rPr>
            </w:rPrChange>
          </w:rPr>
          <w:t>.</w:t>
        </w:r>
        <w:r w:rsidRPr="00CC342C">
          <w:rPr>
            <w:rPrChange w:id="3763" w:author="Vihari Réka" w:date="2018-11-30T20:51:00Z">
              <w:rPr>
                <w:rFonts w:ascii="Menlo" w:eastAsiaTheme="minorHAnsi" w:hAnsi="Menlo" w:cs="Menlo"/>
                <w:color w:val="3900A0"/>
              </w:rPr>
            </w:rPrChange>
          </w:rPr>
          <w:t>addOverlay</w:t>
        </w:r>
        <w:proofErr w:type="gramEnd"/>
        <w:r w:rsidRPr="00CC342C">
          <w:rPr>
            <w:rPrChange w:id="3764" w:author="Vihari Réka" w:date="2018-11-30T20:51:00Z">
              <w:rPr>
                <w:rFonts w:ascii="Menlo" w:eastAsiaTheme="minorHAnsi" w:hAnsi="Menlo" w:cs="Menlo"/>
                <w:color w:val="000000"/>
              </w:rPr>
            </w:rPrChange>
          </w:rPr>
          <w:t>(route.</w:t>
        </w:r>
        <w:r w:rsidRPr="00CC342C">
          <w:rPr>
            <w:rPrChange w:id="3765" w:author="Vihari Réka" w:date="2018-11-30T20:51:00Z">
              <w:rPr>
                <w:rFonts w:ascii="Menlo" w:eastAsiaTheme="minorHAnsi" w:hAnsi="Menlo" w:cs="Menlo"/>
                <w:color w:val="5C2699"/>
              </w:rPr>
            </w:rPrChange>
          </w:rPr>
          <w:t>polyline</w:t>
        </w:r>
        <w:r w:rsidRPr="00CC342C">
          <w:rPr>
            <w:rPrChange w:id="3766" w:author="Vihari Réka" w:date="2018-11-30T20:51:00Z">
              <w:rPr>
                <w:rFonts w:ascii="Menlo" w:eastAsiaTheme="minorHAnsi" w:hAnsi="Menlo" w:cs="Menlo"/>
                <w:color w:val="000000"/>
              </w:rPr>
            </w:rPrChange>
          </w:rPr>
          <w:t>, level: .</w:t>
        </w:r>
        <w:r w:rsidRPr="00CC342C">
          <w:rPr>
            <w:rPrChange w:id="3767" w:author="Vihari Réka" w:date="2018-11-30T20:51:00Z">
              <w:rPr>
                <w:rFonts w:ascii="Menlo" w:eastAsiaTheme="minorHAnsi" w:hAnsi="Menlo" w:cs="Menlo"/>
                <w:color w:val="3900A0"/>
              </w:rPr>
            </w:rPrChange>
          </w:rPr>
          <w:t>aboveRoads</w:t>
        </w:r>
        <w:r w:rsidRPr="00CC342C">
          <w:rPr>
            <w:rPrChange w:id="3768"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69" w:author="Vihari Réka" w:date="2018-11-30T14:55:00Z"/>
          <w:rPrChange w:id="3770" w:author="Vihari Réka" w:date="2018-11-30T20:51:00Z">
            <w:rPr>
              <w:ins w:id="3771" w:author="Vihari Réka" w:date="2018-11-30T14:55:00Z"/>
              <w:rFonts w:ascii="Helvetica" w:eastAsiaTheme="minorHAnsi" w:hAnsi="Helvetica" w:cs="Helvetica"/>
            </w:rPr>
          </w:rPrChange>
        </w:rPr>
        <w:pPrChange w:id="3772"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73" w:author="Vihari Réka" w:date="2018-11-30T14:55:00Z"/>
          <w:rPrChange w:id="3774" w:author="Vihari Réka" w:date="2018-11-30T20:51:00Z">
            <w:rPr>
              <w:ins w:id="3775" w:author="Vihari Réka" w:date="2018-11-30T14:55:00Z"/>
              <w:rFonts w:ascii="Helvetica" w:eastAsiaTheme="minorHAnsi" w:hAnsi="Helvetica" w:cs="Helvetica"/>
            </w:rPr>
          </w:rPrChange>
        </w:rPr>
        <w:pPrChange w:id="3776" w:author="Vihari Réka" w:date="2018-11-30T20:58:00Z">
          <w:pPr>
            <w:tabs>
              <w:tab w:val="left" w:pos="593"/>
            </w:tabs>
            <w:autoSpaceDE w:val="0"/>
            <w:autoSpaceDN w:val="0"/>
            <w:adjustRightInd w:val="0"/>
          </w:pPr>
        </w:pPrChange>
      </w:pPr>
      <w:ins w:id="3777" w:author="Vihari Réka" w:date="2018-11-30T14:55:00Z">
        <w:r w:rsidRPr="00CC342C">
          <w:rPr>
            <w:rPrChange w:id="3778" w:author="Vihari Réka" w:date="2018-11-30T20:51:00Z">
              <w:rPr>
                <w:rFonts w:ascii="Menlo" w:eastAsiaTheme="minorHAnsi" w:hAnsi="Menlo" w:cs="Menlo"/>
                <w:color w:val="000000"/>
              </w:rPr>
            </w:rPrChange>
          </w:rPr>
          <w:t xml:space="preserve">            </w:t>
        </w:r>
        <w:r w:rsidRPr="00CC342C">
          <w:rPr>
            <w:rPrChange w:id="3779" w:author="Vihari Réka" w:date="2018-11-30T20:51:00Z">
              <w:rPr>
                <w:rFonts w:ascii="Menlo" w:eastAsiaTheme="minorHAnsi" w:hAnsi="Menlo" w:cs="Menlo"/>
                <w:b/>
                <w:bCs/>
                <w:color w:val="9B2393"/>
              </w:rPr>
            </w:rPrChange>
          </w:rPr>
          <w:t>let</w:t>
        </w:r>
        <w:r w:rsidRPr="00CC342C">
          <w:rPr>
            <w:rPrChange w:id="3780" w:author="Vihari Réka" w:date="2018-11-30T20:51:00Z">
              <w:rPr>
                <w:rFonts w:ascii="Menlo" w:eastAsiaTheme="minorHAnsi" w:hAnsi="Menlo" w:cs="Menlo"/>
                <w:color w:val="000000"/>
              </w:rPr>
            </w:rPrChange>
          </w:rPr>
          <w:t xml:space="preserve"> rekt = </w:t>
        </w:r>
        <w:proofErr w:type="gramStart"/>
        <w:r w:rsidRPr="00CC342C">
          <w:rPr>
            <w:rPrChange w:id="3781" w:author="Vihari Réka" w:date="2018-11-30T20:51:00Z">
              <w:rPr>
                <w:rFonts w:ascii="Menlo" w:eastAsiaTheme="minorHAnsi" w:hAnsi="Menlo" w:cs="Menlo"/>
                <w:color w:val="000000"/>
              </w:rPr>
            </w:rPrChange>
          </w:rPr>
          <w:t>route.</w:t>
        </w:r>
        <w:r w:rsidRPr="00CC342C">
          <w:rPr>
            <w:rPrChange w:id="3782" w:author="Vihari Réka" w:date="2018-11-30T20:51:00Z">
              <w:rPr>
                <w:rFonts w:ascii="Menlo" w:eastAsiaTheme="minorHAnsi" w:hAnsi="Menlo" w:cs="Menlo"/>
                <w:color w:val="5C2699"/>
              </w:rPr>
            </w:rPrChange>
          </w:rPr>
          <w:t>polyline</w:t>
        </w:r>
        <w:proofErr w:type="gramEnd"/>
        <w:r w:rsidRPr="00CC342C">
          <w:rPr>
            <w:rPrChange w:id="3783" w:author="Vihari Réka" w:date="2018-11-30T20:51:00Z">
              <w:rPr>
                <w:rFonts w:ascii="Menlo" w:eastAsiaTheme="minorHAnsi" w:hAnsi="Menlo" w:cs="Menlo"/>
                <w:color w:val="000000"/>
              </w:rPr>
            </w:rPrChange>
          </w:rPr>
          <w:t>.</w:t>
        </w:r>
        <w:r w:rsidRPr="00CC342C">
          <w:rPr>
            <w:rPrChange w:id="3784" w:author="Vihari Réka" w:date="2018-11-30T20:51:00Z">
              <w:rPr>
                <w:rFonts w:ascii="Menlo" w:eastAsiaTheme="minorHAnsi" w:hAnsi="Menlo" w:cs="Menlo"/>
                <w:color w:val="5C2699"/>
              </w:rPr>
            </w:rPrChange>
          </w:rPr>
          <w:t>boundingMapRect</w:t>
        </w:r>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85" w:author="Vihari Réka" w:date="2018-11-30T14:55:00Z"/>
          <w:rPrChange w:id="3786" w:author="Vihari Réka" w:date="2018-11-30T20:51:00Z">
            <w:rPr>
              <w:ins w:id="3787" w:author="Vihari Réka" w:date="2018-11-30T14:55:00Z"/>
              <w:rFonts w:ascii="Helvetica" w:eastAsiaTheme="minorHAnsi" w:hAnsi="Helvetica" w:cs="Helvetica"/>
            </w:rPr>
          </w:rPrChange>
        </w:rPr>
        <w:pPrChange w:id="3788" w:author="Vihari Réka" w:date="2018-11-30T20:58:00Z">
          <w:pPr>
            <w:tabs>
              <w:tab w:val="left" w:pos="593"/>
            </w:tabs>
            <w:autoSpaceDE w:val="0"/>
            <w:autoSpaceDN w:val="0"/>
            <w:adjustRightInd w:val="0"/>
          </w:pPr>
        </w:pPrChange>
      </w:pPr>
      <w:ins w:id="3789" w:author="Vihari Réka" w:date="2018-11-30T14:55:00Z">
        <w:r w:rsidRPr="00CC342C">
          <w:rPr>
            <w:rPrChange w:id="3790" w:author="Vihari Réka" w:date="2018-11-30T20:51:00Z">
              <w:rPr>
                <w:rFonts w:ascii="Menlo" w:eastAsiaTheme="minorHAnsi" w:hAnsi="Menlo" w:cs="Menlo"/>
                <w:color w:val="000000"/>
              </w:rPr>
            </w:rPrChange>
          </w:rPr>
          <w:lastRenderedPageBreak/>
          <w:t xml:space="preserve">            </w:t>
        </w:r>
        <w:proofErr w:type="gramStart"/>
        <w:r w:rsidRPr="00CC342C">
          <w:rPr>
            <w:rPrChange w:id="3791" w:author="Vihari Réka" w:date="2018-11-30T20:51:00Z">
              <w:rPr>
                <w:rFonts w:ascii="Menlo" w:eastAsiaTheme="minorHAnsi" w:hAnsi="Menlo" w:cs="Menlo"/>
                <w:b/>
                <w:bCs/>
                <w:color w:val="9B2393"/>
              </w:rPr>
            </w:rPrChange>
          </w:rPr>
          <w:t>self</w:t>
        </w:r>
        <w:r w:rsidRPr="00CC342C">
          <w:rPr>
            <w:rPrChange w:id="3792" w:author="Vihari Réka" w:date="2018-11-30T20:51:00Z">
              <w:rPr>
                <w:rFonts w:ascii="Menlo" w:eastAsiaTheme="minorHAnsi" w:hAnsi="Menlo" w:cs="Menlo"/>
                <w:color w:val="000000"/>
              </w:rPr>
            </w:rPrChange>
          </w:rPr>
          <w:t>.</w:t>
        </w:r>
        <w:r w:rsidRPr="00CC342C">
          <w:rPr>
            <w:rPrChange w:id="3793" w:author="Vihari Réka" w:date="2018-11-30T20:51:00Z">
              <w:rPr>
                <w:rFonts w:ascii="Menlo" w:eastAsiaTheme="minorHAnsi" w:hAnsi="Menlo" w:cs="Menlo"/>
                <w:color w:val="326D74"/>
              </w:rPr>
            </w:rPrChange>
          </w:rPr>
          <w:t>mapView</w:t>
        </w:r>
        <w:r w:rsidRPr="00CC342C">
          <w:rPr>
            <w:rPrChange w:id="3794" w:author="Vihari Réka" w:date="2018-11-30T20:51:00Z">
              <w:rPr>
                <w:rFonts w:ascii="Menlo" w:eastAsiaTheme="minorHAnsi" w:hAnsi="Menlo" w:cs="Menlo"/>
                <w:color w:val="000000"/>
              </w:rPr>
            </w:rPrChange>
          </w:rPr>
          <w:t>.</w:t>
        </w:r>
        <w:r w:rsidRPr="00CC342C">
          <w:rPr>
            <w:rPrChange w:id="3795" w:author="Vihari Réka" w:date="2018-11-30T20:51:00Z">
              <w:rPr>
                <w:rFonts w:ascii="Menlo" w:eastAsiaTheme="minorHAnsi" w:hAnsi="Menlo" w:cs="Menlo"/>
                <w:color w:val="3900A0"/>
              </w:rPr>
            </w:rPrChange>
          </w:rPr>
          <w:t>setRegion</w:t>
        </w:r>
        <w:proofErr w:type="gramEnd"/>
        <w:r w:rsidRPr="00CC342C">
          <w:rPr>
            <w:rPrChange w:id="3796" w:author="Vihari Réka" w:date="2018-11-30T20:51:00Z">
              <w:rPr>
                <w:rFonts w:ascii="Menlo" w:eastAsiaTheme="minorHAnsi" w:hAnsi="Menlo" w:cs="Menlo"/>
                <w:color w:val="000000"/>
              </w:rPr>
            </w:rPrChange>
          </w:rPr>
          <w:t>(</w:t>
        </w:r>
        <w:r w:rsidRPr="00CC342C">
          <w:rPr>
            <w:rPrChange w:id="3797" w:author="Vihari Réka" w:date="2018-11-30T20:51:00Z">
              <w:rPr>
                <w:rFonts w:ascii="Menlo" w:eastAsiaTheme="minorHAnsi" w:hAnsi="Menlo" w:cs="Menlo"/>
                <w:color w:val="5C2699"/>
              </w:rPr>
            </w:rPrChange>
          </w:rPr>
          <w:t>MKCoordinateRegion</w:t>
        </w:r>
        <w:r w:rsidRPr="00CC342C">
          <w:rPr>
            <w:rPrChange w:id="3798" w:author="Vihari Réka" w:date="2018-11-30T20:51:00Z">
              <w:rPr>
                <w:rFonts w:ascii="Menlo" w:eastAsiaTheme="minorHAnsi" w:hAnsi="Menlo" w:cs="Menlo"/>
                <w:color w:val="000000"/>
              </w:rPr>
            </w:rPrChange>
          </w:rPr>
          <w:t xml:space="preserve">(rekt), animated: </w:t>
        </w:r>
        <w:r w:rsidRPr="00CC342C">
          <w:rPr>
            <w:rPrChange w:id="3799" w:author="Vihari Réka" w:date="2018-11-30T20:51:00Z">
              <w:rPr>
                <w:rFonts w:ascii="Menlo" w:eastAsiaTheme="minorHAnsi" w:hAnsi="Menlo" w:cs="Menlo"/>
                <w:b/>
                <w:bCs/>
                <w:color w:val="9B2393"/>
              </w:rPr>
            </w:rPrChange>
          </w:rPr>
          <w:t>true</w:t>
        </w:r>
        <w:r w:rsidRPr="00CC342C">
          <w:rPr>
            <w:rPrChange w:id="3800"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3801" w:author="Vihari Réka" w:date="2018-11-30T20:58:00Z">
          <w:pPr>
            <w:pStyle w:val="Cmsor2"/>
            <w:numPr>
              <w:ilvl w:val="1"/>
              <w:numId w:val="15"/>
            </w:numPr>
            <w:ind w:left="1080" w:hanging="360"/>
          </w:pPr>
        </w:pPrChange>
      </w:pPr>
      <w:ins w:id="3802" w:author="Vihari Réka" w:date="2018-11-30T14:55:00Z">
        <w:r w:rsidRPr="00CC342C">
          <w:rPr>
            <w:rPrChange w:id="3803"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D477DB" w14:textId="0A83207A" w:rsidR="009C2376" w:rsidRDefault="009C2376" w:rsidP="00B51D2C">
      <w:pPr>
        <w:pStyle w:val="Cmsor2"/>
        <w:rPr>
          <w:ins w:id="3804" w:author="Vihari Réka" w:date="2018-12-02T23:26:00Z"/>
        </w:rPr>
        <w:pPrChange w:id="3805" w:author="Vihari Réka" w:date="2018-11-30T21:33:00Z">
          <w:pPr>
            <w:pStyle w:val="Cmsor2"/>
            <w:numPr>
              <w:ilvl w:val="1"/>
              <w:numId w:val="15"/>
            </w:numPr>
            <w:ind w:left="1080" w:hanging="360"/>
          </w:pPr>
        </w:pPrChange>
      </w:pPr>
      <w:ins w:id="3806" w:author="Vihari Réka" w:date="2018-12-02T23:23:00Z">
        <w:r>
          <w:t>6.1.2 Telefonszám felhívása</w:t>
        </w:r>
      </w:ins>
    </w:p>
    <w:p w14:paraId="6381A5AF" w14:textId="6FFEEB1C" w:rsidR="00EC446F" w:rsidRPr="00EC446F" w:rsidRDefault="00EC446F" w:rsidP="00EC446F">
      <w:pPr>
        <w:rPr>
          <w:ins w:id="3807" w:author="Vihari Réka" w:date="2018-12-02T23:23:00Z"/>
        </w:rPr>
        <w:pPrChange w:id="3808" w:author="Vihari Réka" w:date="2018-12-02T23:26:00Z">
          <w:pPr>
            <w:pStyle w:val="Cmsor2"/>
            <w:numPr>
              <w:ilvl w:val="1"/>
              <w:numId w:val="15"/>
            </w:numPr>
            <w:ind w:left="1080" w:hanging="360"/>
          </w:pPr>
        </w:pPrChange>
      </w:pPr>
      <w:ins w:id="3809" w:author="Vihari Réka" w:date="2018-12-02T23:26:00Z">
        <w:r>
          <w:t>Telefonszámok megadásával hívás indítás</w:t>
        </w:r>
      </w:ins>
      <w:ins w:id="3810" w:author="Vihari Réka" w:date="2018-12-02T23:28:00Z">
        <w:r>
          <w:t>ához</w:t>
        </w:r>
      </w:ins>
      <w:ins w:id="3811" w:author="Vihari Réka" w:date="2018-12-02T23:26:00Z">
        <w:r>
          <w:t xml:space="preserve"> az </w:t>
        </w:r>
      </w:ins>
      <w:ins w:id="3812" w:author="Vihari Réka" w:date="2018-12-02T23:27:00Z">
        <w:r>
          <w:t>a</w:t>
        </w:r>
      </w:ins>
      <w:ins w:id="3813" w:author="Vihari Réka" w:date="2018-12-02T23:26:00Z">
        <w:r>
          <w:t>lkalmazásból</w:t>
        </w:r>
      </w:ins>
      <w:ins w:id="3814" w:author="Vihari Réka" w:date="2018-12-02T23:27:00Z">
        <w:r>
          <w:t xml:space="preserve">. A művelet elvégzéséhez egy URL megnyitása szükséges, mely tartalmazza a </w:t>
        </w:r>
        <w:r>
          <w:fldChar w:fldCharType="begin"/>
        </w:r>
        <w:r>
          <w:instrText xml:space="preserve"> HYPERLINK "tel://" </w:instrText>
        </w:r>
        <w:r>
          <w:fldChar w:fldCharType="separate"/>
        </w:r>
        <w:r w:rsidRPr="009D7041">
          <w:rPr>
            <w:rStyle w:val="Hiperhivatkozs"/>
          </w:rPr>
          <w:t>tel://</w:t>
        </w:r>
        <w:r>
          <w:fldChar w:fldCharType="end"/>
        </w:r>
        <w:r>
          <w:t xml:space="preserve"> előtagot és a </w:t>
        </w:r>
        <w:proofErr w:type="gramStart"/>
        <w:r>
          <w:t>hívószámot,p</w:t>
        </w:r>
      </w:ins>
      <w:ins w:id="3815" w:author="Vihari Réka" w:date="2018-12-02T23:29:00Z">
        <w:r>
          <w:t>é</w:t>
        </w:r>
      </w:ins>
      <w:ins w:id="3816" w:author="Vihari Réka" w:date="2018-12-02T23:27:00Z">
        <w:r>
          <w:t>l</w:t>
        </w:r>
      </w:ins>
      <w:ins w:id="3817" w:author="Vihari Réka" w:date="2018-12-02T23:29:00Z">
        <w:r>
          <w:t>dául</w:t>
        </w:r>
      </w:ins>
      <w:proofErr w:type="gramEnd"/>
      <w:ins w:id="3818" w:author="Vihari Réka" w:date="2018-12-02T23:27:00Z">
        <w:r>
          <w:t xml:space="preserve">: </w:t>
        </w:r>
      </w:ins>
      <w:ins w:id="3819" w:author="Vihari Réka" w:date="2018-12-02T23:29:00Z">
        <w:r>
          <w:fldChar w:fldCharType="begin"/>
        </w:r>
        <w:r>
          <w:instrText xml:space="preserve"> HYPERLINK "</w:instrText>
        </w:r>
      </w:ins>
      <w:ins w:id="3820" w:author="Vihari Réka" w:date="2018-12-02T23:27:00Z">
        <w:r>
          <w:instrText>tel://06302571405</w:instrText>
        </w:r>
      </w:ins>
      <w:ins w:id="3821" w:author="Vihari Réka" w:date="2018-12-02T23:29:00Z">
        <w:r>
          <w:instrText xml:space="preserve">" </w:instrText>
        </w:r>
        <w:r>
          <w:fldChar w:fldCharType="separate"/>
        </w:r>
      </w:ins>
      <w:ins w:id="3822" w:author="Vihari Réka" w:date="2018-12-02T23:27:00Z">
        <w:r w:rsidRPr="009D7041">
          <w:rPr>
            <w:rStyle w:val="Hiperhivatkozs"/>
          </w:rPr>
          <w:t>tel://06302571405</w:t>
        </w:r>
      </w:ins>
      <w:ins w:id="3823" w:author="Vihari Réka" w:date="2018-12-02T23:29:00Z">
        <w:r>
          <w:fldChar w:fldCharType="end"/>
        </w:r>
        <w:r>
          <w:t>.</w:t>
        </w:r>
      </w:ins>
    </w:p>
    <w:p w14:paraId="286E580D"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24" w:author="Vihari Réka" w:date="2018-12-02T23:23:00Z"/>
          <w:rPrChange w:id="3825" w:author="Vihari Réka" w:date="2018-12-02T23:23:00Z">
            <w:rPr>
              <w:ins w:id="3826" w:author="Vihari Réka" w:date="2018-12-02T23:23:00Z"/>
              <w:rFonts w:ascii="Helvetica" w:eastAsiaTheme="minorHAnsi" w:hAnsi="Helvetica" w:cs="Helvetica"/>
            </w:rPr>
          </w:rPrChange>
        </w:rPr>
        <w:pPrChange w:id="3827" w:author="Vihari Réka" w:date="2018-12-02T23:23:00Z">
          <w:pPr>
            <w:tabs>
              <w:tab w:val="left" w:pos="593"/>
            </w:tabs>
            <w:autoSpaceDE w:val="0"/>
            <w:autoSpaceDN w:val="0"/>
            <w:adjustRightInd w:val="0"/>
          </w:pPr>
        </w:pPrChange>
      </w:pPr>
      <w:ins w:id="3828" w:author="Vihari Réka" w:date="2018-12-02T23:23:00Z">
        <w:r>
          <w:rPr>
            <w:rFonts w:ascii="Menlo" w:eastAsiaTheme="minorHAnsi" w:hAnsi="Menlo" w:cs="Menlo"/>
            <w:b/>
            <w:bCs/>
            <w:color w:val="9B2393"/>
          </w:rPr>
          <w:t>@</w:t>
        </w:r>
        <w:r w:rsidRPr="009C2376">
          <w:rPr>
            <w:rPrChange w:id="3829" w:author="Vihari Réka" w:date="2018-12-02T23:23:00Z">
              <w:rPr>
                <w:rFonts w:ascii="Menlo" w:eastAsiaTheme="minorHAnsi" w:hAnsi="Menlo" w:cs="Menlo"/>
                <w:b/>
                <w:bCs/>
                <w:color w:val="9B2393"/>
              </w:rPr>
            </w:rPrChange>
          </w:rPr>
          <w:t>IBAction</w:t>
        </w:r>
        <w:r w:rsidRPr="009C2376">
          <w:rPr>
            <w:rPrChange w:id="3830" w:author="Vihari Réka" w:date="2018-12-02T23:23:00Z">
              <w:rPr>
                <w:rFonts w:ascii="Menlo" w:eastAsiaTheme="minorHAnsi" w:hAnsi="Menlo" w:cs="Menlo"/>
                <w:color w:val="000000"/>
              </w:rPr>
            </w:rPrChange>
          </w:rPr>
          <w:t xml:space="preserve"> </w:t>
        </w:r>
        <w:r w:rsidRPr="009C2376">
          <w:rPr>
            <w:rPrChange w:id="3831" w:author="Vihari Réka" w:date="2018-12-02T23:23:00Z">
              <w:rPr>
                <w:rFonts w:ascii="Menlo" w:eastAsiaTheme="minorHAnsi" w:hAnsi="Menlo" w:cs="Menlo"/>
                <w:b/>
                <w:bCs/>
                <w:color w:val="9B2393"/>
              </w:rPr>
            </w:rPrChange>
          </w:rPr>
          <w:t>func</w:t>
        </w:r>
        <w:r w:rsidRPr="009C2376">
          <w:rPr>
            <w:rPrChange w:id="3832" w:author="Vihari Réka" w:date="2018-12-02T23:23:00Z">
              <w:rPr>
                <w:rFonts w:ascii="Menlo" w:eastAsiaTheme="minorHAnsi" w:hAnsi="Menlo" w:cs="Menlo"/>
                <w:color w:val="000000"/>
              </w:rPr>
            </w:rPrChange>
          </w:rPr>
          <w:t xml:space="preserve"> </w:t>
        </w:r>
        <w:proofErr w:type="gramStart"/>
        <w:r w:rsidRPr="009C2376">
          <w:rPr>
            <w:rPrChange w:id="3833" w:author="Vihari Réka" w:date="2018-12-02T23:23:00Z">
              <w:rPr>
                <w:rFonts w:ascii="Menlo" w:eastAsiaTheme="minorHAnsi" w:hAnsi="Menlo" w:cs="Menlo"/>
                <w:color w:val="000000"/>
              </w:rPr>
            </w:rPrChange>
          </w:rPr>
          <w:t>callTapped(</w:t>
        </w:r>
        <w:proofErr w:type="gramEnd"/>
        <w:r w:rsidRPr="009C2376">
          <w:rPr>
            <w:rPrChange w:id="3834" w:author="Vihari Réka" w:date="2018-12-02T23:23:00Z">
              <w:rPr>
                <w:rFonts w:ascii="Menlo" w:eastAsiaTheme="minorHAnsi" w:hAnsi="Menlo" w:cs="Menlo"/>
                <w:b/>
                <w:bCs/>
                <w:color w:val="9B2393"/>
              </w:rPr>
            </w:rPrChange>
          </w:rPr>
          <w:t>_</w:t>
        </w:r>
        <w:r w:rsidRPr="009C2376">
          <w:rPr>
            <w:rPrChange w:id="3835" w:author="Vihari Réka" w:date="2018-12-02T23:23:00Z">
              <w:rPr>
                <w:rFonts w:ascii="Menlo" w:eastAsiaTheme="minorHAnsi" w:hAnsi="Menlo" w:cs="Menlo"/>
                <w:color w:val="000000"/>
              </w:rPr>
            </w:rPrChange>
          </w:rPr>
          <w:t xml:space="preserve"> sender: </w:t>
        </w:r>
        <w:r w:rsidRPr="009C2376">
          <w:rPr>
            <w:rPrChange w:id="3836" w:author="Vihari Réka" w:date="2018-12-02T23:23:00Z">
              <w:rPr>
                <w:rFonts w:ascii="Menlo" w:eastAsiaTheme="minorHAnsi" w:hAnsi="Menlo" w:cs="Menlo"/>
                <w:b/>
                <w:bCs/>
                <w:color w:val="9B2393"/>
              </w:rPr>
            </w:rPrChange>
          </w:rPr>
          <w:t>Any</w:t>
        </w:r>
        <w:r w:rsidRPr="009C2376">
          <w:rPr>
            <w:rPrChange w:id="3837" w:author="Vihari Réka" w:date="2018-12-02T23:23:00Z">
              <w:rPr>
                <w:rFonts w:ascii="Menlo" w:eastAsiaTheme="minorHAnsi" w:hAnsi="Menlo" w:cs="Menlo"/>
                <w:color w:val="000000"/>
              </w:rPr>
            </w:rPrChange>
          </w:rPr>
          <w:t>) {</w:t>
        </w:r>
      </w:ins>
    </w:p>
    <w:p w14:paraId="2C34A757"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38" w:author="Vihari Réka" w:date="2018-12-02T23:23:00Z"/>
          <w:rPrChange w:id="3839" w:author="Vihari Réka" w:date="2018-12-02T23:23:00Z">
            <w:rPr>
              <w:ins w:id="3840" w:author="Vihari Réka" w:date="2018-12-02T23:23:00Z"/>
              <w:rFonts w:ascii="Helvetica" w:eastAsiaTheme="minorHAnsi" w:hAnsi="Helvetica" w:cs="Helvetica"/>
            </w:rPr>
          </w:rPrChange>
        </w:rPr>
        <w:pPrChange w:id="3841" w:author="Vihari Réka" w:date="2018-12-02T23:23:00Z">
          <w:pPr>
            <w:tabs>
              <w:tab w:val="left" w:pos="593"/>
            </w:tabs>
            <w:autoSpaceDE w:val="0"/>
            <w:autoSpaceDN w:val="0"/>
            <w:adjustRightInd w:val="0"/>
          </w:pPr>
        </w:pPrChange>
      </w:pPr>
      <w:ins w:id="3842" w:author="Vihari Réka" w:date="2018-12-02T23:23:00Z">
        <w:r w:rsidRPr="009C2376">
          <w:rPr>
            <w:rPrChange w:id="3843" w:author="Vihari Réka" w:date="2018-12-02T23:23:00Z">
              <w:rPr>
                <w:rFonts w:ascii="Menlo" w:eastAsiaTheme="minorHAnsi" w:hAnsi="Menlo" w:cs="Menlo"/>
                <w:color w:val="000000"/>
              </w:rPr>
            </w:rPrChange>
          </w:rPr>
          <w:t xml:space="preserve">        </w:t>
        </w:r>
        <w:r w:rsidRPr="009C2376">
          <w:rPr>
            <w:rPrChange w:id="3844" w:author="Vihari Réka" w:date="2018-12-02T23:23:00Z">
              <w:rPr>
                <w:rFonts w:ascii="Menlo" w:eastAsiaTheme="minorHAnsi" w:hAnsi="Menlo" w:cs="Menlo"/>
                <w:b/>
                <w:bCs/>
                <w:color w:val="9B2393"/>
              </w:rPr>
            </w:rPrChange>
          </w:rPr>
          <w:t>let</w:t>
        </w:r>
        <w:r w:rsidRPr="009C2376">
          <w:rPr>
            <w:rPrChange w:id="3845" w:author="Vihari Réka" w:date="2018-12-02T23:23:00Z">
              <w:rPr>
                <w:rFonts w:ascii="Menlo" w:eastAsiaTheme="minorHAnsi" w:hAnsi="Menlo" w:cs="Menlo"/>
                <w:color w:val="000000"/>
              </w:rPr>
            </w:rPrChange>
          </w:rPr>
          <w:t xml:space="preserve"> phoneNumber = </w:t>
        </w:r>
        <w:proofErr w:type="gramStart"/>
        <w:r w:rsidRPr="009C2376">
          <w:rPr>
            <w:rPrChange w:id="3846" w:author="Vihari Réka" w:date="2018-12-02T23:23:00Z">
              <w:rPr>
                <w:rFonts w:ascii="Menlo" w:eastAsiaTheme="minorHAnsi" w:hAnsi="Menlo" w:cs="Menlo"/>
                <w:b/>
                <w:bCs/>
                <w:color w:val="9B2393"/>
              </w:rPr>
            </w:rPrChange>
          </w:rPr>
          <w:t>self</w:t>
        </w:r>
        <w:r w:rsidRPr="009C2376">
          <w:rPr>
            <w:rPrChange w:id="3847" w:author="Vihari Réka" w:date="2018-12-02T23:23:00Z">
              <w:rPr>
                <w:rFonts w:ascii="Menlo" w:eastAsiaTheme="minorHAnsi" w:hAnsi="Menlo" w:cs="Menlo"/>
                <w:color w:val="000000"/>
              </w:rPr>
            </w:rPrChange>
          </w:rPr>
          <w:t>.</w:t>
        </w:r>
        <w:r w:rsidRPr="009C2376">
          <w:rPr>
            <w:rPrChange w:id="3848" w:author="Vihari Réka" w:date="2018-12-02T23:23:00Z">
              <w:rPr>
                <w:rFonts w:ascii="Menlo" w:eastAsiaTheme="minorHAnsi" w:hAnsi="Menlo" w:cs="Menlo"/>
                <w:color w:val="326D74"/>
              </w:rPr>
            </w:rPrChange>
          </w:rPr>
          <w:t>phone</w:t>
        </w:r>
        <w:proofErr w:type="gramEnd"/>
      </w:ins>
    </w:p>
    <w:p w14:paraId="7B048C6B"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49" w:author="Vihari Réka" w:date="2018-12-02T23:23:00Z"/>
          <w:rPrChange w:id="3850" w:author="Vihari Réka" w:date="2018-12-02T23:23:00Z">
            <w:rPr>
              <w:ins w:id="3851" w:author="Vihari Réka" w:date="2018-12-02T23:23:00Z"/>
              <w:rFonts w:ascii="Helvetica" w:eastAsiaTheme="minorHAnsi" w:hAnsi="Helvetica" w:cs="Helvetica"/>
            </w:rPr>
          </w:rPrChange>
        </w:rPr>
        <w:pPrChange w:id="3852" w:author="Vihari Réka" w:date="2018-12-02T23:23:00Z">
          <w:pPr>
            <w:tabs>
              <w:tab w:val="left" w:pos="593"/>
            </w:tabs>
            <w:autoSpaceDE w:val="0"/>
            <w:autoSpaceDN w:val="0"/>
            <w:adjustRightInd w:val="0"/>
          </w:pPr>
        </w:pPrChange>
      </w:pPr>
      <w:ins w:id="3853" w:author="Vihari Réka" w:date="2018-12-02T23:23:00Z">
        <w:r w:rsidRPr="009C2376">
          <w:rPr>
            <w:rPrChange w:id="3854" w:author="Vihari Réka" w:date="2018-12-02T23:23:00Z">
              <w:rPr>
                <w:rFonts w:ascii="Menlo" w:eastAsiaTheme="minorHAnsi" w:hAnsi="Menlo" w:cs="Menlo"/>
                <w:color w:val="000000"/>
              </w:rPr>
            </w:rPrChange>
          </w:rPr>
          <w:t xml:space="preserve">        </w:t>
        </w:r>
        <w:r w:rsidRPr="009C2376">
          <w:rPr>
            <w:rPrChange w:id="3855" w:author="Vihari Réka" w:date="2018-12-02T23:23:00Z">
              <w:rPr>
                <w:rFonts w:ascii="Menlo" w:eastAsiaTheme="minorHAnsi" w:hAnsi="Menlo" w:cs="Menlo"/>
                <w:b/>
                <w:bCs/>
                <w:color w:val="9B2393"/>
              </w:rPr>
            </w:rPrChange>
          </w:rPr>
          <w:t>if</w:t>
        </w:r>
        <w:r w:rsidRPr="009C2376">
          <w:rPr>
            <w:rPrChange w:id="3856" w:author="Vihari Réka" w:date="2018-12-02T23:23:00Z">
              <w:rPr>
                <w:rFonts w:ascii="Menlo" w:eastAsiaTheme="minorHAnsi" w:hAnsi="Menlo" w:cs="Menlo"/>
                <w:color w:val="000000"/>
              </w:rPr>
            </w:rPrChange>
          </w:rPr>
          <w:t xml:space="preserve"> </w:t>
        </w:r>
        <w:r w:rsidRPr="009C2376">
          <w:rPr>
            <w:rPrChange w:id="3857" w:author="Vihari Réka" w:date="2018-12-02T23:23:00Z">
              <w:rPr>
                <w:rFonts w:ascii="Menlo" w:eastAsiaTheme="minorHAnsi" w:hAnsi="Menlo" w:cs="Menlo"/>
                <w:b/>
                <w:bCs/>
                <w:color w:val="9B2393"/>
              </w:rPr>
            </w:rPrChange>
          </w:rPr>
          <w:t>let</w:t>
        </w:r>
        <w:r w:rsidRPr="009C2376">
          <w:rPr>
            <w:rPrChange w:id="3858" w:author="Vihari Réka" w:date="2018-12-02T23:23:00Z">
              <w:rPr>
                <w:rFonts w:ascii="Menlo" w:eastAsiaTheme="minorHAnsi" w:hAnsi="Menlo" w:cs="Menlo"/>
                <w:color w:val="000000"/>
              </w:rPr>
            </w:rPrChange>
          </w:rPr>
          <w:t xml:space="preserve"> url = </w:t>
        </w:r>
        <w:proofErr w:type="gramStart"/>
        <w:r w:rsidRPr="009C2376">
          <w:rPr>
            <w:rPrChange w:id="3859" w:author="Vihari Réka" w:date="2018-12-02T23:23:00Z">
              <w:rPr>
                <w:rFonts w:ascii="Menlo" w:eastAsiaTheme="minorHAnsi" w:hAnsi="Menlo" w:cs="Menlo"/>
                <w:color w:val="5C2699"/>
              </w:rPr>
            </w:rPrChange>
          </w:rPr>
          <w:t>URL</w:t>
        </w:r>
        <w:r w:rsidRPr="009C2376">
          <w:rPr>
            <w:rPrChange w:id="3860" w:author="Vihari Réka" w:date="2018-12-02T23:23:00Z">
              <w:rPr>
                <w:rFonts w:ascii="Menlo" w:eastAsiaTheme="minorHAnsi" w:hAnsi="Menlo" w:cs="Menlo"/>
                <w:color w:val="000000"/>
              </w:rPr>
            </w:rPrChange>
          </w:rPr>
          <w:t>(</w:t>
        </w:r>
        <w:proofErr w:type="gramEnd"/>
        <w:r w:rsidRPr="009C2376">
          <w:rPr>
            <w:rPrChange w:id="3861" w:author="Vihari Réka" w:date="2018-12-02T23:23:00Z">
              <w:rPr>
                <w:rFonts w:ascii="Menlo" w:eastAsiaTheme="minorHAnsi" w:hAnsi="Menlo" w:cs="Menlo"/>
                <w:color w:val="000000"/>
              </w:rPr>
            </w:rPrChange>
          </w:rPr>
          <w:t xml:space="preserve">string: </w:t>
        </w:r>
        <w:r w:rsidRPr="009C2376">
          <w:rPr>
            <w:rPrChange w:id="3862" w:author="Vihari Réka" w:date="2018-12-02T23:23:00Z">
              <w:rPr>
                <w:rFonts w:ascii="Menlo" w:eastAsiaTheme="minorHAnsi" w:hAnsi="Menlo" w:cs="Menlo"/>
                <w:color w:val="C41A16"/>
              </w:rPr>
            </w:rPrChange>
          </w:rPr>
          <w:t>"tel://</w:t>
        </w:r>
        <w:r w:rsidRPr="009C2376">
          <w:rPr>
            <w:rPrChange w:id="3863" w:author="Vihari Réka" w:date="2018-12-02T23:23:00Z">
              <w:rPr>
                <w:rFonts w:ascii="Menlo" w:eastAsiaTheme="minorHAnsi" w:hAnsi="Menlo" w:cs="Menlo"/>
                <w:color w:val="000000"/>
              </w:rPr>
            </w:rPrChange>
          </w:rPr>
          <w:t>\</w:t>
        </w:r>
        <w:r w:rsidRPr="009C2376">
          <w:rPr>
            <w:rPrChange w:id="3864" w:author="Vihari Réka" w:date="2018-12-02T23:23:00Z">
              <w:rPr>
                <w:rFonts w:ascii="Menlo" w:eastAsiaTheme="minorHAnsi" w:hAnsi="Menlo" w:cs="Menlo"/>
                <w:color w:val="C41A16"/>
              </w:rPr>
            </w:rPrChange>
          </w:rPr>
          <w:t>(</w:t>
        </w:r>
        <w:r w:rsidRPr="009C2376">
          <w:rPr>
            <w:rPrChange w:id="3865" w:author="Vihari Réka" w:date="2018-12-02T23:23:00Z">
              <w:rPr>
                <w:rFonts w:ascii="Menlo" w:eastAsiaTheme="minorHAnsi" w:hAnsi="Menlo" w:cs="Menlo"/>
                <w:color w:val="000000"/>
              </w:rPr>
            </w:rPrChange>
          </w:rPr>
          <w:t>phoneNumber</w:t>
        </w:r>
        <w:r w:rsidRPr="009C2376">
          <w:rPr>
            <w:rPrChange w:id="3866" w:author="Vihari Réka" w:date="2018-12-02T23:23:00Z">
              <w:rPr>
                <w:rFonts w:ascii="Menlo" w:eastAsiaTheme="minorHAnsi" w:hAnsi="Menlo" w:cs="Menlo"/>
                <w:color w:val="C41A16"/>
              </w:rPr>
            </w:rPrChange>
          </w:rPr>
          <w:t>)"</w:t>
        </w:r>
        <w:r w:rsidRPr="009C2376">
          <w:rPr>
            <w:rPrChange w:id="3867" w:author="Vihari Réka" w:date="2018-12-02T23:23:00Z">
              <w:rPr>
                <w:rFonts w:ascii="Menlo" w:eastAsiaTheme="minorHAnsi" w:hAnsi="Menlo" w:cs="Menlo"/>
                <w:color w:val="000000"/>
              </w:rPr>
            </w:rPrChange>
          </w:rPr>
          <w:t>) {</w:t>
        </w:r>
      </w:ins>
    </w:p>
    <w:p w14:paraId="788BE093"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68" w:author="Vihari Réka" w:date="2018-12-02T23:23:00Z"/>
          <w:rPrChange w:id="3869" w:author="Vihari Réka" w:date="2018-12-02T23:23:00Z">
            <w:rPr>
              <w:ins w:id="3870" w:author="Vihari Réka" w:date="2018-12-02T23:23:00Z"/>
              <w:rFonts w:ascii="Helvetica" w:eastAsiaTheme="minorHAnsi" w:hAnsi="Helvetica" w:cs="Helvetica"/>
            </w:rPr>
          </w:rPrChange>
        </w:rPr>
        <w:pPrChange w:id="3871" w:author="Vihari Réka" w:date="2018-12-02T23:23:00Z">
          <w:pPr>
            <w:tabs>
              <w:tab w:val="left" w:pos="593"/>
            </w:tabs>
            <w:autoSpaceDE w:val="0"/>
            <w:autoSpaceDN w:val="0"/>
            <w:adjustRightInd w:val="0"/>
          </w:pPr>
        </w:pPrChange>
      </w:pPr>
      <w:ins w:id="3872" w:author="Vihari Réka" w:date="2018-12-02T23:23:00Z">
        <w:r w:rsidRPr="009C2376">
          <w:rPr>
            <w:rPrChange w:id="3873" w:author="Vihari Réka" w:date="2018-12-02T23:23:00Z">
              <w:rPr>
                <w:rFonts w:ascii="Menlo" w:eastAsiaTheme="minorHAnsi" w:hAnsi="Menlo" w:cs="Menlo"/>
                <w:color w:val="000000"/>
              </w:rPr>
            </w:rPrChange>
          </w:rPr>
          <w:t xml:space="preserve">            </w:t>
        </w:r>
        <w:proofErr w:type="gramStart"/>
        <w:r w:rsidRPr="009C2376">
          <w:rPr>
            <w:rPrChange w:id="3874" w:author="Vihari Réka" w:date="2018-12-02T23:23:00Z">
              <w:rPr>
                <w:rFonts w:ascii="Menlo" w:eastAsiaTheme="minorHAnsi" w:hAnsi="Menlo" w:cs="Menlo"/>
                <w:color w:val="5C2699"/>
              </w:rPr>
            </w:rPrChange>
          </w:rPr>
          <w:t>UIApplication</w:t>
        </w:r>
        <w:r w:rsidRPr="009C2376">
          <w:rPr>
            <w:rPrChange w:id="3875" w:author="Vihari Réka" w:date="2018-12-02T23:23:00Z">
              <w:rPr>
                <w:rFonts w:ascii="Menlo" w:eastAsiaTheme="minorHAnsi" w:hAnsi="Menlo" w:cs="Menlo"/>
                <w:color w:val="000000"/>
              </w:rPr>
            </w:rPrChange>
          </w:rPr>
          <w:t>.</w:t>
        </w:r>
        <w:r w:rsidRPr="009C2376">
          <w:rPr>
            <w:rPrChange w:id="3876" w:author="Vihari Réka" w:date="2018-12-02T23:23:00Z">
              <w:rPr>
                <w:rFonts w:ascii="Menlo" w:eastAsiaTheme="minorHAnsi" w:hAnsi="Menlo" w:cs="Menlo"/>
                <w:color w:val="5C2699"/>
              </w:rPr>
            </w:rPrChange>
          </w:rPr>
          <w:t>shared</w:t>
        </w:r>
        <w:r w:rsidRPr="009C2376">
          <w:rPr>
            <w:rPrChange w:id="3877" w:author="Vihari Réka" w:date="2018-12-02T23:23:00Z">
              <w:rPr>
                <w:rFonts w:ascii="Menlo" w:eastAsiaTheme="minorHAnsi" w:hAnsi="Menlo" w:cs="Menlo"/>
                <w:color w:val="000000"/>
              </w:rPr>
            </w:rPrChange>
          </w:rPr>
          <w:t>.</w:t>
        </w:r>
        <w:r w:rsidRPr="009C2376">
          <w:rPr>
            <w:rPrChange w:id="3878" w:author="Vihari Réka" w:date="2018-12-02T23:23:00Z">
              <w:rPr>
                <w:rFonts w:ascii="Menlo" w:eastAsiaTheme="minorHAnsi" w:hAnsi="Menlo" w:cs="Menlo"/>
                <w:color w:val="3900A0"/>
              </w:rPr>
            </w:rPrChange>
          </w:rPr>
          <w:t>open</w:t>
        </w:r>
        <w:proofErr w:type="gramEnd"/>
        <w:r w:rsidRPr="009C2376">
          <w:rPr>
            <w:rPrChange w:id="3879" w:author="Vihari Réka" w:date="2018-12-02T23:23:00Z">
              <w:rPr>
                <w:rFonts w:ascii="Menlo" w:eastAsiaTheme="minorHAnsi" w:hAnsi="Menlo" w:cs="Menlo"/>
                <w:color w:val="000000"/>
              </w:rPr>
            </w:rPrChange>
          </w:rPr>
          <w:t xml:space="preserve">(url, options: [:], completionHandler: </w:t>
        </w:r>
        <w:r w:rsidRPr="009C2376">
          <w:rPr>
            <w:rPrChange w:id="3880" w:author="Vihari Réka" w:date="2018-12-02T23:23:00Z">
              <w:rPr>
                <w:rFonts w:ascii="Menlo" w:eastAsiaTheme="minorHAnsi" w:hAnsi="Menlo" w:cs="Menlo"/>
                <w:b/>
                <w:bCs/>
                <w:color w:val="9B2393"/>
              </w:rPr>
            </w:rPrChange>
          </w:rPr>
          <w:t>nil</w:t>
        </w:r>
        <w:r w:rsidRPr="009C2376">
          <w:rPr>
            <w:rPrChange w:id="3881" w:author="Vihari Réka" w:date="2018-12-02T23:23:00Z">
              <w:rPr>
                <w:rFonts w:ascii="Menlo" w:eastAsiaTheme="minorHAnsi" w:hAnsi="Menlo" w:cs="Menlo"/>
                <w:color w:val="000000"/>
              </w:rPr>
            </w:rPrChange>
          </w:rPr>
          <w:t>)</w:t>
        </w:r>
      </w:ins>
    </w:p>
    <w:p w14:paraId="29336369"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82" w:author="Vihari Réka" w:date="2018-12-02T23:23:00Z"/>
          <w:rPrChange w:id="3883" w:author="Vihari Réka" w:date="2018-12-02T23:23:00Z">
            <w:rPr>
              <w:ins w:id="3884" w:author="Vihari Réka" w:date="2018-12-02T23:23:00Z"/>
              <w:rFonts w:ascii="Helvetica" w:eastAsiaTheme="minorHAnsi" w:hAnsi="Helvetica" w:cs="Helvetica"/>
            </w:rPr>
          </w:rPrChange>
        </w:rPr>
        <w:pPrChange w:id="3885" w:author="Vihari Réka" w:date="2018-12-02T23:23:00Z">
          <w:pPr>
            <w:tabs>
              <w:tab w:val="left" w:pos="593"/>
            </w:tabs>
            <w:autoSpaceDE w:val="0"/>
            <w:autoSpaceDN w:val="0"/>
            <w:adjustRightInd w:val="0"/>
          </w:pPr>
        </w:pPrChange>
      </w:pPr>
      <w:ins w:id="3886" w:author="Vihari Réka" w:date="2018-12-02T23:23:00Z">
        <w:r w:rsidRPr="009C2376">
          <w:rPr>
            <w:rPrChange w:id="3887" w:author="Vihari Réka" w:date="2018-12-02T23:23:00Z">
              <w:rPr>
                <w:rFonts w:ascii="Menlo" w:eastAsiaTheme="minorHAnsi" w:hAnsi="Menlo" w:cs="Menlo"/>
                <w:color w:val="000000"/>
              </w:rPr>
            </w:rPrChange>
          </w:rPr>
          <w:t xml:space="preserve">        }</w:t>
        </w:r>
      </w:ins>
    </w:p>
    <w:p w14:paraId="64DDE670" w14:textId="33797E4C" w:rsidR="009C2376" w:rsidRDefault="009C2376" w:rsidP="009C2376">
      <w:pPr>
        <w:pStyle w:val="Kd"/>
        <w:pBdr>
          <w:top w:val="single" w:sz="4" w:space="1" w:color="auto"/>
          <w:left w:val="single" w:sz="4" w:space="4" w:color="auto"/>
          <w:bottom w:val="single" w:sz="4" w:space="1" w:color="auto"/>
          <w:right w:val="single" w:sz="4" w:space="4" w:color="auto"/>
        </w:pBdr>
        <w:rPr>
          <w:ins w:id="3888" w:author="Vihari Réka" w:date="2018-12-02T23:23:00Z"/>
        </w:rPr>
        <w:pPrChange w:id="3889" w:author="Vihari Réka" w:date="2018-12-02T23:23:00Z">
          <w:pPr>
            <w:pStyle w:val="Cmsor2"/>
            <w:numPr>
              <w:ilvl w:val="1"/>
              <w:numId w:val="15"/>
            </w:numPr>
            <w:ind w:left="1080" w:hanging="360"/>
          </w:pPr>
        </w:pPrChange>
      </w:pPr>
      <w:ins w:id="3890" w:author="Vihari Réka" w:date="2018-12-02T23:23:00Z">
        <w:r w:rsidRPr="009C2376">
          <w:rPr>
            <w:rPrChange w:id="3891" w:author="Vihari Réka" w:date="2018-12-02T23:23:00Z">
              <w:rPr>
                <w:rFonts w:ascii="Menlo" w:eastAsiaTheme="minorHAnsi" w:hAnsi="Menlo" w:cs="Menlo"/>
                <w:color w:val="000000"/>
              </w:rPr>
            </w:rPrChange>
          </w:rPr>
          <w:t xml:space="preserve">    }</w:t>
        </w:r>
      </w:ins>
    </w:p>
    <w:p w14:paraId="67F1B97B" w14:textId="0B3244AC" w:rsidR="00EC446F" w:rsidRDefault="009C2376" w:rsidP="00EC446F">
      <w:pPr>
        <w:pStyle w:val="Cmsor2"/>
        <w:rPr>
          <w:ins w:id="3892" w:author="Vihari Réka" w:date="2018-12-02T23:28:00Z"/>
        </w:rPr>
        <w:pPrChange w:id="3893" w:author="Vihari Réka" w:date="2018-12-02T23:33:00Z">
          <w:pPr>
            <w:pStyle w:val="Cmsor2"/>
            <w:numPr>
              <w:ilvl w:val="1"/>
              <w:numId w:val="15"/>
            </w:numPr>
            <w:ind w:left="1080" w:hanging="360"/>
          </w:pPr>
        </w:pPrChange>
      </w:pPr>
      <w:ins w:id="3894" w:author="Vihari Réka" w:date="2018-12-02T23:23:00Z">
        <w:r>
          <w:t>6.1.3 Email írása</w:t>
        </w:r>
      </w:ins>
    </w:p>
    <w:p w14:paraId="55B608C7" w14:textId="34896E36" w:rsidR="00EC446F" w:rsidRDefault="00EC446F" w:rsidP="009C2376">
      <w:pPr>
        <w:rPr>
          <w:ins w:id="3895" w:author="Vihari Réka" w:date="2018-12-02T23:23:00Z"/>
        </w:rPr>
        <w:pPrChange w:id="3896" w:author="Vihari Réka" w:date="2018-12-02T23:23:00Z">
          <w:pPr>
            <w:pStyle w:val="Cmsor2"/>
            <w:numPr>
              <w:ilvl w:val="1"/>
              <w:numId w:val="15"/>
            </w:numPr>
            <w:ind w:left="1080" w:hanging="360"/>
          </w:pPr>
        </w:pPrChange>
      </w:pPr>
      <w:ins w:id="3897" w:author="Vihari Réka" w:date="2018-12-02T23:28:00Z">
        <w:r>
          <w:t>Email küldése email cím megadásával az alkalmazásból. Ehhez a folyamathoz is URL-t szükséges megnyitnunk, mely a mailto: előtagot és az email címet tartalmazza, például:</w:t>
        </w:r>
      </w:ins>
      <w:ins w:id="3898" w:author="Vihari Réka" w:date="2018-12-02T23:29:00Z">
        <w:r>
          <w:t xml:space="preserve"> mailto:rekavihari@gmail.com”.</w:t>
        </w:r>
      </w:ins>
    </w:p>
    <w:p w14:paraId="2471B794" w14:textId="399C75CB" w:rsidR="009C2376" w:rsidRDefault="009C2376" w:rsidP="009C2376">
      <w:pPr>
        <w:rPr>
          <w:ins w:id="3899" w:author="Vihari Réka" w:date="2018-12-02T23:23:00Z"/>
        </w:rPr>
        <w:pPrChange w:id="3900" w:author="Vihari Réka" w:date="2018-12-02T23:23:00Z">
          <w:pPr>
            <w:pStyle w:val="Cmsor2"/>
            <w:numPr>
              <w:ilvl w:val="1"/>
              <w:numId w:val="15"/>
            </w:numPr>
            <w:ind w:left="1080" w:hanging="360"/>
          </w:pPr>
        </w:pPrChange>
      </w:pPr>
    </w:p>
    <w:p w14:paraId="1B003373"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01" w:author="Vihari Réka" w:date="2018-12-02T23:24:00Z"/>
          <w:rPrChange w:id="3902" w:author="Vihari Réka" w:date="2018-12-02T23:24:00Z">
            <w:rPr>
              <w:ins w:id="3903" w:author="Vihari Réka" w:date="2018-12-02T23:24:00Z"/>
              <w:rFonts w:ascii="Helvetica" w:eastAsiaTheme="minorHAnsi" w:hAnsi="Helvetica" w:cs="Helvetica"/>
            </w:rPr>
          </w:rPrChange>
        </w:rPr>
        <w:pPrChange w:id="3904" w:author="Vihari Réka" w:date="2018-12-02T23:24:00Z">
          <w:pPr>
            <w:tabs>
              <w:tab w:val="left" w:pos="593"/>
            </w:tabs>
            <w:autoSpaceDE w:val="0"/>
            <w:autoSpaceDN w:val="0"/>
            <w:adjustRightInd w:val="0"/>
          </w:pPr>
        </w:pPrChange>
      </w:pPr>
      <w:ins w:id="3905" w:author="Vihari Réka" w:date="2018-12-02T23:24:00Z">
        <w:r w:rsidRPr="00EC446F">
          <w:rPr>
            <w:rPrChange w:id="3906" w:author="Vihari Réka" w:date="2018-12-02T23:24:00Z">
              <w:rPr>
                <w:rFonts w:ascii="Menlo" w:eastAsiaTheme="minorHAnsi" w:hAnsi="Menlo" w:cs="Menlo"/>
                <w:b/>
                <w:bCs/>
                <w:color w:val="9B2393"/>
              </w:rPr>
            </w:rPrChange>
          </w:rPr>
          <w:t>@IBAction</w:t>
        </w:r>
        <w:r w:rsidRPr="00EC446F">
          <w:rPr>
            <w:rPrChange w:id="3907" w:author="Vihari Réka" w:date="2018-12-02T23:24:00Z">
              <w:rPr>
                <w:rFonts w:ascii="Menlo" w:eastAsiaTheme="minorHAnsi" w:hAnsi="Menlo" w:cs="Menlo"/>
                <w:color w:val="000000"/>
              </w:rPr>
            </w:rPrChange>
          </w:rPr>
          <w:t xml:space="preserve"> </w:t>
        </w:r>
        <w:r w:rsidRPr="00EC446F">
          <w:rPr>
            <w:rPrChange w:id="3908" w:author="Vihari Réka" w:date="2018-12-02T23:24:00Z">
              <w:rPr>
                <w:rFonts w:ascii="Menlo" w:eastAsiaTheme="minorHAnsi" w:hAnsi="Menlo" w:cs="Menlo"/>
                <w:b/>
                <w:bCs/>
                <w:color w:val="9B2393"/>
              </w:rPr>
            </w:rPrChange>
          </w:rPr>
          <w:t>func</w:t>
        </w:r>
        <w:r w:rsidRPr="00EC446F">
          <w:rPr>
            <w:rPrChange w:id="3909" w:author="Vihari Réka" w:date="2018-12-02T23:24:00Z">
              <w:rPr>
                <w:rFonts w:ascii="Menlo" w:eastAsiaTheme="minorHAnsi" w:hAnsi="Menlo" w:cs="Menlo"/>
                <w:color w:val="000000"/>
              </w:rPr>
            </w:rPrChange>
          </w:rPr>
          <w:t xml:space="preserve"> </w:t>
        </w:r>
        <w:proofErr w:type="gramStart"/>
        <w:r w:rsidRPr="00EC446F">
          <w:rPr>
            <w:rPrChange w:id="3910" w:author="Vihari Réka" w:date="2018-12-02T23:24:00Z">
              <w:rPr>
                <w:rFonts w:ascii="Menlo" w:eastAsiaTheme="minorHAnsi" w:hAnsi="Menlo" w:cs="Menlo"/>
                <w:color w:val="000000"/>
              </w:rPr>
            </w:rPrChange>
          </w:rPr>
          <w:t>emailTapped(</w:t>
        </w:r>
        <w:proofErr w:type="gramEnd"/>
        <w:r w:rsidRPr="00EC446F">
          <w:rPr>
            <w:rPrChange w:id="3911" w:author="Vihari Réka" w:date="2018-12-02T23:24:00Z">
              <w:rPr>
                <w:rFonts w:ascii="Menlo" w:eastAsiaTheme="minorHAnsi" w:hAnsi="Menlo" w:cs="Menlo"/>
                <w:b/>
                <w:bCs/>
                <w:color w:val="9B2393"/>
              </w:rPr>
            </w:rPrChange>
          </w:rPr>
          <w:t>_</w:t>
        </w:r>
        <w:r w:rsidRPr="00EC446F">
          <w:rPr>
            <w:rPrChange w:id="3912" w:author="Vihari Réka" w:date="2018-12-02T23:24:00Z">
              <w:rPr>
                <w:rFonts w:ascii="Menlo" w:eastAsiaTheme="minorHAnsi" w:hAnsi="Menlo" w:cs="Menlo"/>
                <w:color w:val="000000"/>
              </w:rPr>
            </w:rPrChange>
          </w:rPr>
          <w:t xml:space="preserve"> sender: </w:t>
        </w:r>
        <w:r w:rsidRPr="00EC446F">
          <w:rPr>
            <w:rPrChange w:id="3913" w:author="Vihari Réka" w:date="2018-12-02T23:24:00Z">
              <w:rPr>
                <w:rFonts w:ascii="Menlo" w:eastAsiaTheme="minorHAnsi" w:hAnsi="Menlo" w:cs="Menlo"/>
                <w:b/>
                <w:bCs/>
                <w:color w:val="9B2393"/>
              </w:rPr>
            </w:rPrChange>
          </w:rPr>
          <w:t>Any</w:t>
        </w:r>
        <w:r w:rsidRPr="00EC446F">
          <w:rPr>
            <w:rPrChange w:id="3914" w:author="Vihari Réka" w:date="2018-12-02T23:24:00Z">
              <w:rPr>
                <w:rFonts w:ascii="Menlo" w:eastAsiaTheme="minorHAnsi" w:hAnsi="Menlo" w:cs="Menlo"/>
                <w:color w:val="000000"/>
              </w:rPr>
            </w:rPrChange>
          </w:rPr>
          <w:t>) {</w:t>
        </w:r>
      </w:ins>
    </w:p>
    <w:p w14:paraId="71C29139"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15" w:author="Vihari Réka" w:date="2018-12-02T23:24:00Z"/>
          <w:rPrChange w:id="3916" w:author="Vihari Réka" w:date="2018-12-02T23:24:00Z">
            <w:rPr>
              <w:ins w:id="3917" w:author="Vihari Réka" w:date="2018-12-02T23:24:00Z"/>
              <w:rFonts w:ascii="Helvetica" w:eastAsiaTheme="minorHAnsi" w:hAnsi="Helvetica" w:cs="Helvetica"/>
            </w:rPr>
          </w:rPrChange>
        </w:rPr>
        <w:pPrChange w:id="3918" w:author="Vihari Réka" w:date="2018-12-02T23:24:00Z">
          <w:pPr>
            <w:tabs>
              <w:tab w:val="left" w:pos="593"/>
            </w:tabs>
            <w:autoSpaceDE w:val="0"/>
            <w:autoSpaceDN w:val="0"/>
            <w:adjustRightInd w:val="0"/>
          </w:pPr>
        </w:pPrChange>
      </w:pPr>
      <w:ins w:id="3919" w:author="Vihari Réka" w:date="2018-12-02T23:24:00Z">
        <w:r w:rsidRPr="00EC446F">
          <w:rPr>
            <w:rPrChange w:id="3920" w:author="Vihari Réka" w:date="2018-12-02T23:24:00Z">
              <w:rPr>
                <w:rFonts w:ascii="Menlo" w:eastAsiaTheme="minorHAnsi" w:hAnsi="Menlo" w:cs="Menlo"/>
                <w:color w:val="000000"/>
              </w:rPr>
            </w:rPrChange>
          </w:rPr>
          <w:t xml:space="preserve">        </w:t>
        </w:r>
        <w:r w:rsidRPr="00EC446F">
          <w:rPr>
            <w:rPrChange w:id="3921" w:author="Vihari Réka" w:date="2018-12-02T23:24:00Z">
              <w:rPr>
                <w:rFonts w:ascii="Menlo" w:eastAsiaTheme="minorHAnsi" w:hAnsi="Menlo" w:cs="Menlo"/>
                <w:b/>
                <w:bCs/>
                <w:color w:val="9B2393"/>
              </w:rPr>
            </w:rPrChange>
          </w:rPr>
          <w:t>let</w:t>
        </w:r>
        <w:r w:rsidRPr="00EC446F">
          <w:rPr>
            <w:rPrChange w:id="3922" w:author="Vihari Réka" w:date="2018-12-02T23:24:00Z">
              <w:rPr>
                <w:rFonts w:ascii="Menlo" w:eastAsiaTheme="minorHAnsi" w:hAnsi="Menlo" w:cs="Menlo"/>
                <w:color w:val="000000"/>
              </w:rPr>
            </w:rPrChange>
          </w:rPr>
          <w:t xml:space="preserve"> email = </w:t>
        </w:r>
        <w:proofErr w:type="gramStart"/>
        <w:r w:rsidRPr="00EC446F">
          <w:rPr>
            <w:rPrChange w:id="3923" w:author="Vihari Réka" w:date="2018-12-02T23:24:00Z">
              <w:rPr>
                <w:rFonts w:ascii="Menlo" w:eastAsiaTheme="minorHAnsi" w:hAnsi="Menlo" w:cs="Menlo"/>
                <w:b/>
                <w:bCs/>
                <w:color w:val="9B2393"/>
              </w:rPr>
            </w:rPrChange>
          </w:rPr>
          <w:t>self</w:t>
        </w:r>
        <w:r w:rsidRPr="00EC446F">
          <w:rPr>
            <w:rPrChange w:id="3924" w:author="Vihari Réka" w:date="2018-12-02T23:24:00Z">
              <w:rPr>
                <w:rFonts w:ascii="Menlo" w:eastAsiaTheme="minorHAnsi" w:hAnsi="Menlo" w:cs="Menlo"/>
                <w:color w:val="000000"/>
              </w:rPr>
            </w:rPrChange>
          </w:rPr>
          <w:t>.</w:t>
        </w:r>
        <w:r w:rsidRPr="00EC446F">
          <w:rPr>
            <w:rPrChange w:id="3925" w:author="Vihari Réka" w:date="2018-12-02T23:24:00Z">
              <w:rPr>
                <w:rFonts w:ascii="Menlo" w:eastAsiaTheme="minorHAnsi" w:hAnsi="Menlo" w:cs="Menlo"/>
                <w:color w:val="326D74"/>
              </w:rPr>
            </w:rPrChange>
          </w:rPr>
          <w:t>email</w:t>
        </w:r>
        <w:proofErr w:type="gramEnd"/>
      </w:ins>
    </w:p>
    <w:p w14:paraId="504A3EBA"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26" w:author="Vihari Réka" w:date="2018-12-02T23:24:00Z"/>
          <w:rPrChange w:id="3927" w:author="Vihari Réka" w:date="2018-12-02T23:24:00Z">
            <w:rPr>
              <w:ins w:id="3928" w:author="Vihari Réka" w:date="2018-12-02T23:24:00Z"/>
              <w:rFonts w:ascii="Helvetica" w:eastAsiaTheme="minorHAnsi" w:hAnsi="Helvetica" w:cs="Helvetica"/>
            </w:rPr>
          </w:rPrChange>
        </w:rPr>
        <w:pPrChange w:id="3929" w:author="Vihari Réka" w:date="2018-12-02T23:24:00Z">
          <w:pPr>
            <w:tabs>
              <w:tab w:val="left" w:pos="593"/>
            </w:tabs>
            <w:autoSpaceDE w:val="0"/>
            <w:autoSpaceDN w:val="0"/>
            <w:adjustRightInd w:val="0"/>
          </w:pPr>
        </w:pPrChange>
      </w:pPr>
      <w:ins w:id="3930" w:author="Vihari Réka" w:date="2018-12-02T23:24:00Z">
        <w:r w:rsidRPr="00EC446F">
          <w:rPr>
            <w:rPrChange w:id="3931" w:author="Vihari Réka" w:date="2018-12-02T23:24:00Z">
              <w:rPr>
                <w:rFonts w:ascii="Menlo" w:eastAsiaTheme="minorHAnsi" w:hAnsi="Menlo" w:cs="Menlo"/>
                <w:color w:val="000000"/>
              </w:rPr>
            </w:rPrChange>
          </w:rPr>
          <w:t xml:space="preserve">        </w:t>
        </w:r>
        <w:r w:rsidRPr="00EC446F">
          <w:rPr>
            <w:rPrChange w:id="3932" w:author="Vihari Réka" w:date="2018-12-02T23:24:00Z">
              <w:rPr>
                <w:rFonts w:ascii="Menlo" w:eastAsiaTheme="minorHAnsi" w:hAnsi="Menlo" w:cs="Menlo"/>
                <w:b/>
                <w:bCs/>
                <w:color w:val="9B2393"/>
              </w:rPr>
            </w:rPrChange>
          </w:rPr>
          <w:t>if</w:t>
        </w:r>
        <w:r w:rsidRPr="00EC446F">
          <w:rPr>
            <w:rPrChange w:id="3933" w:author="Vihari Réka" w:date="2018-12-02T23:24:00Z">
              <w:rPr>
                <w:rFonts w:ascii="Menlo" w:eastAsiaTheme="minorHAnsi" w:hAnsi="Menlo" w:cs="Menlo"/>
                <w:color w:val="000000"/>
              </w:rPr>
            </w:rPrChange>
          </w:rPr>
          <w:t xml:space="preserve"> </w:t>
        </w:r>
        <w:r w:rsidRPr="00EC446F">
          <w:rPr>
            <w:rPrChange w:id="3934" w:author="Vihari Réka" w:date="2018-12-02T23:24:00Z">
              <w:rPr>
                <w:rFonts w:ascii="Menlo" w:eastAsiaTheme="minorHAnsi" w:hAnsi="Menlo" w:cs="Menlo"/>
                <w:b/>
                <w:bCs/>
                <w:color w:val="9B2393"/>
              </w:rPr>
            </w:rPrChange>
          </w:rPr>
          <w:t>let</w:t>
        </w:r>
        <w:r w:rsidRPr="00EC446F">
          <w:rPr>
            <w:rPrChange w:id="3935" w:author="Vihari Réka" w:date="2018-12-02T23:24:00Z">
              <w:rPr>
                <w:rFonts w:ascii="Menlo" w:eastAsiaTheme="minorHAnsi" w:hAnsi="Menlo" w:cs="Menlo"/>
                <w:color w:val="000000"/>
              </w:rPr>
            </w:rPrChange>
          </w:rPr>
          <w:t xml:space="preserve"> url = </w:t>
        </w:r>
        <w:proofErr w:type="gramStart"/>
        <w:r w:rsidRPr="00EC446F">
          <w:rPr>
            <w:rPrChange w:id="3936" w:author="Vihari Réka" w:date="2018-12-02T23:24:00Z">
              <w:rPr>
                <w:rFonts w:ascii="Menlo" w:eastAsiaTheme="minorHAnsi" w:hAnsi="Menlo" w:cs="Menlo"/>
                <w:color w:val="5C2699"/>
              </w:rPr>
            </w:rPrChange>
          </w:rPr>
          <w:t>URL</w:t>
        </w:r>
        <w:r w:rsidRPr="00EC446F">
          <w:rPr>
            <w:rPrChange w:id="3937" w:author="Vihari Réka" w:date="2018-12-02T23:24:00Z">
              <w:rPr>
                <w:rFonts w:ascii="Menlo" w:eastAsiaTheme="minorHAnsi" w:hAnsi="Menlo" w:cs="Menlo"/>
                <w:color w:val="000000"/>
              </w:rPr>
            </w:rPrChange>
          </w:rPr>
          <w:t>(</w:t>
        </w:r>
        <w:proofErr w:type="gramEnd"/>
        <w:r w:rsidRPr="00EC446F">
          <w:rPr>
            <w:rPrChange w:id="3938" w:author="Vihari Réka" w:date="2018-12-02T23:24:00Z">
              <w:rPr>
                <w:rFonts w:ascii="Menlo" w:eastAsiaTheme="minorHAnsi" w:hAnsi="Menlo" w:cs="Menlo"/>
                <w:color w:val="000000"/>
              </w:rPr>
            </w:rPrChange>
          </w:rPr>
          <w:t xml:space="preserve">string: </w:t>
        </w:r>
        <w:r w:rsidRPr="00EC446F">
          <w:rPr>
            <w:rPrChange w:id="3939" w:author="Vihari Réka" w:date="2018-12-02T23:24:00Z">
              <w:rPr>
                <w:rFonts w:ascii="Menlo" w:eastAsiaTheme="minorHAnsi" w:hAnsi="Menlo" w:cs="Menlo"/>
                <w:color w:val="C41A16"/>
              </w:rPr>
            </w:rPrChange>
          </w:rPr>
          <w:t>"mailto:</w:t>
        </w:r>
        <w:r w:rsidRPr="00EC446F">
          <w:rPr>
            <w:rPrChange w:id="3940" w:author="Vihari Réka" w:date="2018-12-02T23:24:00Z">
              <w:rPr>
                <w:rFonts w:ascii="Menlo" w:eastAsiaTheme="minorHAnsi" w:hAnsi="Menlo" w:cs="Menlo"/>
                <w:color w:val="000000"/>
              </w:rPr>
            </w:rPrChange>
          </w:rPr>
          <w:t>\</w:t>
        </w:r>
        <w:r w:rsidRPr="00EC446F">
          <w:rPr>
            <w:rPrChange w:id="3941" w:author="Vihari Réka" w:date="2018-12-02T23:24:00Z">
              <w:rPr>
                <w:rFonts w:ascii="Menlo" w:eastAsiaTheme="minorHAnsi" w:hAnsi="Menlo" w:cs="Menlo"/>
                <w:color w:val="C41A16"/>
              </w:rPr>
            </w:rPrChange>
          </w:rPr>
          <w:t>(</w:t>
        </w:r>
        <w:r w:rsidRPr="00EC446F">
          <w:rPr>
            <w:rPrChange w:id="3942" w:author="Vihari Réka" w:date="2018-12-02T23:24:00Z">
              <w:rPr>
                <w:rFonts w:ascii="Menlo" w:eastAsiaTheme="minorHAnsi" w:hAnsi="Menlo" w:cs="Menlo"/>
                <w:color w:val="000000"/>
              </w:rPr>
            </w:rPrChange>
          </w:rPr>
          <w:t>email</w:t>
        </w:r>
        <w:r w:rsidRPr="00EC446F">
          <w:rPr>
            <w:rPrChange w:id="3943" w:author="Vihari Réka" w:date="2018-12-02T23:24:00Z">
              <w:rPr>
                <w:rFonts w:ascii="Menlo" w:eastAsiaTheme="minorHAnsi" w:hAnsi="Menlo" w:cs="Menlo"/>
                <w:color w:val="C41A16"/>
              </w:rPr>
            </w:rPrChange>
          </w:rPr>
          <w:t>)"</w:t>
        </w:r>
        <w:r w:rsidRPr="00EC446F">
          <w:rPr>
            <w:rPrChange w:id="3944" w:author="Vihari Réka" w:date="2018-12-02T23:24:00Z">
              <w:rPr>
                <w:rFonts w:ascii="Menlo" w:eastAsiaTheme="minorHAnsi" w:hAnsi="Menlo" w:cs="Menlo"/>
                <w:color w:val="000000"/>
              </w:rPr>
            </w:rPrChange>
          </w:rPr>
          <w:t>) {</w:t>
        </w:r>
      </w:ins>
    </w:p>
    <w:p w14:paraId="4B554BB2"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45" w:author="Vihari Réka" w:date="2018-12-02T23:24:00Z"/>
          <w:rPrChange w:id="3946" w:author="Vihari Réka" w:date="2018-12-02T23:24:00Z">
            <w:rPr>
              <w:ins w:id="3947" w:author="Vihari Réka" w:date="2018-12-02T23:24:00Z"/>
              <w:rFonts w:ascii="Helvetica" w:eastAsiaTheme="minorHAnsi" w:hAnsi="Helvetica" w:cs="Helvetica"/>
            </w:rPr>
          </w:rPrChange>
        </w:rPr>
        <w:pPrChange w:id="3948" w:author="Vihari Réka" w:date="2018-12-02T23:24:00Z">
          <w:pPr>
            <w:tabs>
              <w:tab w:val="left" w:pos="593"/>
            </w:tabs>
            <w:autoSpaceDE w:val="0"/>
            <w:autoSpaceDN w:val="0"/>
            <w:adjustRightInd w:val="0"/>
          </w:pPr>
        </w:pPrChange>
      </w:pPr>
      <w:ins w:id="3949" w:author="Vihari Réka" w:date="2018-12-02T23:24:00Z">
        <w:r w:rsidRPr="00EC446F">
          <w:rPr>
            <w:rPrChange w:id="3950" w:author="Vihari Réka" w:date="2018-12-02T23:24:00Z">
              <w:rPr>
                <w:rFonts w:ascii="Menlo" w:eastAsiaTheme="minorHAnsi" w:hAnsi="Menlo" w:cs="Menlo"/>
                <w:color w:val="000000"/>
              </w:rPr>
            </w:rPrChange>
          </w:rPr>
          <w:t xml:space="preserve">            </w:t>
        </w:r>
        <w:r w:rsidRPr="00EC446F">
          <w:rPr>
            <w:rPrChange w:id="3951" w:author="Vihari Réka" w:date="2018-12-02T23:24:00Z">
              <w:rPr>
                <w:rFonts w:ascii="Menlo" w:eastAsiaTheme="minorHAnsi" w:hAnsi="Menlo" w:cs="Menlo"/>
                <w:b/>
                <w:bCs/>
                <w:color w:val="9B2393"/>
              </w:rPr>
            </w:rPrChange>
          </w:rPr>
          <w:t>if</w:t>
        </w:r>
        <w:r w:rsidRPr="00EC446F">
          <w:rPr>
            <w:rPrChange w:id="3952" w:author="Vihari Réka" w:date="2018-12-02T23:24:00Z">
              <w:rPr>
                <w:rFonts w:ascii="Menlo" w:eastAsiaTheme="minorHAnsi" w:hAnsi="Menlo" w:cs="Menlo"/>
                <w:color w:val="000000"/>
              </w:rPr>
            </w:rPrChange>
          </w:rPr>
          <w:t xml:space="preserve"> </w:t>
        </w:r>
        <w:r w:rsidRPr="00EC446F">
          <w:rPr>
            <w:rPrChange w:id="3953" w:author="Vihari Réka" w:date="2018-12-02T23:24:00Z">
              <w:rPr>
                <w:rFonts w:ascii="Menlo" w:eastAsiaTheme="minorHAnsi" w:hAnsi="Menlo" w:cs="Menlo"/>
                <w:b/>
                <w:bCs/>
                <w:color w:val="9B2393"/>
              </w:rPr>
            </w:rPrChange>
          </w:rPr>
          <w:t>#</w:t>
        </w:r>
        <w:proofErr w:type="gramStart"/>
        <w:r w:rsidRPr="00EC446F">
          <w:rPr>
            <w:rPrChange w:id="3954" w:author="Vihari Réka" w:date="2018-12-02T23:24:00Z">
              <w:rPr>
                <w:rFonts w:ascii="Menlo" w:eastAsiaTheme="minorHAnsi" w:hAnsi="Menlo" w:cs="Menlo"/>
                <w:b/>
                <w:bCs/>
                <w:color w:val="9B2393"/>
              </w:rPr>
            </w:rPrChange>
          </w:rPr>
          <w:t>available</w:t>
        </w:r>
        <w:r w:rsidRPr="00EC446F">
          <w:rPr>
            <w:rPrChange w:id="3955" w:author="Vihari Réka" w:date="2018-12-02T23:24:00Z">
              <w:rPr>
                <w:rFonts w:ascii="Menlo" w:eastAsiaTheme="minorHAnsi" w:hAnsi="Menlo" w:cs="Menlo"/>
                <w:color w:val="000000"/>
              </w:rPr>
            </w:rPrChange>
          </w:rPr>
          <w:t>(</w:t>
        </w:r>
        <w:proofErr w:type="gramEnd"/>
        <w:r w:rsidRPr="00EC446F">
          <w:rPr>
            <w:rPrChange w:id="3956" w:author="Vihari Réka" w:date="2018-12-02T23:24:00Z">
              <w:rPr>
                <w:rFonts w:ascii="Menlo" w:eastAsiaTheme="minorHAnsi" w:hAnsi="Menlo" w:cs="Menlo"/>
                <w:b/>
                <w:bCs/>
                <w:color w:val="9B2393"/>
              </w:rPr>
            </w:rPrChange>
          </w:rPr>
          <w:t>iOS</w:t>
        </w:r>
        <w:r w:rsidRPr="00EC446F">
          <w:rPr>
            <w:rPrChange w:id="3957" w:author="Vihari Réka" w:date="2018-12-02T23:24:00Z">
              <w:rPr>
                <w:rFonts w:ascii="Menlo" w:eastAsiaTheme="minorHAnsi" w:hAnsi="Menlo" w:cs="Menlo"/>
                <w:color w:val="000000"/>
              </w:rPr>
            </w:rPrChange>
          </w:rPr>
          <w:t xml:space="preserve"> </w:t>
        </w:r>
        <w:r w:rsidRPr="00EC446F">
          <w:rPr>
            <w:rPrChange w:id="3958" w:author="Vihari Réka" w:date="2018-12-02T23:24:00Z">
              <w:rPr>
                <w:rFonts w:ascii="Menlo" w:eastAsiaTheme="minorHAnsi" w:hAnsi="Menlo" w:cs="Menlo"/>
                <w:color w:val="1C00CF"/>
              </w:rPr>
            </w:rPrChange>
          </w:rPr>
          <w:t>10.0</w:t>
        </w:r>
        <w:r w:rsidRPr="00EC446F">
          <w:rPr>
            <w:rPrChange w:id="3959" w:author="Vihari Réka" w:date="2018-12-02T23:24:00Z">
              <w:rPr>
                <w:rFonts w:ascii="Menlo" w:eastAsiaTheme="minorHAnsi" w:hAnsi="Menlo" w:cs="Menlo"/>
                <w:color w:val="000000"/>
              </w:rPr>
            </w:rPrChange>
          </w:rPr>
          <w:t>, *) {</w:t>
        </w:r>
      </w:ins>
    </w:p>
    <w:p w14:paraId="2245DB9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60" w:author="Vihari Réka" w:date="2018-12-02T23:24:00Z"/>
          <w:rPrChange w:id="3961" w:author="Vihari Réka" w:date="2018-12-02T23:24:00Z">
            <w:rPr>
              <w:ins w:id="3962" w:author="Vihari Réka" w:date="2018-12-02T23:24:00Z"/>
              <w:rFonts w:ascii="Helvetica" w:eastAsiaTheme="minorHAnsi" w:hAnsi="Helvetica" w:cs="Helvetica"/>
            </w:rPr>
          </w:rPrChange>
        </w:rPr>
        <w:pPrChange w:id="3963" w:author="Vihari Réka" w:date="2018-12-02T23:24:00Z">
          <w:pPr>
            <w:tabs>
              <w:tab w:val="left" w:pos="593"/>
            </w:tabs>
            <w:autoSpaceDE w:val="0"/>
            <w:autoSpaceDN w:val="0"/>
            <w:adjustRightInd w:val="0"/>
          </w:pPr>
        </w:pPrChange>
      </w:pPr>
      <w:ins w:id="3964" w:author="Vihari Réka" w:date="2018-12-02T23:24:00Z">
        <w:r w:rsidRPr="00EC446F">
          <w:rPr>
            <w:rPrChange w:id="3965" w:author="Vihari Réka" w:date="2018-12-02T23:24:00Z">
              <w:rPr>
                <w:rFonts w:ascii="Menlo" w:eastAsiaTheme="minorHAnsi" w:hAnsi="Menlo" w:cs="Menlo"/>
                <w:color w:val="000000"/>
              </w:rPr>
            </w:rPrChange>
          </w:rPr>
          <w:t xml:space="preserve">                </w:t>
        </w:r>
        <w:proofErr w:type="gramStart"/>
        <w:r w:rsidRPr="00EC446F">
          <w:rPr>
            <w:rPrChange w:id="3966" w:author="Vihari Réka" w:date="2018-12-02T23:24:00Z">
              <w:rPr>
                <w:rFonts w:ascii="Menlo" w:eastAsiaTheme="minorHAnsi" w:hAnsi="Menlo" w:cs="Menlo"/>
                <w:color w:val="5C2699"/>
              </w:rPr>
            </w:rPrChange>
          </w:rPr>
          <w:t>UIApplication</w:t>
        </w:r>
        <w:r w:rsidRPr="00EC446F">
          <w:rPr>
            <w:rPrChange w:id="3967" w:author="Vihari Réka" w:date="2018-12-02T23:24:00Z">
              <w:rPr>
                <w:rFonts w:ascii="Menlo" w:eastAsiaTheme="minorHAnsi" w:hAnsi="Menlo" w:cs="Menlo"/>
                <w:color w:val="000000"/>
              </w:rPr>
            </w:rPrChange>
          </w:rPr>
          <w:t>.</w:t>
        </w:r>
        <w:r w:rsidRPr="00EC446F">
          <w:rPr>
            <w:rPrChange w:id="3968" w:author="Vihari Réka" w:date="2018-12-02T23:24:00Z">
              <w:rPr>
                <w:rFonts w:ascii="Menlo" w:eastAsiaTheme="minorHAnsi" w:hAnsi="Menlo" w:cs="Menlo"/>
                <w:color w:val="5C2699"/>
              </w:rPr>
            </w:rPrChange>
          </w:rPr>
          <w:t>shared</w:t>
        </w:r>
        <w:r w:rsidRPr="00EC446F">
          <w:rPr>
            <w:rPrChange w:id="3969" w:author="Vihari Réka" w:date="2018-12-02T23:24:00Z">
              <w:rPr>
                <w:rFonts w:ascii="Menlo" w:eastAsiaTheme="minorHAnsi" w:hAnsi="Menlo" w:cs="Menlo"/>
                <w:color w:val="000000"/>
              </w:rPr>
            </w:rPrChange>
          </w:rPr>
          <w:t>.</w:t>
        </w:r>
        <w:r w:rsidRPr="00EC446F">
          <w:rPr>
            <w:rPrChange w:id="3970" w:author="Vihari Réka" w:date="2018-12-02T23:24:00Z">
              <w:rPr>
                <w:rFonts w:ascii="Menlo" w:eastAsiaTheme="minorHAnsi" w:hAnsi="Menlo" w:cs="Menlo"/>
                <w:color w:val="3900A0"/>
              </w:rPr>
            </w:rPrChange>
          </w:rPr>
          <w:t>open</w:t>
        </w:r>
        <w:proofErr w:type="gramEnd"/>
        <w:r w:rsidRPr="00EC446F">
          <w:rPr>
            <w:rPrChange w:id="3971" w:author="Vihari Réka" w:date="2018-12-02T23:24:00Z">
              <w:rPr>
                <w:rFonts w:ascii="Menlo" w:eastAsiaTheme="minorHAnsi" w:hAnsi="Menlo" w:cs="Menlo"/>
                <w:color w:val="000000"/>
              </w:rPr>
            </w:rPrChange>
          </w:rPr>
          <w:t>(url)</w:t>
        </w:r>
      </w:ins>
    </w:p>
    <w:p w14:paraId="6D06B162"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72" w:author="Vihari Réka" w:date="2018-12-02T23:24:00Z"/>
          <w:rPrChange w:id="3973" w:author="Vihari Réka" w:date="2018-12-02T23:24:00Z">
            <w:rPr>
              <w:ins w:id="3974" w:author="Vihari Réka" w:date="2018-12-02T23:24:00Z"/>
              <w:rFonts w:ascii="Helvetica" w:eastAsiaTheme="minorHAnsi" w:hAnsi="Helvetica" w:cs="Helvetica"/>
            </w:rPr>
          </w:rPrChange>
        </w:rPr>
        <w:pPrChange w:id="3975" w:author="Vihari Réka" w:date="2018-12-02T23:24:00Z">
          <w:pPr>
            <w:tabs>
              <w:tab w:val="left" w:pos="593"/>
            </w:tabs>
            <w:autoSpaceDE w:val="0"/>
            <w:autoSpaceDN w:val="0"/>
            <w:adjustRightInd w:val="0"/>
          </w:pPr>
        </w:pPrChange>
      </w:pPr>
      <w:ins w:id="3976" w:author="Vihari Réka" w:date="2018-12-02T23:24:00Z">
        <w:r w:rsidRPr="00EC446F">
          <w:rPr>
            <w:rPrChange w:id="3977" w:author="Vihari Réka" w:date="2018-12-02T23:24:00Z">
              <w:rPr>
                <w:rFonts w:ascii="Menlo" w:eastAsiaTheme="minorHAnsi" w:hAnsi="Menlo" w:cs="Menlo"/>
                <w:color w:val="000000"/>
              </w:rPr>
            </w:rPrChange>
          </w:rPr>
          <w:t xml:space="preserve">            } </w:t>
        </w:r>
        <w:r w:rsidRPr="00EC446F">
          <w:rPr>
            <w:rPrChange w:id="3978" w:author="Vihari Réka" w:date="2018-12-02T23:24:00Z">
              <w:rPr>
                <w:rFonts w:ascii="Menlo" w:eastAsiaTheme="minorHAnsi" w:hAnsi="Menlo" w:cs="Menlo"/>
                <w:b/>
                <w:bCs/>
                <w:color w:val="9B2393"/>
              </w:rPr>
            </w:rPrChange>
          </w:rPr>
          <w:t>else</w:t>
        </w:r>
        <w:r w:rsidRPr="00EC446F">
          <w:rPr>
            <w:rPrChange w:id="3979" w:author="Vihari Réka" w:date="2018-12-02T23:24:00Z">
              <w:rPr>
                <w:rFonts w:ascii="Menlo" w:eastAsiaTheme="minorHAnsi" w:hAnsi="Menlo" w:cs="Menlo"/>
                <w:color w:val="000000"/>
              </w:rPr>
            </w:rPrChange>
          </w:rPr>
          <w:t xml:space="preserve"> {</w:t>
        </w:r>
      </w:ins>
    </w:p>
    <w:p w14:paraId="34CFE1E8"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80" w:author="Vihari Réka" w:date="2018-12-02T23:24:00Z"/>
          <w:rPrChange w:id="3981" w:author="Vihari Réka" w:date="2018-12-02T23:24:00Z">
            <w:rPr>
              <w:ins w:id="3982" w:author="Vihari Réka" w:date="2018-12-02T23:24:00Z"/>
              <w:rFonts w:ascii="Helvetica" w:eastAsiaTheme="minorHAnsi" w:hAnsi="Helvetica" w:cs="Helvetica"/>
            </w:rPr>
          </w:rPrChange>
        </w:rPr>
        <w:pPrChange w:id="3983" w:author="Vihari Réka" w:date="2018-12-02T23:24:00Z">
          <w:pPr>
            <w:tabs>
              <w:tab w:val="left" w:pos="593"/>
            </w:tabs>
            <w:autoSpaceDE w:val="0"/>
            <w:autoSpaceDN w:val="0"/>
            <w:adjustRightInd w:val="0"/>
          </w:pPr>
        </w:pPrChange>
      </w:pPr>
      <w:ins w:id="3984" w:author="Vihari Réka" w:date="2018-12-02T23:24:00Z">
        <w:r w:rsidRPr="00EC446F">
          <w:rPr>
            <w:rPrChange w:id="3985" w:author="Vihari Réka" w:date="2018-12-02T23:24:00Z">
              <w:rPr>
                <w:rFonts w:ascii="Menlo" w:eastAsiaTheme="minorHAnsi" w:hAnsi="Menlo" w:cs="Menlo"/>
                <w:color w:val="000000"/>
              </w:rPr>
            </w:rPrChange>
          </w:rPr>
          <w:t xml:space="preserve">                </w:t>
        </w:r>
        <w:proofErr w:type="gramStart"/>
        <w:r w:rsidRPr="00EC446F">
          <w:rPr>
            <w:rPrChange w:id="3986" w:author="Vihari Réka" w:date="2018-12-02T23:24:00Z">
              <w:rPr>
                <w:rFonts w:ascii="Menlo" w:eastAsiaTheme="minorHAnsi" w:hAnsi="Menlo" w:cs="Menlo"/>
                <w:color w:val="5C2699"/>
              </w:rPr>
            </w:rPrChange>
          </w:rPr>
          <w:t>UIApplication</w:t>
        </w:r>
        <w:r w:rsidRPr="00EC446F">
          <w:rPr>
            <w:rPrChange w:id="3987" w:author="Vihari Réka" w:date="2018-12-02T23:24:00Z">
              <w:rPr>
                <w:rFonts w:ascii="Menlo" w:eastAsiaTheme="minorHAnsi" w:hAnsi="Menlo" w:cs="Menlo"/>
                <w:color w:val="000000"/>
              </w:rPr>
            </w:rPrChange>
          </w:rPr>
          <w:t>.</w:t>
        </w:r>
        <w:r w:rsidRPr="00EC446F">
          <w:rPr>
            <w:rPrChange w:id="3988" w:author="Vihari Réka" w:date="2018-12-02T23:24:00Z">
              <w:rPr>
                <w:rFonts w:ascii="Menlo" w:eastAsiaTheme="minorHAnsi" w:hAnsi="Menlo" w:cs="Menlo"/>
                <w:color w:val="5C2699"/>
              </w:rPr>
            </w:rPrChange>
          </w:rPr>
          <w:t>shared</w:t>
        </w:r>
        <w:r w:rsidRPr="00EC446F">
          <w:rPr>
            <w:rPrChange w:id="3989" w:author="Vihari Réka" w:date="2018-12-02T23:24:00Z">
              <w:rPr>
                <w:rFonts w:ascii="Menlo" w:eastAsiaTheme="minorHAnsi" w:hAnsi="Menlo" w:cs="Menlo"/>
                <w:color w:val="000000"/>
              </w:rPr>
            </w:rPrChange>
          </w:rPr>
          <w:t>.</w:t>
        </w:r>
        <w:r w:rsidRPr="00EC446F">
          <w:rPr>
            <w:rPrChange w:id="3990" w:author="Vihari Réka" w:date="2018-12-02T23:24:00Z">
              <w:rPr>
                <w:rFonts w:ascii="Menlo" w:eastAsiaTheme="minorHAnsi" w:hAnsi="Menlo" w:cs="Menlo"/>
                <w:color w:val="3900A0"/>
              </w:rPr>
            </w:rPrChange>
          </w:rPr>
          <w:t>openURL</w:t>
        </w:r>
        <w:proofErr w:type="gramEnd"/>
        <w:r w:rsidRPr="00EC446F">
          <w:rPr>
            <w:rPrChange w:id="3991" w:author="Vihari Réka" w:date="2018-12-02T23:24:00Z">
              <w:rPr>
                <w:rFonts w:ascii="Menlo" w:eastAsiaTheme="minorHAnsi" w:hAnsi="Menlo" w:cs="Menlo"/>
                <w:color w:val="000000"/>
              </w:rPr>
            </w:rPrChange>
          </w:rPr>
          <w:t>(url)</w:t>
        </w:r>
      </w:ins>
    </w:p>
    <w:p w14:paraId="261A4AF0"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92" w:author="Vihari Réka" w:date="2018-12-02T23:24:00Z"/>
          <w:rPrChange w:id="3993" w:author="Vihari Réka" w:date="2018-12-02T23:24:00Z">
            <w:rPr>
              <w:ins w:id="3994" w:author="Vihari Réka" w:date="2018-12-02T23:24:00Z"/>
              <w:rFonts w:ascii="Helvetica" w:eastAsiaTheme="minorHAnsi" w:hAnsi="Helvetica" w:cs="Helvetica"/>
            </w:rPr>
          </w:rPrChange>
        </w:rPr>
        <w:pPrChange w:id="3995" w:author="Vihari Réka" w:date="2018-12-02T23:24:00Z">
          <w:pPr>
            <w:tabs>
              <w:tab w:val="left" w:pos="593"/>
            </w:tabs>
            <w:autoSpaceDE w:val="0"/>
            <w:autoSpaceDN w:val="0"/>
            <w:adjustRightInd w:val="0"/>
          </w:pPr>
        </w:pPrChange>
      </w:pPr>
      <w:ins w:id="3996" w:author="Vihari Réka" w:date="2018-12-02T23:24:00Z">
        <w:r w:rsidRPr="00EC446F">
          <w:rPr>
            <w:rPrChange w:id="3997" w:author="Vihari Réka" w:date="2018-12-02T23:24:00Z">
              <w:rPr>
                <w:rFonts w:ascii="Menlo" w:eastAsiaTheme="minorHAnsi" w:hAnsi="Menlo" w:cs="Menlo"/>
                <w:color w:val="000000"/>
              </w:rPr>
            </w:rPrChange>
          </w:rPr>
          <w:t xml:space="preserve">            }</w:t>
        </w:r>
      </w:ins>
    </w:p>
    <w:p w14:paraId="59B9A1DE"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98" w:author="Vihari Réka" w:date="2018-12-02T23:24:00Z"/>
          <w:rPrChange w:id="3999" w:author="Vihari Réka" w:date="2018-12-02T23:24:00Z">
            <w:rPr>
              <w:ins w:id="4000" w:author="Vihari Réka" w:date="2018-12-02T23:24:00Z"/>
              <w:rFonts w:ascii="Helvetica" w:eastAsiaTheme="minorHAnsi" w:hAnsi="Helvetica" w:cs="Helvetica"/>
            </w:rPr>
          </w:rPrChange>
        </w:rPr>
        <w:pPrChange w:id="4001" w:author="Vihari Réka" w:date="2018-12-02T23:24:00Z">
          <w:pPr>
            <w:tabs>
              <w:tab w:val="left" w:pos="593"/>
            </w:tabs>
            <w:autoSpaceDE w:val="0"/>
            <w:autoSpaceDN w:val="0"/>
            <w:adjustRightInd w:val="0"/>
          </w:pPr>
        </w:pPrChange>
      </w:pPr>
      <w:ins w:id="4002" w:author="Vihari Réka" w:date="2018-12-02T23:24:00Z">
        <w:r w:rsidRPr="00EC446F">
          <w:rPr>
            <w:rPrChange w:id="4003" w:author="Vihari Réka" w:date="2018-12-02T23:24:00Z">
              <w:rPr>
                <w:rFonts w:ascii="Menlo" w:eastAsiaTheme="minorHAnsi" w:hAnsi="Menlo" w:cs="Menlo"/>
                <w:color w:val="000000"/>
              </w:rPr>
            </w:rPrChange>
          </w:rPr>
          <w:t xml:space="preserve">        }</w:t>
        </w:r>
      </w:ins>
    </w:p>
    <w:p w14:paraId="425FBC18" w14:textId="4183A2D5" w:rsidR="009C2376" w:rsidRPr="009C2376" w:rsidRDefault="00EC446F" w:rsidP="00EC446F">
      <w:pPr>
        <w:pStyle w:val="Kd"/>
        <w:pBdr>
          <w:top w:val="single" w:sz="4" w:space="1" w:color="auto"/>
          <w:left w:val="single" w:sz="4" w:space="4" w:color="auto"/>
          <w:bottom w:val="single" w:sz="4" w:space="1" w:color="auto"/>
          <w:right w:val="single" w:sz="4" w:space="4" w:color="auto"/>
        </w:pBdr>
        <w:rPr>
          <w:ins w:id="4004" w:author="Vihari Réka" w:date="2018-12-02T23:23:00Z"/>
        </w:rPr>
        <w:pPrChange w:id="4005" w:author="Vihari Réka" w:date="2018-12-02T23:24:00Z">
          <w:pPr>
            <w:pStyle w:val="Cmsor2"/>
            <w:numPr>
              <w:ilvl w:val="1"/>
              <w:numId w:val="15"/>
            </w:numPr>
            <w:ind w:left="1080" w:hanging="360"/>
          </w:pPr>
        </w:pPrChange>
      </w:pPr>
      <w:ins w:id="4006" w:author="Vihari Réka" w:date="2018-12-02T23:24:00Z">
        <w:r w:rsidRPr="00EC446F">
          <w:rPr>
            <w:rPrChange w:id="4007" w:author="Vihari Réka" w:date="2018-12-02T23:24:00Z">
              <w:rPr>
                <w:rFonts w:ascii="Menlo" w:eastAsiaTheme="minorHAnsi" w:hAnsi="Menlo" w:cs="Menlo"/>
                <w:color w:val="000000"/>
              </w:rPr>
            </w:rPrChange>
          </w:rPr>
          <w:t xml:space="preserve">    }</w:t>
        </w:r>
      </w:ins>
    </w:p>
    <w:p w14:paraId="39C022CC" w14:textId="218E9772" w:rsidR="00EC446F" w:rsidRDefault="00EC446F" w:rsidP="00B51D2C">
      <w:pPr>
        <w:pStyle w:val="Cmsor2"/>
        <w:rPr>
          <w:ins w:id="4008" w:author="Vihari Réka" w:date="2018-12-02T23:29:00Z"/>
        </w:rPr>
        <w:pPrChange w:id="4009" w:author="Vihari Réka" w:date="2018-11-30T21:33:00Z">
          <w:pPr>
            <w:pStyle w:val="Cmsor2"/>
            <w:numPr>
              <w:ilvl w:val="1"/>
              <w:numId w:val="15"/>
            </w:numPr>
            <w:ind w:left="1080" w:hanging="360"/>
          </w:pPr>
        </w:pPrChange>
      </w:pPr>
      <w:ins w:id="4010" w:author="Vihari Réka" w:date="2018-12-02T23:25:00Z">
        <w:r>
          <w:t>6.1.4 Naptár napjának vizsgálata</w:t>
        </w:r>
      </w:ins>
    </w:p>
    <w:p w14:paraId="7654B712" w14:textId="6C9355EF" w:rsidR="00EC446F" w:rsidRDefault="00EC446F" w:rsidP="00EC446F">
      <w:pPr>
        <w:rPr>
          <w:ins w:id="4011" w:author="Vihari Réka" w:date="2018-12-02T23:30:00Z"/>
        </w:rPr>
        <w:pPrChange w:id="4012" w:author="Vihari Réka" w:date="2018-12-02T23:29:00Z">
          <w:pPr>
            <w:pStyle w:val="Cmsor2"/>
            <w:numPr>
              <w:ilvl w:val="1"/>
              <w:numId w:val="15"/>
            </w:numPr>
            <w:ind w:left="1080" w:hanging="360"/>
          </w:pPr>
        </w:pPrChange>
      </w:pPr>
      <w:ins w:id="4013" w:author="Vihari Réka" w:date="2018-12-02T23:29:00Z">
        <w:r>
          <w:t xml:space="preserve">A programok naptárba feltöltéséhez szükséges volt megvizsgálnom, hogy </w:t>
        </w:r>
      </w:ins>
      <w:ins w:id="4014" w:author="Vihari Réka" w:date="2018-12-02T23:30:00Z">
        <w:r>
          <w:t xml:space="preserve">van-e olyan program, amely az arra kattintott naptári napra esik. Ha létezik ilyen, akkor megjeleníti az összeset. Ha nincs, akkor nem jelenít meg egy programot sem. </w:t>
        </w:r>
      </w:ins>
    </w:p>
    <w:p w14:paraId="6B54B2EC" w14:textId="3D618B0C" w:rsidR="00EC446F" w:rsidRPr="00EC446F" w:rsidRDefault="00EC446F" w:rsidP="00EC446F">
      <w:pPr>
        <w:rPr>
          <w:ins w:id="4015" w:author="Vihari Réka" w:date="2018-12-02T23:25:00Z"/>
        </w:rPr>
        <w:pPrChange w:id="4016" w:author="Vihari Réka" w:date="2018-12-02T23:29:00Z">
          <w:pPr>
            <w:pStyle w:val="Cmsor2"/>
            <w:numPr>
              <w:ilvl w:val="1"/>
              <w:numId w:val="15"/>
            </w:numPr>
            <w:ind w:left="1080" w:hanging="360"/>
          </w:pPr>
        </w:pPrChange>
      </w:pPr>
      <w:ins w:id="4017" w:author="Vihari Réka" w:date="2018-12-02T23:31:00Z">
        <w:r>
          <w:t>A compDate-ben tárolom a lekért programhoz tartozó dátumot és a someDateTime-ban szerepel annak a napnak a dátuma, amelyre kattintottunk. Ha ezek megegyeznek, akkor kíír</w:t>
        </w:r>
      </w:ins>
      <w:ins w:id="4018" w:author="Vihari Réka" w:date="2018-12-02T23:32:00Z">
        <w:r>
          <w:t>om</w:t>
        </w:r>
      </w:ins>
      <w:ins w:id="4019" w:author="Vihari Réka" w:date="2018-12-02T23:31:00Z">
        <w:r>
          <w:t xml:space="preserve"> a programokat. </w:t>
        </w:r>
      </w:ins>
    </w:p>
    <w:p w14:paraId="549D1B6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20" w:author="Vihari Réka" w:date="2018-12-02T23:26:00Z"/>
          <w:rPrChange w:id="4021" w:author="Vihari Réka" w:date="2018-12-02T23:26:00Z">
            <w:rPr>
              <w:ins w:id="4022" w:author="Vihari Réka" w:date="2018-12-02T23:26:00Z"/>
              <w:rFonts w:ascii="Helvetica" w:eastAsiaTheme="minorHAnsi" w:hAnsi="Helvetica" w:cs="Helvetica"/>
            </w:rPr>
          </w:rPrChange>
        </w:rPr>
        <w:pPrChange w:id="4023" w:author="Vihari Réka" w:date="2018-12-02T23:26:00Z">
          <w:pPr>
            <w:tabs>
              <w:tab w:val="left" w:pos="593"/>
            </w:tabs>
            <w:autoSpaceDE w:val="0"/>
            <w:autoSpaceDN w:val="0"/>
            <w:adjustRightInd w:val="0"/>
          </w:pPr>
        </w:pPrChange>
      </w:pPr>
      <w:ins w:id="4024" w:author="Vihari Réka" w:date="2018-12-02T23:26:00Z">
        <w:r w:rsidRPr="00EC446F">
          <w:rPr>
            <w:rPrChange w:id="4025" w:author="Vihari Réka" w:date="2018-12-02T23:26:00Z">
              <w:rPr>
                <w:rFonts w:ascii="Menlo" w:eastAsiaTheme="minorHAnsi" w:hAnsi="Menlo" w:cs="Menlo"/>
                <w:b/>
                <w:bCs/>
                <w:color w:val="9B2393"/>
              </w:rPr>
            </w:rPrChange>
          </w:rPr>
          <w:t>let</w:t>
        </w:r>
        <w:r w:rsidRPr="00EC446F">
          <w:rPr>
            <w:rPrChange w:id="4026" w:author="Vihari Réka" w:date="2018-12-02T23:26:00Z">
              <w:rPr>
                <w:rFonts w:ascii="Menlo" w:eastAsiaTheme="minorHAnsi" w:hAnsi="Menlo" w:cs="Menlo"/>
                <w:color w:val="000000"/>
              </w:rPr>
            </w:rPrChange>
          </w:rPr>
          <w:t xml:space="preserve"> formatter = </w:t>
        </w:r>
        <w:proofErr w:type="gramStart"/>
        <w:r w:rsidRPr="00EC446F">
          <w:rPr>
            <w:rPrChange w:id="4027" w:author="Vihari Réka" w:date="2018-12-02T23:26:00Z">
              <w:rPr>
                <w:rFonts w:ascii="Menlo" w:eastAsiaTheme="minorHAnsi" w:hAnsi="Menlo" w:cs="Menlo"/>
                <w:color w:val="5C2699"/>
              </w:rPr>
            </w:rPrChange>
          </w:rPr>
          <w:t>DateFormatter</w:t>
        </w:r>
        <w:r w:rsidRPr="00EC446F">
          <w:rPr>
            <w:rPrChange w:id="4028" w:author="Vihari Réka" w:date="2018-12-02T23:26:00Z">
              <w:rPr>
                <w:rFonts w:ascii="Menlo" w:eastAsiaTheme="minorHAnsi" w:hAnsi="Menlo" w:cs="Menlo"/>
                <w:color w:val="000000"/>
              </w:rPr>
            </w:rPrChange>
          </w:rPr>
          <w:t>(</w:t>
        </w:r>
        <w:proofErr w:type="gramEnd"/>
        <w:r w:rsidRPr="00EC446F">
          <w:rPr>
            <w:rPrChange w:id="4029" w:author="Vihari Réka" w:date="2018-12-02T23:26:00Z">
              <w:rPr>
                <w:rFonts w:ascii="Menlo" w:eastAsiaTheme="minorHAnsi" w:hAnsi="Menlo" w:cs="Menlo"/>
                <w:color w:val="000000"/>
              </w:rPr>
            </w:rPrChange>
          </w:rPr>
          <w:t>)</w:t>
        </w:r>
      </w:ins>
    </w:p>
    <w:p w14:paraId="2A31D467"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30" w:author="Vihari Réka" w:date="2018-12-02T23:26:00Z"/>
          <w:rPrChange w:id="4031" w:author="Vihari Réka" w:date="2018-12-02T23:26:00Z">
            <w:rPr>
              <w:ins w:id="4032" w:author="Vihari Réka" w:date="2018-12-02T23:26:00Z"/>
              <w:rFonts w:ascii="Helvetica" w:eastAsiaTheme="minorHAnsi" w:hAnsi="Helvetica" w:cs="Helvetica"/>
            </w:rPr>
          </w:rPrChange>
        </w:rPr>
        <w:pPrChange w:id="4033" w:author="Vihari Réka" w:date="2018-12-02T23:26:00Z">
          <w:pPr>
            <w:tabs>
              <w:tab w:val="left" w:pos="593"/>
            </w:tabs>
            <w:autoSpaceDE w:val="0"/>
            <w:autoSpaceDN w:val="0"/>
            <w:adjustRightInd w:val="0"/>
          </w:pPr>
        </w:pPrChange>
      </w:pPr>
      <w:ins w:id="4034" w:author="Vihari Réka" w:date="2018-12-02T23:26:00Z">
        <w:r w:rsidRPr="00EC446F">
          <w:rPr>
            <w:rPrChange w:id="4035" w:author="Vihari Réka" w:date="2018-12-02T23:26:00Z">
              <w:rPr>
                <w:rFonts w:ascii="Menlo" w:eastAsiaTheme="minorHAnsi" w:hAnsi="Menlo" w:cs="Menlo"/>
                <w:color w:val="000000"/>
              </w:rPr>
            </w:rPrChange>
          </w:rPr>
          <w:t xml:space="preserve">            </w:t>
        </w:r>
        <w:proofErr w:type="gramStart"/>
        <w:r w:rsidRPr="00EC446F">
          <w:rPr>
            <w:rPrChange w:id="4036" w:author="Vihari Réka" w:date="2018-12-02T23:26:00Z">
              <w:rPr>
                <w:rFonts w:ascii="Menlo" w:eastAsiaTheme="minorHAnsi" w:hAnsi="Menlo" w:cs="Menlo"/>
                <w:color w:val="000000"/>
              </w:rPr>
            </w:rPrChange>
          </w:rPr>
          <w:t>formatter.</w:t>
        </w:r>
        <w:r w:rsidRPr="00EC446F">
          <w:rPr>
            <w:rPrChange w:id="4037" w:author="Vihari Réka" w:date="2018-12-02T23:26:00Z">
              <w:rPr>
                <w:rFonts w:ascii="Menlo" w:eastAsiaTheme="minorHAnsi" w:hAnsi="Menlo" w:cs="Menlo"/>
                <w:color w:val="5C2699"/>
              </w:rPr>
            </w:rPrChange>
          </w:rPr>
          <w:t>dateFormat</w:t>
        </w:r>
        <w:proofErr w:type="gramEnd"/>
        <w:r w:rsidRPr="00EC446F">
          <w:rPr>
            <w:rPrChange w:id="4038" w:author="Vihari Réka" w:date="2018-12-02T23:26:00Z">
              <w:rPr>
                <w:rFonts w:ascii="Menlo" w:eastAsiaTheme="minorHAnsi" w:hAnsi="Menlo" w:cs="Menlo"/>
                <w:color w:val="000000"/>
              </w:rPr>
            </w:rPrChange>
          </w:rPr>
          <w:t xml:space="preserve"> = </w:t>
        </w:r>
        <w:r w:rsidRPr="00EC446F">
          <w:rPr>
            <w:rPrChange w:id="4039" w:author="Vihari Réka" w:date="2018-12-02T23:26:00Z">
              <w:rPr>
                <w:rFonts w:ascii="Menlo" w:eastAsiaTheme="minorHAnsi" w:hAnsi="Menlo" w:cs="Menlo"/>
                <w:color w:val="C41A16"/>
              </w:rPr>
            </w:rPrChange>
          </w:rPr>
          <w:t>"yyyy/MM/dd"</w:t>
        </w:r>
      </w:ins>
    </w:p>
    <w:p w14:paraId="54AE48E9"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40" w:author="Vihari Réka" w:date="2018-12-02T23:26:00Z"/>
          <w:rPrChange w:id="4041" w:author="Vihari Réka" w:date="2018-12-02T23:26:00Z">
            <w:rPr>
              <w:ins w:id="4042" w:author="Vihari Réka" w:date="2018-12-02T23:26:00Z"/>
              <w:rFonts w:ascii="Helvetica" w:eastAsiaTheme="minorHAnsi" w:hAnsi="Helvetica" w:cs="Helvetica"/>
            </w:rPr>
          </w:rPrChange>
        </w:rPr>
        <w:pPrChange w:id="4043" w:author="Vihari Réka" w:date="2018-12-02T23:26:00Z">
          <w:pPr>
            <w:tabs>
              <w:tab w:val="left" w:pos="593"/>
            </w:tabs>
            <w:autoSpaceDE w:val="0"/>
            <w:autoSpaceDN w:val="0"/>
            <w:adjustRightInd w:val="0"/>
          </w:pPr>
        </w:pPrChange>
      </w:pPr>
      <w:ins w:id="4044" w:author="Vihari Réka" w:date="2018-12-02T23:26:00Z">
        <w:r w:rsidRPr="00EC446F">
          <w:rPr>
            <w:rPrChange w:id="4045" w:author="Vihari Réka" w:date="2018-12-02T23:26:00Z">
              <w:rPr>
                <w:rFonts w:ascii="Menlo" w:eastAsiaTheme="minorHAnsi" w:hAnsi="Menlo" w:cs="Menlo"/>
                <w:color w:val="000000"/>
              </w:rPr>
            </w:rPrChange>
          </w:rPr>
          <w:t xml:space="preserve">            </w:t>
        </w:r>
        <w:r w:rsidRPr="00EC446F">
          <w:rPr>
            <w:rPrChange w:id="4046" w:author="Vihari Réka" w:date="2018-12-02T23:26:00Z">
              <w:rPr>
                <w:rFonts w:ascii="Menlo" w:eastAsiaTheme="minorHAnsi" w:hAnsi="Menlo" w:cs="Menlo"/>
                <w:b/>
                <w:bCs/>
                <w:color w:val="9B2393"/>
              </w:rPr>
            </w:rPrChange>
          </w:rPr>
          <w:t>guard</w:t>
        </w:r>
        <w:r w:rsidRPr="00EC446F">
          <w:rPr>
            <w:rPrChange w:id="4047" w:author="Vihari Réka" w:date="2018-12-02T23:26:00Z">
              <w:rPr>
                <w:rFonts w:ascii="Menlo" w:eastAsiaTheme="minorHAnsi" w:hAnsi="Menlo" w:cs="Menlo"/>
                <w:color w:val="000000"/>
              </w:rPr>
            </w:rPrChange>
          </w:rPr>
          <w:t xml:space="preserve"> </w:t>
        </w:r>
        <w:r w:rsidRPr="00EC446F">
          <w:rPr>
            <w:rPrChange w:id="4048" w:author="Vihari Réka" w:date="2018-12-02T23:26:00Z">
              <w:rPr>
                <w:rFonts w:ascii="Menlo" w:eastAsiaTheme="minorHAnsi" w:hAnsi="Menlo" w:cs="Menlo"/>
                <w:b/>
                <w:bCs/>
                <w:color w:val="9B2393"/>
              </w:rPr>
            </w:rPrChange>
          </w:rPr>
          <w:t>let</w:t>
        </w:r>
        <w:r w:rsidRPr="00EC446F">
          <w:rPr>
            <w:rPrChange w:id="4049" w:author="Vihari Réka" w:date="2018-12-02T23:26:00Z">
              <w:rPr>
                <w:rFonts w:ascii="Menlo" w:eastAsiaTheme="minorHAnsi" w:hAnsi="Menlo" w:cs="Menlo"/>
                <w:color w:val="000000"/>
              </w:rPr>
            </w:rPrChange>
          </w:rPr>
          <w:t xml:space="preserve"> compareDate = </w:t>
        </w:r>
        <w:proofErr w:type="gramStart"/>
        <w:r w:rsidRPr="00EC446F">
          <w:rPr>
            <w:rPrChange w:id="4050" w:author="Vihari Réka" w:date="2018-12-02T23:26:00Z">
              <w:rPr>
                <w:rFonts w:ascii="Menlo" w:eastAsiaTheme="minorHAnsi" w:hAnsi="Menlo" w:cs="Menlo"/>
                <w:b/>
                <w:bCs/>
                <w:color w:val="9B2393"/>
              </w:rPr>
            </w:rPrChange>
          </w:rPr>
          <w:t>self</w:t>
        </w:r>
        <w:r w:rsidRPr="00EC446F">
          <w:rPr>
            <w:rPrChange w:id="4051" w:author="Vihari Réka" w:date="2018-12-02T23:26:00Z">
              <w:rPr>
                <w:rFonts w:ascii="Menlo" w:eastAsiaTheme="minorHAnsi" w:hAnsi="Menlo" w:cs="Menlo"/>
                <w:color w:val="000000"/>
              </w:rPr>
            </w:rPrChange>
          </w:rPr>
          <w:t>.</w:t>
        </w:r>
        <w:r w:rsidRPr="00EC446F">
          <w:rPr>
            <w:rPrChange w:id="4052" w:author="Vihari Réka" w:date="2018-12-02T23:26:00Z">
              <w:rPr>
                <w:rFonts w:ascii="Menlo" w:eastAsiaTheme="minorHAnsi" w:hAnsi="Menlo" w:cs="Menlo"/>
                <w:color w:val="326D74"/>
              </w:rPr>
            </w:rPrChange>
          </w:rPr>
          <w:t>program</w:t>
        </w:r>
        <w:proofErr w:type="gramEnd"/>
        <w:r w:rsidRPr="00EC446F">
          <w:rPr>
            <w:rPrChange w:id="4053" w:author="Vihari Réka" w:date="2018-12-02T23:26:00Z">
              <w:rPr>
                <w:rFonts w:ascii="Menlo" w:eastAsiaTheme="minorHAnsi" w:hAnsi="Menlo" w:cs="Menlo"/>
                <w:color w:val="000000"/>
              </w:rPr>
            </w:rPrChange>
          </w:rPr>
          <w:t>[indexPath.</w:t>
        </w:r>
        <w:r w:rsidRPr="00EC446F">
          <w:rPr>
            <w:rPrChange w:id="4054" w:author="Vihari Réka" w:date="2018-12-02T23:26:00Z">
              <w:rPr>
                <w:rFonts w:ascii="Menlo" w:eastAsiaTheme="minorHAnsi" w:hAnsi="Menlo" w:cs="Menlo"/>
                <w:color w:val="5C2699"/>
              </w:rPr>
            </w:rPrChange>
          </w:rPr>
          <w:t>row</w:t>
        </w:r>
        <w:r w:rsidRPr="00EC446F">
          <w:rPr>
            <w:rPrChange w:id="4055" w:author="Vihari Réka" w:date="2018-12-02T23:26:00Z">
              <w:rPr>
                <w:rFonts w:ascii="Menlo" w:eastAsiaTheme="minorHAnsi" w:hAnsi="Menlo" w:cs="Menlo"/>
                <w:color w:val="000000"/>
              </w:rPr>
            </w:rPrChange>
          </w:rPr>
          <w:t>].</w:t>
        </w:r>
        <w:r w:rsidRPr="00EC446F">
          <w:rPr>
            <w:rPrChange w:id="4056" w:author="Vihari Réka" w:date="2018-12-02T23:26:00Z">
              <w:rPr>
                <w:rFonts w:ascii="Menlo" w:eastAsiaTheme="minorHAnsi" w:hAnsi="Menlo" w:cs="Menlo"/>
                <w:color w:val="326D74"/>
              </w:rPr>
            </w:rPrChange>
          </w:rPr>
          <w:t>date</w:t>
        </w:r>
        <w:r w:rsidRPr="00EC446F">
          <w:rPr>
            <w:rPrChange w:id="4057" w:author="Vihari Réka" w:date="2018-12-02T23:26:00Z">
              <w:rPr>
                <w:rFonts w:ascii="Menlo" w:eastAsiaTheme="minorHAnsi" w:hAnsi="Menlo" w:cs="Menlo"/>
                <w:color w:val="000000"/>
              </w:rPr>
            </w:rPrChange>
          </w:rPr>
          <w:t xml:space="preserve"> </w:t>
        </w:r>
        <w:r w:rsidRPr="00EC446F">
          <w:rPr>
            <w:rPrChange w:id="4058" w:author="Vihari Réka" w:date="2018-12-02T23:26:00Z">
              <w:rPr>
                <w:rFonts w:ascii="Menlo" w:eastAsiaTheme="minorHAnsi" w:hAnsi="Menlo" w:cs="Menlo"/>
                <w:b/>
                <w:bCs/>
                <w:color w:val="9B2393"/>
              </w:rPr>
            </w:rPrChange>
          </w:rPr>
          <w:t>else</w:t>
        </w:r>
        <w:r w:rsidRPr="00EC446F">
          <w:rPr>
            <w:rPrChange w:id="4059" w:author="Vihari Réka" w:date="2018-12-02T23:26:00Z">
              <w:rPr>
                <w:rFonts w:ascii="Menlo" w:eastAsiaTheme="minorHAnsi" w:hAnsi="Menlo" w:cs="Menlo"/>
                <w:color w:val="000000"/>
              </w:rPr>
            </w:rPrChange>
          </w:rPr>
          <w:t xml:space="preserve"> {</w:t>
        </w:r>
      </w:ins>
    </w:p>
    <w:p w14:paraId="3D2FF626"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60" w:author="Vihari Réka" w:date="2018-12-02T23:26:00Z"/>
          <w:rPrChange w:id="4061" w:author="Vihari Réka" w:date="2018-12-02T23:26:00Z">
            <w:rPr>
              <w:ins w:id="4062" w:author="Vihari Réka" w:date="2018-12-02T23:26:00Z"/>
              <w:rFonts w:ascii="Helvetica" w:eastAsiaTheme="minorHAnsi" w:hAnsi="Helvetica" w:cs="Helvetica"/>
            </w:rPr>
          </w:rPrChange>
        </w:rPr>
        <w:pPrChange w:id="4063" w:author="Vihari Réka" w:date="2018-12-02T23:26:00Z">
          <w:pPr>
            <w:tabs>
              <w:tab w:val="left" w:pos="593"/>
            </w:tabs>
            <w:autoSpaceDE w:val="0"/>
            <w:autoSpaceDN w:val="0"/>
            <w:adjustRightInd w:val="0"/>
          </w:pPr>
        </w:pPrChange>
      </w:pPr>
      <w:ins w:id="4064" w:author="Vihari Réka" w:date="2018-12-02T23:26:00Z">
        <w:r w:rsidRPr="00EC446F">
          <w:rPr>
            <w:rPrChange w:id="4065" w:author="Vihari Réka" w:date="2018-12-02T23:26:00Z">
              <w:rPr>
                <w:rFonts w:ascii="Menlo" w:eastAsiaTheme="minorHAnsi" w:hAnsi="Menlo" w:cs="Menlo"/>
                <w:color w:val="000000"/>
              </w:rPr>
            </w:rPrChange>
          </w:rPr>
          <w:t xml:space="preserve">                </w:t>
        </w:r>
        <w:r w:rsidRPr="00EC446F">
          <w:rPr>
            <w:rPrChange w:id="4066" w:author="Vihari Réka" w:date="2018-12-02T23:26:00Z">
              <w:rPr>
                <w:rFonts w:ascii="Menlo" w:eastAsiaTheme="minorHAnsi" w:hAnsi="Menlo" w:cs="Menlo"/>
                <w:b/>
                <w:bCs/>
                <w:color w:val="9B2393"/>
              </w:rPr>
            </w:rPrChange>
          </w:rPr>
          <w:t>return</w:t>
        </w:r>
        <w:r w:rsidRPr="00EC446F">
          <w:rPr>
            <w:rPrChange w:id="4067" w:author="Vihari Réka" w:date="2018-12-02T23:26:00Z">
              <w:rPr>
                <w:rFonts w:ascii="Menlo" w:eastAsiaTheme="minorHAnsi" w:hAnsi="Menlo" w:cs="Menlo"/>
                <w:color w:val="000000"/>
              </w:rPr>
            </w:rPrChange>
          </w:rPr>
          <w:t xml:space="preserve"> cell</w:t>
        </w:r>
      </w:ins>
    </w:p>
    <w:p w14:paraId="7402F208"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68" w:author="Vihari Réka" w:date="2018-12-02T23:26:00Z"/>
          <w:rPrChange w:id="4069" w:author="Vihari Réka" w:date="2018-12-02T23:26:00Z">
            <w:rPr>
              <w:ins w:id="4070" w:author="Vihari Réka" w:date="2018-12-02T23:26:00Z"/>
              <w:rFonts w:ascii="Helvetica" w:eastAsiaTheme="minorHAnsi" w:hAnsi="Helvetica" w:cs="Helvetica"/>
            </w:rPr>
          </w:rPrChange>
        </w:rPr>
        <w:pPrChange w:id="4071" w:author="Vihari Réka" w:date="2018-12-02T23:26:00Z">
          <w:pPr>
            <w:tabs>
              <w:tab w:val="left" w:pos="593"/>
            </w:tabs>
            <w:autoSpaceDE w:val="0"/>
            <w:autoSpaceDN w:val="0"/>
            <w:adjustRightInd w:val="0"/>
          </w:pPr>
        </w:pPrChange>
      </w:pPr>
      <w:ins w:id="4072" w:author="Vihari Réka" w:date="2018-12-02T23:26:00Z">
        <w:r w:rsidRPr="00EC446F">
          <w:rPr>
            <w:rPrChange w:id="4073" w:author="Vihari Réka" w:date="2018-12-02T23:26:00Z">
              <w:rPr>
                <w:rFonts w:ascii="Menlo" w:eastAsiaTheme="minorHAnsi" w:hAnsi="Menlo" w:cs="Menlo"/>
                <w:color w:val="000000"/>
              </w:rPr>
            </w:rPrChange>
          </w:rPr>
          <w:t xml:space="preserve">            }</w:t>
        </w:r>
      </w:ins>
    </w:p>
    <w:p w14:paraId="300C2221"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74" w:author="Vihari Réka" w:date="2018-12-02T23:26:00Z"/>
          <w:rPrChange w:id="4075" w:author="Vihari Réka" w:date="2018-12-02T23:26:00Z">
            <w:rPr>
              <w:ins w:id="4076" w:author="Vihari Réka" w:date="2018-12-02T23:26:00Z"/>
              <w:rFonts w:ascii="Helvetica" w:eastAsiaTheme="minorHAnsi" w:hAnsi="Helvetica" w:cs="Helvetica"/>
            </w:rPr>
          </w:rPrChange>
        </w:rPr>
        <w:pPrChange w:id="4077" w:author="Vihari Réka" w:date="2018-12-02T23:26:00Z">
          <w:pPr>
            <w:tabs>
              <w:tab w:val="left" w:pos="593"/>
            </w:tabs>
            <w:autoSpaceDE w:val="0"/>
            <w:autoSpaceDN w:val="0"/>
            <w:adjustRightInd w:val="0"/>
          </w:pPr>
        </w:pPrChange>
      </w:pPr>
      <w:ins w:id="4078" w:author="Vihari Réka" w:date="2018-12-02T23:26:00Z">
        <w:r w:rsidRPr="00EC446F">
          <w:rPr>
            <w:rPrChange w:id="4079" w:author="Vihari Réka" w:date="2018-12-02T23:26:00Z">
              <w:rPr>
                <w:rFonts w:ascii="Menlo" w:eastAsiaTheme="minorHAnsi" w:hAnsi="Menlo" w:cs="Menlo"/>
                <w:color w:val="000000"/>
              </w:rPr>
            </w:rPrChange>
          </w:rPr>
          <w:t xml:space="preserve">            </w:t>
        </w:r>
        <w:r w:rsidRPr="00EC446F">
          <w:rPr>
            <w:rPrChange w:id="4080" w:author="Vihari Réka" w:date="2018-12-02T23:26:00Z">
              <w:rPr>
                <w:rFonts w:ascii="Menlo" w:eastAsiaTheme="minorHAnsi" w:hAnsi="Menlo" w:cs="Menlo"/>
                <w:b/>
                <w:bCs/>
                <w:color w:val="9B2393"/>
              </w:rPr>
            </w:rPrChange>
          </w:rPr>
          <w:t>let</w:t>
        </w:r>
        <w:r w:rsidRPr="00EC446F">
          <w:rPr>
            <w:rPrChange w:id="4081" w:author="Vihari Réka" w:date="2018-12-02T23:26:00Z">
              <w:rPr>
                <w:rFonts w:ascii="Menlo" w:eastAsiaTheme="minorHAnsi" w:hAnsi="Menlo" w:cs="Menlo"/>
                <w:color w:val="000000"/>
              </w:rPr>
            </w:rPrChange>
          </w:rPr>
          <w:t xml:space="preserve"> someDateTime = </w:t>
        </w:r>
        <w:proofErr w:type="gramStart"/>
        <w:r w:rsidRPr="00EC446F">
          <w:rPr>
            <w:rPrChange w:id="4082" w:author="Vihari Réka" w:date="2018-12-02T23:26:00Z">
              <w:rPr>
                <w:rFonts w:ascii="Menlo" w:eastAsiaTheme="minorHAnsi" w:hAnsi="Menlo" w:cs="Menlo"/>
                <w:color w:val="000000"/>
              </w:rPr>
            </w:rPrChange>
          </w:rPr>
          <w:t>formatter.</w:t>
        </w:r>
        <w:r w:rsidRPr="00EC446F">
          <w:rPr>
            <w:rPrChange w:id="4083" w:author="Vihari Réka" w:date="2018-12-02T23:26:00Z">
              <w:rPr>
                <w:rFonts w:ascii="Menlo" w:eastAsiaTheme="minorHAnsi" w:hAnsi="Menlo" w:cs="Menlo"/>
                <w:color w:val="3900A0"/>
              </w:rPr>
            </w:rPrChange>
          </w:rPr>
          <w:t>date</w:t>
        </w:r>
        <w:proofErr w:type="gramEnd"/>
        <w:r w:rsidRPr="00EC446F">
          <w:rPr>
            <w:rPrChange w:id="4084" w:author="Vihari Réka" w:date="2018-12-02T23:26:00Z">
              <w:rPr>
                <w:rFonts w:ascii="Menlo" w:eastAsiaTheme="minorHAnsi" w:hAnsi="Menlo" w:cs="Menlo"/>
                <w:color w:val="000000"/>
              </w:rPr>
            </w:rPrChange>
          </w:rPr>
          <w:t>(from: compareDate)</w:t>
        </w:r>
      </w:ins>
    </w:p>
    <w:p w14:paraId="5C862454"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85" w:author="Vihari Réka" w:date="2018-12-02T23:26:00Z"/>
          <w:rPrChange w:id="4086" w:author="Vihari Réka" w:date="2018-12-02T23:26:00Z">
            <w:rPr>
              <w:ins w:id="4087" w:author="Vihari Réka" w:date="2018-12-02T23:26:00Z"/>
              <w:rFonts w:ascii="Helvetica" w:eastAsiaTheme="minorHAnsi" w:hAnsi="Helvetica" w:cs="Helvetica"/>
            </w:rPr>
          </w:rPrChange>
        </w:rPr>
        <w:pPrChange w:id="4088" w:author="Vihari Réka" w:date="2018-12-02T23:26:00Z">
          <w:pPr>
            <w:tabs>
              <w:tab w:val="left" w:pos="593"/>
            </w:tabs>
            <w:autoSpaceDE w:val="0"/>
            <w:autoSpaceDN w:val="0"/>
            <w:adjustRightInd w:val="0"/>
          </w:pPr>
        </w:pPrChange>
      </w:pPr>
    </w:p>
    <w:p w14:paraId="212C8A47"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89" w:author="Vihari Réka" w:date="2018-12-02T23:26:00Z"/>
          <w:rPrChange w:id="4090" w:author="Vihari Réka" w:date="2018-12-02T23:26:00Z">
            <w:rPr>
              <w:ins w:id="4091" w:author="Vihari Réka" w:date="2018-12-02T23:26:00Z"/>
              <w:rFonts w:ascii="Helvetica" w:eastAsiaTheme="minorHAnsi" w:hAnsi="Helvetica" w:cs="Helvetica"/>
            </w:rPr>
          </w:rPrChange>
        </w:rPr>
        <w:pPrChange w:id="4092" w:author="Vihari Réka" w:date="2018-12-02T23:26:00Z">
          <w:pPr>
            <w:tabs>
              <w:tab w:val="left" w:pos="593"/>
            </w:tabs>
            <w:autoSpaceDE w:val="0"/>
            <w:autoSpaceDN w:val="0"/>
            <w:adjustRightInd w:val="0"/>
          </w:pPr>
        </w:pPrChange>
      </w:pPr>
      <w:ins w:id="4093" w:author="Vihari Réka" w:date="2018-12-02T23:26:00Z">
        <w:r w:rsidRPr="00EC446F">
          <w:rPr>
            <w:rPrChange w:id="4094" w:author="Vihari Réka" w:date="2018-12-02T23:26:00Z">
              <w:rPr>
                <w:rFonts w:ascii="Menlo" w:eastAsiaTheme="minorHAnsi" w:hAnsi="Menlo" w:cs="Menlo"/>
                <w:color w:val="000000"/>
              </w:rPr>
            </w:rPrChange>
          </w:rPr>
          <w:t xml:space="preserve">            </w:t>
        </w:r>
        <w:r w:rsidRPr="00EC446F">
          <w:rPr>
            <w:rPrChange w:id="4095" w:author="Vihari Réka" w:date="2018-12-02T23:26:00Z">
              <w:rPr>
                <w:rFonts w:ascii="Menlo" w:eastAsiaTheme="minorHAnsi" w:hAnsi="Menlo" w:cs="Menlo"/>
                <w:b/>
                <w:bCs/>
                <w:color w:val="9B2393"/>
              </w:rPr>
            </w:rPrChange>
          </w:rPr>
          <w:t>guard</w:t>
        </w:r>
        <w:r w:rsidRPr="00EC446F">
          <w:rPr>
            <w:rPrChange w:id="4096" w:author="Vihari Réka" w:date="2018-12-02T23:26:00Z">
              <w:rPr>
                <w:rFonts w:ascii="Menlo" w:eastAsiaTheme="minorHAnsi" w:hAnsi="Menlo" w:cs="Menlo"/>
                <w:color w:val="000000"/>
              </w:rPr>
            </w:rPrChange>
          </w:rPr>
          <w:t xml:space="preserve"> </w:t>
        </w:r>
        <w:r w:rsidRPr="00EC446F">
          <w:rPr>
            <w:rPrChange w:id="4097" w:author="Vihari Réka" w:date="2018-12-02T23:26:00Z">
              <w:rPr>
                <w:rFonts w:ascii="Menlo" w:eastAsiaTheme="minorHAnsi" w:hAnsi="Menlo" w:cs="Menlo"/>
                <w:b/>
                <w:bCs/>
                <w:color w:val="9B2393"/>
              </w:rPr>
            </w:rPrChange>
          </w:rPr>
          <w:t>let</w:t>
        </w:r>
        <w:r w:rsidRPr="00EC446F">
          <w:rPr>
            <w:rPrChange w:id="4098" w:author="Vihari Réka" w:date="2018-12-02T23:26:00Z">
              <w:rPr>
                <w:rFonts w:ascii="Menlo" w:eastAsiaTheme="minorHAnsi" w:hAnsi="Menlo" w:cs="Menlo"/>
                <w:color w:val="000000"/>
              </w:rPr>
            </w:rPrChange>
          </w:rPr>
          <w:t xml:space="preserve"> compDate = someDateTime </w:t>
        </w:r>
        <w:r w:rsidRPr="00EC446F">
          <w:rPr>
            <w:rPrChange w:id="4099" w:author="Vihari Réka" w:date="2018-12-02T23:26:00Z">
              <w:rPr>
                <w:rFonts w:ascii="Menlo" w:eastAsiaTheme="minorHAnsi" w:hAnsi="Menlo" w:cs="Menlo"/>
                <w:b/>
                <w:bCs/>
                <w:color w:val="9B2393"/>
              </w:rPr>
            </w:rPrChange>
          </w:rPr>
          <w:t>else</w:t>
        </w:r>
        <w:r w:rsidRPr="00EC446F">
          <w:rPr>
            <w:rPrChange w:id="4100" w:author="Vihari Réka" w:date="2018-12-02T23:26:00Z">
              <w:rPr>
                <w:rFonts w:ascii="Menlo" w:eastAsiaTheme="minorHAnsi" w:hAnsi="Menlo" w:cs="Menlo"/>
                <w:color w:val="000000"/>
              </w:rPr>
            </w:rPrChange>
          </w:rPr>
          <w:t xml:space="preserve"> </w:t>
        </w:r>
        <w:proofErr w:type="gramStart"/>
        <w:r w:rsidRPr="00EC446F">
          <w:rPr>
            <w:rPrChange w:id="4101" w:author="Vihari Réka" w:date="2018-12-02T23:26:00Z">
              <w:rPr>
                <w:rFonts w:ascii="Menlo" w:eastAsiaTheme="minorHAnsi" w:hAnsi="Menlo" w:cs="Menlo"/>
                <w:color w:val="000000"/>
              </w:rPr>
            </w:rPrChange>
          </w:rPr>
          <w:t xml:space="preserve">{ </w:t>
        </w:r>
        <w:r w:rsidRPr="00EC446F">
          <w:rPr>
            <w:rPrChange w:id="4102" w:author="Vihari Réka" w:date="2018-12-02T23:26:00Z">
              <w:rPr>
                <w:rFonts w:ascii="Menlo" w:eastAsiaTheme="minorHAnsi" w:hAnsi="Menlo" w:cs="Menlo"/>
                <w:b/>
                <w:bCs/>
                <w:color w:val="9B2393"/>
              </w:rPr>
            </w:rPrChange>
          </w:rPr>
          <w:t>return</w:t>
        </w:r>
        <w:proofErr w:type="gramEnd"/>
        <w:r w:rsidRPr="00EC446F">
          <w:rPr>
            <w:rPrChange w:id="4103" w:author="Vihari Réka" w:date="2018-12-02T23:26:00Z">
              <w:rPr>
                <w:rFonts w:ascii="Menlo" w:eastAsiaTheme="minorHAnsi" w:hAnsi="Menlo" w:cs="Menlo"/>
                <w:color w:val="000000"/>
              </w:rPr>
            </w:rPrChange>
          </w:rPr>
          <w:t xml:space="preserve"> cell }</w:t>
        </w:r>
      </w:ins>
    </w:p>
    <w:p w14:paraId="44C17E84" w14:textId="0E26EB33" w:rsidR="00EC446F" w:rsidRDefault="00EC446F" w:rsidP="00EC446F">
      <w:pPr>
        <w:pStyle w:val="Kd"/>
        <w:pBdr>
          <w:top w:val="single" w:sz="4" w:space="1" w:color="auto"/>
          <w:left w:val="single" w:sz="4" w:space="4" w:color="auto"/>
          <w:bottom w:val="single" w:sz="4" w:space="1" w:color="auto"/>
          <w:right w:val="single" w:sz="4" w:space="4" w:color="auto"/>
        </w:pBdr>
        <w:rPr>
          <w:ins w:id="4104" w:author="Vihari Réka" w:date="2018-12-02T23:48:00Z"/>
        </w:rPr>
        <w:pPrChange w:id="4105" w:author="Vihari Réka" w:date="2018-12-02T23:26:00Z">
          <w:pPr>
            <w:tabs>
              <w:tab w:val="left" w:pos="593"/>
            </w:tabs>
            <w:autoSpaceDE w:val="0"/>
            <w:autoSpaceDN w:val="0"/>
            <w:adjustRightInd w:val="0"/>
          </w:pPr>
        </w:pPrChange>
      </w:pPr>
      <w:ins w:id="4106" w:author="Vihari Réka" w:date="2018-12-02T23:26:00Z">
        <w:r w:rsidRPr="00EC446F">
          <w:rPr>
            <w:rPrChange w:id="4107" w:author="Vihari Réka" w:date="2018-12-02T23:26:00Z">
              <w:rPr>
                <w:rFonts w:ascii="Menlo" w:eastAsiaTheme="minorHAnsi" w:hAnsi="Menlo" w:cs="Menlo"/>
                <w:color w:val="000000"/>
              </w:rPr>
            </w:rPrChange>
          </w:rPr>
          <w:t xml:space="preserve">            </w:t>
        </w:r>
        <w:r w:rsidRPr="00EC446F">
          <w:rPr>
            <w:rPrChange w:id="4108" w:author="Vihari Réka" w:date="2018-12-02T23:26:00Z">
              <w:rPr>
                <w:rFonts w:ascii="Menlo" w:eastAsiaTheme="minorHAnsi" w:hAnsi="Menlo" w:cs="Menlo"/>
                <w:b/>
                <w:bCs/>
                <w:color w:val="9B2393"/>
              </w:rPr>
            </w:rPrChange>
          </w:rPr>
          <w:t>if</w:t>
        </w:r>
        <w:r w:rsidRPr="00EC446F">
          <w:rPr>
            <w:rPrChange w:id="4109" w:author="Vihari Réka" w:date="2018-12-02T23:26:00Z">
              <w:rPr>
                <w:rFonts w:ascii="Menlo" w:eastAsiaTheme="minorHAnsi" w:hAnsi="Menlo" w:cs="Menlo"/>
                <w:color w:val="000000"/>
              </w:rPr>
            </w:rPrChange>
          </w:rPr>
          <w:t xml:space="preserve"> dateNow.</w:t>
        </w:r>
        <w:r w:rsidRPr="00EC446F">
          <w:rPr>
            <w:rPrChange w:id="4110" w:author="Vihari Réka" w:date="2018-12-02T23:26:00Z">
              <w:rPr>
                <w:rFonts w:ascii="Menlo" w:eastAsiaTheme="minorHAnsi" w:hAnsi="Menlo" w:cs="Menlo"/>
                <w:color w:val="3900A0"/>
              </w:rPr>
            </w:rPrChange>
          </w:rPr>
          <w:t>compare</w:t>
        </w:r>
        <w:r w:rsidRPr="00EC446F">
          <w:rPr>
            <w:rPrChange w:id="4111" w:author="Vihari Réka" w:date="2018-12-02T23:26:00Z">
              <w:rPr>
                <w:rFonts w:ascii="Menlo" w:eastAsiaTheme="minorHAnsi" w:hAnsi="Menlo" w:cs="Menlo"/>
                <w:color w:val="000000"/>
              </w:rPr>
            </w:rPrChange>
          </w:rPr>
          <w:t>(compDate</w:t>
        </w:r>
        <w:proofErr w:type="gramStart"/>
        <w:r w:rsidRPr="00EC446F">
          <w:rPr>
            <w:rPrChange w:id="4112" w:author="Vihari Réka" w:date="2018-12-02T23:26:00Z">
              <w:rPr>
                <w:rFonts w:ascii="Menlo" w:eastAsiaTheme="minorHAnsi" w:hAnsi="Menlo" w:cs="Menlo"/>
                <w:color w:val="000000"/>
              </w:rPr>
            </w:rPrChange>
          </w:rPr>
          <w:t>).</w:t>
        </w:r>
        <w:r w:rsidRPr="00EC446F">
          <w:rPr>
            <w:rPrChange w:id="4113" w:author="Vihari Réka" w:date="2018-12-02T23:26:00Z">
              <w:rPr>
                <w:rFonts w:ascii="Menlo" w:eastAsiaTheme="minorHAnsi" w:hAnsi="Menlo" w:cs="Menlo"/>
                <w:color w:val="5C2699"/>
              </w:rPr>
            </w:rPrChange>
          </w:rPr>
          <w:t>rawValue</w:t>
        </w:r>
        <w:proofErr w:type="gramEnd"/>
        <w:r w:rsidRPr="00EC446F">
          <w:rPr>
            <w:rPrChange w:id="4114" w:author="Vihari Réka" w:date="2018-12-02T23:26:00Z">
              <w:rPr>
                <w:rFonts w:ascii="Menlo" w:eastAsiaTheme="minorHAnsi" w:hAnsi="Menlo" w:cs="Menlo"/>
                <w:color w:val="000000"/>
              </w:rPr>
            </w:rPrChange>
          </w:rPr>
          <w:t xml:space="preserve"> == </w:t>
        </w:r>
        <w:r w:rsidRPr="00EC446F">
          <w:rPr>
            <w:rPrChange w:id="4115" w:author="Vihari Réka" w:date="2018-12-02T23:26:00Z">
              <w:rPr>
                <w:rFonts w:ascii="Menlo" w:eastAsiaTheme="minorHAnsi" w:hAnsi="Menlo" w:cs="Menlo"/>
                <w:color w:val="1C00CF"/>
              </w:rPr>
            </w:rPrChange>
          </w:rPr>
          <w:t>0</w:t>
        </w:r>
        <w:r w:rsidRPr="00EC446F">
          <w:rPr>
            <w:rPrChange w:id="4116" w:author="Vihari Réka" w:date="2018-12-02T23:26:00Z">
              <w:rPr>
                <w:rFonts w:ascii="Menlo" w:eastAsiaTheme="minorHAnsi" w:hAnsi="Menlo" w:cs="Menlo"/>
                <w:color w:val="000000"/>
              </w:rPr>
            </w:rPrChange>
          </w:rPr>
          <w:t xml:space="preserve"> {</w:t>
        </w:r>
      </w:ins>
    </w:p>
    <w:p w14:paraId="0619B62F" w14:textId="5B60F72B" w:rsidR="00E1026F" w:rsidRPr="00EC446F" w:rsidRDefault="00E1026F" w:rsidP="00EC446F">
      <w:pPr>
        <w:pStyle w:val="Kd"/>
        <w:pBdr>
          <w:top w:val="single" w:sz="4" w:space="1" w:color="auto"/>
          <w:left w:val="single" w:sz="4" w:space="4" w:color="auto"/>
          <w:bottom w:val="single" w:sz="4" w:space="1" w:color="auto"/>
          <w:right w:val="single" w:sz="4" w:space="4" w:color="auto"/>
        </w:pBdr>
        <w:rPr>
          <w:ins w:id="4117" w:author="Vihari Réka" w:date="2018-12-02T23:26:00Z"/>
          <w:rPrChange w:id="4118" w:author="Vihari Réka" w:date="2018-12-02T23:26:00Z">
            <w:rPr>
              <w:ins w:id="4119" w:author="Vihari Réka" w:date="2018-12-02T23:26:00Z"/>
              <w:rFonts w:ascii="Helvetica" w:eastAsiaTheme="minorHAnsi" w:hAnsi="Helvetica" w:cs="Helvetica"/>
            </w:rPr>
          </w:rPrChange>
        </w:rPr>
        <w:pPrChange w:id="4120" w:author="Vihari Réka" w:date="2018-12-02T23:26:00Z">
          <w:pPr>
            <w:tabs>
              <w:tab w:val="left" w:pos="593"/>
            </w:tabs>
            <w:autoSpaceDE w:val="0"/>
            <w:autoSpaceDN w:val="0"/>
            <w:adjustRightInd w:val="0"/>
          </w:pPr>
        </w:pPrChange>
      </w:pPr>
      <w:ins w:id="4121" w:author="Vihari Réka" w:date="2018-12-02T23:48:00Z">
        <w:r>
          <w:tab/>
        </w:r>
        <w:r>
          <w:tab/>
        </w:r>
        <w:r>
          <w:tab/>
        </w:r>
        <w:proofErr w:type="gramStart"/>
        <w:r w:rsidRPr="00E1026F">
          <w:rPr>
            <w:rPrChange w:id="4122" w:author="Vihari Réka" w:date="2018-12-02T23:48:00Z">
              <w:rPr>
                <w:rFonts w:ascii="Menlo" w:eastAsiaTheme="minorHAnsi" w:hAnsi="Menlo" w:cs="Menlo"/>
                <w:color w:val="000000"/>
              </w:rPr>
            </w:rPrChange>
          </w:rPr>
          <w:t>cell.</w:t>
        </w:r>
        <w:r w:rsidRPr="00E1026F">
          <w:rPr>
            <w:rPrChange w:id="4123" w:author="Vihari Réka" w:date="2018-12-02T23:48:00Z">
              <w:rPr>
                <w:rFonts w:ascii="Menlo" w:eastAsiaTheme="minorHAnsi" w:hAnsi="Menlo" w:cs="Menlo"/>
                <w:color w:val="5C2699"/>
              </w:rPr>
            </w:rPrChange>
          </w:rPr>
          <w:t>isHidden</w:t>
        </w:r>
        <w:proofErr w:type="gramEnd"/>
        <w:r w:rsidRPr="00E1026F">
          <w:rPr>
            <w:rPrChange w:id="4124" w:author="Vihari Réka" w:date="2018-12-02T23:48:00Z">
              <w:rPr>
                <w:rFonts w:ascii="Menlo" w:eastAsiaTheme="minorHAnsi" w:hAnsi="Menlo" w:cs="Menlo"/>
                <w:color w:val="000000"/>
              </w:rPr>
            </w:rPrChange>
          </w:rPr>
          <w:t xml:space="preserve"> = </w:t>
        </w:r>
        <w:r w:rsidRPr="00E1026F">
          <w:rPr>
            <w:rPrChange w:id="4125" w:author="Vihari Réka" w:date="2018-12-02T23:48:00Z">
              <w:rPr>
                <w:rFonts w:ascii="Menlo" w:eastAsiaTheme="minorHAnsi" w:hAnsi="Menlo" w:cs="Menlo"/>
                <w:b/>
                <w:bCs/>
                <w:color w:val="9B2393"/>
              </w:rPr>
            </w:rPrChange>
          </w:rPr>
          <w:t>false</w:t>
        </w:r>
      </w:ins>
    </w:p>
    <w:p w14:paraId="4E1F54AF"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26" w:author="Vihari Réka" w:date="2018-12-02T23:26:00Z"/>
          <w:rPrChange w:id="4127" w:author="Vihari Réka" w:date="2018-12-02T23:26:00Z">
            <w:rPr>
              <w:ins w:id="4128" w:author="Vihari Réka" w:date="2018-12-02T23:26:00Z"/>
              <w:rFonts w:ascii="Helvetica" w:eastAsiaTheme="minorHAnsi" w:hAnsi="Helvetica" w:cs="Helvetica"/>
            </w:rPr>
          </w:rPrChange>
        </w:rPr>
        <w:pPrChange w:id="4129" w:author="Vihari Réka" w:date="2018-12-02T23:26:00Z">
          <w:pPr>
            <w:tabs>
              <w:tab w:val="left" w:pos="593"/>
            </w:tabs>
            <w:autoSpaceDE w:val="0"/>
            <w:autoSpaceDN w:val="0"/>
            <w:adjustRightInd w:val="0"/>
          </w:pPr>
        </w:pPrChange>
      </w:pPr>
      <w:ins w:id="4130" w:author="Vihari Réka" w:date="2018-12-02T23:26:00Z">
        <w:r w:rsidRPr="00EC446F">
          <w:rPr>
            <w:rPrChange w:id="4131" w:author="Vihari Réka" w:date="2018-12-02T23:26:00Z">
              <w:rPr>
                <w:rFonts w:ascii="Menlo" w:eastAsiaTheme="minorHAnsi" w:hAnsi="Menlo" w:cs="Menlo"/>
                <w:color w:val="000000"/>
              </w:rPr>
            </w:rPrChange>
          </w:rPr>
          <w:lastRenderedPageBreak/>
          <w:t xml:space="preserve">                </w:t>
        </w:r>
        <w:proofErr w:type="gramStart"/>
        <w:r w:rsidRPr="00EC446F">
          <w:rPr>
            <w:rPrChange w:id="4132" w:author="Vihari Réka" w:date="2018-12-02T23:26:00Z">
              <w:rPr>
                <w:rFonts w:ascii="Menlo" w:eastAsiaTheme="minorHAnsi" w:hAnsi="Menlo" w:cs="Menlo"/>
                <w:color w:val="000000"/>
              </w:rPr>
            </w:rPrChange>
          </w:rPr>
          <w:t>cell.</w:t>
        </w:r>
        <w:r w:rsidRPr="00EC446F">
          <w:rPr>
            <w:rPrChange w:id="4133" w:author="Vihari Réka" w:date="2018-12-02T23:26:00Z">
              <w:rPr>
                <w:rFonts w:ascii="Menlo" w:eastAsiaTheme="minorHAnsi" w:hAnsi="Menlo" w:cs="Menlo"/>
                <w:color w:val="326D74"/>
              </w:rPr>
            </w:rPrChange>
          </w:rPr>
          <w:t>titleLabel</w:t>
        </w:r>
        <w:r w:rsidRPr="00EC446F">
          <w:rPr>
            <w:rPrChange w:id="4134" w:author="Vihari Réka" w:date="2018-12-02T23:26:00Z">
              <w:rPr>
                <w:rFonts w:ascii="Menlo" w:eastAsiaTheme="minorHAnsi" w:hAnsi="Menlo" w:cs="Menlo"/>
                <w:color w:val="000000"/>
              </w:rPr>
            </w:rPrChange>
          </w:rPr>
          <w:t>.</w:t>
        </w:r>
        <w:r w:rsidRPr="00EC446F">
          <w:rPr>
            <w:rPrChange w:id="4135" w:author="Vihari Réka" w:date="2018-12-02T23:26:00Z">
              <w:rPr>
                <w:rFonts w:ascii="Menlo" w:eastAsiaTheme="minorHAnsi" w:hAnsi="Menlo" w:cs="Menlo"/>
                <w:color w:val="5C2699"/>
              </w:rPr>
            </w:rPrChange>
          </w:rPr>
          <w:t>text</w:t>
        </w:r>
        <w:proofErr w:type="gramEnd"/>
        <w:r w:rsidRPr="00EC446F">
          <w:rPr>
            <w:rPrChange w:id="4136" w:author="Vihari Réka" w:date="2018-12-02T23:26:00Z">
              <w:rPr>
                <w:rFonts w:ascii="Menlo" w:eastAsiaTheme="minorHAnsi" w:hAnsi="Menlo" w:cs="Menlo"/>
                <w:color w:val="000000"/>
              </w:rPr>
            </w:rPrChange>
          </w:rPr>
          <w:t xml:space="preserve"> = </w:t>
        </w:r>
        <w:r w:rsidRPr="00EC446F">
          <w:rPr>
            <w:rPrChange w:id="4137" w:author="Vihari Réka" w:date="2018-12-02T23:26:00Z">
              <w:rPr>
                <w:rFonts w:ascii="Menlo" w:eastAsiaTheme="minorHAnsi" w:hAnsi="Menlo" w:cs="Menlo"/>
                <w:b/>
                <w:bCs/>
                <w:color w:val="9B2393"/>
              </w:rPr>
            </w:rPrChange>
          </w:rPr>
          <w:t>self</w:t>
        </w:r>
        <w:r w:rsidRPr="00EC446F">
          <w:rPr>
            <w:rPrChange w:id="4138" w:author="Vihari Réka" w:date="2018-12-02T23:26:00Z">
              <w:rPr>
                <w:rFonts w:ascii="Menlo" w:eastAsiaTheme="minorHAnsi" w:hAnsi="Menlo" w:cs="Menlo"/>
                <w:color w:val="000000"/>
              </w:rPr>
            </w:rPrChange>
          </w:rPr>
          <w:t>.</w:t>
        </w:r>
        <w:r w:rsidRPr="00EC446F">
          <w:rPr>
            <w:rPrChange w:id="4139" w:author="Vihari Réka" w:date="2018-12-02T23:26:00Z">
              <w:rPr>
                <w:rFonts w:ascii="Menlo" w:eastAsiaTheme="minorHAnsi" w:hAnsi="Menlo" w:cs="Menlo"/>
                <w:color w:val="326D74"/>
              </w:rPr>
            </w:rPrChange>
          </w:rPr>
          <w:t>program</w:t>
        </w:r>
        <w:r w:rsidRPr="00EC446F">
          <w:rPr>
            <w:rPrChange w:id="4140" w:author="Vihari Réka" w:date="2018-12-02T23:26:00Z">
              <w:rPr>
                <w:rFonts w:ascii="Menlo" w:eastAsiaTheme="minorHAnsi" w:hAnsi="Menlo" w:cs="Menlo"/>
                <w:color w:val="000000"/>
              </w:rPr>
            </w:rPrChange>
          </w:rPr>
          <w:t>[indexPath.</w:t>
        </w:r>
        <w:r w:rsidRPr="00EC446F">
          <w:rPr>
            <w:rPrChange w:id="4141" w:author="Vihari Réka" w:date="2018-12-02T23:26:00Z">
              <w:rPr>
                <w:rFonts w:ascii="Menlo" w:eastAsiaTheme="minorHAnsi" w:hAnsi="Menlo" w:cs="Menlo"/>
                <w:color w:val="5C2699"/>
              </w:rPr>
            </w:rPrChange>
          </w:rPr>
          <w:t>row</w:t>
        </w:r>
        <w:r w:rsidRPr="00EC446F">
          <w:rPr>
            <w:rPrChange w:id="4142" w:author="Vihari Réka" w:date="2018-12-02T23:26:00Z">
              <w:rPr>
                <w:rFonts w:ascii="Menlo" w:eastAsiaTheme="minorHAnsi" w:hAnsi="Menlo" w:cs="Menlo"/>
                <w:color w:val="000000"/>
              </w:rPr>
            </w:rPrChange>
          </w:rPr>
          <w:t>].</w:t>
        </w:r>
        <w:r w:rsidRPr="00EC446F">
          <w:rPr>
            <w:rPrChange w:id="4143" w:author="Vihari Réka" w:date="2018-12-02T23:26:00Z">
              <w:rPr>
                <w:rFonts w:ascii="Menlo" w:eastAsiaTheme="minorHAnsi" w:hAnsi="Menlo" w:cs="Menlo"/>
                <w:color w:val="326D74"/>
              </w:rPr>
            </w:rPrChange>
          </w:rPr>
          <w:t>name</w:t>
        </w:r>
      </w:ins>
    </w:p>
    <w:p w14:paraId="2300A966"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44" w:author="Vihari Réka" w:date="2018-12-02T23:26:00Z"/>
          <w:rPrChange w:id="4145" w:author="Vihari Réka" w:date="2018-12-02T23:26:00Z">
            <w:rPr>
              <w:ins w:id="4146" w:author="Vihari Réka" w:date="2018-12-02T23:26:00Z"/>
              <w:rFonts w:ascii="Helvetica" w:eastAsiaTheme="minorHAnsi" w:hAnsi="Helvetica" w:cs="Helvetica"/>
            </w:rPr>
          </w:rPrChange>
        </w:rPr>
        <w:pPrChange w:id="4147" w:author="Vihari Réka" w:date="2018-12-02T23:26:00Z">
          <w:pPr>
            <w:tabs>
              <w:tab w:val="left" w:pos="593"/>
            </w:tabs>
            <w:autoSpaceDE w:val="0"/>
            <w:autoSpaceDN w:val="0"/>
            <w:adjustRightInd w:val="0"/>
          </w:pPr>
        </w:pPrChange>
      </w:pPr>
      <w:ins w:id="4148" w:author="Vihari Réka" w:date="2018-12-02T23:26:00Z">
        <w:r w:rsidRPr="00EC446F">
          <w:rPr>
            <w:rPrChange w:id="4149" w:author="Vihari Réka" w:date="2018-12-02T23:26:00Z">
              <w:rPr>
                <w:rFonts w:ascii="Menlo" w:eastAsiaTheme="minorHAnsi" w:hAnsi="Menlo" w:cs="Menlo"/>
                <w:color w:val="000000"/>
              </w:rPr>
            </w:rPrChange>
          </w:rPr>
          <w:t xml:space="preserve">                </w:t>
        </w:r>
        <w:proofErr w:type="gramStart"/>
        <w:r w:rsidRPr="00EC446F">
          <w:rPr>
            <w:rPrChange w:id="4150" w:author="Vihari Réka" w:date="2018-12-02T23:26:00Z">
              <w:rPr>
                <w:rFonts w:ascii="Menlo" w:eastAsiaTheme="minorHAnsi" w:hAnsi="Menlo" w:cs="Menlo"/>
                <w:color w:val="000000"/>
              </w:rPr>
            </w:rPrChange>
          </w:rPr>
          <w:t>cell.</w:t>
        </w:r>
        <w:r w:rsidRPr="00EC446F">
          <w:rPr>
            <w:rPrChange w:id="4151" w:author="Vihari Réka" w:date="2018-12-02T23:26:00Z">
              <w:rPr>
                <w:rFonts w:ascii="Menlo" w:eastAsiaTheme="minorHAnsi" w:hAnsi="Menlo" w:cs="Menlo"/>
                <w:color w:val="326D74"/>
              </w:rPr>
            </w:rPrChange>
          </w:rPr>
          <w:t>timeLabel</w:t>
        </w:r>
        <w:r w:rsidRPr="00EC446F">
          <w:rPr>
            <w:rPrChange w:id="4152" w:author="Vihari Réka" w:date="2018-12-02T23:26:00Z">
              <w:rPr>
                <w:rFonts w:ascii="Menlo" w:eastAsiaTheme="minorHAnsi" w:hAnsi="Menlo" w:cs="Menlo"/>
                <w:color w:val="000000"/>
              </w:rPr>
            </w:rPrChange>
          </w:rPr>
          <w:t>.</w:t>
        </w:r>
        <w:r w:rsidRPr="00EC446F">
          <w:rPr>
            <w:rPrChange w:id="4153" w:author="Vihari Réka" w:date="2018-12-02T23:26:00Z">
              <w:rPr>
                <w:rFonts w:ascii="Menlo" w:eastAsiaTheme="minorHAnsi" w:hAnsi="Menlo" w:cs="Menlo"/>
                <w:color w:val="5C2699"/>
              </w:rPr>
            </w:rPrChange>
          </w:rPr>
          <w:t>text</w:t>
        </w:r>
        <w:proofErr w:type="gramEnd"/>
        <w:r w:rsidRPr="00EC446F">
          <w:rPr>
            <w:rPrChange w:id="4154" w:author="Vihari Réka" w:date="2018-12-02T23:26:00Z">
              <w:rPr>
                <w:rFonts w:ascii="Menlo" w:eastAsiaTheme="minorHAnsi" w:hAnsi="Menlo" w:cs="Menlo"/>
                <w:color w:val="000000"/>
              </w:rPr>
            </w:rPrChange>
          </w:rPr>
          <w:t xml:space="preserve"> = </w:t>
        </w:r>
        <w:r w:rsidRPr="00EC446F">
          <w:rPr>
            <w:rPrChange w:id="4155" w:author="Vihari Réka" w:date="2018-12-02T23:26:00Z">
              <w:rPr>
                <w:rFonts w:ascii="Menlo" w:eastAsiaTheme="minorHAnsi" w:hAnsi="Menlo" w:cs="Menlo"/>
                <w:b/>
                <w:bCs/>
                <w:color w:val="9B2393"/>
              </w:rPr>
            </w:rPrChange>
          </w:rPr>
          <w:t>self</w:t>
        </w:r>
        <w:r w:rsidRPr="00EC446F">
          <w:rPr>
            <w:rPrChange w:id="4156" w:author="Vihari Réka" w:date="2018-12-02T23:26:00Z">
              <w:rPr>
                <w:rFonts w:ascii="Menlo" w:eastAsiaTheme="minorHAnsi" w:hAnsi="Menlo" w:cs="Menlo"/>
                <w:color w:val="000000"/>
              </w:rPr>
            </w:rPrChange>
          </w:rPr>
          <w:t>.</w:t>
        </w:r>
        <w:r w:rsidRPr="00EC446F">
          <w:rPr>
            <w:rPrChange w:id="4157" w:author="Vihari Réka" w:date="2018-12-02T23:26:00Z">
              <w:rPr>
                <w:rFonts w:ascii="Menlo" w:eastAsiaTheme="minorHAnsi" w:hAnsi="Menlo" w:cs="Menlo"/>
                <w:color w:val="326D74"/>
              </w:rPr>
            </w:rPrChange>
          </w:rPr>
          <w:t>program</w:t>
        </w:r>
        <w:r w:rsidRPr="00EC446F">
          <w:rPr>
            <w:rPrChange w:id="4158" w:author="Vihari Réka" w:date="2018-12-02T23:26:00Z">
              <w:rPr>
                <w:rFonts w:ascii="Menlo" w:eastAsiaTheme="minorHAnsi" w:hAnsi="Menlo" w:cs="Menlo"/>
                <w:color w:val="000000"/>
              </w:rPr>
            </w:rPrChange>
          </w:rPr>
          <w:t>[indexPath.</w:t>
        </w:r>
        <w:r w:rsidRPr="00EC446F">
          <w:rPr>
            <w:rPrChange w:id="4159" w:author="Vihari Réka" w:date="2018-12-02T23:26:00Z">
              <w:rPr>
                <w:rFonts w:ascii="Menlo" w:eastAsiaTheme="minorHAnsi" w:hAnsi="Menlo" w:cs="Menlo"/>
                <w:color w:val="5C2699"/>
              </w:rPr>
            </w:rPrChange>
          </w:rPr>
          <w:t>row</w:t>
        </w:r>
        <w:r w:rsidRPr="00EC446F">
          <w:rPr>
            <w:rPrChange w:id="4160" w:author="Vihari Réka" w:date="2018-12-02T23:26:00Z">
              <w:rPr>
                <w:rFonts w:ascii="Menlo" w:eastAsiaTheme="minorHAnsi" w:hAnsi="Menlo" w:cs="Menlo"/>
                <w:color w:val="000000"/>
              </w:rPr>
            </w:rPrChange>
          </w:rPr>
          <w:t>].</w:t>
        </w:r>
        <w:r w:rsidRPr="00EC446F">
          <w:rPr>
            <w:rPrChange w:id="4161" w:author="Vihari Réka" w:date="2018-12-02T23:26:00Z">
              <w:rPr>
                <w:rFonts w:ascii="Menlo" w:eastAsiaTheme="minorHAnsi" w:hAnsi="Menlo" w:cs="Menlo"/>
                <w:color w:val="326D74"/>
              </w:rPr>
            </w:rPrChange>
          </w:rPr>
          <w:t>startTime</w:t>
        </w:r>
      </w:ins>
    </w:p>
    <w:p w14:paraId="6B6F7024"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62" w:author="Vihari Réka" w:date="2018-12-02T23:26:00Z"/>
          <w:rPrChange w:id="4163" w:author="Vihari Réka" w:date="2018-12-02T23:26:00Z">
            <w:rPr>
              <w:ins w:id="4164" w:author="Vihari Réka" w:date="2018-12-02T23:26:00Z"/>
              <w:rFonts w:ascii="Helvetica" w:eastAsiaTheme="minorHAnsi" w:hAnsi="Helvetica" w:cs="Helvetica"/>
            </w:rPr>
          </w:rPrChange>
        </w:rPr>
        <w:pPrChange w:id="4165" w:author="Vihari Réka" w:date="2018-12-02T23:26:00Z">
          <w:pPr>
            <w:tabs>
              <w:tab w:val="left" w:pos="593"/>
            </w:tabs>
            <w:autoSpaceDE w:val="0"/>
            <w:autoSpaceDN w:val="0"/>
            <w:adjustRightInd w:val="0"/>
          </w:pPr>
        </w:pPrChange>
      </w:pPr>
      <w:ins w:id="4166" w:author="Vihari Réka" w:date="2018-12-02T23:26:00Z">
        <w:r w:rsidRPr="00EC446F">
          <w:rPr>
            <w:rPrChange w:id="4167" w:author="Vihari Réka" w:date="2018-12-02T23:26:00Z">
              <w:rPr>
                <w:rFonts w:ascii="Menlo" w:eastAsiaTheme="minorHAnsi" w:hAnsi="Menlo" w:cs="Menlo"/>
                <w:color w:val="000000"/>
              </w:rPr>
            </w:rPrChange>
          </w:rPr>
          <w:t xml:space="preserve">                </w:t>
        </w:r>
        <w:proofErr w:type="gramStart"/>
        <w:r w:rsidRPr="00EC446F">
          <w:rPr>
            <w:rPrChange w:id="4168" w:author="Vihari Réka" w:date="2018-12-02T23:26:00Z">
              <w:rPr>
                <w:rFonts w:ascii="Menlo" w:eastAsiaTheme="minorHAnsi" w:hAnsi="Menlo" w:cs="Menlo"/>
                <w:color w:val="000000"/>
              </w:rPr>
            </w:rPrChange>
          </w:rPr>
          <w:t>cell.</w:t>
        </w:r>
        <w:r w:rsidRPr="00EC446F">
          <w:rPr>
            <w:rPrChange w:id="4169" w:author="Vihari Réka" w:date="2018-12-02T23:26:00Z">
              <w:rPr>
                <w:rFonts w:ascii="Menlo" w:eastAsiaTheme="minorHAnsi" w:hAnsi="Menlo" w:cs="Menlo"/>
                <w:color w:val="326D74"/>
              </w:rPr>
            </w:rPrChange>
          </w:rPr>
          <w:t>descriptionLabel</w:t>
        </w:r>
        <w:r w:rsidRPr="00EC446F">
          <w:rPr>
            <w:rPrChange w:id="4170" w:author="Vihari Réka" w:date="2018-12-02T23:26:00Z">
              <w:rPr>
                <w:rFonts w:ascii="Menlo" w:eastAsiaTheme="minorHAnsi" w:hAnsi="Menlo" w:cs="Menlo"/>
                <w:color w:val="000000"/>
              </w:rPr>
            </w:rPrChange>
          </w:rPr>
          <w:t>.</w:t>
        </w:r>
        <w:r w:rsidRPr="00EC446F">
          <w:rPr>
            <w:rPrChange w:id="4171" w:author="Vihari Réka" w:date="2018-12-02T23:26:00Z">
              <w:rPr>
                <w:rFonts w:ascii="Menlo" w:eastAsiaTheme="minorHAnsi" w:hAnsi="Menlo" w:cs="Menlo"/>
                <w:color w:val="5C2699"/>
              </w:rPr>
            </w:rPrChange>
          </w:rPr>
          <w:t>text</w:t>
        </w:r>
        <w:proofErr w:type="gramEnd"/>
        <w:r w:rsidRPr="00EC446F">
          <w:rPr>
            <w:rPrChange w:id="4172" w:author="Vihari Réka" w:date="2018-12-02T23:26:00Z">
              <w:rPr>
                <w:rFonts w:ascii="Menlo" w:eastAsiaTheme="minorHAnsi" w:hAnsi="Menlo" w:cs="Menlo"/>
                <w:color w:val="000000"/>
              </w:rPr>
            </w:rPrChange>
          </w:rPr>
          <w:t xml:space="preserve"> = </w:t>
        </w:r>
        <w:r w:rsidRPr="00EC446F">
          <w:rPr>
            <w:rPrChange w:id="4173" w:author="Vihari Réka" w:date="2018-12-02T23:26:00Z">
              <w:rPr>
                <w:rFonts w:ascii="Menlo" w:eastAsiaTheme="minorHAnsi" w:hAnsi="Menlo" w:cs="Menlo"/>
                <w:b/>
                <w:bCs/>
                <w:color w:val="9B2393"/>
              </w:rPr>
            </w:rPrChange>
          </w:rPr>
          <w:t>self</w:t>
        </w:r>
        <w:r w:rsidRPr="00EC446F">
          <w:rPr>
            <w:rPrChange w:id="4174" w:author="Vihari Réka" w:date="2018-12-02T23:26:00Z">
              <w:rPr>
                <w:rFonts w:ascii="Menlo" w:eastAsiaTheme="minorHAnsi" w:hAnsi="Menlo" w:cs="Menlo"/>
                <w:color w:val="000000"/>
              </w:rPr>
            </w:rPrChange>
          </w:rPr>
          <w:t>.</w:t>
        </w:r>
        <w:r w:rsidRPr="00EC446F">
          <w:rPr>
            <w:rPrChange w:id="4175" w:author="Vihari Réka" w:date="2018-12-02T23:26:00Z">
              <w:rPr>
                <w:rFonts w:ascii="Menlo" w:eastAsiaTheme="minorHAnsi" w:hAnsi="Menlo" w:cs="Menlo"/>
                <w:color w:val="326D74"/>
              </w:rPr>
            </w:rPrChange>
          </w:rPr>
          <w:t>program</w:t>
        </w:r>
        <w:r w:rsidRPr="00EC446F">
          <w:rPr>
            <w:rPrChange w:id="4176" w:author="Vihari Réka" w:date="2018-12-02T23:26:00Z">
              <w:rPr>
                <w:rFonts w:ascii="Menlo" w:eastAsiaTheme="minorHAnsi" w:hAnsi="Menlo" w:cs="Menlo"/>
                <w:color w:val="000000"/>
              </w:rPr>
            </w:rPrChange>
          </w:rPr>
          <w:t>[indexPath.</w:t>
        </w:r>
        <w:r w:rsidRPr="00EC446F">
          <w:rPr>
            <w:rPrChange w:id="4177" w:author="Vihari Réka" w:date="2018-12-02T23:26:00Z">
              <w:rPr>
                <w:rFonts w:ascii="Menlo" w:eastAsiaTheme="minorHAnsi" w:hAnsi="Menlo" w:cs="Menlo"/>
                <w:color w:val="5C2699"/>
              </w:rPr>
            </w:rPrChange>
          </w:rPr>
          <w:t>row</w:t>
        </w:r>
        <w:r w:rsidRPr="00EC446F">
          <w:rPr>
            <w:rPrChange w:id="4178" w:author="Vihari Réka" w:date="2018-12-02T23:26:00Z">
              <w:rPr>
                <w:rFonts w:ascii="Menlo" w:eastAsiaTheme="minorHAnsi" w:hAnsi="Menlo" w:cs="Menlo"/>
                <w:color w:val="000000"/>
              </w:rPr>
            </w:rPrChange>
          </w:rPr>
          <w:t>].</w:t>
        </w:r>
        <w:r w:rsidRPr="00EC446F">
          <w:rPr>
            <w:rPrChange w:id="4179" w:author="Vihari Réka" w:date="2018-12-02T23:26:00Z">
              <w:rPr>
                <w:rFonts w:ascii="Menlo" w:eastAsiaTheme="minorHAnsi" w:hAnsi="Menlo" w:cs="Menlo"/>
                <w:color w:val="326D74"/>
              </w:rPr>
            </w:rPrChange>
          </w:rPr>
          <w:t>description</w:t>
        </w:r>
      </w:ins>
    </w:p>
    <w:p w14:paraId="2D2DF6D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80" w:author="Vihari Réka" w:date="2018-12-02T23:26:00Z"/>
          <w:rPrChange w:id="4181" w:author="Vihari Réka" w:date="2018-12-02T23:26:00Z">
            <w:rPr>
              <w:ins w:id="4182" w:author="Vihari Réka" w:date="2018-12-02T23:26:00Z"/>
              <w:rFonts w:ascii="Helvetica" w:eastAsiaTheme="minorHAnsi" w:hAnsi="Helvetica" w:cs="Helvetica"/>
            </w:rPr>
          </w:rPrChange>
        </w:rPr>
        <w:pPrChange w:id="4183" w:author="Vihari Réka" w:date="2018-12-02T23:26:00Z">
          <w:pPr>
            <w:tabs>
              <w:tab w:val="left" w:pos="593"/>
            </w:tabs>
            <w:autoSpaceDE w:val="0"/>
            <w:autoSpaceDN w:val="0"/>
            <w:adjustRightInd w:val="0"/>
          </w:pPr>
        </w:pPrChange>
      </w:pPr>
      <w:ins w:id="4184" w:author="Vihari Réka" w:date="2018-12-02T23:26:00Z">
        <w:r w:rsidRPr="00EC446F">
          <w:rPr>
            <w:rPrChange w:id="4185" w:author="Vihari Réka" w:date="2018-12-02T23:26:00Z">
              <w:rPr>
                <w:rFonts w:ascii="Menlo" w:eastAsiaTheme="minorHAnsi" w:hAnsi="Menlo" w:cs="Menlo"/>
                <w:color w:val="000000"/>
              </w:rPr>
            </w:rPrChange>
          </w:rPr>
          <w:t xml:space="preserve">                </w:t>
        </w:r>
        <w:r w:rsidRPr="00EC446F">
          <w:rPr>
            <w:rPrChange w:id="4186" w:author="Vihari Réka" w:date="2018-12-02T23:26:00Z">
              <w:rPr>
                <w:rFonts w:ascii="Menlo" w:eastAsiaTheme="minorHAnsi" w:hAnsi="Menlo" w:cs="Menlo"/>
                <w:color w:val="3900A0"/>
              </w:rPr>
            </w:rPrChange>
          </w:rPr>
          <w:t>print</w:t>
        </w:r>
        <w:r w:rsidRPr="00EC446F">
          <w:rPr>
            <w:rPrChange w:id="4187" w:author="Vihari Réka" w:date="2018-12-02T23:26:00Z">
              <w:rPr>
                <w:rFonts w:ascii="Menlo" w:eastAsiaTheme="minorHAnsi" w:hAnsi="Menlo" w:cs="Menlo"/>
                <w:color w:val="000000"/>
              </w:rPr>
            </w:rPrChange>
          </w:rPr>
          <w:t>(</w:t>
        </w:r>
        <w:r w:rsidRPr="00EC446F">
          <w:rPr>
            <w:rPrChange w:id="4188" w:author="Vihari Réka" w:date="2018-12-02T23:26:00Z">
              <w:rPr>
                <w:rFonts w:ascii="Menlo" w:eastAsiaTheme="minorHAnsi" w:hAnsi="Menlo" w:cs="Menlo"/>
                <w:color w:val="C41A16"/>
              </w:rPr>
            </w:rPrChange>
          </w:rPr>
          <w:t>"ok"</w:t>
        </w:r>
        <w:r w:rsidRPr="00EC446F">
          <w:rPr>
            <w:rPrChange w:id="4189" w:author="Vihari Réka" w:date="2018-12-02T23:26:00Z">
              <w:rPr>
                <w:rFonts w:ascii="Menlo" w:eastAsiaTheme="minorHAnsi" w:hAnsi="Menlo" w:cs="Menlo"/>
                <w:color w:val="000000"/>
              </w:rPr>
            </w:rPrChange>
          </w:rPr>
          <w:t>)</w:t>
        </w:r>
      </w:ins>
    </w:p>
    <w:p w14:paraId="57643169" w14:textId="115A4D22" w:rsidR="00EC446F" w:rsidRDefault="00EC446F" w:rsidP="00EC446F">
      <w:pPr>
        <w:pStyle w:val="Kd"/>
        <w:pBdr>
          <w:top w:val="single" w:sz="4" w:space="1" w:color="auto"/>
          <w:left w:val="single" w:sz="4" w:space="4" w:color="auto"/>
          <w:bottom w:val="single" w:sz="4" w:space="1" w:color="auto"/>
          <w:right w:val="single" w:sz="4" w:space="4" w:color="auto"/>
        </w:pBdr>
        <w:rPr>
          <w:ins w:id="4190" w:author="Vihari Réka" w:date="2018-12-02T23:47:00Z"/>
        </w:rPr>
        <w:pPrChange w:id="4191" w:author="Vihari Réka" w:date="2018-12-02T23:26:00Z">
          <w:pPr>
            <w:tabs>
              <w:tab w:val="left" w:pos="593"/>
            </w:tabs>
            <w:autoSpaceDE w:val="0"/>
            <w:autoSpaceDN w:val="0"/>
            <w:adjustRightInd w:val="0"/>
          </w:pPr>
        </w:pPrChange>
      </w:pPr>
      <w:ins w:id="4192" w:author="Vihari Réka" w:date="2018-12-02T23:26:00Z">
        <w:r w:rsidRPr="00EC446F">
          <w:rPr>
            <w:rPrChange w:id="4193" w:author="Vihari Réka" w:date="2018-12-02T23:26:00Z">
              <w:rPr>
                <w:rFonts w:ascii="Menlo" w:eastAsiaTheme="minorHAnsi" w:hAnsi="Menlo" w:cs="Menlo"/>
                <w:color w:val="000000"/>
              </w:rPr>
            </w:rPrChange>
          </w:rPr>
          <w:t xml:space="preserve">            } </w:t>
        </w:r>
        <w:r w:rsidRPr="00EC446F">
          <w:rPr>
            <w:rPrChange w:id="4194" w:author="Vihari Réka" w:date="2018-12-02T23:26:00Z">
              <w:rPr>
                <w:rFonts w:ascii="Menlo" w:eastAsiaTheme="minorHAnsi" w:hAnsi="Menlo" w:cs="Menlo"/>
                <w:b/>
                <w:bCs/>
                <w:color w:val="9B2393"/>
              </w:rPr>
            </w:rPrChange>
          </w:rPr>
          <w:t>else</w:t>
        </w:r>
        <w:r w:rsidRPr="00EC446F">
          <w:rPr>
            <w:rPrChange w:id="4195" w:author="Vihari Réka" w:date="2018-12-02T23:26:00Z">
              <w:rPr>
                <w:rFonts w:ascii="Menlo" w:eastAsiaTheme="minorHAnsi" w:hAnsi="Menlo" w:cs="Menlo"/>
                <w:color w:val="000000"/>
              </w:rPr>
            </w:rPrChange>
          </w:rPr>
          <w:t xml:space="preserve"> {</w:t>
        </w:r>
      </w:ins>
    </w:p>
    <w:p w14:paraId="504DD95C" w14:textId="60F76692" w:rsidR="00E1026F" w:rsidRPr="00EC446F" w:rsidRDefault="00E1026F" w:rsidP="00EC446F">
      <w:pPr>
        <w:pStyle w:val="Kd"/>
        <w:pBdr>
          <w:top w:val="single" w:sz="4" w:space="1" w:color="auto"/>
          <w:left w:val="single" w:sz="4" w:space="4" w:color="auto"/>
          <w:bottom w:val="single" w:sz="4" w:space="1" w:color="auto"/>
          <w:right w:val="single" w:sz="4" w:space="4" w:color="auto"/>
        </w:pBdr>
        <w:rPr>
          <w:ins w:id="4196" w:author="Vihari Réka" w:date="2018-12-02T23:26:00Z"/>
          <w:rPrChange w:id="4197" w:author="Vihari Réka" w:date="2018-12-02T23:26:00Z">
            <w:rPr>
              <w:ins w:id="4198" w:author="Vihari Réka" w:date="2018-12-02T23:26:00Z"/>
              <w:rFonts w:ascii="Helvetica" w:eastAsiaTheme="minorHAnsi" w:hAnsi="Helvetica" w:cs="Helvetica"/>
            </w:rPr>
          </w:rPrChange>
        </w:rPr>
        <w:pPrChange w:id="4199" w:author="Vihari Réka" w:date="2018-12-02T23:26:00Z">
          <w:pPr>
            <w:tabs>
              <w:tab w:val="left" w:pos="593"/>
            </w:tabs>
            <w:autoSpaceDE w:val="0"/>
            <w:autoSpaceDN w:val="0"/>
            <w:adjustRightInd w:val="0"/>
          </w:pPr>
        </w:pPrChange>
      </w:pPr>
      <w:ins w:id="4200" w:author="Vihari Réka" w:date="2018-12-02T23:48:00Z">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ins>
      <w:proofErr w:type="gramStart"/>
      <w:ins w:id="4201" w:author="Vihari Réka" w:date="2018-12-02T23:47:00Z">
        <w:r w:rsidRPr="00E1026F">
          <w:rPr>
            <w:rPrChange w:id="4202" w:author="Vihari Réka" w:date="2018-12-02T23:48:00Z">
              <w:rPr>
                <w:rFonts w:ascii="Menlo" w:eastAsiaTheme="minorHAnsi" w:hAnsi="Menlo" w:cs="Menlo"/>
                <w:color w:val="000000"/>
              </w:rPr>
            </w:rPrChange>
          </w:rPr>
          <w:t>cell.</w:t>
        </w:r>
        <w:r w:rsidRPr="00E1026F">
          <w:rPr>
            <w:rPrChange w:id="4203" w:author="Vihari Réka" w:date="2018-12-02T23:48:00Z">
              <w:rPr>
                <w:rFonts w:ascii="Menlo" w:eastAsiaTheme="minorHAnsi" w:hAnsi="Menlo" w:cs="Menlo"/>
                <w:color w:val="5C2699"/>
              </w:rPr>
            </w:rPrChange>
          </w:rPr>
          <w:t>isHidden</w:t>
        </w:r>
        <w:proofErr w:type="gramEnd"/>
        <w:r w:rsidRPr="00E1026F">
          <w:rPr>
            <w:rPrChange w:id="4204" w:author="Vihari Réka" w:date="2018-12-02T23:48:00Z">
              <w:rPr>
                <w:rFonts w:ascii="Menlo" w:eastAsiaTheme="minorHAnsi" w:hAnsi="Menlo" w:cs="Menlo"/>
                <w:color w:val="000000"/>
              </w:rPr>
            </w:rPrChange>
          </w:rPr>
          <w:t xml:space="preserve"> = </w:t>
        </w:r>
      </w:ins>
      <w:ins w:id="4205" w:author="Vihari Réka" w:date="2018-12-02T23:48:00Z">
        <w:r w:rsidRPr="00E1026F">
          <w:rPr>
            <w:rPrChange w:id="4206" w:author="Vihari Réka" w:date="2018-12-02T23:48:00Z">
              <w:rPr>
                <w:rFonts w:ascii="Menlo" w:eastAsiaTheme="minorHAnsi" w:hAnsi="Menlo" w:cs="Menlo"/>
                <w:b/>
                <w:bCs/>
                <w:color w:val="9B2393"/>
              </w:rPr>
            </w:rPrChange>
          </w:rPr>
          <w:t>true</w:t>
        </w:r>
      </w:ins>
    </w:p>
    <w:p w14:paraId="39C85AAB"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207" w:author="Vihari Réka" w:date="2018-12-02T23:26:00Z"/>
          <w:rPrChange w:id="4208" w:author="Vihari Réka" w:date="2018-12-02T23:26:00Z">
            <w:rPr>
              <w:ins w:id="4209" w:author="Vihari Réka" w:date="2018-12-02T23:26:00Z"/>
              <w:rFonts w:ascii="Helvetica" w:eastAsiaTheme="minorHAnsi" w:hAnsi="Helvetica" w:cs="Helvetica"/>
            </w:rPr>
          </w:rPrChange>
        </w:rPr>
        <w:pPrChange w:id="4210" w:author="Vihari Réka" w:date="2018-12-02T23:26:00Z">
          <w:pPr>
            <w:tabs>
              <w:tab w:val="left" w:pos="593"/>
            </w:tabs>
            <w:autoSpaceDE w:val="0"/>
            <w:autoSpaceDN w:val="0"/>
            <w:adjustRightInd w:val="0"/>
          </w:pPr>
        </w:pPrChange>
      </w:pPr>
      <w:ins w:id="4211" w:author="Vihari Réka" w:date="2018-12-02T23:26:00Z">
        <w:r w:rsidRPr="00EC446F">
          <w:rPr>
            <w:rPrChange w:id="4212" w:author="Vihari Réka" w:date="2018-12-02T23:26:00Z">
              <w:rPr>
                <w:rFonts w:ascii="Menlo" w:eastAsiaTheme="minorHAnsi" w:hAnsi="Menlo" w:cs="Menlo"/>
                <w:color w:val="000000"/>
              </w:rPr>
            </w:rPrChange>
          </w:rPr>
          <w:t xml:space="preserve">                </w:t>
        </w:r>
        <w:r w:rsidRPr="00EC446F">
          <w:rPr>
            <w:rPrChange w:id="4213" w:author="Vihari Réka" w:date="2018-12-02T23:26:00Z">
              <w:rPr>
                <w:rFonts w:ascii="Menlo" w:eastAsiaTheme="minorHAnsi" w:hAnsi="Menlo" w:cs="Menlo"/>
                <w:color w:val="3900A0"/>
              </w:rPr>
            </w:rPrChange>
          </w:rPr>
          <w:t>print</w:t>
        </w:r>
        <w:r w:rsidRPr="00EC446F">
          <w:rPr>
            <w:rPrChange w:id="4214" w:author="Vihari Réka" w:date="2018-12-02T23:26:00Z">
              <w:rPr>
                <w:rFonts w:ascii="Menlo" w:eastAsiaTheme="minorHAnsi" w:hAnsi="Menlo" w:cs="Menlo"/>
                <w:color w:val="000000"/>
              </w:rPr>
            </w:rPrChange>
          </w:rPr>
          <w:t>(</w:t>
        </w:r>
        <w:r w:rsidRPr="00EC446F">
          <w:rPr>
            <w:rPrChange w:id="4215" w:author="Vihari Réka" w:date="2018-12-02T23:26:00Z">
              <w:rPr>
                <w:rFonts w:ascii="Menlo" w:eastAsiaTheme="minorHAnsi" w:hAnsi="Menlo" w:cs="Menlo"/>
                <w:color w:val="C41A16"/>
              </w:rPr>
            </w:rPrChange>
          </w:rPr>
          <w:t>"nemok"</w:t>
        </w:r>
        <w:r w:rsidRPr="00EC446F">
          <w:rPr>
            <w:rPrChange w:id="4216" w:author="Vihari Réka" w:date="2018-12-02T23:26:00Z">
              <w:rPr>
                <w:rFonts w:ascii="Menlo" w:eastAsiaTheme="minorHAnsi" w:hAnsi="Menlo" w:cs="Menlo"/>
                <w:color w:val="000000"/>
              </w:rPr>
            </w:rPrChange>
          </w:rPr>
          <w:t>)</w:t>
        </w:r>
      </w:ins>
    </w:p>
    <w:p w14:paraId="000ADCC9" w14:textId="564B1D93" w:rsidR="00EC446F" w:rsidRDefault="00EC446F" w:rsidP="00EC446F">
      <w:pPr>
        <w:pStyle w:val="Kd"/>
        <w:pBdr>
          <w:top w:val="single" w:sz="4" w:space="1" w:color="auto"/>
          <w:left w:val="single" w:sz="4" w:space="4" w:color="auto"/>
          <w:bottom w:val="single" w:sz="4" w:space="1" w:color="auto"/>
          <w:right w:val="single" w:sz="4" w:space="4" w:color="auto"/>
        </w:pBdr>
        <w:rPr>
          <w:ins w:id="4217" w:author="Vihari Réka" w:date="2018-12-02T23:25:00Z"/>
        </w:rPr>
        <w:pPrChange w:id="4218" w:author="Vihari Réka" w:date="2018-12-02T23:26:00Z">
          <w:pPr>
            <w:pStyle w:val="Cmsor2"/>
            <w:numPr>
              <w:ilvl w:val="1"/>
              <w:numId w:val="15"/>
            </w:numPr>
            <w:ind w:left="1080" w:hanging="360"/>
          </w:pPr>
        </w:pPrChange>
      </w:pPr>
      <w:ins w:id="4219" w:author="Vihari Réka" w:date="2018-12-02T23:26:00Z">
        <w:r w:rsidRPr="00EC446F">
          <w:rPr>
            <w:rPrChange w:id="4220" w:author="Vihari Réka" w:date="2018-12-02T23:26:00Z">
              <w:rPr>
                <w:rFonts w:ascii="Menlo" w:eastAsiaTheme="minorHAnsi" w:hAnsi="Menlo" w:cs="Menlo"/>
                <w:color w:val="000000"/>
              </w:rPr>
            </w:rPrChange>
          </w:rPr>
          <w:t xml:space="preserve">            }</w:t>
        </w:r>
      </w:ins>
      <w:r w:rsidR="00A471C6">
        <w:t xml:space="preserve"> </w:t>
      </w:r>
    </w:p>
    <w:bookmarkEnd w:id="3541"/>
    <w:bookmarkEnd w:id="3542"/>
    <w:p w14:paraId="43FE7B5D" w14:textId="76167FCF" w:rsidR="00A471C6" w:rsidRDefault="00EC446F" w:rsidP="00B51D2C">
      <w:pPr>
        <w:pStyle w:val="Cmsor2"/>
        <w:pPrChange w:id="4221" w:author="Vihari Réka" w:date="2018-11-30T21:33:00Z">
          <w:pPr>
            <w:pStyle w:val="Cmsor2"/>
            <w:numPr>
              <w:ilvl w:val="1"/>
              <w:numId w:val="15"/>
            </w:numPr>
            <w:ind w:left="1080" w:hanging="360"/>
          </w:pPr>
        </w:pPrChange>
      </w:pPr>
      <w:ins w:id="4222" w:author="Vihari Réka" w:date="2018-12-02T23:33:00Z">
        <w:r>
          <w:t xml:space="preserve">7. </w:t>
        </w:r>
      </w:ins>
      <w:commentRangeStart w:id="4223"/>
      <w:del w:id="4224" w:author="Vihari Réka" w:date="2018-11-29T22:20:00Z">
        <w:r w:rsidR="00A471C6" w:rsidDel="00A13E76">
          <w:delText>Funkciók</w:delText>
        </w:r>
        <w:commentRangeEnd w:id="4223"/>
        <w:r w:rsidR="00ED1E76" w:rsidDel="00A13E76">
          <w:rPr>
            <w:rStyle w:val="Jegyzethivatkozs"/>
            <w:rFonts w:cs="Sendnya"/>
            <w:b w:val="0"/>
            <w:bCs w:val="0"/>
            <w:iCs w:val="0"/>
          </w:rPr>
          <w:commentReference w:id="4223"/>
        </w:r>
      </w:del>
      <w:bookmarkStart w:id="4225" w:name="_Toc531377909"/>
      <w:ins w:id="4226" w:author="Vihari Réka" w:date="2018-11-29T22:20:00Z">
        <w:r w:rsidR="00A13E76">
          <w:t>Felhasználói kézikönyv</w:t>
        </w:r>
      </w:ins>
      <w:bookmarkEnd w:id="4225"/>
    </w:p>
    <w:p w14:paraId="2C22B581" w14:textId="569BCA02" w:rsidR="001B07CF" w:rsidRPr="00BC353E" w:rsidRDefault="001B07CF">
      <w:pPr>
        <w:spacing w:after="120" w:line="360" w:lineRule="auto"/>
        <w:ind w:firstLine="720"/>
        <w:jc w:val="both"/>
        <w:rPr>
          <w:moveTo w:id="4227" w:author="Vihari Réka" w:date="2018-11-24T13:50:00Z"/>
          <w:rFonts w:cs="Times New Roman"/>
        </w:rPr>
        <w:pPrChange w:id="4228" w:author="Vihari Réka" w:date="2018-11-24T14:24:00Z">
          <w:pPr>
            <w:pStyle w:val="Listaszerbekezds"/>
            <w:numPr>
              <w:numId w:val="15"/>
            </w:numPr>
            <w:spacing w:after="120" w:line="360" w:lineRule="auto"/>
            <w:ind w:left="1080" w:hanging="360"/>
            <w:jc w:val="both"/>
          </w:pPr>
        </w:pPrChange>
      </w:pPr>
      <w:moveToRangeStart w:id="4229" w:author="Vihari Réka" w:date="2018-11-24T13:50:00Z" w:name="move530830731"/>
      <w:commentRangeStart w:id="4230"/>
      <w:moveTo w:id="4231" w:author="Vihari Réka" w:date="2018-11-24T13:50:00Z">
        <w:del w:id="4232" w:author="Vihari Réka" w:date="2018-11-29T22:20:00Z">
          <w:r w:rsidRPr="001B07CF" w:rsidDel="00A13E76">
            <w:rPr>
              <w:rFonts w:cs="Times New Roman"/>
            </w:rPr>
            <w:delText>A dolgozatomban egy olyan alkalmazást mutatok be, mely</w:delText>
          </w:r>
        </w:del>
      </w:moveTo>
      <w:ins w:id="4233" w:author="Vihari Réka" w:date="2018-11-29T22:21:00Z">
        <w:r w:rsidR="00A13E76">
          <w:rPr>
            <w:rFonts w:cs="Times New Roman"/>
          </w:rPr>
          <w:t>A megtervezett</w:t>
        </w:r>
      </w:ins>
      <w:ins w:id="4234" w:author="Vihari Réka" w:date="2018-11-29T22:20:00Z">
        <w:r w:rsidR="00A13E76">
          <w:rPr>
            <w:rFonts w:cs="Times New Roman"/>
          </w:rPr>
          <w:t xml:space="preserve"> alkalmazás</w:t>
        </w:r>
      </w:ins>
      <w:moveTo w:id="4235" w:author="Vihari Réka" w:date="2018-11-24T13:50:00Z">
        <w:r w:rsidRPr="001B07CF">
          <w:rPr>
            <w:rFonts w:cs="Times New Roman"/>
          </w:rPr>
          <w:t xml:space="preserve"> különféle rendezvények lebonyolításához használható iOS platformon. A backend által nyújtott testreszabhatóságnak köszönhetően, laikus szemmel is változtathatóvá válnak az alkalmazás fő adatai. </w:t>
        </w:r>
        <w:r w:rsidRPr="001B07CF">
          <w:rPr>
            <w:rFonts w:cs="Times New Roman"/>
          </w:rPr>
          <w:br/>
          <w:t xml:space="preserve">Az applikáció öt fő menüből áll, mely authentikáció után válik láthatóvá a felhasználó számára. </w:t>
        </w:r>
        <w:r w:rsidRPr="00BC353E">
          <w:rPr>
            <w:rFonts w:cs="Times New Roman"/>
          </w:rPr>
          <w:t>Az alkalmazásom a kliens funkciót tölti be, de készítettem hozzá szervert is, melyet a</w:t>
        </w:r>
      </w:moveTo>
      <w:ins w:id="4236" w:author="Vihari Réka" w:date="2018-11-29T22:21:00Z">
        <w:r w:rsidR="00A13E76">
          <w:rPr>
            <w:rFonts w:cs="Times New Roman"/>
          </w:rPr>
          <w:t>z előző fejezetben mutattam be.</w:t>
        </w:r>
      </w:ins>
      <w:moveTo w:id="4237" w:author="Vihari Réka" w:date="2018-11-24T13:50:00Z">
        <w:del w:id="4238" w:author="Vihari Réka" w:date="2018-11-29T22:21:00Z">
          <w:r w:rsidRPr="00BC353E" w:rsidDel="00A13E76">
            <w:rPr>
              <w:rFonts w:cs="Times New Roman"/>
            </w:rPr>
            <w:delText xml:space="preserve"> későbbiekben mutatok be.</w:delText>
          </w:r>
        </w:del>
      </w:moveTo>
      <w:commentRangeEnd w:id="4230"/>
      <w:del w:id="4239" w:author="Vihari Réka" w:date="2018-11-29T22:21:00Z">
        <w:r w:rsidR="009E726E" w:rsidDel="00A13E76">
          <w:rPr>
            <w:rStyle w:val="Jegyzethivatkozs"/>
          </w:rPr>
          <w:commentReference w:id="4230"/>
        </w:r>
      </w:del>
    </w:p>
    <w:p w14:paraId="4A99EE6E" w14:textId="77777777" w:rsidR="001B07CF" w:rsidRDefault="001B07CF">
      <w:pPr>
        <w:rPr>
          <w:moveTo w:id="4240" w:author="Vihari Réka" w:date="2018-11-24T13:50:00Z"/>
        </w:rPr>
        <w:pPrChange w:id="4241" w:author="Vihari Réka" w:date="2018-11-24T13:50:00Z">
          <w:pPr>
            <w:pStyle w:val="Listaszerbekezds"/>
            <w:numPr>
              <w:numId w:val="15"/>
            </w:numPr>
            <w:ind w:left="1080" w:hanging="360"/>
          </w:pPr>
        </w:pPrChange>
      </w:pPr>
    </w:p>
    <w:p w14:paraId="0E5CC044" w14:textId="68602E94" w:rsidR="001B07CF" w:rsidRPr="00A25C5E" w:rsidRDefault="001B07CF" w:rsidP="00B51D2C">
      <w:pPr>
        <w:pStyle w:val="Listaszerbekezds"/>
        <w:numPr>
          <w:ilvl w:val="2"/>
          <w:numId w:val="34"/>
        </w:numPr>
        <w:rPr>
          <w:moveTo w:id="4242" w:author="Vihari Réka" w:date="2018-11-24T13:50:00Z"/>
          <w:rFonts w:cs="Arial"/>
          <w:b/>
          <w:bCs/>
          <w:sz w:val="28"/>
          <w:szCs w:val="26"/>
          <w:rPrChange w:id="4243" w:author="Vihari Réka" w:date="2018-11-24T14:30:00Z">
            <w:rPr>
              <w:moveTo w:id="4244" w:author="Vihari Réka" w:date="2018-11-24T13:50:00Z"/>
            </w:rPr>
          </w:rPrChange>
        </w:rPr>
        <w:pPrChange w:id="4245" w:author="Vihari Réka" w:date="2018-11-30T21:33:00Z">
          <w:pPr>
            <w:pStyle w:val="Listaszerbekezds"/>
            <w:numPr>
              <w:numId w:val="15"/>
            </w:numPr>
            <w:ind w:left="1080" w:hanging="360"/>
          </w:pPr>
        </w:pPrChange>
      </w:pPr>
      <w:moveTo w:id="4246" w:author="Vihari Réka" w:date="2018-11-24T13:50:00Z">
        <w:del w:id="4247" w:author="Vihari Réka" w:date="2018-11-24T13:50:00Z">
          <w:r w:rsidRPr="00A25C5E" w:rsidDel="001B07CF">
            <w:rPr>
              <w:rFonts w:cs="Arial"/>
              <w:b/>
              <w:bCs/>
              <w:sz w:val="28"/>
              <w:szCs w:val="26"/>
              <w:rPrChange w:id="4248" w:author="Vihari Réka" w:date="2018-11-24T14:30:00Z">
                <w:rPr/>
              </w:rPrChange>
            </w:rPr>
            <w:delText xml:space="preserve">3.1.1 </w:delText>
          </w:r>
        </w:del>
        <w:r w:rsidRPr="00A25C5E">
          <w:rPr>
            <w:rFonts w:cs="Arial"/>
            <w:b/>
            <w:bCs/>
            <w:sz w:val="28"/>
            <w:szCs w:val="26"/>
            <w:rPrChange w:id="4249" w:author="Vihari Réka" w:date="2018-11-24T14:30:00Z">
              <w:rPr/>
            </w:rPrChange>
          </w:rPr>
          <w:t xml:space="preserve">Alkalmazás indítása </w:t>
        </w:r>
      </w:moveTo>
    </w:p>
    <w:p w14:paraId="17489D10" w14:textId="476B3638" w:rsidR="001B07CF" w:rsidDel="001B07CF" w:rsidRDefault="001B07CF">
      <w:pPr>
        <w:rPr>
          <w:del w:id="4250" w:author="Vihari Réka" w:date="2018-11-24T13:50:00Z"/>
        </w:rPr>
        <w:pPrChange w:id="4251"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4252" w:author="Vihari Réka" w:date="2018-11-24T13:51:00Z"/>
          <w:moveTo w:id="4253" w:author="Vihari Réka" w:date="2018-11-24T13:50:00Z"/>
        </w:rPr>
        <w:pPrChange w:id="4254"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4255" w:author="Vihari Réka" w:date="2018-11-24T13:50:00Z"/>
          <w:rFonts w:cs="Times New Roman"/>
        </w:rPr>
        <w:pPrChange w:id="4256" w:author="Vihari Réka" w:date="2018-11-24T14:24:00Z">
          <w:pPr>
            <w:pStyle w:val="Listaszerbekezds"/>
            <w:numPr>
              <w:numId w:val="15"/>
            </w:numPr>
            <w:spacing w:after="120" w:line="360" w:lineRule="auto"/>
            <w:ind w:left="1080" w:hanging="360"/>
            <w:jc w:val="both"/>
          </w:pPr>
        </w:pPrChange>
      </w:pPr>
      <w:bookmarkStart w:id="4257" w:name="OLE_LINK42"/>
      <w:bookmarkStart w:id="4258" w:name="OLE_LINK43"/>
      <w:moveTo w:id="4259"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4260" w:author="Vihari Réka" w:date="2018-11-24T13:50:00Z"/>
          <w:rFonts w:cs="Times New Roman"/>
        </w:rPr>
        <w:pPrChange w:id="4261" w:author="Vihari Réka" w:date="2018-11-24T14:32:00Z">
          <w:pPr>
            <w:pStyle w:val="Listaszerbekezds"/>
            <w:numPr>
              <w:numId w:val="15"/>
            </w:numPr>
            <w:spacing w:after="120" w:line="360" w:lineRule="auto"/>
            <w:ind w:left="1080" w:hanging="360"/>
            <w:jc w:val="center"/>
          </w:pPr>
        </w:pPrChange>
      </w:pPr>
      <w:moveTo w:id="4262" w:author="Vihari Réka" w:date="2018-11-24T13:50:00Z">
        <w:r w:rsidRPr="00863322">
          <w:rPr>
            <w:noProof/>
          </w:rPr>
          <w:lastRenderedPageBreak/>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4263" w:author="Vihari Réka" w:date="2018-11-24T13:50:00Z"/>
          <w:rFonts w:cs="Times New Roman"/>
        </w:rPr>
        <w:pPrChange w:id="4264" w:author="Vihari Réka" w:date="2018-11-24T14:24:00Z">
          <w:pPr>
            <w:pStyle w:val="Listaszerbekezds"/>
            <w:numPr>
              <w:numId w:val="15"/>
            </w:numPr>
            <w:spacing w:after="120" w:line="360" w:lineRule="auto"/>
            <w:ind w:left="1080" w:hanging="360"/>
            <w:jc w:val="both"/>
          </w:pPr>
        </w:pPrChange>
      </w:pPr>
      <w:moveTo w:id="4265" w:author="Vihari Réka" w:date="2018-11-24T13:50:00Z">
        <w:r w:rsidRPr="001B07CF">
          <w:rPr>
            <w:rFonts w:cs="Times New Roman"/>
          </w:rPr>
          <w:t>A bejelentkezéshez email és jelszó megadása szükséges. Sikeres bejelentkezés esetén már regisztrált felhasználóval rendelkezünk a szerveren, ekkor az alkalmazás automatikusan tovább</w:t>
        </w:r>
        <w:del w:id="4266" w:author="Illanicz Barnabás" w:date="2018-11-26T15:29:00Z">
          <w:r w:rsidRPr="001B07CF" w:rsidDel="00B11482">
            <w:rPr>
              <w:rFonts w:cs="Times New Roman"/>
            </w:rPr>
            <w:delText xml:space="preserve"> </w:delText>
          </w:r>
        </w:del>
        <w:r w:rsidRPr="001B07CF">
          <w:rPr>
            <w:rFonts w:cs="Times New Roman"/>
          </w:rPr>
          <w:t xml:space="preserve">irányít a főoldalra. </w:t>
        </w:r>
      </w:moveTo>
    </w:p>
    <w:p w14:paraId="53C0EE32" w14:textId="64D037E8" w:rsidR="001B07CF" w:rsidRPr="00BC353E" w:rsidDel="001B07CF" w:rsidRDefault="001B07CF">
      <w:pPr>
        <w:spacing w:after="120" w:line="360" w:lineRule="auto"/>
        <w:ind w:firstLine="720"/>
        <w:jc w:val="both"/>
        <w:rPr>
          <w:del w:id="4267" w:author="Vihari Réka" w:date="2018-11-24T13:51:00Z"/>
          <w:moveTo w:id="4268" w:author="Vihari Réka" w:date="2018-11-24T13:50:00Z"/>
          <w:rFonts w:cs="Times New Roman"/>
        </w:rPr>
        <w:pPrChange w:id="4269"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4270" w:author="Vihari Réka" w:date="2018-11-24T13:51:00Z"/>
          <w:moveTo w:id="4271" w:author="Vihari Réka" w:date="2018-11-24T13:50:00Z"/>
          <w:rFonts w:cs="Times New Roman"/>
        </w:rPr>
        <w:pPrChange w:id="4272"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4273" w:author="Vihari Réka" w:date="2018-11-24T13:50:00Z"/>
          <w:rFonts w:cs="Times New Roman"/>
        </w:rPr>
        <w:pPrChange w:id="4274" w:author="Vihari Réka" w:date="2018-11-24T14:24:00Z">
          <w:pPr>
            <w:pStyle w:val="Listaszerbekezds"/>
            <w:numPr>
              <w:numId w:val="15"/>
            </w:numPr>
            <w:spacing w:after="120" w:line="360" w:lineRule="auto"/>
            <w:ind w:left="1080" w:hanging="360"/>
            <w:jc w:val="both"/>
          </w:pPr>
        </w:pPrChange>
      </w:pPr>
      <w:moveTo w:id="4275" w:author="Vihari Réka" w:date="2018-11-24T13:50:00Z">
        <w:r w:rsidRPr="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To>
    </w:p>
    <w:bookmarkEnd w:id="4257"/>
    <w:bookmarkEnd w:id="4258"/>
    <w:p w14:paraId="47BEAB7C" w14:textId="77777777" w:rsidR="001B07CF" w:rsidRDefault="001B07CF">
      <w:pPr>
        <w:pStyle w:val="Listaszerbekezds"/>
        <w:ind w:left="1080"/>
        <w:rPr>
          <w:moveTo w:id="4276" w:author="Vihari Réka" w:date="2018-11-24T13:50:00Z"/>
        </w:rPr>
        <w:pPrChange w:id="4277"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B51D2C">
      <w:pPr>
        <w:pStyle w:val="Listaszerbekezds"/>
        <w:numPr>
          <w:ilvl w:val="2"/>
          <w:numId w:val="34"/>
        </w:numPr>
        <w:rPr>
          <w:del w:id="4278" w:author="Vihari Réka" w:date="2018-11-24T13:51:00Z"/>
          <w:moveTo w:id="4279" w:author="Vihari Réka" w:date="2018-11-24T13:50:00Z"/>
          <w:rFonts w:cs="Arial"/>
          <w:b/>
          <w:bCs/>
          <w:sz w:val="28"/>
          <w:szCs w:val="26"/>
          <w:rPrChange w:id="4280" w:author="Vihari Réka" w:date="2018-11-24T14:31:00Z">
            <w:rPr>
              <w:del w:id="4281" w:author="Vihari Réka" w:date="2018-11-24T13:51:00Z"/>
              <w:moveTo w:id="4282" w:author="Vihari Réka" w:date="2018-11-24T13:50:00Z"/>
            </w:rPr>
          </w:rPrChange>
        </w:rPr>
        <w:pPrChange w:id="4283" w:author="Vihari Réka" w:date="2018-11-30T21:33:00Z">
          <w:pPr>
            <w:pStyle w:val="Listaszerbekezds"/>
            <w:numPr>
              <w:numId w:val="15"/>
            </w:numPr>
            <w:ind w:left="1080" w:hanging="360"/>
          </w:pPr>
        </w:pPrChange>
      </w:pPr>
      <w:ins w:id="4284" w:author="Vihari Réka" w:date="2018-11-24T14:31:00Z">
        <w:r>
          <w:rPr>
            <w:rFonts w:cs="Arial"/>
            <w:b/>
            <w:bCs/>
            <w:sz w:val="28"/>
            <w:szCs w:val="26"/>
          </w:rPr>
          <w:tab/>
        </w:r>
      </w:ins>
    </w:p>
    <w:p w14:paraId="4DFAEDF9" w14:textId="77777777" w:rsidR="001B07CF" w:rsidRPr="00826B19" w:rsidDel="001B07CF" w:rsidRDefault="001B07CF" w:rsidP="00B51D2C">
      <w:pPr>
        <w:pStyle w:val="Listaszerbekezds"/>
        <w:numPr>
          <w:ilvl w:val="2"/>
          <w:numId w:val="34"/>
        </w:numPr>
        <w:rPr>
          <w:del w:id="4285" w:author="Vihari Réka" w:date="2018-11-24T13:51:00Z"/>
          <w:moveTo w:id="4286" w:author="Vihari Réka" w:date="2018-11-24T13:50:00Z"/>
          <w:rFonts w:cs="Arial"/>
          <w:b/>
          <w:bCs/>
          <w:sz w:val="28"/>
          <w:szCs w:val="26"/>
          <w:rPrChange w:id="4287" w:author="Vihari Réka" w:date="2018-11-24T14:32:00Z">
            <w:rPr>
              <w:del w:id="4288" w:author="Vihari Réka" w:date="2018-11-24T13:51:00Z"/>
              <w:moveTo w:id="4289" w:author="Vihari Réka" w:date="2018-11-24T13:50:00Z"/>
            </w:rPr>
          </w:rPrChange>
        </w:rPr>
        <w:pPrChange w:id="4290" w:author="Vihari Réka" w:date="2018-11-30T21:33:00Z">
          <w:pPr>
            <w:pStyle w:val="Listaszerbekezds"/>
            <w:numPr>
              <w:numId w:val="15"/>
            </w:numPr>
            <w:ind w:left="1080" w:hanging="360"/>
          </w:pPr>
        </w:pPrChange>
      </w:pPr>
    </w:p>
    <w:p w14:paraId="4C82AA89" w14:textId="229A8DED" w:rsidR="00A25C5E" w:rsidRPr="00826B19" w:rsidRDefault="00A25C5E" w:rsidP="00B51D2C">
      <w:pPr>
        <w:pStyle w:val="Listaszerbekezds"/>
        <w:numPr>
          <w:ilvl w:val="2"/>
          <w:numId w:val="34"/>
        </w:numPr>
        <w:rPr>
          <w:ins w:id="4291" w:author="Vihari Réka" w:date="2018-11-24T14:31:00Z"/>
          <w:rFonts w:cs="Arial"/>
          <w:b/>
          <w:bCs/>
          <w:sz w:val="28"/>
          <w:szCs w:val="26"/>
          <w:rPrChange w:id="4292" w:author="Vihari Réka" w:date="2018-11-24T14:32:00Z">
            <w:rPr>
              <w:ins w:id="4293" w:author="Vihari Réka" w:date="2018-11-24T14:31:00Z"/>
            </w:rPr>
          </w:rPrChange>
        </w:rPr>
        <w:pPrChange w:id="4294" w:author="Vihari Réka" w:date="2018-11-30T21:33:00Z">
          <w:pPr>
            <w:pStyle w:val="Listaszerbekezds"/>
            <w:numPr>
              <w:numId w:val="15"/>
            </w:numPr>
            <w:ind w:left="1080" w:hanging="360"/>
          </w:pPr>
        </w:pPrChange>
      </w:pPr>
      <w:ins w:id="4295" w:author="Vihari Réka" w:date="2018-11-24T14:31:00Z">
        <w:r w:rsidRPr="00826B19">
          <w:rPr>
            <w:rFonts w:cs="Arial"/>
            <w:b/>
            <w:bCs/>
            <w:sz w:val="28"/>
            <w:szCs w:val="26"/>
            <w:rPrChange w:id="4296" w:author="Vihari Réka" w:date="2018-11-24T14:32:00Z">
              <w:rPr/>
            </w:rPrChange>
          </w:rPr>
          <w:t>Főoldal – Menü</w:t>
        </w:r>
      </w:ins>
    </w:p>
    <w:p w14:paraId="2E884432" w14:textId="6B19814F" w:rsidR="001B07CF" w:rsidRPr="00A25C5E" w:rsidDel="00A25C5E" w:rsidRDefault="001B07CF">
      <w:pPr>
        <w:rPr>
          <w:del w:id="4297" w:author="Vihari Réka" w:date="2018-11-24T14:31:00Z"/>
          <w:moveTo w:id="4298" w:author="Vihari Réka" w:date="2018-11-24T13:50:00Z"/>
        </w:rPr>
        <w:pPrChange w:id="4299" w:author="Vihari Réka" w:date="2018-11-24T14:31:00Z">
          <w:pPr>
            <w:pStyle w:val="Listaszerbekezds"/>
            <w:numPr>
              <w:numId w:val="15"/>
            </w:numPr>
            <w:ind w:left="1080" w:hanging="360"/>
          </w:pPr>
        </w:pPrChange>
      </w:pPr>
      <w:moveTo w:id="4300" w:author="Vihari Réka" w:date="2018-11-24T13:50:00Z">
        <w:del w:id="4301" w:author="Vihari Réka" w:date="2018-11-24T13:51:00Z">
          <w:r w:rsidRPr="00A25C5E" w:rsidDel="001B07CF">
            <w:delText>3.1.2.</w:delText>
          </w:r>
        </w:del>
        <w:del w:id="4302" w:author="Vihari Réka" w:date="2018-11-24T14:31:00Z">
          <w:r w:rsidRPr="00A25C5E" w:rsidDel="00A25C5E">
            <w:delText xml:space="preserve">  Főoldal - Menü</w:delText>
          </w:r>
        </w:del>
      </w:moveTo>
    </w:p>
    <w:p w14:paraId="3CAD0ABB" w14:textId="77777777" w:rsidR="001B07CF" w:rsidRDefault="001B07CF">
      <w:pPr>
        <w:rPr>
          <w:moveTo w:id="4303" w:author="Vihari Réka" w:date="2018-11-24T13:50:00Z"/>
        </w:rPr>
        <w:pPrChange w:id="4304"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4305" w:author="Vihari Réka" w:date="2018-11-24T13:50:00Z"/>
          <w:rFonts w:cs="Times New Roman"/>
        </w:rPr>
        <w:pPrChange w:id="4306" w:author="Vihari Réka" w:date="2018-11-24T14:24:00Z">
          <w:pPr>
            <w:pStyle w:val="Listaszerbekezds"/>
            <w:numPr>
              <w:numId w:val="15"/>
            </w:numPr>
            <w:spacing w:after="120" w:line="360" w:lineRule="auto"/>
            <w:ind w:left="1080" w:hanging="360"/>
            <w:jc w:val="both"/>
          </w:pPr>
        </w:pPrChange>
      </w:pPr>
      <w:bookmarkStart w:id="4307" w:name="OLE_LINK44"/>
      <w:bookmarkStart w:id="4308" w:name="OLE_LINK45"/>
      <w:moveTo w:id="4309" w:author="Vihari Réka" w:date="2018-11-24T13:50:00Z">
        <w:r w:rsidRPr="001B07CF">
          <w:rPr>
            <w:rFonts w:cs="Times New Roman"/>
          </w:rPr>
          <w:t>A bejelentkezés</w:t>
        </w:r>
      </w:moveTo>
      <w:ins w:id="4310" w:author="Illanicz Barnabás" w:date="2018-11-26T15:30:00Z">
        <w:r w:rsidR="00B11482">
          <w:rPr>
            <w:rFonts w:cs="Times New Roman"/>
          </w:rPr>
          <w:t>t</w:t>
        </w:r>
      </w:ins>
      <w:moveTo w:id="4311" w:author="Vihari Réka" w:date="2018-11-24T13:50:00Z">
        <w:r w:rsidRPr="001B07CF">
          <w:rPr>
            <w:rFonts w:cs="Times New Roman"/>
          </w:rPr>
          <w:t xml:space="preserve"> követően a főoldalra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4312" w:author="Vihari Réka" w:date="2018-11-24T13:50:00Z"/>
          <w:rFonts w:cs="Times New Roman"/>
        </w:rPr>
        <w:pPrChange w:id="4313" w:author="Vihari Réka" w:date="2018-11-24T14:24:00Z">
          <w:pPr>
            <w:pStyle w:val="Listaszerbekezds"/>
            <w:numPr>
              <w:numId w:val="15"/>
            </w:numPr>
            <w:spacing w:after="120" w:line="360" w:lineRule="auto"/>
            <w:ind w:left="1080" w:hanging="360"/>
            <w:jc w:val="both"/>
          </w:pPr>
        </w:pPrChange>
      </w:pPr>
      <w:moveTo w:id="4314" w:author="Vihari Réka" w:date="2018-11-24T13:50:00Z">
        <w:r w:rsidRPr="00BC353E">
          <w:rPr>
            <w:rFonts w:cs="Times New Roman"/>
          </w:rPr>
          <w:lastRenderedPageBreak/>
          <w:t xml:space="preserve">Ezen felül lehetőségünk van a menü pontjai között navigálni. A menüben öt lehetőség közül választhatunk: Kezdőlap, Programok, Helyzet, Üzenetek, Leírás. A főoldalra a Kezdőlap menüpont navigál. </w:t>
        </w:r>
      </w:moveTo>
    </w:p>
    <w:p w14:paraId="6FB0EC2C" w14:textId="32781F59" w:rsidR="001B07CF" w:rsidDel="00826B19" w:rsidRDefault="001B07CF">
      <w:pPr>
        <w:jc w:val="center"/>
        <w:rPr>
          <w:del w:id="4315" w:author="Vihari Réka" w:date="2018-11-24T14:32:00Z"/>
        </w:rPr>
        <w:pPrChange w:id="4316" w:author="Vihari Réka" w:date="2018-11-24T14:32:00Z">
          <w:pPr>
            <w:pStyle w:val="Listaszerbekezds"/>
            <w:numPr>
              <w:numId w:val="15"/>
            </w:numPr>
            <w:ind w:left="1080" w:hanging="360"/>
            <w:jc w:val="center"/>
          </w:pPr>
        </w:pPrChange>
      </w:pPr>
      <w:moveTo w:id="4317" w:author="Vihari Réka" w:date="2018-11-24T13:50:00Z">
        <w:r>
          <w:rPr>
            <w:noProof/>
          </w:rPr>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4318" w:author="Vihari Réka" w:date="2018-11-24T14:32:00Z"/>
          <w:moveTo w:id="4319" w:author="Vihari Réka" w:date="2018-11-24T13:50:00Z"/>
        </w:rPr>
        <w:pPrChange w:id="4320" w:author="Vihari Réka" w:date="2018-11-24T13:54:00Z">
          <w:pPr>
            <w:pStyle w:val="Listaszerbekezds"/>
            <w:numPr>
              <w:numId w:val="15"/>
            </w:numPr>
            <w:ind w:left="1080" w:hanging="360"/>
            <w:jc w:val="center"/>
          </w:pPr>
        </w:pPrChange>
      </w:pPr>
    </w:p>
    <w:bookmarkEnd w:id="4307"/>
    <w:bookmarkEnd w:id="4308"/>
    <w:p w14:paraId="7161353D" w14:textId="77777777" w:rsidR="001B07CF" w:rsidRDefault="001B07CF">
      <w:pPr>
        <w:jc w:val="center"/>
        <w:rPr>
          <w:moveTo w:id="4321" w:author="Vihari Réka" w:date="2018-11-24T13:50:00Z"/>
        </w:rPr>
        <w:pPrChange w:id="4322" w:author="Vihari Réka" w:date="2018-11-24T14:32:00Z">
          <w:pPr>
            <w:pStyle w:val="Listaszerbekezds"/>
            <w:numPr>
              <w:numId w:val="15"/>
            </w:numPr>
            <w:ind w:left="1080" w:hanging="360"/>
            <w:jc w:val="center"/>
          </w:pPr>
        </w:pPrChange>
      </w:pPr>
    </w:p>
    <w:p w14:paraId="39445CAC" w14:textId="76C14C99" w:rsidR="001B07CF" w:rsidRPr="001B07CF" w:rsidRDefault="001B07CF" w:rsidP="00B51D2C">
      <w:pPr>
        <w:pStyle w:val="Listaszerbekezds"/>
        <w:numPr>
          <w:ilvl w:val="2"/>
          <w:numId w:val="34"/>
        </w:numPr>
        <w:rPr>
          <w:moveTo w:id="4323" w:author="Vihari Réka" w:date="2018-11-24T13:50:00Z"/>
          <w:rFonts w:cs="Arial"/>
          <w:b/>
          <w:bCs/>
          <w:sz w:val="28"/>
          <w:szCs w:val="26"/>
          <w:rPrChange w:id="4324" w:author="Vihari Réka" w:date="2018-11-24T13:51:00Z">
            <w:rPr>
              <w:moveTo w:id="4325" w:author="Vihari Réka" w:date="2018-11-24T13:50:00Z"/>
            </w:rPr>
          </w:rPrChange>
        </w:rPr>
        <w:pPrChange w:id="4326" w:author="Vihari Réka" w:date="2018-11-30T21:33:00Z">
          <w:pPr>
            <w:pStyle w:val="Listaszerbekezds"/>
            <w:numPr>
              <w:numId w:val="15"/>
            </w:numPr>
            <w:ind w:left="1080" w:hanging="360"/>
          </w:pPr>
        </w:pPrChange>
      </w:pPr>
      <w:moveTo w:id="4327" w:author="Vihari Réka" w:date="2018-11-24T13:50:00Z">
        <w:del w:id="4328" w:author="Vihari Réka" w:date="2018-11-24T13:51:00Z">
          <w:r w:rsidRPr="001B07CF" w:rsidDel="001B07CF">
            <w:rPr>
              <w:rFonts w:cs="Arial"/>
              <w:b/>
              <w:bCs/>
              <w:sz w:val="28"/>
              <w:szCs w:val="26"/>
              <w:rPrChange w:id="4329" w:author="Vihari Réka" w:date="2018-11-24T13:51:00Z">
                <w:rPr/>
              </w:rPrChange>
            </w:rPr>
            <w:delText xml:space="preserve">3.1.2.1 </w:delText>
          </w:r>
        </w:del>
        <w:r w:rsidRPr="001B07CF">
          <w:rPr>
            <w:rFonts w:cs="Arial"/>
            <w:b/>
            <w:bCs/>
            <w:sz w:val="28"/>
            <w:szCs w:val="26"/>
            <w:rPrChange w:id="4330" w:author="Vihari Réka" w:date="2018-11-24T13:51:00Z">
              <w:rPr/>
            </w:rPrChange>
          </w:rPr>
          <w:t>Kapcsolat</w:t>
        </w:r>
      </w:moveTo>
    </w:p>
    <w:p w14:paraId="0EA40189" w14:textId="77777777" w:rsidR="001B07CF" w:rsidRPr="001B07CF" w:rsidRDefault="001B07CF">
      <w:pPr>
        <w:pStyle w:val="Listaszerbekezds"/>
        <w:ind w:left="660"/>
        <w:rPr>
          <w:moveTo w:id="4331" w:author="Vihari Réka" w:date="2018-11-24T13:50:00Z"/>
          <w:rFonts w:cs="Arial"/>
          <w:b/>
          <w:bCs/>
          <w:sz w:val="28"/>
          <w:szCs w:val="26"/>
        </w:rPr>
        <w:pPrChange w:id="4332"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4333" w:author="Vihari Réka" w:date="2018-11-24T13:50:00Z"/>
          <w:rFonts w:cs="Times New Roman"/>
        </w:rPr>
        <w:pPrChange w:id="4334" w:author="Vihari Réka" w:date="2018-11-24T14:24:00Z">
          <w:pPr>
            <w:pStyle w:val="Listaszerbekezds"/>
            <w:numPr>
              <w:numId w:val="15"/>
            </w:numPr>
            <w:spacing w:after="120" w:line="360" w:lineRule="auto"/>
            <w:ind w:left="1080" w:hanging="360"/>
            <w:jc w:val="both"/>
          </w:pPr>
        </w:pPrChange>
      </w:pPr>
      <w:bookmarkStart w:id="4335" w:name="OLE_LINK46"/>
      <w:bookmarkStart w:id="4336" w:name="OLE_LINK47"/>
      <w:moveTo w:id="4337"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4338" w:author="Vihari Réka" w:date="2018-11-24T13:50:00Z"/>
          <w:rFonts w:cs="Times New Roman"/>
        </w:rPr>
        <w:pPrChange w:id="4339" w:author="Vihari Réka" w:date="2018-11-24T14:24:00Z">
          <w:pPr>
            <w:pStyle w:val="Listaszerbekezds"/>
            <w:numPr>
              <w:numId w:val="15"/>
            </w:numPr>
            <w:spacing w:after="120" w:line="360" w:lineRule="auto"/>
            <w:ind w:left="1080" w:hanging="360"/>
            <w:jc w:val="both"/>
          </w:pPr>
        </w:pPrChange>
      </w:pPr>
      <w:moveTo w:id="4340"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0CDA890C" w:rsidR="001B07CF" w:rsidRPr="001B07CF" w:rsidRDefault="00E75544" w:rsidP="007506C1">
      <w:pPr>
        <w:jc w:val="center"/>
        <w:rPr>
          <w:moveTo w:id="4341" w:author="Vihari Réka" w:date="2018-11-24T13:50:00Z"/>
          <w:rFonts w:cs="Arial"/>
          <w:b/>
          <w:bCs/>
          <w:sz w:val="28"/>
          <w:szCs w:val="26"/>
          <w:rPrChange w:id="4342" w:author="Vihari Réka" w:date="2018-11-24T13:52:00Z">
            <w:rPr>
              <w:moveTo w:id="4343" w:author="Vihari Réka" w:date="2018-11-24T13:50:00Z"/>
            </w:rPr>
          </w:rPrChange>
        </w:rPr>
        <w:pPrChange w:id="4344" w:author="Vihari Réka" w:date="2018-12-01T00:26:00Z">
          <w:pPr>
            <w:pStyle w:val="Listaszerbekezds"/>
            <w:numPr>
              <w:numId w:val="15"/>
            </w:numPr>
            <w:ind w:left="1080" w:hanging="360"/>
          </w:pPr>
        </w:pPrChange>
      </w:pPr>
      <w:ins w:id="4345" w:author="Vihari Réka" w:date="2018-11-30T22:21:00Z">
        <w:r>
          <w:rPr>
            <w:rFonts w:cs="Arial"/>
            <w:b/>
            <w:bCs/>
            <w:noProof/>
            <w:sz w:val="28"/>
            <w:szCs w:val="26"/>
          </w:rPr>
          <w:lastRenderedPageBreak/>
          <w:drawing>
            <wp:inline distT="0" distB="0" distL="0" distR="0" wp14:anchorId="36C8516D" wp14:editId="1A2799E9">
              <wp:extent cx="1997384" cy="345790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pernyőfotó 2018-11-30 - 22.21.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333" cy="3469934"/>
                      </a:xfrm>
                      <a:prstGeom prst="rect">
                        <a:avLst/>
                      </a:prstGeom>
                    </pic:spPr>
                  </pic:pic>
                </a:graphicData>
              </a:graphic>
            </wp:inline>
          </w:drawing>
        </w:r>
      </w:ins>
    </w:p>
    <w:bookmarkEnd w:id="4335"/>
    <w:bookmarkEnd w:id="4336"/>
    <w:p w14:paraId="569E9E53" w14:textId="61F6AA42" w:rsidR="001B07CF" w:rsidRPr="001B07CF" w:rsidRDefault="001B07CF" w:rsidP="00B51D2C">
      <w:pPr>
        <w:pStyle w:val="Listaszerbekezds"/>
        <w:numPr>
          <w:ilvl w:val="2"/>
          <w:numId w:val="34"/>
        </w:numPr>
        <w:rPr>
          <w:moveTo w:id="4346" w:author="Vihari Réka" w:date="2018-11-24T13:50:00Z"/>
          <w:rFonts w:cs="Arial"/>
          <w:b/>
          <w:bCs/>
          <w:sz w:val="28"/>
          <w:szCs w:val="26"/>
          <w:rPrChange w:id="4347" w:author="Vihari Réka" w:date="2018-11-24T13:52:00Z">
            <w:rPr>
              <w:moveTo w:id="4348" w:author="Vihari Réka" w:date="2018-11-24T13:50:00Z"/>
            </w:rPr>
          </w:rPrChange>
        </w:rPr>
        <w:pPrChange w:id="4349" w:author="Vihari Réka" w:date="2018-11-30T21:33:00Z">
          <w:pPr>
            <w:pStyle w:val="Listaszerbekezds"/>
            <w:numPr>
              <w:numId w:val="15"/>
            </w:numPr>
            <w:ind w:left="1080" w:hanging="360"/>
          </w:pPr>
        </w:pPrChange>
      </w:pPr>
      <w:moveTo w:id="4350" w:author="Vihari Réka" w:date="2018-11-24T13:50:00Z">
        <w:del w:id="4351" w:author="Vihari Réka" w:date="2018-11-24T13:52:00Z">
          <w:r w:rsidRPr="001B07CF" w:rsidDel="001B07CF">
            <w:rPr>
              <w:rFonts w:cs="Arial"/>
              <w:b/>
              <w:bCs/>
              <w:sz w:val="28"/>
              <w:szCs w:val="26"/>
              <w:rPrChange w:id="4352" w:author="Vihari Réka" w:date="2018-11-24T13:52:00Z">
                <w:rPr/>
              </w:rPrChange>
            </w:rPr>
            <w:delText xml:space="preserve">3.1.3 </w:delText>
          </w:r>
        </w:del>
        <w:r w:rsidRPr="001B07CF">
          <w:rPr>
            <w:rFonts w:cs="Arial"/>
            <w:b/>
            <w:bCs/>
            <w:sz w:val="28"/>
            <w:szCs w:val="26"/>
            <w:rPrChange w:id="4353" w:author="Vihari Réka" w:date="2018-11-24T13:52:00Z">
              <w:rPr/>
            </w:rPrChange>
          </w:rPr>
          <w:t>Programok</w:t>
        </w:r>
      </w:moveTo>
    </w:p>
    <w:p w14:paraId="1E2CAF65" w14:textId="77777777" w:rsidR="001B07CF" w:rsidRDefault="001B07CF">
      <w:pPr>
        <w:rPr>
          <w:moveTo w:id="4354" w:author="Vihari Réka" w:date="2018-11-24T13:50:00Z"/>
        </w:rPr>
        <w:pPrChange w:id="4355"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4356" w:author="Vihari Réka" w:date="2018-11-24T13:50:00Z"/>
          <w:rFonts w:cs="Times New Roman"/>
        </w:rPr>
        <w:pPrChange w:id="4357" w:author="Vihari Réka" w:date="2018-11-24T14:24:00Z">
          <w:pPr>
            <w:pStyle w:val="Listaszerbekezds"/>
            <w:numPr>
              <w:numId w:val="15"/>
            </w:numPr>
            <w:spacing w:after="120" w:line="360" w:lineRule="auto"/>
            <w:ind w:left="1080" w:hanging="360"/>
            <w:jc w:val="both"/>
          </w:pPr>
        </w:pPrChange>
      </w:pPr>
      <w:bookmarkStart w:id="4358" w:name="OLE_LINK48"/>
      <w:bookmarkStart w:id="4359" w:name="OLE_LINK49"/>
      <w:moveTo w:id="4360"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4361" w:author="Vihari Réka" w:date="2018-11-24T13:50:00Z"/>
          <w:rFonts w:cs="Times New Roman"/>
        </w:rPr>
        <w:pPrChange w:id="4362" w:author="Vihari Réka" w:date="2018-11-24T14:24:00Z">
          <w:pPr>
            <w:pStyle w:val="Listaszerbekezds"/>
            <w:numPr>
              <w:numId w:val="15"/>
            </w:numPr>
            <w:spacing w:after="120" w:line="360" w:lineRule="auto"/>
            <w:ind w:left="1080" w:hanging="360"/>
            <w:jc w:val="both"/>
          </w:pPr>
        </w:pPrChange>
      </w:pPr>
      <w:moveTo w:id="4363"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4364" w:author="Vihari Réka" w:date="2018-11-24T13:50:00Z"/>
          <w:rFonts w:cs="Times New Roman"/>
        </w:rPr>
        <w:pPrChange w:id="4365" w:author="Vihari Réka" w:date="2018-11-24T14:24:00Z">
          <w:pPr>
            <w:pStyle w:val="Listaszerbekezds"/>
            <w:numPr>
              <w:numId w:val="15"/>
            </w:numPr>
            <w:spacing w:after="120" w:line="360" w:lineRule="auto"/>
            <w:ind w:left="1080" w:hanging="360"/>
            <w:jc w:val="both"/>
          </w:pPr>
        </w:pPrChange>
      </w:pPr>
      <w:moveTo w:id="4366" w:author="Vihari Réka" w:date="2018-11-24T13:50:00Z">
        <w:r w:rsidRPr="00BC353E">
          <w:rPr>
            <w:rFonts w:cs="Times New Roman"/>
          </w:rPr>
          <w:t xml:space="preserve">Az eseményekhez képek, időpont, név és leírás tartozik, melyeket az alkalmazás a szerver oldalról tölt be, így ott bármikor változtathatjuk onnan őket. </w:t>
        </w:r>
        <w:del w:id="4367" w:author="Illanicz Barnabás" w:date="2018-11-26T15:30:00Z">
          <w:r w:rsidRPr="00BC353E" w:rsidDel="00B11482">
            <w:rPr>
              <w:rFonts w:cs="Times New Roman"/>
            </w:rPr>
            <w:delText xml:space="preserve"> </w:delText>
          </w:r>
        </w:del>
        <w:r w:rsidRPr="00BC353E">
          <w:rPr>
            <w:rFonts w:cs="Times New Roman"/>
          </w:rPr>
          <w:t xml:space="preserve">A </w:t>
        </w:r>
        <w:proofErr w:type="gramStart"/>
        <w:r w:rsidRPr="00BC353E">
          <w:rPr>
            <w:rFonts w:cs="Times New Roman"/>
          </w:rPr>
          <w:t>lokáció ikon</w:t>
        </w:r>
        <w:proofErr w:type="gramEnd"/>
        <w:r w:rsidRPr="00BC353E">
          <w:rPr>
            <w:rFonts w:cs="Times New Roman"/>
          </w:rPr>
          <w:t xml:space="preserve">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4368" w:author="Vihari Réka" w:date="2018-11-24T13:50:00Z"/>
          <w:rFonts w:cs="Times New Roman"/>
        </w:rPr>
        <w:pPrChange w:id="4369" w:author="Vihari Réka" w:date="2018-11-24T14:24:00Z">
          <w:pPr>
            <w:pStyle w:val="Listaszerbekezds"/>
            <w:numPr>
              <w:numId w:val="15"/>
            </w:numPr>
            <w:spacing w:after="120" w:line="360" w:lineRule="auto"/>
            <w:ind w:left="1080" w:hanging="360"/>
            <w:jc w:val="both"/>
          </w:pPr>
        </w:pPrChange>
      </w:pPr>
      <w:moveTo w:id="4370"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4371" w:author="Vihari Réka" w:date="2018-11-24T13:50:00Z"/>
        </w:rPr>
        <w:pPrChange w:id="4372" w:author="Vihari Réka" w:date="2018-11-24T13:52:00Z">
          <w:pPr>
            <w:pStyle w:val="Listaszerbekezds"/>
            <w:numPr>
              <w:numId w:val="15"/>
            </w:numPr>
            <w:ind w:left="1080" w:hanging="360"/>
            <w:jc w:val="center"/>
          </w:pPr>
        </w:pPrChange>
      </w:pPr>
      <w:moveTo w:id="4373" w:author="Vihari Réka" w:date="2018-11-24T13:50:00Z">
        <w:r>
          <w:rPr>
            <w:noProof/>
          </w:rPr>
          <w:lastRenderedPageBreak/>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4374" w:author="Vihari Réka" w:date="2018-11-24T13:50:00Z"/>
        </w:rPr>
        <w:pPrChange w:id="4375" w:author="Vihari Réka" w:date="2018-11-24T13:52:00Z">
          <w:pPr>
            <w:pStyle w:val="Listaszerbekezds"/>
            <w:numPr>
              <w:numId w:val="15"/>
            </w:numPr>
            <w:ind w:left="1080" w:hanging="360"/>
          </w:pPr>
        </w:pPrChange>
      </w:pPr>
      <w:moveTo w:id="4376" w:author="Vihari Réka" w:date="2018-11-24T13:50:00Z">
        <w:r>
          <w:t xml:space="preserve"> </w:t>
        </w:r>
      </w:moveTo>
    </w:p>
    <w:bookmarkEnd w:id="4358"/>
    <w:bookmarkEnd w:id="4359"/>
    <w:p w14:paraId="726C97EE" w14:textId="0A9A7091" w:rsidR="001B07CF" w:rsidRPr="001B07CF" w:rsidRDefault="001B07CF" w:rsidP="00B51D2C">
      <w:pPr>
        <w:pStyle w:val="Listaszerbekezds"/>
        <w:numPr>
          <w:ilvl w:val="2"/>
          <w:numId w:val="34"/>
        </w:numPr>
        <w:rPr>
          <w:moveTo w:id="4377" w:author="Vihari Réka" w:date="2018-11-24T13:50:00Z"/>
          <w:rFonts w:cs="Arial"/>
          <w:b/>
          <w:bCs/>
          <w:sz w:val="28"/>
          <w:szCs w:val="26"/>
          <w:rPrChange w:id="4378" w:author="Vihari Réka" w:date="2018-11-24T13:52:00Z">
            <w:rPr>
              <w:moveTo w:id="4379" w:author="Vihari Réka" w:date="2018-11-24T13:50:00Z"/>
            </w:rPr>
          </w:rPrChange>
        </w:rPr>
        <w:pPrChange w:id="4380" w:author="Vihari Réka" w:date="2018-11-30T21:33:00Z">
          <w:pPr>
            <w:pStyle w:val="Listaszerbekezds"/>
            <w:numPr>
              <w:numId w:val="15"/>
            </w:numPr>
            <w:ind w:left="1080" w:hanging="360"/>
          </w:pPr>
        </w:pPrChange>
      </w:pPr>
      <w:moveTo w:id="4381" w:author="Vihari Réka" w:date="2018-11-24T13:50:00Z">
        <w:del w:id="4382" w:author="Vihari Réka" w:date="2018-11-24T13:52:00Z">
          <w:r w:rsidRPr="001B07CF" w:rsidDel="001B07CF">
            <w:rPr>
              <w:rFonts w:cs="Arial"/>
              <w:b/>
              <w:bCs/>
              <w:sz w:val="28"/>
              <w:szCs w:val="26"/>
              <w:rPrChange w:id="4383" w:author="Vihari Réka" w:date="2018-11-24T13:52:00Z">
                <w:rPr/>
              </w:rPrChange>
            </w:rPr>
            <w:delText xml:space="preserve">3.1.4. </w:delText>
          </w:r>
        </w:del>
        <w:r w:rsidRPr="001B07CF">
          <w:rPr>
            <w:rFonts w:cs="Arial"/>
            <w:b/>
            <w:bCs/>
            <w:sz w:val="28"/>
            <w:szCs w:val="26"/>
            <w:rPrChange w:id="4384" w:author="Vihari Réka" w:date="2018-11-24T13:52:00Z">
              <w:rPr/>
            </w:rPrChange>
          </w:rPr>
          <w:t>Helyzet</w:t>
        </w:r>
      </w:moveTo>
    </w:p>
    <w:p w14:paraId="4B0D74BB" w14:textId="77777777" w:rsidR="001B07CF" w:rsidRDefault="001B07CF">
      <w:pPr>
        <w:rPr>
          <w:moveTo w:id="4385" w:author="Vihari Réka" w:date="2018-11-24T13:50:00Z"/>
        </w:rPr>
        <w:pPrChange w:id="4386"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4387" w:author="Vihari Réka" w:date="2018-11-24T13:50:00Z"/>
          <w:rFonts w:cs="Times New Roman"/>
        </w:rPr>
        <w:pPrChange w:id="4388" w:author="Vihari Réka" w:date="2018-11-24T14:24:00Z">
          <w:pPr>
            <w:pStyle w:val="Listaszerbekezds"/>
            <w:numPr>
              <w:numId w:val="15"/>
            </w:numPr>
            <w:spacing w:after="120" w:line="360" w:lineRule="auto"/>
            <w:ind w:left="1080" w:hanging="360"/>
            <w:jc w:val="both"/>
          </w:pPr>
        </w:pPrChange>
      </w:pPr>
      <w:bookmarkStart w:id="4389" w:name="OLE_LINK50"/>
      <w:bookmarkStart w:id="4390" w:name="OLE_LINK51"/>
      <w:moveTo w:id="4391" w:author="Vihari Réka" w:date="2018-11-24T13:50:00Z">
        <w:r w:rsidRPr="001B07CF">
          <w:rPr>
            <w:rFonts w:cs="Times New Roman"/>
          </w:rPr>
          <w:t xml:space="preserve">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To>
    </w:p>
    <w:p w14:paraId="70D065EE" w14:textId="77777777" w:rsidR="001B07CF" w:rsidRPr="00BC353E" w:rsidRDefault="001B07CF">
      <w:pPr>
        <w:spacing w:after="120" w:line="360" w:lineRule="auto"/>
        <w:ind w:firstLine="720"/>
        <w:jc w:val="both"/>
        <w:rPr>
          <w:moveTo w:id="4392" w:author="Vihari Réka" w:date="2018-11-24T13:50:00Z"/>
          <w:rFonts w:cs="Times New Roman"/>
        </w:rPr>
        <w:pPrChange w:id="4393" w:author="Vihari Réka" w:date="2018-11-24T14:24:00Z">
          <w:pPr>
            <w:pStyle w:val="Listaszerbekezds"/>
            <w:numPr>
              <w:numId w:val="15"/>
            </w:numPr>
            <w:spacing w:after="120" w:line="360" w:lineRule="auto"/>
            <w:ind w:left="1080" w:hanging="360"/>
            <w:jc w:val="both"/>
          </w:pPr>
        </w:pPrChange>
      </w:pPr>
      <w:moveTo w:id="4394" w:author="Vihari Réka" w:date="2018-11-24T13:50:00Z">
        <w:r w:rsidRPr="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w:t>
        </w:r>
        <w:proofErr w:type="gramStart"/>
        <w:r w:rsidRPr="00BC353E">
          <w:rPr>
            <w:rFonts w:cs="Times New Roman"/>
          </w:rPr>
          <w:t>lesz</w:t>
        </w:r>
        <w:proofErr w:type="gramEnd"/>
        <w:r w:rsidRPr="00BC353E">
          <w:rPr>
            <w:rFonts w:cs="Times New Roman"/>
          </w:rPr>
          <w:t xml:space="preserve">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4395" w:author="Vihari Réka" w:date="2018-11-24T13:50:00Z"/>
          <w:rFonts w:cs="Times New Roman"/>
        </w:rPr>
        <w:pPrChange w:id="4396" w:author="Vihari Réka" w:date="2018-11-24T14:24:00Z">
          <w:pPr>
            <w:pStyle w:val="Listaszerbekezds"/>
            <w:numPr>
              <w:numId w:val="15"/>
            </w:numPr>
            <w:spacing w:after="120" w:line="360" w:lineRule="auto"/>
            <w:ind w:left="1080" w:hanging="360"/>
            <w:jc w:val="both"/>
          </w:pPr>
        </w:pPrChange>
      </w:pPr>
      <w:moveTo w:id="4397" w:author="Vihari Réka" w:date="2018-11-24T13:50:00Z">
        <w:r w:rsidRPr="00A25C5E">
          <w:rPr>
            <w:rFonts w:cs="Times New Roman"/>
          </w:rPr>
          <w:lastRenderedPageBreak/>
          <w:t>A jobb felső sarokban található Új gomb megnyomásával pedig törölhetjük az eddig kirajzolt útvonalakat.</w:t>
        </w:r>
      </w:moveTo>
    </w:p>
    <w:p w14:paraId="7AB4035E" w14:textId="77777777" w:rsidR="001B07CF" w:rsidRDefault="001B07CF">
      <w:pPr>
        <w:pStyle w:val="Listaszerbekezds"/>
        <w:ind w:left="660"/>
        <w:rPr>
          <w:moveTo w:id="4398" w:author="Vihari Réka" w:date="2018-11-24T13:50:00Z"/>
        </w:rPr>
        <w:pPrChange w:id="4399" w:author="Vihari Réka" w:date="2018-11-24T13:52:00Z">
          <w:pPr>
            <w:pStyle w:val="Listaszerbekezds"/>
            <w:numPr>
              <w:numId w:val="15"/>
            </w:numPr>
            <w:ind w:left="1080" w:hanging="360"/>
          </w:pPr>
        </w:pPrChange>
      </w:pPr>
      <w:moveTo w:id="4400"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bookmarkEnd w:id="4389"/>
        <w:bookmarkEnd w:id="4390"/>
      </w:moveTo>
    </w:p>
    <w:p w14:paraId="66F231C5" w14:textId="77777777" w:rsidR="001B07CF" w:rsidRDefault="001B07CF">
      <w:pPr>
        <w:pStyle w:val="Listaszerbekezds"/>
        <w:ind w:left="660"/>
        <w:rPr>
          <w:moveTo w:id="4401" w:author="Vihari Réka" w:date="2018-11-24T13:50:00Z"/>
        </w:rPr>
        <w:pPrChange w:id="4402" w:author="Vihari Réka" w:date="2018-11-24T13:53:00Z">
          <w:pPr>
            <w:pStyle w:val="Listaszerbekezds"/>
            <w:numPr>
              <w:numId w:val="15"/>
            </w:numPr>
            <w:ind w:left="1080" w:hanging="360"/>
          </w:pPr>
        </w:pPrChange>
      </w:pPr>
    </w:p>
    <w:p w14:paraId="746C3FE2" w14:textId="15800C6D" w:rsidR="001B07CF" w:rsidRPr="001B07CF" w:rsidRDefault="001B07CF" w:rsidP="00B51D2C">
      <w:pPr>
        <w:pStyle w:val="Listaszerbekezds"/>
        <w:numPr>
          <w:ilvl w:val="2"/>
          <w:numId w:val="34"/>
        </w:numPr>
        <w:rPr>
          <w:moveTo w:id="4403" w:author="Vihari Réka" w:date="2018-11-24T13:50:00Z"/>
          <w:rFonts w:cs="Arial"/>
          <w:b/>
          <w:bCs/>
          <w:sz w:val="28"/>
          <w:szCs w:val="26"/>
          <w:rPrChange w:id="4404" w:author="Vihari Réka" w:date="2018-11-24T13:53:00Z">
            <w:rPr>
              <w:moveTo w:id="4405" w:author="Vihari Réka" w:date="2018-11-24T13:50:00Z"/>
            </w:rPr>
          </w:rPrChange>
        </w:rPr>
        <w:pPrChange w:id="4406" w:author="Vihari Réka" w:date="2018-11-30T21:33:00Z">
          <w:pPr>
            <w:pStyle w:val="Listaszerbekezds"/>
            <w:numPr>
              <w:numId w:val="15"/>
            </w:numPr>
            <w:ind w:left="1080" w:hanging="360"/>
          </w:pPr>
        </w:pPrChange>
      </w:pPr>
      <w:moveTo w:id="4407" w:author="Vihari Réka" w:date="2018-11-24T13:50:00Z">
        <w:del w:id="4408" w:author="Vihari Réka" w:date="2018-11-24T13:53:00Z">
          <w:r w:rsidRPr="001B07CF" w:rsidDel="001B07CF">
            <w:rPr>
              <w:rFonts w:cs="Arial"/>
              <w:b/>
              <w:bCs/>
              <w:sz w:val="28"/>
              <w:szCs w:val="26"/>
              <w:rPrChange w:id="4409" w:author="Vihari Réka" w:date="2018-11-24T13:53:00Z">
                <w:rPr/>
              </w:rPrChange>
            </w:rPr>
            <w:delText>3.1.5</w:delText>
          </w:r>
        </w:del>
        <w:r w:rsidRPr="001B07CF">
          <w:rPr>
            <w:rFonts w:cs="Arial"/>
            <w:b/>
            <w:bCs/>
            <w:sz w:val="28"/>
            <w:szCs w:val="26"/>
            <w:rPrChange w:id="4410" w:author="Vihari Réka" w:date="2018-11-24T13:53:00Z">
              <w:rPr/>
            </w:rPrChange>
          </w:rPr>
          <w:t xml:space="preserve"> </w:t>
        </w:r>
        <w:commentRangeStart w:id="4411"/>
        <w:r w:rsidRPr="001B07CF">
          <w:rPr>
            <w:rFonts w:cs="Arial"/>
            <w:b/>
            <w:bCs/>
            <w:sz w:val="28"/>
            <w:szCs w:val="26"/>
            <w:rPrChange w:id="4412" w:author="Vihari Réka" w:date="2018-11-24T13:53:00Z">
              <w:rPr/>
            </w:rPrChange>
          </w:rPr>
          <w:t>Üzenetek</w:t>
        </w:r>
        <w:commentRangeEnd w:id="4411"/>
        <w:r w:rsidRPr="00826B19">
          <w:rPr>
            <w:rFonts w:cs="Arial"/>
            <w:b/>
            <w:bCs/>
            <w:sz w:val="28"/>
            <w:szCs w:val="26"/>
            <w:rPrChange w:id="4413" w:author="Vihari Réka" w:date="2018-11-24T14:33:00Z">
              <w:rPr>
                <w:rStyle w:val="Jegyzethivatkozs"/>
              </w:rPr>
            </w:rPrChange>
          </w:rPr>
          <w:commentReference w:id="4411"/>
        </w:r>
      </w:moveTo>
    </w:p>
    <w:p w14:paraId="77DBC1D3" w14:textId="77777777" w:rsidR="001B07CF" w:rsidRDefault="001B07CF">
      <w:pPr>
        <w:pStyle w:val="Listaszerbekezds"/>
        <w:ind w:left="660"/>
        <w:rPr>
          <w:moveTo w:id="4414" w:author="Vihari Réka" w:date="2018-11-24T13:50:00Z"/>
        </w:rPr>
        <w:pPrChange w:id="4415"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4416" w:author="Vihari Réka" w:date="2018-11-24T13:50:00Z"/>
          <w:rFonts w:cs="Times New Roman"/>
        </w:rPr>
        <w:pPrChange w:id="4417" w:author="Vihari Réka" w:date="2018-11-24T14:24:00Z">
          <w:pPr>
            <w:pStyle w:val="Listaszerbekezds"/>
            <w:numPr>
              <w:numId w:val="15"/>
            </w:numPr>
            <w:spacing w:after="120" w:line="360" w:lineRule="auto"/>
            <w:ind w:left="1080" w:hanging="360"/>
            <w:jc w:val="both"/>
          </w:pPr>
        </w:pPrChange>
      </w:pPr>
      <w:bookmarkStart w:id="4418" w:name="OLE_LINK52"/>
      <w:bookmarkStart w:id="4419" w:name="OLE_LINK53"/>
      <w:moveTo w:id="4420"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4421" w:author="Vihari Réka" w:date="2018-11-24T13:50:00Z"/>
          <w:rFonts w:cs="Times New Roman"/>
        </w:rPr>
        <w:pPrChange w:id="4422" w:author="Vihari Réka" w:date="2018-11-24T14:24:00Z">
          <w:pPr>
            <w:pStyle w:val="Listaszerbekezds"/>
            <w:numPr>
              <w:numId w:val="15"/>
            </w:numPr>
            <w:spacing w:after="120" w:line="360" w:lineRule="auto"/>
            <w:ind w:left="1080" w:hanging="360"/>
            <w:jc w:val="both"/>
          </w:pPr>
        </w:pPrChange>
      </w:pPr>
      <w:moveTo w:id="4423"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53F066FE" w:rsidR="001B07CF" w:rsidRDefault="00E75544">
      <w:pPr>
        <w:pStyle w:val="Listaszerbekezds"/>
        <w:ind w:left="660"/>
        <w:jc w:val="center"/>
        <w:rPr>
          <w:moveTo w:id="4424" w:author="Vihari Réka" w:date="2018-11-24T13:50:00Z"/>
        </w:rPr>
        <w:pPrChange w:id="4425" w:author="Vihari Réka" w:date="2018-11-24T13:53:00Z">
          <w:pPr>
            <w:pStyle w:val="Listaszerbekezds"/>
            <w:numPr>
              <w:numId w:val="15"/>
            </w:numPr>
            <w:ind w:left="1080" w:hanging="360"/>
            <w:jc w:val="center"/>
          </w:pPr>
        </w:pPrChange>
      </w:pPr>
      <w:ins w:id="4426" w:author="Vihari Réka" w:date="2018-11-30T22:50:00Z">
        <w:r>
          <w:rPr>
            <w:noProof/>
          </w:rPr>
          <w:lastRenderedPageBreak/>
          <w:drawing>
            <wp:inline distT="0" distB="0" distL="0" distR="0" wp14:anchorId="48AC13B0" wp14:editId="4C15F4EE">
              <wp:extent cx="2300937" cy="398342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ernyőfotó 2018-11-30 - 22.5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10357" cy="3999730"/>
                      </a:xfrm>
                      <a:prstGeom prst="rect">
                        <a:avLst/>
                      </a:prstGeom>
                    </pic:spPr>
                  </pic:pic>
                </a:graphicData>
              </a:graphic>
            </wp:inline>
          </w:drawing>
        </w:r>
      </w:ins>
      <w:moveTo w:id="4427" w:author="Vihari Réka" w:date="2018-11-24T13:50:00Z">
        <w:del w:id="4428" w:author="Vihari Réka" w:date="2018-11-30T22:50:00Z">
          <w:r w:rsidR="001B07CF" w:rsidDel="00E75544">
            <w:rPr>
              <w:noProof/>
            </w:rPr>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To>
    </w:p>
    <w:bookmarkEnd w:id="4418"/>
    <w:bookmarkEnd w:id="4419"/>
    <w:p w14:paraId="29886F69" w14:textId="77777777" w:rsidR="001B07CF" w:rsidRDefault="001B07CF">
      <w:pPr>
        <w:pStyle w:val="Listaszerbekezds"/>
        <w:ind w:left="660"/>
        <w:rPr>
          <w:moveTo w:id="4429" w:author="Vihari Réka" w:date="2018-11-24T13:50:00Z"/>
        </w:rPr>
        <w:pPrChange w:id="4430" w:author="Vihari Réka" w:date="2018-11-24T13:53:00Z">
          <w:pPr>
            <w:pStyle w:val="Listaszerbekezds"/>
            <w:numPr>
              <w:numId w:val="15"/>
            </w:numPr>
            <w:ind w:left="1080" w:hanging="360"/>
          </w:pPr>
        </w:pPrChange>
      </w:pPr>
    </w:p>
    <w:p w14:paraId="7226C53D" w14:textId="32504D4D" w:rsidR="001B07CF" w:rsidRPr="001B07CF" w:rsidRDefault="001B07CF" w:rsidP="00B51D2C">
      <w:pPr>
        <w:pStyle w:val="Listaszerbekezds"/>
        <w:numPr>
          <w:ilvl w:val="2"/>
          <w:numId w:val="34"/>
        </w:numPr>
        <w:rPr>
          <w:moveTo w:id="4431" w:author="Vihari Réka" w:date="2018-11-24T13:50:00Z"/>
          <w:rFonts w:cs="Arial"/>
          <w:b/>
          <w:bCs/>
          <w:sz w:val="28"/>
          <w:szCs w:val="26"/>
          <w:rPrChange w:id="4432" w:author="Vihari Réka" w:date="2018-11-24T13:53:00Z">
            <w:rPr>
              <w:moveTo w:id="4433" w:author="Vihari Réka" w:date="2018-11-24T13:50:00Z"/>
            </w:rPr>
          </w:rPrChange>
        </w:rPr>
        <w:pPrChange w:id="4434" w:author="Vihari Réka" w:date="2018-11-30T21:33:00Z">
          <w:pPr>
            <w:pStyle w:val="Listaszerbekezds"/>
            <w:numPr>
              <w:numId w:val="15"/>
            </w:numPr>
            <w:ind w:left="1080" w:hanging="360"/>
          </w:pPr>
        </w:pPrChange>
      </w:pPr>
      <w:moveTo w:id="4435" w:author="Vihari Réka" w:date="2018-11-24T13:50:00Z">
        <w:del w:id="4436" w:author="Vihari Réka" w:date="2018-11-24T13:53:00Z">
          <w:r w:rsidRPr="001B07CF" w:rsidDel="001B07CF">
            <w:rPr>
              <w:rFonts w:cs="Arial"/>
              <w:b/>
              <w:bCs/>
              <w:sz w:val="28"/>
              <w:szCs w:val="26"/>
              <w:rPrChange w:id="4437" w:author="Vihari Réka" w:date="2018-11-24T13:53:00Z">
                <w:rPr/>
              </w:rPrChange>
            </w:rPr>
            <w:delText>3.1.6</w:delText>
          </w:r>
        </w:del>
        <w:r w:rsidRPr="001B07CF">
          <w:rPr>
            <w:rFonts w:cs="Arial"/>
            <w:b/>
            <w:bCs/>
            <w:sz w:val="28"/>
            <w:szCs w:val="26"/>
            <w:rPrChange w:id="4438" w:author="Vihari Réka" w:date="2018-11-24T13:53:00Z">
              <w:rPr/>
            </w:rPrChange>
          </w:rPr>
          <w:t xml:space="preserve"> Leírás</w:t>
        </w:r>
      </w:moveTo>
    </w:p>
    <w:p w14:paraId="5469BAE8" w14:textId="77777777" w:rsidR="001B07CF" w:rsidRDefault="001B07CF">
      <w:pPr>
        <w:rPr>
          <w:moveTo w:id="4439" w:author="Vihari Réka" w:date="2018-11-24T13:50:00Z"/>
        </w:rPr>
        <w:pPrChange w:id="4440"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4441" w:author="Vihari Réka" w:date="2018-11-24T13:50:00Z"/>
          <w:rFonts w:cs="Times New Roman"/>
        </w:rPr>
        <w:pPrChange w:id="4442" w:author="Vihari Réka" w:date="2018-11-24T14:24:00Z">
          <w:pPr>
            <w:pStyle w:val="Listaszerbekezds"/>
            <w:numPr>
              <w:numId w:val="15"/>
            </w:numPr>
            <w:spacing w:after="120" w:line="360" w:lineRule="auto"/>
            <w:ind w:left="1080" w:hanging="360"/>
            <w:jc w:val="both"/>
          </w:pPr>
        </w:pPrChange>
      </w:pPr>
      <w:bookmarkStart w:id="4443" w:name="OLE_LINK54"/>
      <w:bookmarkStart w:id="4444" w:name="OLE_LINK55"/>
      <w:moveTo w:id="4445"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4446" w:author="Vihari Réka" w:date="2018-11-24T13:50:00Z"/>
          <w:rFonts w:cs="Times New Roman"/>
        </w:rPr>
        <w:pPrChange w:id="4447" w:author="Vihari Réka" w:date="2018-11-24T14:24:00Z">
          <w:pPr>
            <w:pStyle w:val="Listaszerbekezds"/>
            <w:numPr>
              <w:numId w:val="15"/>
            </w:numPr>
            <w:spacing w:after="120" w:line="360" w:lineRule="auto"/>
            <w:ind w:left="1080" w:hanging="360"/>
            <w:jc w:val="both"/>
          </w:pPr>
        </w:pPrChange>
      </w:pPr>
      <w:ins w:id="4448" w:author="Vihari Réka" w:date="2018-11-24T13:54:00Z">
        <w:r>
          <w:rPr>
            <w:rFonts w:cs="Times New Roman"/>
          </w:rPr>
          <w:t>I</w:t>
        </w:r>
      </w:ins>
      <w:moveTo w:id="4449" w:author="Vihari Réka" w:date="2018-11-24T13:50:00Z">
        <w:del w:id="4450"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4229"/>
    <w:p w14:paraId="14CF80A5" w14:textId="581155F7" w:rsidR="00A471C6" w:rsidRDefault="001B07CF">
      <w:pPr>
        <w:jc w:val="center"/>
        <w:pPrChange w:id="4451" w:author="Illanicz Barnabás" w:date="2018-11-26T15:31:00Z">
          <w:pPr/>
        </w:pPrChange>
      </w:pPr>
      <w:ins w:id="4452"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6D2BDE8D" w:rsidR="00A471C6" w:rsidRDefault="00A471C6">
      <w:pPr>
        <w:pStyle w:val="Cmsor1"/>
        <w:keepLines w:val="0"/>
        <w:pageBreakBefore/>
        <w:numPr>
          <w:ilvl w:val="0"/>
          <w:numId w:val="25"/>
        </w:numPr>
        <w:spacing w:before="360" w:after="480" w:line="360" w:lineRule="auto"/>
        <w:ind w:left="0" w:firstLine="0"/>
        <w:jc w:val="both"/>
        <w:rPr>
          <w:ins w:id="4453" w:author="Vihari Réka" w:date="2018-12-02T23:50:00Z"/>
          <w:rFonts w:ascii="Times New Roman" w:eastAsia="Times New Roman" w:hAnsi="Times New Roman" w:cs="Arial"/>
          <w:color w:val="auto"/>
          <w:kern w:val="32"/>
          <w:sz w:val="36"/>
          <w:szCs w:val="32"/>
        </w:rPr>
        <w:pPrChange w:id="4454" w:author="Vihari Réka" w:date="2018-11-24T13:53:00Z">
          <w:pPr>
            <w:pStyle w:val="Cmsor1"/>
            <w:keepLines w:val="0"/>
            <w:pageBreakBefore/>
            <w:numPr>
              <w:numId w:val="15"/>
            </w:numPr>
            <w:spacing w:before="360" w:after="480" w:line="360" w:lineRule="auto"/>
            <w:ind w:left="1080" w:hanging="360"/>
            <w:jc w:val="both"/>
          </w:pPr>
        </w:pPrChange>
      </w:pPr>
      <w:bookmarkStart w:id="4455" w:name="_Toc531377910"/>
      <w:bookmarkEnd w:id="4443"/>
      <w:bookmarkEnd w:id="4444"/>
      <w:r w:rsidRPr="005F6762">
        <w:rPr>
          <w:rFonts w:ascii="Times New Roman" w:eastAsia="Times New Roman" w:hAnsi="Times New Roman" w:cs="Arial"/>
          <w:color w:val="auto"/>
          <w:kern w:val="32"/>
          <w:sz w:val="36"/>
          <w:szCs w:val="32"/>
        </w:rPr>
        <w:lastRenderedPageBreak/>
        <w:t>Tesztelés</w:t>
      </w:r>
      <w:bookmarkEnd w:id="4455"/>
    </w:p>
    <w:p w14:paraId="0CB3FB3D" w14:textId="77777777" w:rsidR="00BD4A95" w:rsidRPr="00B64398" w:rsidRDefault="00BD4A95" w:rsidP="00BD1ECC">
      <w:pPr>
        <w:spacing w:after="120" w:line="360" w:lineRule="auto"/>
        <w:ind w:firstLine="720"/>
        <w:jc w:val="both"/>
        <w:rPr>
          <w:ins w:id="4456" w:author="Vihari Réka" w:date="2018-12-02T23:53:00Z"/>
          <w:rFonts w:cs="Times New Roman"/>
        </w:rPr>
        <w:pPrChange w:id="4457" w:author="Vihari Réka" w:date="2018-12-03T00:04:00Z">
          <w:pPr>
            <w:pStyle w:val="Cmsor1"/>
            <w:keepLines w:val="0"/>
            <w:pageBreakBefore/>
            <w:numPr>
              <w:numId w:val="15"/>
            </w:numPr>
            <w:spacing w:before="360" w:after="480" w:line="360" w:lineRule="auto"/>
            <w:ind w:left="1080" w:hanging="360"/>
            <w:jc w:val="both"/>
          </w:pPr>
        </w:pPrChange>
      </w:pPr>
      <w:bookmarkStart w:id="4458" w:name="OLE_LINK56"/>
      <w:bookmarkStart w:id="4459" w:name="OLE_LINK57"/>
      <w:ins w:id="4460" w:author="Vihari Réka" w:date="2018-12-02T23:50:00Z">
        <w:r w:rsidRPr="00BD1ECC">
          <w:rPr>
            <w:rFonts w:cs="Times New Roman"/>
          </w:rPr>
          <w:t>Teszteléshez a második fejezetben említett XCode szimulátorát hívtam segítségül. A szimulátorban letőség</w:t>
        </w:r>
        <w:r w:rsidRPr="00DD781E">
          <w:rPr>
            <w:rFonts w:cs="Times New Roman"/>
          </w:rPr>
          <w:t xml:space="preserve">ünk van minden IOS eszközre, </w:t>
        </w:r>
        <w:r w:rsidRPr="006751D5">
          <w:rPr>
            <w:rFonts w:cs="Times New Roman"/>
          </w:rPr>
          <w:t xml:space="preserve">verzióra </w:t>
        </w:r>
      </w:ins>
      <w:ins w:id="4461" w:author="Vihari Réka" w:date="2018-12-02T23:51:00Z">
        <w:r w:rsidRPr="00FE0D1F">
          <w:rPr>
            <w:rFonts w:cs="Times New Roman"/>
          </w:rPr>
          <w:t xml:space="preserve">és nézetre </w:t>
        </w:r>
      </w:ins>
      <w:ins w:id="4462" w:author="Vihari Réka" w:date="2018-12-02T23:50:00Z">
        <w:r w:rsidRPr="003B11B1">
          <w:rPr>
            <w:rFonts w:cs="Times New Roman"/>
          </w:rPr>
          <w:t xml:space="preserve">tesztelni. </w:t>
        </w:r>
      </w:ins>
    </w:p>
    <w:p w14:paraId="4705BB23" w14:textId="6FBA13F8" w:rsidR="00BD4A95" w:rsidRPr="00BD1ECC" w:rsidRDefault="00BD4A95" w:rsidP="00BD1ECC">
      <w:pPr>
        <w:spacing w:after="120" w:line="360" w:lineRule="auto"/>
        <w:ind w:firstLine="720"/>
        <w:jc w:val="both"/>
        <w:rPr>
          <w:ins w:id="4463" w:author="Vihari Réka" w:date="2018-12-02T23:53:00Z"/>
          <w:rFonts w:cs="Times New Roman"/>
          <w:rPrChange w:id="4464" w:author="Vihari Réka" w:date="2018-12-03T00:04:00Z">
            <w:rPr>
              <w:ins w:id="4465" w:author="Vihari Réka" w:date="2018-12-02T23:53:00Z"/>
            </w:rPr>
          </w:rPrChange>
        </w:rPr>
        <w:pPrChange w:id="4466" w:author="Vihari Réka" w:date="2018-12-03T00:04:00Z">
          <w:pPr>
            <w:pStyle w:val="Cmsor1"/>
            <w:keepLines w:val="0"/>
            <w:pageBreakBefore/>
            <w:numPr>
              <w:numId w:val="15"/>
            </w:numPr>
            <w:spacing w:before="360" w:after="480" w:line="360" w:lineRule="auto"/>
            <w:ind w:left="1080" w:hanging="360"/>
            <w:jc w:val="both"/>
          </w:pPr>
        </w:pPrChange>
      </w:pPr>
      <w:ins w:id="4467" w:author="Vihari Réka" w:date="2018-12-02T23:50:00Z">
        <w:r w:rsidRPr="00B64398">
          <w:rPr>
            <w:rFonts w:cs="Times New Roman"/>
          </w:rPr>
          <w:t>Az</w:t>
        </w:r>
      </w:ins>
      <w:ins w:id="4468" w:author="Vihari Réka" w:date="2018-12-02T23:51:00Z">
        <w:r w:rsidRPr="00B64398">
          <w:rPr>
            <w:rFonts w:cs="Times New Roman"/>
          </w:rPr>
          <w:t xml:space="preserve"> alkalmazásomnak portrait módot állítottam be, így csak álló nézetben használható, fektetett mód esetén sem fordul el. A választásom azért esett erre, mert </w:t>
        </w:r>
      </w:ins>
      <w:ins w:id="4469" w:author="Vihari Réka" w:date="2018-12-02T23:52:00Z">
        <w:r w:rsidRPr="00BD1ECC">
          <w:rPr>
            <w:rFonts w:cs="Times New Roman"/>
            <w:rPrChange w:id="4470" w:author="Vihari Réka" w:date="2018-12-03T00:04:00Z">
              <w:rPr/>
            </w:rPrChange>
          </w:rPr>
          <w:t>az alkalmazásom felhasználói felülete szempontjából fektetett módban nem nyújta</w:t>
        </w:r>
      </w:ins>
      <w:ins w:id="4471" w:author="Vihari Réka" w:date="2018-12-02T23:53:00Z">
        <w:r w:rsidRPr="00BD1ECC">
          <w:rPr>
            <w:rFonts w:cs="Times New Roman"/>
            <w:rPrChange w:id="4472" w:author="Vihari Réka" w:date="2018-12-03T00:04:00Z">
              <w:rPr/>
            </w:rPrChange>
          </w:rPr>
          <w:t>ná</w:t>
        </w:r>
      </w:ins>
      <w:ins w:id="4473" w:author="Vihari Réka" w:date="2018-12-02T23:52:00Z">
        <w:r w:rsidRPr="00BD1ECC">
          <w:rPr>
            <w:rFonts w:cs="Times New Roman"/>
            <w:rPrChange w:id="4474" w:author="Vihari Réka" w:date="2018-12-03T00:04:00Z">
              <w:rPr/>
            </w:rPrChange>
          </w:rPr>
          <w:t xml:space="preserve"> a </w:t>
        </w:r>
      </w:ins>
      <w:ins w:id="4475" w:author="Vihari Réka" w:date="2018-12-02T23:53:00Z">
        <w:r w:rsidRPr="00BD1ECC">
          <w:rPr>
            <w:rFonts w:cs="Times New Roman"/>
            <w:rPrChange w:id="4476" w:author="Vihari Réka" w:date="2018-12-03T00:04:00Z">
              <w:rPr/>
            </w:rPrChange>
          </w:rPr>
          <w:t>megfelelő</w:t>
        </w:r>
      </w:ins>
      <w:ins w:id="4477" w:author="Vihari Réka" w:date="2018-12-02T23:52:00Z">
        <w:r w:rsidRPr="00BD1ECC">
          <w:rPr>
            <w:rFonts w:cs="Times New Roman"/>
            <w:rPrChange w:id="4478" w:author="Vihari Réka" w:date="2018-12-03T00:04:00Z">
              <w:rPr/>
            </w:rPrChange>
          </w:rPr>
          <w:t xml:space="preserve"> felhasználói élményt. </w:t>
        </w:r>
      </w:ins>
      <w:ins w:id="4479" w:author="Vihari Réka" w:date="2018-12-02T23:51:00Z">
        <w:r w:rsidRPr="00BD1ECC">
          <w:rPr>
            <w:rFonts w:cs="Times New Roman"/>
            <w:rPrChange w:id="4480" w:author="Vihari Réka" w:date="2018-12-03T00:04:00Z">
              <w:rPr/>
            </w:rPrChange>
          </w:rPr>
          <w:t xml:space="preserve"> </w:t>
        </w:r>
      </w:ins>
      <w:ins w:id="4481" w:author="Vihari Réka" w:date="2018-12-02T23:53:00Z">
        <w:r w:rsidRPr="00BD1ECC">
          <w:rPr>
            <w:rFonts w:cs="Times New Roman"/>
            <w:rPrChange w:id="4482" w:author="Vihari Réka" w:date="2018-12-03T00:04:00Z">
              <w:rPr/>
            </w:rPrChange>
          </w:rPr>
          <w:t xml:space="preserve">Ennek tesztelése könnyen ment, mert a szimulátor alapesetben álló helyzetben érhető el. </w:t>
        </w:r>
      </w:ins>
    </w:p>
    <w:p w14:paraId="077B41A3" w14:textId="00B81FB5" w:rsidR="00BD4A95" w:rsidRPr="00BD1ECC" w:rsidRDefault="00BD4A95" w:rsidP="00BD1ECC">
      <w:pPr>
        <w:spacing w:after="120" w:line="360" w:lineRule="auto"/>
        <w:ind w:firstLine="720"/>
        <w:jc w:val="both"/>
        <w:rPr>
          <w:ins w:id="4483" w:author="Vihari Réka" w:date="2018-12-02T23:56:00Z"/>
          <w:rFonts w:cs="Times New Roman"/>
          <w:rPrChange w:id="4484" w:author="Vihari Réka" w:date="2018-12-03T00:04:00Z">
            <w:rPr>
              <w:ins w:id="4485" w:author="Vihari Réka" w:date="2018-12-02T23:56:00Z"/>
            </w:rPr>
          </w:rPrChange>
        </w:rPr>
        <w:pPrChange w:id="4486" w:author="Vihari Réka" w:date="2018-12-03T00:04:00Z">
          <w:pPr>
            <w:pStyle w:val="Cmsor1"/>
            <w:keepLines w:val="0"/>
            <w:pageBreakBefore/>
            <w:numPr>
              <w:numId w:val="15"/>
            </w:numPr>
            <w:spacing w:before="360" w:after="480" w:line="360" w:lineRule="auto"/>
            <w:ind w:left="1080" w:hanging="360"/>
            <w:jc w:val="both"/>
          </w:pPr>
        </w:pPrChange>
      </w:pPr>
      <w:ins w:id="4487" w:author="Vihari Réka" w:date="2018-12-02T23:53:00Z">
        <w:r w:rsidRPr="00BD1ECC">
          <w:rPr>
            <w:rFonts w:cs="Times New Roman"/>
            <w:rPrChange w:id="4488" w:author="Vihari Réka" w:date="2018-12-03T00:04:00Z">
              <w:rPr/>
            </w:rPrChange>
          </w:rPr>
          <w:t xml:space="preserve">Az eszközökre </w:t>
        </w:r>
      </w:ins>
      <w:ins w:id="4489" w:author="Vihari Réka" w:date="2018-12-02T23:56:00Z">
        <w:r w:rsidRPr="00BD1ECC">
          <w:rPr>
            <w:rFonts w:cs="Times New Roman"/>
            <w:rPrChange w:id="4490" w:author="Vihari Réka" w:date="2018-12-03T00:04:00Z">
              <w:rPr/>
            </w:rPrChange>
          </w:rPr>
          <w:t xml:space="preserve">korlátozként beállítottam, hogy csak iPhone készülékekre érhető el az alkalmazás. </w:t>
        </w:r>
      </w:ins>
      <w:ins w:id="4491" w:author="Vihari Réka" w:date="2018-12-02T23:57:00Z">
        <w:r w:rsidRPr="00BD1ECC">
          <w:rPr>
            <w:rFonts w:cs="Times New Roman"/>
            <w:rPrChange w:id="4492" w:author="Vihari Réka" w:date="2018-12-03T00:04:00Z">
              <w:rPr/>
            </w:rPrChange>
          </w:rPr>
          <w:t xml:space="preserve">Ezt a döntést az alapján hoztam meg, hogy rendezvényekre az emberek általában telefonnál nagyobb készület nem visznek magukkal, így felesleges nagyobb készülékekre tervezni. </w:t>
        </w:r>
      </w:ins>
      <w:ins w:id="4493" w:author="Vihari Réka" w:date="2018-12-02T23:59:00Z">
        <w:r w:rsidRPr="00BD1ECC">
          <w:rPr>
            <w:rFonts w:cs="Times New Roman"/>
            <w:rPrChange w:id="4494" w:author="Vihari Réka" w:date="2018-12-03T00:04:00Z">
              <w:rPr/>
            </w:rPrChange>
          </w:rPr>
          <w:t xml:space="preserve">Ezáltal lerövidül az alkalmazás fejlesztési és tesztelési ideje is. </w:t>
        </w:r>
        <w:r w:rsidR="00BD1ECC" w:rsidRPr="00BD1ECC">
          <w:rPr>
            <w:rFonts w:cs="Times New Roman"/>
            <w:rPrChange w:id="4495" w:author="Vihari Réka" w:date="2018-12-03T00:04:00Z">
              <w:rPr/>
            </w:rPrChange>
          </w:rPr>
          <w:t xml:space="preserve">Az iPhone készülékeket a szimulátor menüjéből lehet kiválasztani. Az összes típust tudjuk külön szimulálni, így az applikáció gyengeségeit megvizsgálva kisebb vagy nagyobb képernyő méreteken. Ezek kiküszöbölésére nagy segítséget nyújtottak az elhelyezkedési kényszerek használata, mellyel behatárolhatóak az egyes elemek elhelyezkedése. Ezt manuális tesztelésel egyesével futtatva a készülékeken könnyen tudtam ellenőrizni. </w:t>
        </w:r>
      </w:ins>
    </w:p>
    <w:p w14:paraId="509D15DE" w14:textId="6DD69709" w:rsidR="00BD4A95" w:rsidRPr="00BD1ECC" w:rsidRDefault="00BD4A95" w:rsidP="00BD1ECC">
      <w:pPr>
        <w:spacing w:after="120" w:line="360" w:lineRule="auto"/>
        <w:ind w:firstLine="720"/>
        <w:jc w:val="both"/>
        <w:rPr>
          <w:ins w:id="4496" w:author="Vihari Réka" w:date="2018-12-03T00:03:00Z"/>
          <w:rFonts w:cs="Times New Roman"/>
          <w:rPrChange w:id="4497" w:author="Vihari Réka" w:date="2018-12-03T00:04:00Z">
            <w:rPr>
              <w:ins w:id="4498" w:author="Vihari Réka" w:date="2018-12-03T00:03:00Z"/>
            </w:rPr>
          </w:rPrChange>
        </w:rPr>
        <w:pPrChange w:id="4499" w:author="Vihari Réka" w:date="2018-12-03T00:04:00Z">
          <w:pPr>
            <w:pStyle w:val="Cmsor1"/>
            <w:keepLines w:val="0"/>
            <w:pageBreakBefore/>
            <w:numPr>
              <w:numId w:val="15"/>
            </w:numPr>
            <w:spacing w:before="360" w:after="480" w:line="360" w:lineRule="auto"/>
            <w:ind w:left="1080" w:hanging="360"/>
            <w:jc w:val="both"/>
          </w:pPr>
        </w:pPrChange>
      </w:pPr>
      <w:ins w:id="4500" w:author="Vihari Réka" w:date="2018-12-02T23:56:00Z">
        <w:r w:rsidRPr="00BD1ECC">
          <w:rPr>
            <w:rFonts w:cs="Times New Roman"/>
            <w:rPrChange w:id="4501" w:author="Vihari Réka" w:date="2018-12-03T00:04:00Z">
              <w:rPr/>
            </w:rPrChange>
          </w:rPr>
          <w:t>A</w:t>
        </w:r>
      </w:ins>
      <w:ins w:id="4502" w:author="Vihari Réka" w:date="2018-12-02T23:53:00Z">
        <w:r w:rsidRPr="00BD1ECC">
          <w:rPr>
            <w:rFonts w:cs="Times New Roman"/>
            <w:rPrChange w:id="4503" w:author="Vihari Réka" w:date="2018-12-03T00:04:00Z">
              <w:rPr/>
            </w:rPrChange>
          </w:rPr>
          <w:t xml:space="preserve"> legkisebb iOS verziószámot a podfile-ban és az XCode-</w:t>
        </w:r>
      </w:ins>
      <w:ins w:id="4504" w:author="Vihari Réka" w:date="2018-12-02T23:54:00Z">
        <w:r w:rsidRPr="00BD1ECC">
          <w:rPr>
            <w:rFonts w:cs="Times New Roman"/>
            <w:rPrChange w:id="4505" w:author="Vihari Réka" w:date="2018-12-03T00:04:00Z">
              <w:rPr/>
            </w:rPrChange>
          </w:rPr>
          <w:t>ban is iOS9-nek jelöltem meg. Mint említettem az első fejezetben, ennél kisebb verzió számra már nincs is lehetőség új alkalmazásokat fejleszteni. Így ezzel az alkalmazásom nem érhető el iPhone 4S-nél régebi készülékekre. Ezek</w:t>
        </w:r>
      </w:ins>
      <w:ins w:id="4506" w:author="Vihari Réka" w:date="2018-12-02T23:55:00Z">
        <w:r w:rsidRPr="00BD1ECC">
          <w:rPr>
            <w:rFonts w:cs="Times New Roman"/>
            <w:rPrChange w:id="4507" w:author="Vihari Réka" w:date="2018-12-03T00:04:00Z">
              <w:rPr/>
            </w:rPrChange>
          </w:rPr>
          <w:t xml:space="preserve">et az eszközöket nem is kínálja fel az XCode szimulátora. </w:t>
        </w:r>
      </w:ins>
      <w:ins w:id="4508" w:author="Vihari Réka" w:date="2018-12-03T00:01:00Z">
        <w:r w:rsidR="00BD1ECC" w:rsidRPr="00BD1ECC">
          <w:rPr>
            <w:rFonts w:cs="Times New Roman"/>
            <w:rPrChange w:id="4509" w:author="Vihari Réka" w:date="2018-12-03T00:04:00Z">
              <w:rPr/>
            </w:rPrChange>
          </w:rPr>
          <w:t xml:space="preserve">Az XCode szimulátorában beállíthatjuk, hogy melyik iOS verzión szeretnénk tesztelni az alkalmazást és ez alapján felmérhetjük, hogy egyes funkciók hogyan viselkednek a különböző verziószámokon. Az összes verzió kipróbálásával felmértem, hogy a funkciók megfelelően működnek. </w:t>
        </w:r>
      </w:ins>
    </w:p>
    <w:p w14:paraId="5C6D1872" w14:textId="0C7772EE" w:rsidR="00BD1ECC" w:rsidRPr="00BD1ECC" w:rsidRDefault="00BD1ECC" w:rsidP="00BD1ECC">
      <w:pPr>
        <w:spacing w:after="120" w:line="360" w:lineRule="auto"/>
        <w:ind w:firstLine="720"/>
        <w:jc w:val="both"/>
        <w:rPr>
          <w:ins w:id="4510" w:author="Vihari Réka" w:date="2018-12-02T23:53:00Z"/>
          <w:rFonts w:cs="Times New Roman"/>
          <w:rPrChange w:id="4511" w:author="Vihari Réka" w:date="2018-12-03T00:04:00Z">
            <w:rPr>
              <w:ins w:id="4512" w:author="Vihari Réka" w:date="2018-12-02T23:53:00Z"/>
            </w:rPr>
          </w:rPrChange>
        </w:rPr>
        <w:pPrChange w:id="4513" w:author="Vihari Réka" w:date="2018-12-03T00:04:00Z">
          <w:pPr>
            <w:pStyle w:val="Cmsor1"/>
            <w:keepLines w:val="0"/>
            <w:pageBreakBefore/>
            <w:numPr>
              <w:numId w:val="15"/>
            </w:numPr>
            <w:spacing w:before="360" w:after="480" w:line="360" w:lineRule="auto"/>
            <w:ind w:left="1080" w:hanging="360"/>
            <w:jc w:val="both"/>
          </w:pPr>
        </w:pPrChange>
      </w:pPr>
      <w:ins w:id="4514" w:author="Vihari Réka" w:date="2018-12-03T00:03:00Z">
        <w:r w:rsidRPr="00BD1ECC">
          <w:rPr>
            <w:rFonts w:cs="Times New Roman"/>
            <w:rPrChange w:id="4515" w:author="Vihari Réka" w:date="2018-12-03T00:04:00Z">
              <w:rPr/>
            </w:rPrChange>
          </w:rPr>
          <w:t xml:space="preserve">A későbbiekben az applikáció növekedése esetén érdemes a UnitTest-ek használatának bevezetése, melyekkel átfogóbb képet kaphatunk applikációnk megfelelő működéséről. Az egyes metódusok viselkedését külön tesztekkel vizsgálhatjuk. </w:t>
        </w:r>
      </w:ins>
    </w:p>
    <w:bookmarkEnd w:id="4458"/>
    <w:bookmarkEnd w:id="4459"/>
    <w:p w14:paraId="5C2EFC48" w14:textId="77777777" w:rsidR="00BD4A95" w:rsidRPr="00BD1ECC" w:rsidRDefault="00BD4A95" w:rsidP="00BD1ECC">
      <w:pPr>
        <w:spacing w:after="120" w:line="360" w:lineRule="auto"/>
        <w:ind w:firstLine="720"/>
        <w:jc w:val="both"/>
        <w:rPr>
          <w:rFonts w:cs="Times New Roman"/>
          <w:rPrChange w:id="4516" w:author="Vihari Réka" w:date="2018-12-03T00:04:00Z">
            <w:rPr>
              <w:rFonts w:ascii="Times New Roman" w:eastAsia="Times New Roman" w:hAnsi="Times New Roman" w:cs="Arial"/>
              <w:color w:val="auto"/>
              <w:kern w:val="32"/>
              <w:sz w:val="36"/>
              <w:szCs w:val="32"/>
            </w:rPr>
          </w:rPrChange>
        </w:rPr>
        <w:pPrChange w:id="4517" w:author="Vihari Réka" w:date="2018-12-03T00:04:00Z">
          <w:pPr>
            <w:pStyle w:val="Cmsor1"/>
            <w:keepLines w:val="0"/>
            <w:pageBreakBefore/>
            <w:numPr>
              <w:numId w:val="15"/>
            </w:numPr>
            <w:spacing w:before="360" w:after="480" w:line="360" w:lineRule="auto"/>
            <w:ind w:left="1080" w:hanging="360"/>
            <w:jc w:val="both"/>
          </w:pPr>
        </w:pPrChange>
      </w:pPr>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518" w:author="Vihari Réka" w:date="2018-11-24T13:53:00Z">
          <w:pPr>
            <w:pStyle w:val="Cmsor1"/>
            <w:keepLines w:val="0"/>
            <w:pageBreakBefore/>
            <w:numPr>
              <w:numId w:val="15"/>
            </w:numPr>
            <w:spacing w:before="360" w:after="480" w:line="360" w:lineRule="auto"/>
            <w:ind w:left="1080" w:hanging="360"/>
            <w:jc w:val="both"/>
          </w:pPr>
        </w:pPrChange>
      </w:pPr>
      <w:bookmarkStart w:id="4519" w:name="_Toc531377911"/>
      <w:r w:rsidRPr="005F6762">
        <w:rPr>
          <w:rFonts w:ascii="Times New Roman" w:eastAsia="Times New Roman" w:hAnsi="Times New Roman" w:cs="Arial"/>
          <w:color w:val="auto"/>
          <w:kern w:val="32"/>
          <w:sz w:val="36"/>
          <w:szCs w:val="32"/>
        </w:rPr>
        <w:lastRenderedPageBreak/>
        <w:t>Továbbfejlesztési lehetőségek</w:t>
      </w:r>
      <w:bookmarkEnd w:id="4519"/>
    </w:p>
    <w:p w14:paraId="213D1C6C" w14:textId="23DDED22" w:rsidR="00A471C6" w:rsidRPr="00EC446F" w:rsidRDefault="004A1AE8" w:rsidP="009C1C70">
      <w:pPr>
        <w:spacing w:after="120" w:line="360" w:lineRule="auto"/>
        <w:ind w:firstLine="720"/>
        <w:jc w:val="both"/>
        <w:rPr>
          <w:ins w:id="4520" w:author="Vihari Réka" w:date="2018-12-01T00:30:00Z"/>
          <w:rFonts w:cs="Times New Roman"/>
        </w:rPr>
        <w:pPrChange w:id="4521" w:author="Vihari Réka" w:date="2018-12-01T00:40:00Z">
          <w:pPr/>
        </w:pPrChange>
      </w:pPr>
      <w:bookmarkStart w:id="4522" w:name="OLE_LINK58"/>
      <w:bookmarkStart w:id="4523" w:name="OLE_LINK59"/>
      <w:ins w:id="4524" w:author="Vihari Réka" w:date="2018-12-01T00:29:00Z">
        <w:r w:rsidRPr="009C1C70">
          <w:rPr>
            <w:rFonts w:cs="Times New Roman"/>
          </w:rPr>
          <w:t xml:space="preserve">Az alkalmazás továbbfejlesztési lehetőségei közé tartozik a többfajta </w:t>
        </w:r>
      </w:ins>
      <w:ins w:id="4525" w:author="Vihari Réka" w:date="2018-12-01T00:30:00Z">
        <w:r w:rsidRPr="009C2376">
          <w:rPr>
            <w:rFonts w:cs="Times New Roman"/>
          </w:rPr>
          <w:t>(p</w:t>
        </w:r>
      </w:ins>
      <w:ins w:id="4526" w:author="Vihari Réka" w:date="2018-12-03T00:23:00Z">
        <w:r w:rsidR="00003590">
          <w:rPr>
            <w:rFonts w:cs="Times New Roman"/>
          </w:rPr>
          <w:t>éldáu</w:t>
        </w:r>
      </w:ins>
      <w:ins w:id="4527" w:author="Vihari Réka" w:date="2018-12-01T00:30:00Z">
        <w:r w:rsidRPr="009C2376">
          <w:rPr>
            <w:rFonts w:cs="Times New Roman"/>
          </w:rPr>
          <w:t xml:space="preserve">l.: Facebook, Google) </w:t>
        </w:r>
      </w:ins>
      <w:ins w:id="4528" w:author="Vihari Réka" w:date="2018-12-01T00:29:00Z">
        <w:r w:rsidRPr="00EC446F">
          <w:rPr>
            <w:rFonts w:cs="Times New Roman"/>
          </w:rPr>
          <w:t xml:space="preserve">authentikáció bevezetése. </w:t>
        </w:r>
      </w:ins>
      <w:ins w:id="4529" w:author="Vihari Réka" w:date="2018-12-01T00:30:00Z">
        <w:r w:rsidRPr="00EC446F">
          <w:rPr>
            <w:rFonts w:cs="Times New Roman"/>
          </w:rPr>
          <w:t xml:space="preserve">Ezzel nagyobb események esetén a helyzetek megjelenítését és az csoportos beszélgetést szűrhetjük barátai körökre. </w:t>
        </w:r>
      </w:ins>
    </w:p>
    <w:p w14:paraId="6B14D94D" w14:textId="2E837E21" w:rsidR="004A1AE8" w:rsidRPr="00EA518C" w:rsidRDefault="004A1AE8" w:rsidP="009C1C70">
      <w:pPr>
        <w:spacing w:after="120" w:line="360" w:lineRule="auto"/>
        <w:ind w:firstLine="720"/>
        <w:jc w:val="both"/>
        <w:rPr>
          <w:ins w:id="4530" w:author="Vihari Réka" w:date="2018-12-01T00:33:00Z"/>
          <w:rFonts w:cs="Times New Roman"/>
        </w:rPr>
        <w:pPrChange w:id="4531" w:author="Vihari Réka" w:date="2018-12-01T00:40:00Z">
          <w:pPr/>
        </w:pPrChange>
      </w:pPr>
      <w:ins w:id="4532" w:author="Vihari Réka" w:date="2018-12-01T00:31:00Z">
        <w:r w:rsidRPr="00EC446F">
          <w:rPr>
            <w:rFonts w:cs="Times New Roman"/>
          </w:rPr>
          <w:t>Az üzenetek menü fejlesztésével nem csak csoportos beszélgetési lehetőséget kínálhatunk, hanem a felhasz</w:t>
        </w:r>
        <w:r w:rsidRPr="00E1026F">
          <w:rPr>
            <w:rFonts w:cs="Times New Roman"/>
          </w:rPr>
          <w:t xml:space="preserve">nálók egymásnak is küldhetnének üzenetet. Ezzel elkerülve azt, hogy az alkalmazás használata közben más </w:t>
        </w:r>
      </w:ins>
      <w:ins w:id="4533" w:author="Vihari Réka" w:date="2018-12-01T00:32:00Z">
        <w:r w:rsidR="00F11E73" w:rsidRPr="00DD781E">
          <w:rPr>
            <w:rFonts w:cs="Times New Roman"/>
          </w:rPr>
          <w:t xml:space="preserve">üzenet küldő </w:t>
        </w:r>
      </w:ins>
      <w:ins w:id="4534" w:author="Vihari Réka" w:date="2018-12-01T00:31:00Z">
        <w:r w:rsidRPr="00DD781E">
          <w:rPr>
            <w:rFonts w:cs="Times New Roman"/>
          </w:rPr>
          <w:t xml:space="preserve">alkalmazásokra is szükségük legyen. </w:t>
        </w:r>
      </w:ins>
    </w:p>
    <w:p w14:paraId="058A8013" w14:textId="04F08A00" w:rsidR="00F11E73" w:rsidRPr="00B64398" w:rsidRDefault="00F11E73" w:rsidP="009C1C70">
      <w:pPr>
        <w:spacing w:after="120" w:line="360" w:lineRule="auto"/>
        <w:ind w:firstLine="720"/>
        <w:jc w:val="both"/>
        <w:rPr>
          <w:ins w:id="4535" w:author="Vihari Réka" w:date="2018-12-01T00:34:00Z"/>
          <w:rFonts w:cs="Times New Roman"/>
        </w:rPr>
        <w:pPrChange w:id="4536" w:author="Vihari Réka" w:date="2018-12-01T00:40:00Z">
          <w:pPr/>
        </w:pPrChange>
      </w:pPr>
      <w:ins w:id="4537" w:author="Vihari Réka" w:date="2018-12-01T00:33:00Z">
        <w:r w:rsidRPr="003B11B1">
          <w:rPr>
            <w:rFonts w:cs="Times New Roman"/>
          </w:rPr>
          <w:t xml:space="preserve">A kibővített menüpontokban lehetne egy saját, az eseményhez </w:t>
        </w:r>
      </w:ins>
      <w:ins w:id="4538" w:author="Vihari Réka" w:date="2018-12-01T00:34:00Z">
        <w:r w:rsidR="009C1C70" w:rsidRPr="00B64398">
          <w:rPr>
            <w:rFonts w:cs="Times New Roman"/>
          </w:rPr>
          <w:t>készített térkép. Melyen bejelölve láthatjuk a helyszíneket és egyszerűbben nyomon követhetjük a programokat.</w:t>
        </w:r>
      </w:ins>
    </w:p>
    <w:p w14:paraId="1AEAC332" w14:textId="538A6AC1" w:rsidR="009C1C70" w:rsidRPr="009C1C70" w:rsidRDefault="009C1C70" w:rsidP="009C1C70">
      <w:pPr>
        <w:spacing w:after="120" w:line="360" w:lineRule="auto"/>
        <w:ind w:firstLine="720"/>
        <w:jc w:val="both"/>
        <w:rPr>
          <w:ins w:id="4539" w:author="Vihari Réka" w:date="2018-12-01T00:36:00Z"/>
          <w:rFonts w:cs="Times New Roman"/>
          <w:rPrChange w:id="4540" w:author="Vihari Réka" w:date="2018-12-01T00:40:00Z">
            <w:rPr>
              <w:ins w:id="4541" w:author="Vihari Réka" w:date="2018-12-01T00:36:00Z"/>
            </w:rPr>
          </w:rPrChange>
        </w:rPr>
        <w:pPrChange w:id="4542" w:author="Vihari Réka" w:date="2018-12-01T00:40:00Z">
          <w:pPr/>
        </w:pPrChange>
      </w:pPr>
      <w:ins w:id="4543" w:author="Vihari Réka" w:date="2018-12-01T00:34:00Z">
        <w:r w:rsidRPr="00B64398">
          <w:rPr>
            <w:rFonts w:cs="Times New Roman"/>
          </w:rPr>
          <w:t>Az applikáción keresztüli fizetés bevezetésével intézhetnénk pénzügyeink</w:t>
        </w:r>
        <w:r w:rsidRPr="009C1C70">
          <w:rPr>
            <w:rFonts w:cs="Times New Roman"/>
            <w:rPrChange w:id="4544" w:author="Vihari Réka" w:date="2018-12-01T00:40:00Z">
              <w:rPr/>
            </w:rPrChange>
          </w:rPr>
          <w:t>et. Megválthatnák az esemény belépőjegyét, illetve a hozzá tartozó egyéb (pl.: repülőjegy, szállás)</w:t>
        </w:r>
      </w:ins>
      <w:ins w:id="4545" w:author="Vihari Réka" w:date="2018-12-01T00:35:00Z">
        <w:r w:rsidRPr="009C1C70">
          <w:rPr>
            <w:rFonts w:cs="Times New Roman"/>
            <w:rPrChange w:id="4546" w:author="Vihari Réka" w:date="2018-12-01T00:40:00Z">
              <w:rPr/>
            </w:rPrChange>
          </w:rPr>
          <w:t xml:space="preserve"> költségeket is.</w:t>
        </w:r>
      </w:ins>
    </w:p>
    <w:p w14:paraId="002E5FA2" w14:textId="2CB608B4" w:rsidR="009C1C70" w:rsidRPr="009C1C70" w:rsidRDefault="009C1C70" w:rsidP="009C1C70">
      <w:pPr>
        <w:spacing w:after="120" w:line="360" w:lineRule="auto"/>
        <w:ind w:firstLine="720"/>
        <w:jc w:val="both"/>
        <w:rPr>
          <w:ins w:id="4547" w:author="Vihari Réka" w:date="2018-12-01T00:38:00Z"/>
          <w:rFonts w:cs="Times New Roman"/>
          <w:rPrChange w:id="4548" w:author="Vihari Réka" w:date="2018-12-01T00:40:00Z">
            <w:rPr>
              <w:ins w:id="4549" w:author="Vihari Réka" w:date="2018-12-01T00:38:00Z"/>
            </w:rPr>
          </w:rPrChange>
        </w:rPr>
        <w:pPrChange w:id="4550" w:author="Vihari Réka" w:date="2018-12-01T00:40:00Z">
          <w:pPr/>
        </w:pPrChange>
      </w:pPr>
      <w:ins w:id="4551" w:author="Vihari Réka" w:date="2018-12-01T00:37:00Z">
        <w:r w:rsidRPr="009C1C70">
          <w:rPr>
            <w:rFonts w:cs="Times New Roman"/>
            <w:rPrChange w:id="4552" w:author="Vihari Réka" w:date="2018-12-01T00:40:00Z">
              <w:rPr/>
            </w:rPrChange>
          </w:rPr>
          <w:t>A funkciók bővítésén kívül, szükséges az alkalmazás továbbfejlesztése esetén a VIPER architekt</w:t>
        </w:r>
      </w:ins>
      <w:ins w:id="4553" w:author="Vihari Réka" w:date="2018-12-01T00:38:00Z">
        <w:r w:rsidRPr="009C1C70">
          <w:rPr>
            <w:rFonts w:cs="Times New Roman"/>
            <w:rPrChange w:id="4554" w:author="Vihari Réka" w:date="2018-12-01T00:40:00Z">
              <w:rPr/>
            </w:rPrChange>
          </w:rPr>
          <w:t>ú</w:t>
        </w:r>
      </w:ins>
      <w:ins w:id="4555" w:author="Vihari Réka" w:date="2018-12-01T00:37:00Z">
        <w:r w:rsidRPr="009C1C70">
          <w:rPr>
            <w:rFonts w:cs="Times New Roman"/>
            <w:rPrChange w:id="4556" w:author="Vihari Réka" w:date="2018-12-01T00:40:00Z">
              <w:rPr/>
            </w:rPrChange>
          </w:rPr>
          <w:t>r</w:t>
        </w:r>
      </w:ins>
      <w:ins w:id="4557" w:author="Vihari Réka" w:date="2018-12-01T00:38:00Z">
        <w:r w:rsidRPr="009C1C70">
          <w:rPr>
            <w:rFonts w:cs="Times New Roman"/>
            <w:rPrChange w:id="4558" w:author="Vihari Réka" w:date="2018-12-01T00:40:00Z">
              <w:rPr/>
            </w:rPrChange>
          </w:rPr>
          <w:t>á</w:t>
        </w:r>
      </w:ins>
      <w:ins w:id="4559" w:author="Vihari Réka" w:date="2018-12-01T00:37:00Z">
        <w:r w:rsidRPr="009C1C70">
          <w:rPr>
            <w:rFonts w:cs="Times New Roman"/>
            <w:rPrChange w:id="4560" w:author="Vihari Réka" w:date="2018-12-01T00:40:00Z">
              <w:rPr/>
            </w:rPrChange>
          </w:rPr>
          <w:t xml:space="preserve">lis minta használatának bevezetése. </w:t>
        </w:r>
      </w:ins>
      <w:ins w:id="4561" w:author="Vihari Réka" w:date="2018-12-01T00:38:00Z">
        <w:r w:rsidRPr="009C1C70">
          <w:rPr>
            <w:rFonts w:cs="Times New Roman"/>
            <w:rPrChange w:id="4562" w:author="Vihari Réka" w:date="2018-12-01T00:40:00Z">
              <w:rPr/>
            </w:rPrChange>
          </w:rPr>
          <w:t xml:space="preserve">Ez kiforrott specifikáció esetén nagy segítséget nyújt a kód szerkesztésénél a fejlesztőknek. </w:t>
        </w:r>
      </w:ins>
    </w:p>
    <w:p w14:paraId="5E78B502" w14:textId="0C7C3695" w:rsidR="009C1C70" w:rsidRPr="009C1C70" w:rsidRDefault="009C1C70" w:rsidP="009C1C70">
      <w:pPr>
        <w:spacing w:after="120" w:line="360" w:lineRule="auto"/>
        <w:ind w:firstLine="720"/>
        <w:jc w:val="both"/>
        <w:rPr>
          <w:ins w:id="4563" w:author="Vihari Réka" w:date="2018-12-01T00:32:00Z"/>
          <w:rFonts w:cs="Times New Roman"/>
          <w:rPrChange w:id="4564" w:author="Vihari Réka" w:date="2018-12-01T00:40:00Z">
            <w:rPr>
              <w:ins w:id="4565" w:author="Vihari Réka" w:date="2018-12-01T00:32:00Z"/>
            </w:rPr>
          </w:rPrChange>
        </w:rPr>
        <w:pPrChange w:id="4566" w:author="Vihari Réka" w:date="2018-12-01T00:40:00Z">
          <w:pPr/>
        </w:pPrChange>
      </w:pPr>
      <w:ins w:id="4567" w:author="Vihari Réka" w:date="2018-12-01T00:39:00Z">
        <w:r w:rsidRPr="009C1C70">
          <w:rPr>
            <w:rFonts w:cs="Times New Roman"/>
            <w:rPrChange w:id="4568" w:author="Vihari Réka" w:date="2018-12-01T00:40:00Z">
              <w:rPr/>
            </w:rPrChange>
          </w:rPr>
          <w:t xml:space="preserve">Illetve, megoldandó probléma még az alkalmazás memória használatának csökkentése, mellyel növelhetjük a felhasználói élményt és javíthatjuk a teljesítményt. </w:t>
        </w:r>
      </w:ins>
    </w:p>
    <w:p w14:paraId="336F0823" w14:textId="77777777" w:rsidR="00F11E73" w:rsidRDefault="00F11E73" w:rsidP="00A471C6"/>
    <w:p w14:paraId="405B6D64" w14:textId="77777777" w:rsidR="00DD781E" w:rsidRDefault="00A471C6">
      <w:pPr>
        <w:pStyle w:val="Cmsor1"/>
        <w:keepLines w:val="0"/>
        <w:pageBreakBefore/>
        <w:numPr>
          <w:ilvl w:val="0"/>
          <w:numId w:val="25"/>
        </w:numPr>
        <w:spacing w:before="360" w:after="480" w:line="360" w:lineRule="auto"/>
        <w:ind w:left="0" w:firstLine="0"/>
        <w:jc w:val="both"/>
        <w:rPr>
          <w:ins w:id="4569" w:author="Vihari Réka" w:date="2018-12-03T11:51:00Z"/>
          <w:rFonts w:ascii="Times New Roman" w:eastAsia="Times New Roman" w:hAnsi="Times New Roman" w:cs="Arial"/>
          <w:color w:val="auto"/>
          <w:kern w:val="32"/>
          <w:sz w:val="36"/>
          <w:szCs w:val="32"/>
        </w:rPr>
        <w:pPrChange w:id="4570" w:author="Vihari Réka" w:date="2018-11-24T13:53:00Z">
          <w:pPr>
            <w:pStyle w:val="Cmsor1"/>
            <w:keepLines w:val="0"/>
            <w:pageBreakBefore/>
            <w:numPr>
              <w:numId w:val="15"/>
            </w:numPr>
            <w:spacing w:before="360" w:after="480" w:line="360" w:lineRule="auto"/>
            <w:ind w:left="1080" w:hanging="360"/>
            <w:jc w:val="both"/>
          </w:pPr>
        </w:pPrChange>
      </w:pPr>
      <w:bookmarkStart w:id="4571" w:name="_Toc531377912"/>
      <w:bookmarkEnd w:id="4522"/>
      <w:bookmarkEnd w:id="4523"/>
      <w:r w:rsidRPr="005F6762">
        <w:rPr>
          <w:rFonts w:ascii="Times New Roman" w:eastAsia="Times New Roman" w:hAnsi="Times New Roman" w:cs="Arial"/>
          <w:color w:val="auto"/>
          <w:kern w:val="32"/>
          <w:sz w:val="36"/>
          <w:szCs w:val="32"/>
        </w:rPr>
        <w:lastRenderedPageBreak/>
        <w:t>Összefoglal</w:t>
      </w:r>
      <w:ins w:id="4572" w:author="Vihari Réka" w:date="2018-11-30T21:22:00Z">
        <w:r w:rsidR="004D20DC">
          <w:rPr>
            <w:rFonts w:ascii="Times New Roman" w:eastAsia="Times New Roman" w:hAnsi="Times New Roman" w:cs="Arial"/>
            <w:color w:val="auto"/>
            <w:kern w:val="32"/>
            <w:sz w:val="36"/>
            <w:szCs w:val="32"/>
          </w:rPr>
          <w:t>ás</w:t>
        </w:r>
      </w:ins>
      <w:bookmarkEnd w:id="4571"/>
    </w:p>
    <w:p w14:paraId="330CECC5" w14:textId="353F299E" w:rsidR="00EA518C" w:rsidRPr="00B003AB" w:rsidRDefault="00EA518C" w:rsidP="00B003AB">
      <w:pPr>
        <w:spacing w:after="120" w:line="360" w:lineRule="auto"/>
        <w:ind w:firstLine="720"/>
        <w:jc w:val="both"/>
        <w:rPr>
          <w:ins w:id="4573" w:author="Vihari Réka" w:date="2018-12-03T11:53:00Z"/>
          <w:rFonts w:cs="Times New Roman"/>
          <w:rPrChange w:id="4574" w:author="Vihari Réka" w:date="2018-12-03T12:08:00Z">
            <w:rPr>
              <w:ins w:id="4575" w:author="Vihari Réka" w:date="2018-12-03T11:53:00Z"/>
              <w:rFonts w:cs="Arial"/>
              <w:kern w:val="32"/>
            </w:rPr>
          </w:rPrChange>
        </w:rPr>
        <w:pPrChange w:id="4576" w:author="Vihari Réka" w:date="2018-12-03T12:08:00Z">
          <w:pPr>
            <w:pStyle w:val="Cmsor1"/>
            <w:keepLines w:val="0"/>
            <w:pageBreakBefore/>
            <w:numPr>
              <w:numId w:val="15"/>
            </w:numPr>
            <w:spacing w:before="360" w:after="480" w:line="360" w:lineRule="auto"/>
            <w:ind w:left="1080" w:hanging="360"/>
            <w:jc w:val="both"/>
          </w:pPr>
        </w:pPrChange>
      </w:pPr>
      <w:ins w:id="4577" w:author="Vihari Réka" w:date="2018-12-03T11:52:00Z">
        <w:r w:rsidRPr="00B003AB">
          <w:rPr>
            <w:rFonts w:cs="Times New Roman"/>
            <w:rPrChange w:id="4578" w:author="Vihari Réka" w:date="2018-12-03T12:08:00Z">
              <w:rPr>
                <w:rFonts w:cs="Arial"/>
                <w:kern w:val="32"/>
                <w:sz w:val="36"/>
                <w:szCs w:val="32"/>
              </w:rPr>
            </w:rPrChange>
          </w:rPr>
          <w:t>Az alkalmazás megfelel a klienssel szemben támasztott követelményekkel, illetve a szerverrel együtt betölti univerzális szerepét.</w:t>
        </w:r>
        <w:r w:rsidRPr="00B003AB">
          <w:rPr>
            <w:rFonts w:cs="Times New Roman"/>
            <w:rPrChange w:id="4579" w:author="Vihari Réka" w:date="2018-12-03T12:08:00Z">
              <w:rPr>
                <w:rFonts w:cs="Arial"/>
                <w:kern w:val="32"/>
              </w:rPr>
            </w:rPrChange>
          </w:rPr>
          <w:t xml:space="preserve"> A továbbfejlesztési lehetőségek </w:t>
        </w:r>
      </w:ins>
      <w:ins w:id="4580" w:author="Vihari Réka" w:date="2018-12-03T11:53:00Z">
        <w:r w:rsidRPr="00B003AB">
          <w:rPr>
            <w:rFonts w:cs="Times New Roman"/>
            <w:rPrChange w:id="4581" w:author="Vihari Réka" w:date="2018-12-03T12:08:00Z">
              <w:rPr>
                <w:rFonts w:cs="Arial"/>
                <w:kern w:val="32"/>
              </w:rPr>
            </w:rPrChange>
          </w:rPr>
          <w:t xml:space="preserve">alkalmazásba </w:t>
        </w:r>
      </w:ins>
      <w:ins w:id="4582" w:author="Vihari Réka" w:date="2018-12-03T11:52:00Z">
        <w:r w:rsidRPr="00B003AB">
          <w:rPr>
            <w:rFonts w:cs="Times New Roman"/>
            <w:rPrChange w:id="4583" w:author="Vihari Réka" w:date="2018-12-03T12:08:00Z">
              <w:rPr>
                <w:rFonts w:cs="Arial"/>
                <w:kern w:val="32"/>
              </w:rPr>
            </w:rPrChange>
          </w:rPr>
          <w:t xml:space="preserve">integrálásával </w:t>
        </w:r>
      </w:ins>
      <w:ins w:id="4584" w:author="Vihari Réka" w:date="2018-12-03T11:53:00Z">
        <w:r w:rsidRPr="00B003AB">
          <w:rPr>
            <w:rFonts w:cs="Times New Roman"/>
            <w:rPrChange w:id="4585" w:author="Vihari Réka" w:date="2018-12-03T12:08:00Z">
              <w:rPr>
                <w:rFonts w:cs="Arial"/>
                <w:kern w:val="32"/>
              </w:rPr>
            </w:rPrChange>
          </w:rPr>
          <w:t>megállja a helyét az Apple Stro</w:t>
        </w:r>
      </w:ins>
      <w:ins w:id="4586" w:author="Vihari Réka" w:date="2018-12-03T12:09:00Z">
        <w:r w:rsidR="00B003AB">
          <w:rPr>
            <w:rFonts w:cs="Times New Roman"/>
          </w:rPr>
          <w:t>r</w:t>
        </w:r>
      </w:ins>
      <w:ins w:id="4587" w:author="Vihari Réka" w:date="2018-12-03T11:53:00Z">
        <w:r w:rsidRPr="00B003AB">
          <w:rPr>
            <w:rFonts w:cs="Times New Roman"/>
            <w:rPrChange w:id="4588" w:author="Vihari Réka" w:date="2018-12-03T12:08:00Z">
              <w:rPr>
                <w:rFonts w:cs="Arial"/>
                <w:kern w:val="32"/>
              </w:rPr>
            </w:rPrChange>
          </w:rPr>
          <w:t xml:space="preserve">e-ban is. A mostani verziója első sorban kisebb rendezvényekre, előre meghatározott felhasználókra készült, de funkciói könnyen tovább bővíthetőek. </w:t>
        </w:r>
      </w:ins>
    </w:p>
    <w:p w14:paraId="5485CBE7" w14:textId="580FF2FC" w:rsidR="006751D5" w:rsidRPr="00B003AB" w:rsidRDefault="00EA518C" w:rsidP="00B003AB">
      <w:pPr>
        <w:spacing w:after="120" w:line="360" w:lineRule="auto"/>
        <w:ind w:firstLine="720"/>
        <w:jc w:val="both"/>
        <w:rPr>
          <w:ins w:id="4589" w:author="Vihari Réka" w:date="2018-12-03T12:02:00Z"/>
          <w:rFonts w:cs="Times New Roman"/>
          <w:rPrChange w:id="4590" w:author="Vihari Réka" w:date="2018-12-03T12:08:00Z">
            <w:rPr>
              <w:ins w:id="4591" w:author="Vihari Réka" w:date="2018-12-03T12:02:00Z"/>
              <w:rFonts w:cs="Arial"/>
              <w:kern w:val="32"/>
            </w:rPr>
          </w:rPrChange>
        </w:rPr>
        <w:pPrChange w:id="4592" w:author="Vihari Réka" w:date="2018-12-03T12:08:00Z">
          <w:pPr>
            <w:pStyle w:val="Cmsor1"/>
            <w:keepLines w:val="0"/>
            <w:pageBreakBefore/>
            <w:numPr>
              <w:numId w:val="15"/>
            </w:numPr>
            <w:spacing w:before="360" w:after="480" w:line="360" w:lineRule="auto"/>
            <w:ind w:left="1080" w:hanging="360"/>
            <w:jc w:val="both"/>
          </w:pPr>
        </w:pPrChange>
      </w:pPr>
      <w:ins w:id="4593" w:author="Vihari Réka" w:date="2018-12-03T11:55:00Z">
        <w:r w:rsidRPr="00B003AB">
          <w:rPr>
            <w:rFonts w:cs="Times New Roman"/>
            <w:rPrChange w:id="4594" w:author="Vihari Réka" w:date="2018-12-03T12:08:00Z">
              <w:rPr>
                <w:rFonts w:cs="Arial"/>
                <w:kern w:val="32"/>
              </w:rPr>
            </w:rPrChange>
          </w:rPr>
          <w:t xml:space="preserve">Az applikáció megtervezése három hónapot igényelt, mely idő alatt </w:t>
        </w:r>
      </w:ins>
      <w:ins w:id="4595" w:author="Vihari Réka" w:date="2018-12-03T11:57:00Z">
        <w:r w:rsidRPr="00B003AB">
          <w:rPr>
            <w:rFonts w:cs="Times New Roman"/>
            <w:rPrChange w:id="4596" w:author="Vihari Réka" w:date="2018-12-03T12:08:00Z">
              <w:rPr>
                <w:rFonts w:cs="Arial"/>
                <w:kern w:val="32"/>
              </w:rPr>
            </w:rPrChange>
          </w:rPr>
          <w:t xml:space="preserve">mélyebb tudást tudtam elsajátítani az iOS szoftverfejlesztésről. Megismerkedtem új </w:t>
        </w:r>
        <w:r w:rsidR="00B003AB">
          <w:rPr>
            <w:rFonts w:cs="Times New Roman"/>
          </w:rPr>
          <w:t>technikákkal, könyvtárakkal és</w:t>
        </w:r>
        <w:r w:rsidRPr="00B003AB">
          <w:rPr>
            <w:rFonts w:cs="Times New Roman"/>
            <w:rPrChange w:id="4597" w:author="Vihari Réka" w:date="2018-12-03T12:08:00Z">
              <w:rPr>
                <w:rFonts w:cs="Arial"/>
                <w:kern w:val="32"/>
              </w:rPr>
            </w:rPrChange>
          </w:rPr>
          <w:t xml:space="preserve"> hálózati hívásokkal. A verziókezelés használatának a fontosságát konstatáltam, amikor nagyobb változtatások nem várt eredményt okoztak az alkalmazásban. Ilyenkor egyszerűen visszaállíthattam az alkalmazás állapotát a legutóbbi jól működő állapotra. </w:t>
        </w:r>
      </w:ins>
      <w:ins w:id="4598" w:author="Vihari Réka" w:date="2018-12-03T11:55:00Z">
        <w:r w:rsidRPr="00B003AB">
          <w:rPr>
            <w:rFonts w:cs="Times New Roman"/>
            <w:rPrChange w:id="4599" w:author="Vihari Réka" w:date="2018-12-03T12:08:00Z">
              <w:rPr>
                <w:rFonts w:cs="Arial"/>
                <w:kern w:val="32"/>
              </w:rPr>
            </w:rPrChange>
          </w:rPr>
          <w:t xml:space="preserve"> </w:t>
        </w:r>
      </w:ins>
      <w:ins w:id="4600" w:author="Vihari Réka" w:date="2018-12-03T11:59:00Z">
        <w:r w:rsidRPr="00B003AB">
          <w:rPr>
            <w:rFonts w:cs="Times New Roman"/>
            <w:rPrChange w:id="4601" w:author="Vihari Réka" w:date="2018-12-03T12:08:00Z">
              <w:rPr>
                <w:rFonts w:cs="Arial"/>
                <w:kern w:val="32"/>
              </w:rPr>
            </w:rPrChange>
          </w:rPr>
          <w:t xml:space="preserve">Illetve, a szakdolgozatomat is a GitHub repository-ján tudtam tárolni egy helyen a forráskódommal, </w:t>
        </w:r>
        <w:proofErr w:type="gramStart"/>
        <w:r w:rsidRPr="00B003AB">
          <w:rPr>
            <w:rFonts w:cs="Times New Roman"/>
            <w:rPrChange w:id="4602" w:author="Vihari Réka" w:date="2018-12-03T12:08:00Z">
              <w:rPr>
                <w:rFonts w:cs="Arial"/>
                <w:kern w:val="32"/>
              </w:rPr>
            </w:rPrChange>
          </w:rPr>
          <w:t>így</w:t>
        </w:r>
      </w:ins>
      <w:proofErr w:type="gramEnd"/>
      <w:ins w:id="4603" w:author="Vihari Réka" w:date="2018-12-03T12:01:00Z">
        <w:r w:rsidR="006751D5" w:rsidRPr="00B003AB">
          <w:rPr>
            <w:rFonts w:cs="Times New Roman"/>
            <w:rPrChange w:id="4604" w:author="Vihari Réka" w:date="2018-12-03T12:08:00Z">
              <w:rPr>
                <w:rFonts w:cs="Arial"/>
                <w:kern w:val="32"/>
              </w:rPr>
            </w:rPrChange>
          </w:rPr>
          <w:t xml:space="preserve"> ha az eszköz, melyen fejlesztettem meghibásodott volna</w:t>
        </w:r>
      </w:ins>
      <w:ins w:id="4605" w:author="Vihari Réka" w:date="2018-12-03T12:00:00Z">
        <w:r w:rsidRPr="00B003AB">
          <w:rPr>
            <w:rFonts w:cs="Times New Roman"/>
            <w:rPrChange w:id="4606" w:author="Vihari Réka" w:date="2018-12-03T12:08:00Z">
              <w:rPr>
                <w:rFonts w:cs="Arial"/>
                <w:kern w:val="32"/>
              </w:rPr>
            </w:rPrChange>
          </w:rPr>
          <w:t xml:space="preserve">, akkor sem kellett volna aggódnom a munkámért. </w:t>
        </w:r>
      </w:ins>
    </w:p>
    <w:p w14:paraId="7D2FCB95" w14:textId="52E20896" w:rsidR="00B003AB" w:rsidRPr="00B003AB" w:rsidRDefault="006751D5" w:rsidP="00B003AB">
      <w:pPr>
        <w:spacing w:after="120" w:line="360" w:lineRule="auto"/>
        <w:ind w:firstLine="720"/>
        <w:jc w:val="both"/>
        <w:rPr>
          <w:ins w:id="4607" w:author="Vihari Réka" w:date="2018-12-03T12:07:00Z"/>
          <w:rFonts w:cs="Times New Roman"/>
          <w:rPrChange w:id="4608" w:author="Vihari Réka" w:date="2018-12-03T12:08:00Z">
            <w:rPr>
              <w:ins w:id="4609" w:author="Vihari Réka" w:date="2018-12-03T12:07:00Z"/>
              <w:rFonts w:cs="Arial"/>
              <w:kern w:val="32"/>
            </w:rPr>
          </w:rPrChange>
        </w:rPr>
        <w:pPrChange w:id="4610" w:author="Vihari Réka" w:date="2018-12-03T12:08:00Z">
          <w:pPr>
            <w:pStyle w:val="Cmsor1"/>
            <w:keepLines w:val="0"/>
            <w:pageBreakBefore/>
            <w:numPr>
              <w:numId w:val="15"/>
            </w:numPr>
            <w:spacing w:before="360" w:after="480" w:line="360" w:lineRule="auto"/>
            <w:ind w:left="1080" w:hanging="360"/>
            <w:jc w:val="both"/>
          </w:pPr>
        </w:pPrChange>
      </w:pPr>
      <w:ins w:id="4611" w:author="Vihari Réka" w:date="2018-12-03T12:03:00Z">
        <w:r w:rsidRPr="00B003AB">
          <w:rPr>
            <w:rFonts w:cs="Times New Roman"/>
            <w:rPrChange w:id="4612" w:author="Vihari Réka" w:date="2018-12-03T12:08:00Z">
              <w:rPr>
                <w:rFonts w:cs="Arial"/>
                <w:kern w:val="32"/>
              </w:rPr>
            </w:rPrChange>
          </w:rPr>
          <w:t>A szakdolgozat írása során vettem észre, hogy mennyire fontos</w:t>
        </w:r>
      </w:ins>
      <w:ins w:id="4613" w:author="Vihari Réka" w:date="2018-12-03T12:04:00Z">
        <w:r w:rsidRPr="00B003AB">
          <w:rPr>
            <w:rFonts w:cs="Times New Roman"/>
            <w:rPrChange w:id="4614" w:author="Vihari Réka" w:date="2018-12-03T12:08:00Z">
              <w:rPr>
                <w:rFonts w:cs="Arial"/>
                <w:kern w:val="32"/>
              </w:rPr>
            </w:rPrChange>
          </w:rPr>
          <w:t xml:space="preserve"> és hasznos</w:t>
        </w:r>
      </w:ins>
      <w:ins w:id="4615" w:author="Vihari Réka" w:date="2018-12-03T12:03:00Z">
        <w:r w:rsidRPr="00B003AB">
          <w:rPr>
            <w:rFonts w:cs="Times New Roman"/>
            <w:rPrChange w:id="4616" w:author="Vihari Réka" w:date="2018-12-03T12:08:00Z">
              <w:rPr>
                <w:rFonts w:cs="Arial"/>
                <w:kern w:val="32"/>
              </w:rPr>
            </w:rPrChange>
          </w:rPr>
          <w:t xml:space="preserve"> az </w:t>
        </w:r>
      </w:ins>
      <w:ins w:id="4617" w:author="Vihari Réka" w:date="2018-12-03T12:04:00Z">
        <w:r w:rsidRPr="00B003AB">
          <w:rPr>
            <w:rFonts w:cs="Times New Roman"/>
            <w:rPrChange w:id="4618" w:author="Vihari Réka" w:date="2018-12-03T12:08:00Z">
              <w:rPr>
                <w:rFonts w:cs="Arial"/>
                <w:kern w:val="32"/>
              </w:rPr>
            </w:rPrChange>
          </w:rPr>
          <w:t>i</w:t>
        </w:r>
      </w:ins>
      <w:ins w:id="4619" w:author="Vihari Réka" w:date="2018-12-03T12:03:00Z">
        <w:r w:rsidRPr="00B003AB">
          <w:rPr>
            <w:rFonts w:cs="Times New Roman"/>
            <w:rPrChange w:id="4620" w:author="Vihari Réka" w:date="2018-12-03T12:08:00Z">
              <w:rPr>
                <w:rFonts w:cs="Arial"/>
                <w:kern w:val="32"/>
              </w:rPr>
            </w:rPrChange>
          </w:rPr>
          <w:t>nformatika területén az öntanulás</w:t>
        </w:r>
      </w:ins>
      <w:ins w:id="4621" w:author="Vihari Réka" w:date="2018-12-03T12:04:00Z">
        <w:r w:rsidRPr="00B003AB">
          <w:rPr>
            <w:rFonts w:cs="Times New Roman"/>
            <w:rPrChange w:id="4622" w:author="Vihari Réka" w:date="2018-12-03T12:08:00Z">
              <w:rPr>
                <w:rFonts w:cs="Arial"/>
                <w:kern w:val="32"/>
              </w:rPr>
            </w:rPrChange>
          </w:rPr>
          <w:t xml:space="preserve">. Természetesen nagyobb elakadások esetén segítségemre volt a konzulensem, de a munka nagy részét teljesen önállóan kellett megvalósítanom, mely sok kutatást és tanulást igényelt. </w:t>
        </w:r>
      </w:ins>
    </w:p>
    <w:p w14:paraId="44704686" w14:textId="612C7DF5" w:rsidR="00B003AB" w:rsidRPr="00B003AB" w:rsidRDefault="00B003AB" w:rsidP="00B003AB">
      <w:pPr>
        <w:spacing w:after="120" w:line="360" w:lineRule="auto"/>
        <w:ind w:firstLine="720"/>
        <w:jc w:val="both"/>
        <w:rPr>
          <w:ins w:id="4623" w:author="Vihari Réka" w:date="2018-12-03T12:05:00Z"/>
          <w:rFonts w:cs="Times New Roman"/>
          <w:rPrChange w:id="4624" w:author="Vihari Réka" w:date="2018-12-03T12:08:00Z">
            <w:rPr>
              <w:ins w:id="4625" w:author="Vihari Réka" w:date="2018-12-03T12:05:00Z"/>
              <w:rFonts w:cs="Arial"/>
              <w:kern w:val="32"/>
            </w:rPr>
          </w:rPrChange>
        </w:rPr>
        <w:pPrChange w:id="4626" w:author="Vihari Réka" w:date="2018-12-03T12:08:00Z">
          <w:pPr>
            <w:pStyle w:val="Cmsor1"/>
            <w:keepLines w:val="0"/>
            <w:pageBreakBefore/>
            <w:numPr>
              <w:numId w:val="15"/>
            </w:numPr>
            <w:spacing w:before="360" w:after="480" w:line="360" w:lineRule="auto"/>
            <w:ind w:left="1080" w:hanging="360"/>
            <w:jc w:val="both"/>
          </w:pPr>
        </w:pPrChange>
      </w:pPr>
      <w:ins w:id="4627" w:author="Vihari Réka" w:date="2018-12-03T12:07:00Z">
        <w:r w:rsidRPr="00B003AB">
          <w:rPr>
            <w:rFonts w:cs="Times New Roman"/>
            <w:rPrChange w:id="4628" w:author="Vihari Réka" w:date="2018-12-03T12:08:00Z">
              <w:rPr>
                <w:rFonts w:cs="Arial"/>
                <w:kern w:val="32"/>
              </w:rPr>
            </w:rPrChange>
          </w:rPr>
          <w:t xml:space="preserve">Ezen tapasztalatokat kamatoztatni fogom munkám során és önálló projektekbe is nagyobb önbizalommal foghatok bele. </w:t>
        </w:r>
      </w:ins>
    </w:p>
    <w:p w14:paraId="40782DCE" w14:textId="7F394391" w:rsidR="00A471C6" w:rsidRPr="00EA518C" w:rsidDel="00B003AB" w:rsidRDefault="00A471C6" w:rsidP="00DD781E">
      <w:pPr>
        <w:rPr>
          <w:del w:id="4629" w:author="Vihari Réka" w:date="2018-12-03T12:07:00Z"/>
          <w:rPrChange w:id="4630" w:author="Vihari Réka" w:date="2018-12-03T11:52:00Z">
            <w:rPr>
              <w:del w:id="4631" w:author="Vihari Réka" w:date="2018-12-03T12:07:00Z"/>
              <w:rFonts w:ascii="Times New Roman" w:eastAsia="Times New Roman" w:hAnsi="Times New Roman" w:cs="Arial"/>
              <w:color w:val="auto"/>
              <w:kern w:val="32"/>
              <w:sz w:val="36"/>
              <w:szCs w:val="32"/>
            </w:rPr>
          </w:rPrChange>
        </w:rPr>
        <w:pPrChange w:id="4632" w:author="Vihari Réka" w:date="2018-12-03T11:51:00Z">
          <w:pPr>
            <w:pStyle w:val="Cmsor1"/>
            <w:keepLines w:val="0"/>
            <w:pageBreakBefore/>
            <w:numPr>
              <w:numId w:val="15"/>
            </w:numPr>
            <w:spacing w:before="360" w:after="480" w:line="360" w:lineRule="auto"/>
            <w:ind w:left="1080" w:hanging="360"/>
            <w:jc w:val="both"/>
          </w:pPr>
        </w:pPrChange>
      </w:pPr>
      <w:del w:id="4633" w:author="Vihari Réka" w:date="2018-11-30T21:22:00Z">
        <w:r w:rsidRPr="00EA518C" w:rsidDel="004D20DC">
          <w:rPr>
            <w:rFonts w:cs="Arial"/>
            <w:kern w:val="32"/>
            <w:rPrChange w:id="4634" w:author="Vihari Réka" w:date="2018-12-03T11:52:00Z">
              <w:rPr>
                <w:rFonts w:ascii="Times New Roman" w:eastAsia="Times New Roman" w:hAnsi="Times New Roman" w:cs="Arial"/>
                <w:color w:val="auto"/>
                <w:kern w:val="32"/>
                <w:sz w:val="36"/>
                <w:szCs w:val="32"/>
              </w:rPr>
            </w:rPrChange>
          </w:rPr>
          <w:delText>ó</w:delText>
        </w:r>
      </w:del>
    </w:p>
    <w:p w14:paraId="5D82181E" w14:textId="1AD40DCA" w:rsidR="00A471C6" w:rsidRDefault="00A471C6">
      <w:pPr>
        <w:pStyle w:val="Cmsor1"/>
        <w:keepLines w:val="0"/>
        <w:pageBreakBefore/>
        <w:numPr>
          <w:ilvl w:val="0"/>
          <w:numId w:val="25"/>
        </w:numPr>
        <w:spacing w:before="360" w:after="480" w:line="360" w:lineRule="auto"/>
        <w:ind w:left="0" w:firstLine="0"/>
        <w:jc w:val="both"/>
        <w:rPr>
          <w:ins w:id="4635" w:author="Vihari Réka" w:date="2018-12-03T16:57:00Z"/>
          <w:rFonts w:ascii="Times New Roman" w:eastAsia="Times New Roman" w:hAnsi="Times New Roman" w:cs="Arial"/>
          <w:color w:val="auto"/>
          <w:kern w:val="32"/>
          <w:sz w:val="36"/>
          <w:szCs w:val="32"/>
        </w:rPr>
        <w:pPrChange w:id="4636" w:author="Vihari Réka" w:date="2018-11-24T13:53:00Z">
          <w:pPr>
            <w:pStyle w:val="Cmsor1"/>
            <w:keepLines w:val="0"/>
            <w:pageBreakBefore/>
            <w:numPr>
              <w:numId w:val="15"/>
            </w:numPr>
            <w:spacing w:before="360" w:after="480" w:line="360" w:lineRule="auto"/>
            <w:ind w:left="1080" w:hanging="360"/>
            <w:jc w:val="both"/>
          </w:pPr>
        </w:pPrChange>
      </w:pPr>
      <w:bookmarkStart w:id="4637" w:name="_Toc531377913"/>
      <w:r w:rsidRPr="005F6762">
        <w:rPr>
          <w:rFonts w:ascii="Times New Roman" w:eastAsia="Times New Roman" w:hAnsi="Times New Roman" w:cs="Arial"/>
          <w:color w:val="auto"/>
          <w:kern w:val="32"/>
          <w:sz w:val="36"/>
          <w:szCs w:val="32"/>
        </w:rPr>
        <w:lastRenderedPageBreak/>
        <w:t>Irodalomjegyzék</w:t>
      </w:r>
      <w:bookmarkEnd w:id="4637"/>
    </w:p>
    <w:p w14:paraId="5421CA49" w14:textId="77777777" w:rsidR="00662860" w:rsidRPr="00662860" w:rsidRDefault="00662860" w:rsidP="00662860">
      <w:pPr>
        <w:rPr>
          <w:rPrChange w:id="4638" w:author="Vihari Réka" w:date="2018-12-03T16:57:00Z">
            <w:rPr>
              <w:rFonts w:ascii="Times New Roman" w:eastAsia="Times New Roman" w:hAnsi="Times New Roman" w:cs="Arial"/>
              <w:color w:val="auto"/>
              <w:kern w:val="32"/>
              <w:sz w:val="36"/>
              <w:szCs w:val="32"/>
            </w:rPr>
          </w:rPrChange>
        </w:rPr>
        <w:pPrChange w:id="4639" w:author="Vihari Réka" w:date="2018-12-03T16:57:00Z">
          <w:pPr>
            <w:pStyle w:val="Cmsor1"/>
            <w:keepLines w:val="0"/>
            <w:pageBreakBefore/>
            <w:numPr>
              <w:numId w:val="15"/>
            </w:numPr>
            <w:spacing w:before="360" w:after="480" w:line="360" w:lineRule="auto"/>
            <w:ind w:left="1080" w:hanging="360"/>
            <w:jc w:val="both"/>
          </w:pPr>
        </w:pPrChange>
      </w:pPr>
      <w:bookmarkStart w:id="4640" w:name="_GoBack"/>
      <w:bookmarkEnd w:id="4640"/>
    </w:p>
    <w:p w14:paraId="62E42065" w14:textId="5DF6765E" w:rsidR="005C1EBE" w:rsidRDefault="007506C1" w:rsidP="007506C1">
      <w:pPr>
        <w:pStyle w:val="Cmsor1"/>
        <w:keepLines w:val="0"/>
        <w:pageBreakBefore/>
        <w:numPr>
          <w:ilvl w:val="0"/>
          <w:numId w:val="25"/>
        </w:numPr>
        <w:spacing w:before="360" w:after="480" w:line="360" w:lineRule="auto"/>
        <w:ind w:left="0" w:firstLine="0"/>
        <w:jc w:val="both"/>
        <w:rPr>
          <w:ins w:id="4641" w:author="Vihari Réka" w:date="2018-12-01T00:27:00Z"/>
          <w:rFonts w:ascii="Times New Roman" w:eastAsia="Times New Roman" w:hAnsi="Times New Roman" w:cs="Arial"/>
          <w:color w:val="auto"/>
          <w:kern w:val="32"/>
          <w:sz w:val="36"/>
          <w:szCs w:val="32"/>
        </w:rPr>
        <w:pPrChange w:id="4642" w:author="Vihari Réka" w:date="2018-12-01T00:27:00Z">
          <w:pPr/>
        </w:pPrChange>
      </w:pPr>
      <w:ins w:id="4643" w:author="Vihari Réka" w:date="2018-12-01T00:26:00Z">
        <w:r w:rsidRPr="007506C1">
          <w:rPr>
            <w:rFonts w:ascii="Times New Roman" w:eastAsia="Times New Roman" w:hAnsi="Times New Roman" w:cs="Arial"/>
            <w:color w:val="auto"/>
            <w:kern w:val="32"/>
            <w:sz w:val="36"/>
            <w:szCs w:val="32"/>
            <w:rPrChange w:id="4644" w:author="Vihari Réka" w:date="2018-12-01T00:27:00Z">
              <w:rPr/>
            </w:rPrChange>
          </w:rPr>
          <w:lastRenderedPageBreak/>
          <w:t>Ábrajegyzék</w:t>
        </w:r>
      </w:ins>
    </w:p>
    <w:bookmarkEnd w:id="3"/>
    <w:bookmarkEnd w:id="4"/>
    <w:p w14:paraId="5327EC08" w14:textId="77777777" w:rsidR="004A1AE8" w:rsidRPr="004A1AE8" w:rsidRDefault="004A1AE8" w:rsidP="004A1AE8"/>
    <w:sectPr w:rsidR="004A1AE8" w:rsidRPr="004A1AE8" w:rsidSect="004709EC">
      <w:headerReference w:type="default" r:id="rId49"/>
      <w:footerReference w:type="even" r:id="rId50"/>
      <w:footerReference w:type="default" r:id="rId51"/>
      <w:headerReference w:type="first" r:id="rId52"/>
      <w:footerReference w:type="first" r:id="rId53"/>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Illanicz Barnabás" w:date="2018-11-26T11:12:00Z" w:initials="i">
    <w:p w14:paraId="0A7B0E2C" w14:textId="77777777" w:rsidR="00A65114" w:rsidRDefault="00A65114">
      <w:pPr>
        <w:pStyle w:val="Jegyzetszveg"/>
      </w:pPr>
      <w:r>
        <w:rPr>
          <w:rStyle w:val="Jegyzethivatkozs"/>
        </w:rPr>
        <w:annotationRef/>
      </w:r>
      <w:r>
        <w:t>A „SZAKDOLGOZAT FELADAT” rész ne szerepeljen a tartalomjegyzékben, az Összefoglaló legyen az első rész.</w:t>
      </w:r>
      <w:r>
        <w:br/>
      </w:r>
      <w:r>
        <w:br/>
        <w:t>A verziókezelés ne az iOS platform bemutatása fejezetben legyen, hanem a Technológiák ismeretetésében szerintem.</w:t>
      </w:r>
      <w:r>
        <w:br/>
      </w:r>
      <w:r>
        <w:br/>
        <w:t>A 2.2 Swift fejezet rossz behúzással szerepel a tartalomban.</w:t>
      </w:r>
    </w:p>
    <w:p w14:paraId="5630A6C7" w14:textId="77777777" w:rsidR="00A65114" w:rsidRDefault="00A65114">
      <w:pPr>
        <w:pStyle w:val="Jegyzetszveg"/>
      </w:pPr>
    </w:p>
    <w:p w14:paraId="21EF19EB" w14:textId="7ACEFD1A" w:rsidR="00A65114" w:rsidRDefault="00A65114">
      <w:pPr>
        <w:pStyle w:val="Jegyzetszveg"/>
      </w:pPr>
      <w:r>
        <w:t>A 8-as Összefoglaló inkább Összefoglalás legyen szerintem, mert Összefoglaló már van a dolgozat elején.</w:t>
      </w:r>
    </w:p>
  </w:comment>
  <w:comment w:id="757" w:author="Illanicz Barnabás" w:date="2018-11-26T13:47:00Z" w:initials="i">
    <w:p w14:paraId="3E4233B6" w14:textId="26CF271E" w:rsidR="00A65114" w:rsidRDefault="00A65114">
      <w:pPr>
        <w:pStyle w:val="Jegyzetszveg"/>
      </w:pPr>
      <w:r>
        <w:rPr>
          <w:rStyle w:val="Jegyzethivatkozs"/>
        </w:rPr>
        <w:annotationRef/>
      </w:r>
      <w:r>
        <w:t>Ezt majd frissítsd, asszem a beadás napjára kéne</w:t>
      </w:r>
    </w:p>
  </w:comment>
  <w:comment w:id="767" w:author="Illanicz Barnabás" w:date="2018-11-26T11:18:00Z" w:initials="i">
    <w:p w14:paraId="1E72A02A" w14:textId="6F2058D4" w:rsidR="00A65114" w:rsidRDefault="00A65114">
      <w:pPr>
        <w:pStyle w:val="Jegyzetszveg"/>
      </w:pPr>
      <w:r>
        <w:rPr>
          <w:rStyle w:val="Jegyzethivatkozs"/>
        </w:rPr>
        <w:annotationRef/>
      </w:r>
      <w:r>
        <w:t>Ezt formázd meg úgy ahogy a többi része is van a dolgozatnak</w:t>
      </w:r>
    </w:p>
  </w:comment>
  <w:comment w:id="847" w:author="Illanicz Barnabás" w:date="2018-11-19T11:45:00Z" w:initials="i">
    <w:p w14:paraId="2319ADC2" w14:textId="4F84DD41" w:rsidR="00A65114" w:rsidRDefault="00A65114">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851" w:author="Illanicz Barnabás" w:date="2018-11-19T10:13:00Z" w:initials="i">
    <w:p w14:paraId="22B394B7" w14:textId="77777777" w:rsidR="00A65114" w:rsidRDefault="00A65114">
      <w:pPr>
        <w:pStyle w:val="Jegyzetszveg"/>
      </w:pPr>
      <w:r>
        <w:rPr>
          <w:rStyle w:val="Jegyzethivatkozs"/>
        </w:rPr>
        <w:annotationRef/>
      </w:r>
      <w:r>
        <w:t>Megszüntette már a Microsoft, nem fejlesztik már</w:t>
      </w:r>
    </w:p>
  </w:comment>
  <w:comment w:id="858" w:author="Illanicz Barnabás" w:date="2018-11-19T10:14:00Z" w:initials="i">
    <w:p w14:paraId="578D3C79" w14:textId="1C347271" w:rsidR="00A65114" w:rsidRDefault="00A65114">
      <w:pPr>
        <w:pStyle w:val="Jegyzetszveg"/>
      </w:pPr>
      <w:r>
        <w:rPr>
          <w:rStyle w:val="Jegyzethivatkozs"/>
        </w:rPr>
        <w:annotationRef/>
      </w:r>
      <w:r>
        <w:t>Maga az Android a platform, az LG, HTC, stb az készülékgyártó</w:t>
      </w:r>
    </w:p>
  </w:comment>
  <w:comment w:id="862" w:author="Illanicz Barnabás" w:date="2018-11-19T10:19:00Z" w:initials="i">
    <w:p w14:paraId="69240977" w14:textId="118AD5C4" w:rsidR="00A65114" w:rsidRDefault="00A65114">
      <w:pPr>
        <w:pStyle w:val="Jegyzetszveg"/>
      </w:pPr>
      <w:r>
        <w:rPr>
          <w:rStyle w:val="Jegyzethivatkozs"/>
        </w:rPr>
        <w:annotationRef/>
      </w:r>
      <w:r>
        <w:t>Szerintem írd inkább teljesítménynek</w:t>
      </w:r>
    </w:p>
  </w:comment>
  <w:comment w:id="884" w:author="Illanicz Barnabás" w:date="2018-11-19T10:17:00Z" w:initials="i">
    <w:p w14:paraId="5A78A47F" w14:textId="76F2DB5A" w:rsidR="00A65114" w:rsidRDefault="00A65114">
      <w:pPr>
        <w:pStyle w:val="Jegyzetszveg"/>
      </w:pPr>
      <w:r>
        <w:rPr>
          <w:rStyle w:val="Jegyzethivatkozs"/>
        </w:rPr>
        <w:annotationRef/>
      </w:r>
      <w:r>
        <w:t xml:space="preserve">Itt azért érdemes </w:t>
      </w:r>
      <w:proofErr w:type="gramStart"/>
      <w:r>
        <w:t>hozzátenni</w:t>
      </w:r>
      <w:proofErr w:type="gramEnd"/>
      <w:r>
        <w:t xml:space="preserve"> hogy nem csak az adja a különbséget hogy Android vagy iOS fut az adott készüléken, hanem más a hardver konfiguráció is (CPU, memória stb).</w:t>
      </w:r>
    </w:p>
  </w:comment>
  <w:comment w:id="894" w:author="Illanicz Barnabás" w:date="2018-11-19T10:21:00Z" w:initials="i">
    <w:p w14:paraId="62CA4B8D" w14:textId="346BB2FA" w:rsidR="00A65114" w:rsidRDefault="00A65114">
      <w:pPr>
        <w:pStyle w:val="Jegyzetszveg"/>
      </w:pPr>
      <w:r>
        <w:rPr>
          <w:rStyle w:val="Jegyzethivatkozs"/>
        </w:rPr>
        <w:annotationRef/>
      </w:r>
      <w:r>
        <w:t>Ez a mondat így nem értelmes.</w:t>
      </w:r>
    </w:p>
  </w:comment>
  <w:comment w:id="898" w:author="Illanicz Barnabás" w:date="2018-11-19T10:24:00Z" w:initials="i">
    <w:p w14:paraId="3CD81E50" w14:textId="46E9DCA1" w:rsidR="00A65114" w:rsidRDefault="00A65114">
      <w:pPr>
        <w:pStyle w:val="Jegyzetszveg"/>
      </w:pPr>
      <w:r>
        <w:rPr>
          <w:rStyle w:val="Jegyzethivatkozs"/>
        </w:rPr>
        <w:annotationRef/>
      </w:r>
      <w:r>
        <w:t>Itt mire gondolsz?</w:t>
      </w:r>
    </w:p>
  </w:comment>
  <w:comment w:id="902" w:author="Illanicz Barnabás" w:date="2018-11-19T10:24:00Z" w:initials="i">
    <w:p w14:paraId="35D8376B" w14:textId="7629297B" w:rsidR="00A65114" w:rsidRDefault="00A65114">
      <w:pPr>
        <w:pStyle w:val="Jegyzetszveg"/>
      </w:pPr>
      <w:r>
        <w:rPr>
          <w:rStyle w:val="Jegyzethivatkozs"/>
        </w:rPr>
        <w:annotationRef/>
      </w:r>
      <w:r>
        <w:t>A platform az iOS, itt a készülékekre gondoltál?</w:t>
      </w:r>
    </w:p>
  </w:comment>
  <w:comment w:id="984" w:author="Illanicz Barnabás" w:date="2018-11-19T10:55:00Z" w:initials="i">
    <w:p w14:paraId="5E7ED5D3" w14:textId="00ABD484" w:rsidR="00A65114" w:rsidRDefault="00A65114">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1001" w:author="Illanicz Barnabás" w:date="2018-11-26T11:25:00Z" w:initials="i">
    <w:p w14:paraId="610B699F" w14:textId="669507BB" w:rsidR="00A65114" w:rsidRDefault="00A65114">
      <w:pPr>
        <w:pStyle w:val="Jegyzetszveg"/>
      </w:pPr>
      <w:r>
        <w:rPr>
          <w:rStyle w:val="Jegyzethivatkozs"/>
        </w:rPr>
        <w:annotationRef/>
      </w:r>
      <w:r>
        <w:t>Nem fordul gyorsabban a Swift az Objective-C-vel összehasonlítva. Sőt általában az Objective-C gyorsabban fordul.</w:t>
      </w:r>
    </w:p>
  </w:comment>
  <w:comment w:id="1029" w:author="Illanicz Barnabás" w:date="2018-11-19T11:49:00Z" w:initials="i">
    <w:p w14:paraId="51A4430E" w14:textId="6C970A71" w:rsidR="00A65114" w:rsidRDefault="00A65114">
      <w:pPr>
        <w:pStyle w:val="Jegyzetszveg"/>
      </w:pPr>
      <w:r>
        <w:rPr>
          <w:rStyle w:val="Jegyzethivatkozs"/>
        </w:rPr>
        <w:annotationRef/>
      </w:r>
      <w:r>
        <w:t xml:space="preserve">Inkább azt írd, hogy az alkalmazás mérete nem feltétlen indokolja a VIPER használatát, mert amit írtál az azt </w:t>
      </w:r>
      <w:proofErr w:type="gramStart"/>
      <w:r>
        <w:t>jelenti</w:t>
      </w:r>
      <w:proofErr w:type="gramEnd"/>
      <w:r>
        <w:t xml:space="preserve"> hogy egy bizonyos ponton (egy adott méret felett) át kéne írni teljesen az alkalmazást MVC-ről VIPER-re, ami nem egyszerű és sok idő.</w:t>
      </w:r>
    </w:p>
  </w:comment>
  <w:comment w:id="1039" w:author="Illanicz Barnabás" w:date="2018-11-26T12:43:00Z" w:initials="i">
    <w:p w14:paraId="1E063947" w14:textId="723B026B" w:rsidR="00A65114" w:rsidRDefault="00A65114">
      <w:pPr>
        <w:pStyle w:val="Jegyzetszveg"/>
      </w:pPr>
      <w:r>
        <w:rPr>
          <w:rStyle w:val="Jegyzethivatkozs"/>
        </w:rPr>
        <w:annotationRef/>
      </w:r>
      <w:r>
        <w:t xml:space="preserve">A verziókezelést a Git </w:t>
      </w:r>
      <w:proofErr w:type="gramStart"/>
      <w:r>
        <w:t>adja</w:t>
      </w:r>
      <w:proofErr w:type="gramEnd"/>
      <w:r>
        <w:t xml:space="preserve"> ami a te gépeden van, a GitHub egy távoli repository-t ad ahova fel tudod tölteni a lokális repository-dat és a változtatásokat. A verziókezelést (Git-et) lehet használni GitHub nélkül is csak a gépeden.</w:t>
      </w:r>
    </w:p>
  </w:comment>
  <w:comment w:id="1041" w:author="Illanicz Barnabás" w:date="2018-11-26T12:47:00Z" w:initials="i">
    <w:p w14:paraId="5A604789" w14:textId="4D594FE8" w:rsidR="00A65114" w:rsidRDefault="00A65114">
      <w:pPr>
        <w:pStyle w:val="Jegyzetszveg"/>
      </w:pPr>
      <w:r>
        <w:rPr>
          <w:rStyle w:val="Jegyzethivatkozs"/>
        </w:rPr>
        <w:annotationRef/>
      </w:r>
      <w:r>
        <w:t xml:space="preserve">Már a commit is az adott branch-re rögzíti a változtatást, a push csak annyit </w:t>
      </w:r>
      <w:proofErr w:type="gramStart"/>
      <w:r>
        <w:t>csinál</w:t>
      </w:r>
      <w:proofErr w:type="gramEnd"/>
      <w:r>
        <w:t xml:space="preserve"> hogy feltölti a remote repository-ra a változtatást (ebben az esetben a GitHub-ra).</w:t>
      </w:r>
    </w:p>
  </w:comment>
  <w:comment w:id="1047" w:author="Illanicz Barnabás" w:date="2018-11-19T11:35:00Z" w:initials="i">
    <w:p w14:paraId="0AD807FF" w14:textId="77777777" w:rsidR="00A65114" w:rsidRDefault="00A65114">
      <w:pPr>
        <w:pStyle w:val="Jegyzetszveg"/>
      </w:pPr>
      <w:r>
        <w:rPr>
          <w:rStyle w:val="Jegyzethivatkozs"/>
        </w:rPr>
        <w:annotationRef/>
      </w:r>
      <w:r>
        <w:t xml:space="preserve">A </w:t>
      </w:r>
      <w:proofErr w:type="gramStart"/>
      <w:r>
        <w:t>fejezetben</w:t>
      </w:r>
      <w:proofErr w:type="gramEnd"/>
      <w:r>
        <w:t xml:space="preserve">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A65114" w:rsidRDefault="00A65114">
      <w:pPr>
        <w:pStyle w:val="Jegyzetszveg"/>
      </w:pPr>
      <w:r>
        <w:t>Screenshot-ok majd szerepeljenek a dolgozatban, csak később a megvalósításnál, vagy függelékként hozzá adhatod őket.</w:t>
      </w:r>
    </w:p>
  </w:comment>
  <w:comment w:id="1385" w:author="Illanicz Barnabás" w:date="2018-11-19T14:04:00Z" w:initials="i">
    <w:p w14:paraId="1732F5AA" w14:textId="1163BAD9" w:rsidR="00A65114" w:rsidRDefault="00A65114">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1448" w:author="Illanicz Barnabás" w:date="2018-11-26T12:43:00Z" w:initials="i">
    <w:p w14:paraId="15D50264" w14:textId="77777777" w:rsidR="00A65114" w:rsidRDefault="00A65114" w:rsidP="004D20DC">
      <w:pPr>
        <w:pStyle w:val="Jegyzetszveg"/>
      </w:pPr>
      <w:r>
        <w:rPr>
          <w:rStyle w:val="Jegyzethivatkozs"/>
        </w:rPr>
        <w:annotationRef/>
      </w:r>
      <w:r>
        <w:t xml:space="preserve">A verziókezelést a Git </w:t>
      </w:r>
      <w:proofErr w:type="gramStart"/>
      <w:r>
        <w:t>adja</w:t>
      </w:r>
      <w:proofErr w:type="gramEnd"/>
      <w:r>
        <w:t xml:space="preserve"> ami a te gépeden van, a GitHub egy távoli repository-t ad ahova fel tudod tölteni a lokális repository-dat és a változtatásokat. A verziókezelést (Git-et) lehet használni GitHub nélkül is csak a gépeden.</w:t>
      </w:r>
    </w:p>
  </w:comment>
  <w:comment w:id="1452" w:author="Illanicz Barnabás" w:date="2018-11-26T12:47:00Z" w:initials="i">
    <w:p w14:paraId="27C964B6" w14:textId="77777777" w:rsidR="00A65114" w:rsidRDefault="00A65114" w:rsidP="004D20DC">
      <w:pPr>
        <w:pStyle w:val="Jegyzetszveg"/>
      </w:pPr>
      <w:r>
        <w:rPr>
          <w:rStyle w:val="Jegyzethivatkozs"/>
        </w:rPr>
        <w:annotationRef/>
      </w:r>
      <w:r>
        <w:t xml:space="preserve">Már a commit is az adott branch-re rögzíti a változtatást, a push csak annyit </w:t>
      </w:r>
      <w:proofErr w:type="gramStart"/>
      <w:r>
        <w:t>csinál</w:t>
      </w:r>
      <w:proofErr w:type="gramEnd"/>
      <w:r>
        <w:t xml:space="preserve"> hogy feltölti a remote repository-ra a változtatást (ebben az esetben a GitHub-ra).</w:t>
      </w:r>
    </w:p>
  </w:comment>
  <w:comment w:id="1467" w:author="Illanicz Barnabás" w:date="2018-11-19T13:51:00Z" w:initials="i">
    <w:p w14:paraId="52E58697" w14:textId="4E22FB7B" w:rsidR="00A65114" w:rsidRDefault="00A65114">
      <w:pPr>
        <w:pStyle w:val="Jegyzetszveg"/>
      </w:pPr>
      <w:r>
        <w:rPr>
          <w:rStyle w:val="Jegyzethivatkozs"/>
        </w:rPr>
        <w:annotationRef/>
      </w:r>
      <w:r>
        <w:t>Itt mikre gondolsz?</w:t>
      </w:r>
    </w:p>
  </w:comment>
  <w:comment w:id="1471" w:author="Illanicz Barnabás" w:date="2018-11-19T13:52:00Z" w:initials="i">
    <w:p w14:paraId="31E9C73D" w14:textId="3138EB4B" w:rsidR="00A65114" w:rsidRDefault="00A65114">
      <w:pPr>
        <w:pStyle w:val="Jegyzetszveg"/>
      </w:pPr>
      <w:r>
        <w:rPr>
          <w:rStyle w:val="Jegyzethivatkozs"/>
        </w:rPr>
        <w:annotationRef/>
      </w:r>
      <w:r>
        <w:t>Rész helyett használd inkább a könyvtár/komponens szót</w:t>
      </w:r>
    </w:p>
  </w:comment>
  <w:comment w:id="1474" w:author="Illanicz Barnabás" w:date="2018-11-19T13:53:00Z" w:initials="i">
    <w:p w14:paraId="21E69855" w14:textId="493FFC27" w:rsidR="00A65114" w:rsidRDefault="00A65114">
      <w:pPr>
        <w:pStyle w:val="Jegyzetszveg"/>
      </w:pPr>
      <w:r>
        <w:rPr>
          <w:rStyle w:val="Jegyzethivatkozs"/>
        </w:rPr>
        <w:annotationRef/>
      </w:r>
      <w:r>
        <w:t>Írd inkább egybe mindenhol szerintem</w:t>
      </w:r>
    </w:p>
  </w:comment>
  <w:comment w:id="1483" w:author="Illanicz Barnabás" w:date="2018-11-19T12:00:00Z" w:initials="i">
    <w:p w14:paraId="2A0740B7" w14:textId="64CE7DF3" w:rsidR="00A65114" w:rsidRDefault="00A65114">
      <w:pPr>
        <w:pStyle w:val="Jegyzetszveg"/>
      </w:pPr>
      <w:r>
        <w:rPr>
          <w:rStyle w:val="Jegyzethivatkozs"/>
        </w:rPr>
        <w:annotationRef/>
      </w:r>
      <w:r>
        <w:t>Ezt inkább kódként tedd bele, ne képként.</w:t>
      </w:r>
    </w:p>
  </w:comment>
  <w:comment w:id="1670" w:author="Illanicz Barnabás" w:date="2018-11-19T13:56:00Z" w:initials="i">
    <w:p w14:paraId="3817CB6C" w14:textId="6C21E40F" w:rsidR="00A65114" w:rsidRDefault="00A65114">
      <w:pPr>
        <w:pStyle w:val="Jegyzetszveg"/>
      </w:pPr>
      <w:r>
        <w:rPr>
          <w:rStyle w:val="Jegyzethivatkozs"/>
        </w:rPr>
        <w:annotationRef/>
      </w:r>
      <w:r>
        <w:t xml:space="preserve">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w:t>
      </w:r>
      <w:proofErr w:type="gramStart"/>
      <w:r>
        <w:t>lesz</w:t>
      </w:r>
      <w:proofErr w:type="gramEnd"/>
      <w:r>
        <w:t xml:space="preserve"> mint az általunk megírt kód, csak egy külön Pods alprojektben.</w:t>
      </w:r>
    </w:p>
  </w:comment>
  <w:comment w:id="1713" w:author="Illanicz Barnabás" w:date="2018-11-26T12:57:00Z" w:initials="i">
    <w:p w14:paraId="33E40C83" w14:textId="18D29A42" w:rsidR="00A65114" w:rsidRDefault="00A65114">
      <w:pPr>
        <w:pStyle w:val="Jegyzetszveg"/>
      </w:pPr>
      <w:r>
        <w:rPr>
          <w:rStyle w:val="Jegyzethivatkozs"/>
        </w:rPr>
        <w:annotationRef/>
      </w:r>
      <w:r>
        <w:t xml:space="preserve">Ezt inkább valahogy úgy fogalmazd meg, hogy a Kingfisher kiegészíti a UIImageView-t olyan </w:t>
      </w:r>
      <w:proofErr w:type="gramStart"/>
      <w:r>
        <w:t>metódusokkal</w:t>
      </w:r>
      <w:proofErr w:type="gramEnd"/>
      <w:r>
        <w:t xml:space="preserve"> aminek a segítségével közvetlenül URL-el lehet megadni a megjelenítendő képet, és ezt használtad a kép megjelenítésre.</w:t>
      </w:r>
    </w:p>
  </w:comment>
  <w:comment w:id="1725" w:author="Illanicz Barnabás" w:date="2018-11-26T12:59:00Z" w:initials="i">
    <w:p w14:paraId="5CF116B9" w14:textId="174E0BB2" w:rsidR="00A65114" w:rsidRDefault="00A65114">
      <w:pPr>
        <w:pStyle w:val="Jegyzetszveg"/>
      </w:pPr>
      <w:r>
        <w:rPr>
          <w:rStyle w:val="Jegyzethivatkozs"/>
        </w:rPr>
        <w:annotationRef/>
      </w:r>
      <w:r>
        <w:t>Ą kódrészek egységesen legyenek formázva mindenhol.</w:t>
      </w:r>
    </w:p>
  </w:comment>
  <w:comment w:id="1773" w:author="Illanicz Barnabás" w:date="2018-11-19T14:16:00Z" w:initials="i">
    <w:p w14:paraId="5BBF5D72" w14:textId="4FBA6D74" w:rsidR="00A65114" w:rsidRDefault="00A65114">
      <w:pPr>
        <w:pStyle w:val="Jegyzetszveg"/>
      </w:pPr>
      <w:r>
        <w:rPr>
          <w:rStyle w:val="Jegyzethivatkozs"/>
        </w:rPr>
        <w:annotationRef/>
      </w:r>
      <w:r>
        <w:t>Ez kicsit furán hangzik, inkább „segítséget nyújt xy generálásához, fejlesztéséhez stb.”</w:t>
      </w:r>
    </w:p>
  </w:comment>
  <w:comment w:id="1779" w:author="Illanicz Barnabás" w:date="2018-11-19T14:21:00Z" w:initials="i">
    <w:p w14:paraId="02746733" w14:textId="3A67813E" w:rsidR="00A65114" w:rsidRDefault="00A65114">
      <w:pPr>
        <w:pStyle w:val="Jegyzetszveg"/>
      </w:pPr>
      <w:r>
        <w:rPr>
          <w:rStyle w:val="Jegyzethivatkozs"/>
        </w:rPr>
        <w:annotationRef/>
      </w:r>
      <w:r>
        <w:t>Szerintem ezt szedd szét külön mondatra, mert így nem értelmes.</w:t>
      </w:r>
    </w:p>
  </w:comment>
  <w:comment w:id="1794" w:author="Illanicz Barnabás" w:date="2018-11-19T14:27:00Z" w:initials="i">
    <w:p w14:paraId="3BA640BB" w14:textId="0EDF491A" w:rsidR="00A65114" w:rsidRDefault="00A65114">
      <w:pPr>
        <w:pStyle w:val="Jegyzetszveg"/>
      </w:pPr>
      <w:r>
        <w:rPr>
          <w:rStyle w:val="Jegyzethivatkozs"/>
        </w:rPr>
        <w:annotationRef/>
      </w:r>
      <w:r>
        <w:t>Itt csinálj inkább felsorolást szerintem, mert kétszer van kettőspont egymás után, nem igazán látható át.</w:t>
      </w:r>
    </w:p>
  </w:comment>
  <w:comment w:id="1815" w:author="Illanicz Barnabás" w:date="2018-11-19T14:31:00Z" w:initials="i">
    <w:p w14:paraId="4EACE3F6" w14:textId="4047EF3C" w:rsidR="00A65114" w:rsidRDefault="00A65114">
      <w:pPr>
        <w:pStyle w:val="Jegyzetszveg"/>
      </w:pPr>
      <w:r>
        <w:rPr>
          <w:rStyle w:val="Jegyzethivatkozs"/>
        </w:rPr>
        <w:annotationRef/>
      </w:r>
      <w:r>
        <w:t>Itt érdemes megemlíteni még hogy az adatbázis táblákat (a sémát) is legenerálja.</w:t>
      </w:r>
    </w:p>
  </w:comment>
  <w:comment w:id="1850" w:author="Illanicz Barnabás" w:date="2018-11-19T14:35:00Z" w:initials="i">
    <w:p w14:paraId="23F28A55" w14:textId="5C5096D4" w:rsidR="00A65114" w:rsidRDefault="00A65114">
      <w:pPr>
        <w:pStyle w:val="Jegyzetszveg"/>
      </w:pPr>
      <w:r>
        <w:rPr>
          <w:rStyle w:val="Jegyzethivatkozs"/>
        </w:rPr>
        <w:annotationRef/>
      </w:r>
      <w:r>
        <w:t>Ezt formázd meg a többi bekezdésnek megfelelően, mert más a sorköz, és nem is sorkizárt.</w:t>
      </w:r>
    </w:p>
  </w:comment>
  <w:comment w:id="1922" w:author="Illanicz Barnabás" w:date="2018-11-19T14:42:00Z" w:initials="i">
    <w:p w14:paraId="32008F02" w14:textId="77777777" w:rsidR="00A65114" w:rsidRDefault="00A65114" w:rsidP="002052A4">
      <w:pPr>
        <w:pStyle w:val="Jegyzetszveg"/>
      </w:pPr>
      <w:r>
        <w:rPr>
          <w:rStyle w:val="Jegyzethivatkozs"/>
        </w:rPr>
        <w:annotationRef/>
      </w:r>
      <w:r>
        <w:t>Ezt leírtad már az előző fejezetben</w:t>
      </w:r>
    </w:p>
  </w:comment>
  <w:comment w:id="1975" w:author="Illanicz Barnabás" w:date="2018-11-19T14:44:00Z" w:initials="i">
    <w:p w14:paraId="316F4181" w14:textId="3EFF5A44" w:rsidR="00A65114" w:rsidRDefault="00A65114">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2019" w:author="Illanicz Barnabás" w:date="2018-11-26T13:11:00Z" w:initials="i">
    <w:p w14:paraId="128BAC0D" w14:textId="63992C21" w:rsidR="00A65114" w:rsidRDefault="00A65114">
      <w:pPr>
        <w:pStyle w:val="Jegyzetszveg"/>
      </w:pPr>
      <w:r>
        <w:rPr>
          <w:rStyle w:val="Jegyzethivatkozs"/>
        </w:rPr>
        <w:annotationRef/>
      </w:r>
      <w:r>
        <w:t>Ez tervezési szempontból nem a legjobb szerintem, inkább egy külön, opcionális tudnivalók property-be érdemes tárolni.</w:t>
      </w:r>
    </w:p>
  </w:comment>
  <w:comment w:id="2004" w:author="Illanicz Barnabás" w:date="2018-11-26T13:08:00Z" w:initials="i">
    <w:p w14:paraId="54C92488" w14:textId="5C8811FF" w:rsidR="00A65114" w:rsidRDefault="00A65114">
      <w:pPr>
        <w:pStyle w:val="Jegyzetszveg"/>
      </w:pPr>
      <w:r>
        <w:rPr>
          <w:rStyle w:val="Jegyzethivatkozs"/>
        </w:rPr>
        <w:annotationRef/>
      </w:r>
      <w:r>
        <w:t>Ezt lehet érdemes táblázatba tenni, hogy átláthatóbb legyen. Vagy felsorolássá tenni, és kiemelni az entitás neveket.</w:t>
      </w:r>
    </w:p>
  </w:comment>
  <w:comment w:id="2058" w:author="Illanicz Barnabás" w:date="2018-11-19T14:42:00Z" w:initials="i">
    <w:p w14:paraId="643F8079" w14:textId="584A35DA" w:rsidR="00A65114" w:rsidRDefault="00A65114">
      <w:pPr>
        <w:pStyle w:val="Jegyzetszveg"/>
      </w:pPr>
      <w:r>
        <w:rPr>
          <w:rStyle w:val="Jegyzethivatkozs"/>
        </w:rPr>
        <w:annotationRef/>
      </w:r>
      <w:r>
        <w:t>Ezt leírtad már az előző fejezetben</w:t>
      </w:r>
    </w:p>
  </w:comment>
  <w:comment w:id="2446" w:author="Illanicz Barnabás" w:date="2018-11-26T13:27:00Z" w:initials="i">
    <w:p w14:paraId="6E0A96E4" w14:textId="2C9DDEBD" w:rsidR="00A65114" w:rsidRDefault="00A65114">
      <w:pPr>
        <w:pStyle w:val="Jegyzetszveg"/>
      </w:pPr>
      <w:r>
        <w:rPr>
          <w:rStyle w:val="Jegyzethivatkozs"/>
        </w:rPr>
        <w:annotationRef/>
      </w:r>
      <w:r>
        <w:t>Ha olyan kódot raksz bele, amiben van komment, akkor legyen inkább angol a komment szövege.</w:t>
      </w:r>
    </w:p>
  </w:comment>
  <w:comment w:id="2547" w:author="Illanicz Barnabás" w:date="2018-11-26T13:24:00Z" w:initials="i">
    <w:p w14:paraId="4F170FC5" w14:textId="2E76F03C" w:rsidR="00A65114" w:rsidRDefault="00A65114">
      <w:pPr>
        <w:pStyle w:val="Jegyzetszveg"/>
      </w:pPr>
      <w:r>
        <w:rPr>
          <w:rStyle w:val="Jegyzethivatkozs"/>
        </w:rPr>
        <w:annotationRef/>
      </w:r>
      <w:r>
        <w:t xml:space="preserve">Ha Alamofire-t használsz akkor nem kell kézzel validálni, hanem elég egy </w:t>
      </w:r>
      <w:proofErr w:type="gramStart"/>
      <w:r>
        <w:t>validate(</w:t>
      </w:r>
      <w:proofErr w:type="gramEnd"/>
      <w:r>
        <w:t>) metódust hívni a .responseJSON előt, és ő elintézi a validálást.</w:t>
      </w:r>
      <w:r>
        <w:br/>
        <w:t>De ha kézzel ellenőrzöd akkor célszerűbb azt vizsgálni hogy a statászkód a 200-299 tartományban van-e, és ha nincs akkor visszaadni az error-t, különben meg success.</w:t>
      </w:r>
    </w:p>
  </w:comment>
  <w:comment w:id="3345" w:author="Illanicz Barnabás" w:date="2018-11-19T14:57:00Z" w:initials="i">
    <w:p w14:paraId="7A5555BE" w14:textId="181E63AB" w:rsidR="00A65114" w:rsidRDefault="00A65114">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3355" w:author="Illanicz Barnabás" w:date="2018-11-19T15:59:00Z" w:initials="i">
    <w:p w14:paraId="216D367E" w14:textId="55A31C78" w:rsidR="00A65114" w:rsidRDefault="00A65114">
      <w:pPr>
        <w:pStyle w:val="Jegyzetszveg"/>
      </w:pPr>
      <w:r>
        <w:rPr>
          <w:rStyle w:val="Jegyzethivatkozs"/>
        </w:rPr>
        <w:annotationRef/>
      </w:r>
      <w:r>
        <w:t>A token típusát tartalmazza, nem a tokent</w:t>
      </w:r>
    </w:p>
  </w:comment>
  <w:comment w:id="3360" w:author="Illanicz Barnabás" w:date="2018-11-19T16:00:00Z" w:initials="i">
    <w:p w14:paraId="0A661376" w14:textId="346684A8" w:rsidR="00A65114" w:rsidRDefault="00A65114">
      <w:pPr>
        <w:pStyle w:val="Jegyzetszveg"/>
      </w:pPr>
      <w:r>
        <w:rPr>
          <w:rStyle w:val="Jegyzethivatkozs"/>
        </w:rPr>
        <w:annotationRef/>
      </w:r>
      <w:r>
        <w:t xml:space="preserve">Ezek nem </w:t>
      </w:r>
      <w:proofErr w:type="gramStart"/>
      <w:r>
        <w:t>állapotok</w:t>
      </w:r>
      <w:proofErr w:type="gramEnd"/>
      <w:r>
        <w:t xml:space="preserve"> hanem az adott entitásról (ez esetben a felhasználóról) információkat ír le: név, email stb.</w:t>
      </w:r>
    </w:p>
  </w:comment>
  <w:comment w:id="3377" w:author="Illanicz Barnabás" w:date="2018-11-26T13:44:00Z" w:initials="i">
    <w:p w14:paraId="181134B2" w14:textId="3D36A4D9" w:rsidR="00A65114" w:rsidRDefault="00A65114">
      <w:pPr>
        <w:pStyle w:val="Jegyzetszveg"/>
      </w:pPr>
      <w:r>
        <w:rPr>
          <w:rStyle w:val="Jegyzethivatkozs"/>
        </w:rPr>
        <w:annotationRef/>
      </w:r>
      <w:r>
        <w:t>Kódformázás</w:t>
      </w:r>
    </w:p>
  </w:comment>
  <w:comment w:id="3388" w:author="Illanicz Barnabás" w:date="2018-11-26T13:44:00Z" w:initials="i">
    <w:p w14:paraId="3E46C9A1" w14:textId="2357E276" w:rsidR="00A65114" w:rsidRDefault="00A65114">
      <w:pPr>
        <w:pStyle w:val="Jegyzetszveg"/>
      </w:pPr>
      <w:r>
        <w:rPr>
          <w:rStyle w:val="Jegyzethivatkozs"/>
        </w:rPr>
        <w:annotationRef/>
      </w:r>
      <w:r>
        <w:t>Kódformázás</w:t>
      </w:r>
    </w:p>
  </w:comment>
  <w:comment w:id="3404" w:author="Illanicz Barnabás" w:date="2018-11-19T16:11:00Z" w:initials="i">
    <w:p w14:paraId="2FBBCCB3" w14:textId="77777777" w:rsidR="00A65114" w:rsidRDefault="00A65114">
      <w:pPr>
        <w:pStyle w:val="Jegyzetszveg"/>
        <w:rPr>
          <w:noProof/>
        </w:rPr>
      </w:pPr>
      <w:r>
        <w:rPr>
          <w:rStyle w:val="Jegyzethivatkozs"/>
        </w:rPr>
        <w:annotationRef/>
      </w:r>
      <w:r>
        <w:t xml:space="preserve">Itt a </w:t>
      </w:r>
    </w:p>
    <w:p w14:paraId="430FE9E4" w14:textId="0B434BB3" w:rsidR="00A65114" w:rsidRDefault="00A65114">
      <w:pPr>
        <w:pStyle w:val="Jegyzetszveg"/>
      </w:pPr>
      <w:r>
        <w:t>cache-elésre gondoltál nem?</w:t>
      </w:r>
    </w:p>
  </w:comment>
  <w:comment w:id="3407" w:author="Illanicz Barnabás" w:date="2018-11-19T16:12:00Z" w:initials="i">
    <w:p w14:paraId="25535E9E" w14:textId="52F16B24" w:rsidR="00A65114" w:rsidRDefault="00A65114">
      <w:pPr>
        <w:pStyle w:val="Jegyzetszveg"/>
      </w:pPr>
      <w:r>
        <w:rPr>
          <w:rStyle w:val="Jegyzethivatkozs"/>
        </w:rPr>
        <w:annotationRef/>
      </w:r>
      <w:r>
        <w:t>Itt mire gondolsz?</w:t>
      </w:r>
    </w:p>
  </w:comment>
  <w:comment w:id="3411" w:author="Illanicz Barnabás" w:date="2018-11-19T16:13:00Z" w:initials="i">
    <w:p w14:paraId="05C3A4F0" w14:textId="7A3E1557" w:rsidR="00A65114" w:rsidRDefault="00A65114">
      <w:pPr>
        <w:pStyle w:val="Jegyzetszveg"/>
      </w:pPr>
      <w:r>
        <w:rPr>
          <w:rStyle w:val="Jegyzethivatkozs"/>
        </w:rPr>
        <w:annotationRef/>
      </w:r>
      <w:r>
        <w:t>A felhasználó jelszavát miért tároltad le? Az access token azonosítja a felhasználót bejelentkezés után, nincs szükség a jelszóra.</w:t>
      </w:r>
    </w:p>
  </w:comment>
  <w:comment w:id="3415" w:author="Illanicz Barnabás" w:date="2018-11-19T16:19:00Z" w:initials="i">
    <w:p w14:paraId="09EBACB6" w14:textId="4D764A5B" w:rsidR="00A65114" w:rsidRDefault="00A65114">
      <w:pPr>
        <w:pStyle w:val="Jegyzetszveg"/>
      </w:pPr>
      <w:r>
        <w:rPr>
          <w:rStyle w:val="Jegyzethivatkozs"/>
        </w:rPr>
        <w:annotationRef/>
      </w:r>
      <w:r>
        <w:t>Ezt formázd majd meg</w:t>
      </w:r>
    </w:p>
  </w:comment>
  <w:comment w:id="3443" w:author="Illanicz Barnabás" w:date="2018-11-19T16:22:00Z" w:initials="i">
    <w:p w14:paraId="1B8AE46C" w14:textId="53C95A1D" w:rsidR="00A65114" w:rsidRDefault="00A65114">
      <w:pPr>
        <w:pStyle w:val="Jegyzetszveg"/>
      </w:pPr>
      <w:r>
        <w:rPr>
          <w:rStyle w:val="Jegyzethivatkozs"/>
        </w:rPr>
        <w:annotationRef/>
      </w:r>
      <w:r>
        <w:t xml:space="preserve">Ezt módosítsd, hogy optional String legyen a </w:t>
      </w:r>
      <w:proofErr w:type="gramStart"/>
      <w:r>
        <w:t>getToken(</w:t>
      </w:r>
      <w:proofErr w:type="gramEnd"/>
      <w:r>
        <w:t>) visszatérési értéke, és nil-t adjon vissza ha nincsen token.</w:t>
      </w:r>
    </w:p>
  </w:comment>
  <w:comment w:id="3447" w:author="Illanicz Barnabás" w:date="2018-11-26T13:51:00Z" w:initials="i">
    <w:p w14:paraId="754BEE5C" w14:textId="6CF01D96" w:rsidR="00A65114" w:rsidRDefault="00A65114">
      <w:pPr>
        <w:pStyle w:val="Jegyzetszveg"/>
      </w:pPr>
      <w:r>
        <w:rPr>
          <w:rStyle w:val="Jegyzethivatkozs"/>
        </w:rPr>
        <w:annotationRef/>
      </w:r>
      <w:r>
        <w:t>Kódformázás</w:t>
      </w:r>
    </w:p>
  </w:comment>
  <w:comment w:id="3537" w:author="Illanicz Barnabás" w:date="2018-11-26T13:54:00Z" w:initials="i">
    <w:p w14:paraId="6756C67C" w14:textId="4A81A3EB" w:rsidR="00A65114" w:rsidRDefault="00A65114">
      <w:pPr>
        <w:pStyle w:val="Jegyzetszveg"/>
      </w:pPr>
      <w:r>
        <w:rPr>
          <w:rStyle w:val="Jegyzethivatkozs"/>
        </w:rPr>
        <w:annotationRef/>
      </w:r>
      <w:r>
        <w:t xml:space="preserve">Ezt a fejezetet úgy kéne </w:t>
      </w:r>
      <w:proofErr w:type="gramStart"/>
      <w:r>
        <w:t>megcsinálni</w:t>
      </w:r>
      <w:proofErr w:type="gramEnd"/>
      <w:r>
        <w:t xml:space="preserve"> hogy választasz néhány érdekesebb funkciót és azokat leírod hogy hogyan valósítottad meg, külön alfejezetekben.</w:t>
      </w:r>
    </w:p>
  </w:comment>
  <w:comment w:id="3544" w:author="Illanicz Barnabás" w:date="2018-11-26T14:01:00Z" w:initials="i">
    <w:p w14:paraId="2121A715" w14:textId="26897D7A" w:rsidR="00A65114" w:rsidRDefault="00A65114">
      <w:pPr>
        <w:pStyle w:val="Jegyzetszveg"/>
      </w:pPr>
      <w:r>
        <w:rPr>
          <w:rStyle w:val="Jegyzethivatkozs"/>
        </w:rPr>
        <w:annotationRef/>
      </w:r>
      <w:r>
        <w:t>Ilyen fejezet nem kell szerintem, a következő fejezetben vannak screenshot-ok.</w:t>
      </w:r>
    </w:p>
  </w:comment>
  <w:comment w:id="4223" w:author="Illanicz Barnabás" w:date="2018-11-26T14:00:00Z" w:initials="i">
    <w:p w14:paraId="3B8D3EA1" w14:textId="05782AFC" w:rsidR="00A65114" w:rsidRDefault="00A65114">
      <w:pPr>
        <w:pStyle w:val="Jegyzetszveg"/>
      </w:pPr>
      <w:r>
        <w:rPr>
          <w:rStyle w:val="Jegyzethivatkozs"/>
        </w:rPr>
        <w:annotationRef/>
      </w:r>
      <w:r>
        <w:t xml:space="preserve">Ezt inkább nevezd át valami </w:t>
      </w:r>
      <w:proofErr w:type="gramStart"/>
      <w:r>
        <w:t>olyasmire</w:t>
      </w:r>
      <w:proofErr w:type="gramEnd"/>
      <w:r>
        <w:t xml:space="preserve"> hogy „Az elkészült alkalmazás bemutatása” vagy „Felhasználói kézikönyv”</w:t>
      </w:r>
    </w:p>
  </w:comment>
  <w:comment w:id="4230" w:author="Illanicz Barnabás" w:date="2018-11-26T15:27:00Z" w:initials="i">
    <w:p w14:paraId="150DEC7E" w14:textId="34C9F31D" w:rsidR="00A65114" w:rsidRDefault="00A65114">
      <w:pPr>
        <w:pStyle w:val="Jegyzetszveg"/>
      </w:pPr>
      <w:r>
        <w:rPr>
          <w:rStyle w:val="Jegyzethivatkozs"/>
        </w:rPr>
        <w:annotationRef/>
      </w:r>
      <w:proofErr w:type="gramStart"/>
      <w:r>
        <w:t>Így</w:t>
      </w:r>
      <w:proofErr w:type="gramEnd"/>
      <w:r>
        <w:t xml:space="preserve"> hogy át lett helyezve ide, szerintem ezt kicsit módosítsd.</w:t>
      </w:r>
    </w:p>
  </w:comment>
  <w:comment w:id="4411" w:author="Illanicz Barnabás" w:date="2018-11-19T14:04:00Z" w:initials="i">
    <w:p w14:paraId="32D165F9" w14:textId="77777777" w:rsidR="00A65114" w:rsidRDefault="00A65114"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15D50264" w15:done="0"/>
  <w15:commentEx w15:paraId="27C964B6"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15D50264" w16cid:durableId="1FA66902"/>
  <w16cid:commentId w16cid:paraId="27C964B6" w16cid:durableId="1FA669CB"/>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46FEFD" w14:textId="77777777" w:rsidR="007D2A3E" w:rsidRDefault="007D2A3E" w:rsidP="00A471C6">
      <w:r>
        <w:separator/>
      </w:r>
    </w:p>
  </w:endnote>
  <w:endnote w:type="continuationSeparator" w:id="0">
    <w:p w14:paraId="43DBDE6F" w14:textId="77777777" w:rsidR="007D2A3E" w:rsidRDefault="007D2A3E"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65114" w:rsidRDefault="00A6511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65114" w:rsidRDefault="00A65114">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65114" w:rsidRDefault="00A6511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65114" w:rsidRPr="000653FA" w:rsidRDefault="00A65114"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65114" w:rsidRPr="0014012A" w:rsidRDefault="00A65114"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1A6CB" w14:textId="77777777" w:rsidR="007D2A3E" w:rsidRDefault="007D2A3E" w:rsidP="00A471C6">
      <w:r>
        <w:separator/>
      </w:r>
    </w:p>
  </w:footnote>
  <w:footnote w:type="continuationSeparator" w:id="0">
    <w:p w14:paraId="273CFDD4" w14:textId="77777777" w:rsidR="007D2A3E" w:rsidRDefault="007D2A3E"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65114" w:rsidRDefault="00A65114" w:rsidP="004709EC">
    <w:pPr>
      <w:pStyle w:val="lfej"/>
      <w:jc w:val="center"/>
    </w:pPr>
  </w:p>
  <w:p w14:paraId="70E4476F" w14:textId="77777777" w:rsidR="00A65114" w:rsidRDefault="00A65114" w:rsidP="004709EC">
    <w:pPr>
      <w:pStyle w:val="lfej"/>
      <w:jc w:val="center"/>
    </w:pPr>
  </w:p>
  <w:p w14:paraId="00956331" w14:textId="77777777" w:rsidR="00A65114" w:rsidRDefault="00A65114">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65114" w:rsidRDefault="00A65114"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DB2D1B"/>
    <w:multiLevelType w:val="multilevel"/>
    <w:tmpl w:val="339C2F0A"/>
    <w:lvl w:ilvl="0">
      <w:start w:val="3"/>
      <w:numFmt w:val="decimal"/>
      <w:lvlText w:val="%1"/>
      <w:lvlJc w:val="left"/>
      <w:pPr>
        <w:ind w:left="400" w:hanging="40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760" w:hanging="144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5280" w:hanging="1800"/>
      </w:pPr>
      <w:rPr>
        <w:rFonts w:hint="default"/>
      </w:rPr>
    </w:lvl>
    <w:lvl w:ilvl="7">
      <w:start w:val="1"/>
      <w:numFmt w:val="decimal"/>
      <w:lvlText w:val="%1.%2.%3.%4.%5.%6.%7.%8"/>
      <w:lvlJc w:val="left"/>
      <w:pPr>
        <w:ind w:left="6220" w:hanging="2160"/>
      </w:pPr>
      <w:rPr>
        <w:rFonts w:hint="default"/>
      </w:rPr>
    </w:lvl>
    <w:lvl w:ilvl="8">
      <w:start w:val="1"/>
      <w:numFmt w:val="decimal"/>
      <w:lvlText w:val="%1.%2.%3.%4.%5.%6.%7.%8.%9"/>
      <w:lvlJc w:val="left"/>
      <w:pPr>
        <w:ind w:left="6800" w:hanging="2160"/>
      </w:pPr>
      <w:rPr>
        <w:rFonts w:hint="default"/>
      </w:rPr>
    </w:lvl>
  </w:abstractNum>
  <w:abstractNum w:abstractNumId="3" w15:restartNumberingAfterBreak="0">
    <w:nsid w:val="144C5260"/>
    <w:multiLevelType w:val="hybridMultilevel"/>
    <w:tmpl w:val="95AEC09E"/>
    <w:lvl w:ilvl="0" w:tplc="EDE655C4">
      <w:start w:val="1"/>
      <w:numFmt w:val="decimal"/>
      <w:lvlText w:val="%1"/>
      <w:lvlJc w:val="left"/>
      <w:pPr>
        <w:ind w:left="460" w:hanging="360"/>
      </w:pPr>
      <w:rPr>
        <w:rFonts w:hint="default"/>
      </w:rPr>
    </w:lvl>
    <w:lvl w:ilvl="1" w:tplc="040E0019" w:tentative="1">
      <w:start w:val="1"/>
      <w:numFmt w:val="lowerLetter"/>
      <w:lvlText w:val="%2."/>
      <w:lvlJc w:val="left"/>
      <w:pPr>
        <w:ind w:left="1180" w:hanging="360"/>
      </w:pPr>
    </w:lvl>
    <w:lvl w:ilvl="2" w:tplc="040E001B" w:tentative="1">
      <w:start w:val="1"/>
      <w:numFmt w:val="lowerRoman"/>
      <w:lvlText w:val="%3."/>
      <w:lvlJc w:val="right"/>
      <w:pPr>
        <w:ind w:left="1900" w:hanging="180"/>
      </w:pPr>
    </w:lvl>
    <w:lvl w:ilvl="3" w:tplc="040E000F" w:tentative="1">
      <w:start w:val="1"/>
      <w:numFmt w:val="decimal"/>
      <w:lvlText w:val="%4."/>
      <w:lvlJc w:val="left"/>
      <w:pPr>
        <w:ind w:left="2620" w:hanging="360"/>
      </w:pPr>
    </w:lvl>
    <w:lvl w:ilvl="4" w:tplc="040E0019" w:tentative="1">
      <w:start w:val="1"/>
      <w:numFmt w:val="lowerLetter"/>
      <w:lvlText w:val="%5."/>
      <w:lvlJc w:val="left"/>
      <w:pPr>
        <w:ind w:left="3340" w:hanging="360"/>
      </w:pPr>
    </w:lvl>
    <w:lvl w:ilvl="5" w:tplc="040E001B" w:tentative="1">
      <w:start w:val="1"/>
      <w:numFmt w:val="lowerRoman"/>
      <w:lvlText w:val="%6."/>
      <w:lvlJc w:val="right"/>
      <w:pPr>
        <w:ind w:left="4060" w:hanging="180"/>
      </w:pPr>
    </w:lvl>
    <w:lvl w:ilvl="6" w:tplc="040E000F" w:tentative="1">
      <w:start w:val="1"/>
      <w:numFmt w:val="decimal"/>
      <w:lvlText w:val="%7."/>
      <w:lvlJc w:val="left"/>
      <w:pPr>
        <w:ind w:left="4780" w:hanging="360"/>
      </w:pPr>
    </w:lvl>
    <w:lvl w:ilvl="7" w:tplc="040E0019" w:tentative="1">
      <w:start w:val="1"/>
      <w:numFmt w:val="lowerLetter"/>
      <w:lvlText w:val="%8."/>
      <w:lvlJc w:val="left"/>
      <w:pPr>
        <w:ind w:left="5500" w:hanging="360"/>
      </w:pPr>
    </w:lvl>
    <w:lvl w:ilvl="8" w:tplc="040E001B" w:tentative="1">
      <w:start w:val="1"/>
      <w:numFmt w:val="lowerRoman"/>
      <w:lvlText w:val="%9."/>
      <w:lvlJc w:val="right"/>
      <w:pPr>
        <w:ind w:left="6220" w:hanging="180"/>
      </w:pPr>
    </w:lvl>
  </w:abstractNum>
  <w:abstractNum w:abstractNumId="4"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7"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4" w15:restartNumberingAfterBreak="0">
    <w:nsid w:val="39DA19C1"/>
    <w:multiLevelType w:val="multilevel"/>
    <w:tmpl w:val="49802922"/>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8"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F9B1AFF"/>
    <w:multiLevelType w:val="multilevel"/>
    <w:tmpl w:val="82D249F2"/>
    <w:lvl w:ilvl="0">
      <w:start w:val="4"/>
      <w:numFmt w:val="decimal"/>
      <w:lvlText w:val="%1"/>
      <w:lvlJc w:val="left"/>
      <w:pPr>
        <w:ind w:left="400" w:hanging="400"/>
      </w:pPr>
      <w:rPr>
        <w:rFonts w:hint="default"/>
      </w:rPr>
    </w:lvl>
    <w:lvl w:ilvl="1">
      <w:start w:val="3"/>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20" w15:restartNumberingAfterBreak="0">
    <w:nsid w:val="61682E9F"/>
    <w:multiLevelType w:val="multilevel"/>
    <w:tmpl w:val="E850E42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9"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6"/>
  </w:num>
  <w:num w:numId="4">
    <w:abstractNumId w:val="13"/>
  </w:num>
  <w:num w:numId="5">
    <w:abstractNumId w:val="9"/>
  </w:num>
  <w:num w:numId="6">
    <w:abstractNumId w:val="23"/>
  </w:num>
  <w:num w:numId="7">
    <w:abstractNumId w:val="28"/>
  </w:num>
  <w:num w:numId="8">
    <w:abstractNumId w:val="1"/>
  </w:num>
  <w:num w:numId="9">
    <w:abstractNumId w:val="27"/>
  </w:num>
  <w:num w:numId="10">
    <w:abstractNumId w:val="0"/>
  </w:num>
  <w:num w:numId="11">
    <w:abstractNumId w:val="5"/>
  </w:num>
  <w:num w:numId="12">
    <w:abstractNumId w:val="22"/>
  </w:num>
  <w:num w:numId="13">
    <w:abstractNumId w:val="25"/>
  </w:num>
  <w:num w:numId="14">
    <w:abstractNumId w:val="11"/>
  </w:num>
  <w:num w:numId="15">
    <w:abstractNumId w:val="20"/>
  </w:num>
  <w:num w:numId="16">
    <w:abstractNumId w:val="17"/>
  </w:num>
  <w:num w:numId="17">
    <w:abstractNumId w:val="7"/>
  </w:num>
  <w:num w:numId="18">
    <w:abstractNumId w:val="25"/>
  </w:num>
  <w:num w:numId="19">
    <w:abstractNumId w:val="18"/>
  </w:num>
  <w:num w:numId="20">
    <w:abstractNumId w:val="12"/>
  </w:num>
  <w:num w:numId="21">
    <w:abstractNumId w:val="25"/>
  </w:num>
  <w:num w:numId="22">
    <w:abstractNumId w:val="29"/>
  </w:num>
  <w:num w:numId="23">
    <w:abstractNumId w:val="26"/>
  </w:num>
  <w:num w:numId="24">
    <w:abstractNumId w:val="21"/>
  </w:num>
  <w:num w:numId="25">
    <w:abstractNumId w:val="24"/>
  </w:num>
  <w:num w:numId="26">
    <w:abstractNumId w:val="10"/>
  </w:num>
  <w:num w:numId="27">
    <w:abstractNumId w:val="25"/>
  </w:num>
  <w:num w:numId="28">
    <w:abstractNumId w:val="15"/>
  </w:num>
  <w:num w:numId="29">
    <w:abstractNumId w:val="4"/>
  </w:num>
  <w:num w:numId="30">
    <w:abstractNumId w:val="25"/>
  </w:num>
  <w:num w:numId="31">
    <w:abstractNumId w:val="3"/>
  </w:num>
  <w:num w:numId="32">
    <w:abstractNumId w:val="14"/>
  </w:num>
  <w:num w:numId="33">
    <w:abstractNumId w:val="2"/>
  </w:num>
  <w:num w:numId="34">
    <w:abstractNumId w:val="19"/>
  </w:num>
  <w:num w:numId="35">
    <w:abstractNumId w:val="19"/>
    <w:lvlOverride w:ilvl="0">
      <w:startOverride w:val="4"/>
    </w:lvlOverride>
    <w:lvlOverride w:ilvl="1">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03590"/>
    <w:rsid w:val="0003148C"/>
    <w:rsid w:val="000347E8"/>
    <w:rsid w:val="000509D1"/>
    <w:rsid w:val="00055088"/>
    <w:rsid w:val="000924EC"/>
    <w:rsid w:val="00093D28"/>
    <w:rsid w:val="000A706C"/>
    <w:rsid w:val="000B0343"/>
    <w:rsid w:val="000B295A"/>
    <w:rsid w:val="000C2809"/>
    <w:rsid w:val="000D1DDB"/>
    <w:rsid w:val="000D7012"/>
    <w:rsid w:val="000E232A"/>
    <w:rsid w:val="000F05A5"/>
    <w:rsid w:val="000F54A7"/>
    <w:rsid w:val="000F73BC"/>
    <w:rsid w:val="0010294D"/>
    <w:rsid w:val="00104A15"/>
    <w:rsid w:val="00106CCB"/>
    <w:rsid w:val="001143BE"/>
    <w:rsid w:val="00125D28"/>
    <w:rsid w:val="001422CF"/>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3545A"/>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B11B1"/>
    <w:rsid w:val="003C458B"/>
    <w:rsid w:val="003D32D4"/>
    <w:rsid w:val="003F3E7C"/>
    <w:rsid w:val="00402641"/>
    <w:rsid w:val="004119D9"/>
    <w:rsid w:val="00411B12"/>
    <w:rsid w:val="00431D2A"/>
    <w:rsid w:val="00465BCB"/>
    <w:rsid w:val="004709EC"/>
    <w:rsid w:val="004734B6"/>
    <w:rsid w:val="0047731A"/>
    <w:rsid w:val="00485A64"/>
    <w:rsid w:val="00487A38"/>
    <w:rsid w:val="00490282"/>
    <w:rsid w:val="00496CEF"/>
    <w:rsid w:val="004974EC"/>
    <w:rsid w:val="004A1AE8"/>
    <w:rsid w:val="004A485A"/>
    <w:rsid w:val="004A56C8"/>
    <w:rsid w:val="004B1FE8"/>
    <w:rsid w:val="004B4E0D"/>
    <w:rsid w:val="004C3635"/>
    <w:rsid w:val="004C3A0E"/>
    <w:rsid w:val="004D1EE9"/>
    <w:rsid w:val="004D20DC"/>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1EBE"/>
    <w:rsid w:val="005D614E"/>
    <w:rsid w:val="005E1E32"/>
    <w:rsid w:val="005E2D27"/>
    <w:rsid w:val="005E5A6D"/>
    <w:rsid w:val="005E6AF5"/>
    <w:rsid w:val="005F0EDD"/>
    <w:rsid w:val="0060445F"/>
    <w:rsid w:val="006137F8"/>
    <w:rsid w:val="00616923"/>
    <w:rsid w:val="00616B23"/>
    <w:rsid w:val="0061712F"/>
    <w:rsid w:val="0062260C"/>
    <w:rsid w:val="00626866"/>
    <w:rsid w:val="00644DC5"/>
    <w:rsid w:val="00657E5B"/>
    <w:rsid w:val="00662860"/>
    <w:rsid w:val="006751D5"/>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506C1"/>
    <w:rsid w:val="00760BBB"/>
    <w:rsid w:val="00775CD1"/>
    <w:rsid w:val="0078281B"/>
    <w:rsid w:val="007879BA"/>
    <w:rsid w:val="007913B3"/>
    <w:rsid w:val="007B5552"/>
    <w:rsid w:val="007D2A3E"/>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4D0E"/>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C70"/>
    <w:rsid w:val="009C1F39"/>
    <w:rsid w:val="009C1FF8"/>
    <w:rsid w:val="009C2376"/>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5114"/>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AB"/>
    <w:rsid w:val="00B003CE"/>
    <w:rsid w:val="00B037D9"/>
    <w:rsid w:val="00B04F65"/>
    <w:rsid w:val="00B11482"/>
    <w:rsid w:val="00B16664"/>
    <w:rsid w:val="00B20669"/>
    <w:rsid w:val="00B22C33"/>
    <w:rsid w:val="00B352E2"/>
    <w:rsid w:val="00B35528"/>
    <w:rsid w:val="00B51D2C"/>
    <w:rsid w:val="00B54076"/>
    <w:rsid w:val="00B57635"/>
    <w:rsid w:val="00B601A1"/>
    <w:rsid w:val="00B63964"/>
    <w:rsid w:val="00B64398"/>
    <w:rsid w:val="00B6443B"/>
    <w:rsid w:val="00B74CE7"/>
    <w:rsid w:val="00B90E3C"/>
    <w:rsid w:val="00BA753E"/>
    <w:rsid w:val="00BB5DA1"/>
    <w:rsid w:val="00BC187D"/>
    <w:rsid w:val="00BC353E"/>
    <w:rsid w:val="00BC7A83"/>
    <w:rsid w:val="00BD1ECC"/>
    <w:rsid w:val="00BD4A95"/>
    <w:rsid w:val="00BE5344"/>
    <w:rsid w:val="00BF1F80"/>
    <w:rsid w:val="00C00901"/>
    <w:rsid w:val="00C14E9E"/>
    <w:rsid w:val="00C218CF"/>
    <w:rsid w:val="00C24C04"/>
    <w:rsid w:val="00C5768E"/>
    <w:rsid w:val="00C7220C"/>
    <w:rsid w:val="00C73788"/>
    <w:rsid w:val="00C8623F"/>
    <w:rsid w:val="00C966A8"/>
    <w:rsid w:val="00CA52D5"/>
    <w:rsid w:val="00CB1805"/>
    <w:rsid w:val="00CB4D00"/>
    <w:rsid w:val="00CB52D2"/>
    <w:rsid w:val="00CC342C"/>
    <w:rsid w:val="00CD10DB"/>
    <w:rsid w:val="00CD3F9D"/>
    <w:rsid w:val="00CE10E4"/>
    <w:rsid w:val="00CE38FA"/>
    <w:rsid w:val="00CF6166"/>
    <w:rsid w:val="00CF7797"/>
    <w:rsid w:val="00CF7CD6"/>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D781E"/>
    <w:rsid w:val="00DE02BF"/>
    <w:rsid w:val="00DE6284"/>
    <w:rsid w:val="00DE71C1"/>
    <w:rsid w:val="00DF2B16"/>
    <w:rsid w:val="00DF75E1"/>
    <w:rsid w:val="00E044BE"/>
    <w:rsid w:val="00E1026F"/>
    <w:rsid w:val="00E217FA"/>
    <w:rsid w:val="00E31B23"/>
    <w:rsid w:val="00E575C2"/>
    <w:rsid w:val="00E701CA"/>
    <w:rsid w:val="00E75544"/>
    <w:rsid w:val="00E95137"/>
    <w:rsid w:val="00EA2C24"/>
    <w:rsid w:val="00EA518C"/>
    <w:rsid w:val="00EB7B7F"/>
    <w:rsid w:val="00EC446F"/>
    <w:rsid w:val="00EC717F"/>
    <w:rsid w:val="00ED1E76"/>
    <w:rsid w:val="00ED5A41"/>
    <w:rsid w:val="00EE0D0A"/>
    <w:rsid w:val="00EE2352"/>
    <w:rsid w:val="00EE4561"/>
    <w:rsid w:val="00EE47FB"/>
    <w:rsid w:val="00EF3568"/>
    <w:rsid w:val="00EF5EAD"/>
    <w:rsid w:val="00F00C05"/>
    <w:rsid w:val="00F01E26"/>
    <w:rsid w:val="00F05939"/>
    <w:rsid w:val="00F11E73"/>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5C89"/>
    <w:rsid w:val="00FD7292"/>
    <w:rsid w:val="00FE0D1F"/>
    <w:rsid w:val="00FF4E87"/>
    <w:rsid w:val="00FF7B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B51D2C"/>
    <w:pPr>
      <w:keepNext/>
      <w:spacing w:before="240" w:after="60" w:line="360" w:lineRule="auto"/>
      <w:jc w:val="both"/>
      <w:outlineLvl w:val="1"/>
      <w:pPrChange w:id="0" w:author="Vihari Réka" w:date="2018-11-30T21:33:00Z">
        <w:pPr>
          <w:keepNext/>
          <w:spacing w:before="240" w:after="60" w:line="360" w:lineRule="auto"/>
          <w:jc w:val="both"/>
          <w:outlineLvl w:val="1"/>
        </w:pPr>
      </w:pPrChange>
    </w:pPr>
    <w:rPr>
      <w:rFonts w:cs="Arial"/>
      <w:b/>
      <w:bCs/>
      <w:iCs/>
      <w:sz w:val="32"/>
      <w:szCs w:val="28"/>
      <w:rPrChange w:id="0" w:author="Vihari Réka" w:date="2018-11-30T21:33:00Z">
        <w:rPr>
          <w:rFonts w:cs="Arial"/>
          <w:b/>
          <w:bCs/>
          <w:iCs/>
          <w:sz w:val="32"/>
          <w:szCs w:val="28"/>
          <w:lang w:val="hu-HU" w:eastAsia="en-US" w:bidi="ar-SA"/>
        </w:rPr>
      </w:rPrChange>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B51D2C"/>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1.xml"/><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D9EBB-C881-0946-8115-D4F894C93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63</Pages>
  <Words>13157</Words>
  <Characters>90788</Characters>
  <Application>Microsoft Office Word</Application>
  <DocSecurity>0</DocSecurity>
  <Lines>756</Lines>
  <Paragraphs>207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3</cp:revision>
  <cp:lastPrinted>2018-12-03T10:50:00Z</cp:lastPrinted>
  <dcterms:created xsi:type="dcterms:W3CDTF">2018-12-03T13:53:00Z</dcterms:created>
  <dcterms:modified xsi:type="dcterms:W3CDTF">2018-12-03T19:11:00Z</dcterms:modified>
</cp:coreProperties>
</file>