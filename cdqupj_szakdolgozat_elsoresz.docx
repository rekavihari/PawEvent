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0833373"/>
    <w:p w14:paraId="04EF0954" w14:textId="77777777" w:rsidR="00A471C6" w:rsidRPr="0060053C" w:rsidRDefault="006137F8"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A471C6">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0"/>
    </w:p>
    <w:p w14:paraId="61459F8C" w14:textId="77777777" w:rsidR="00A471C6" w:rsidRDefault="00A471C6" w:rsidP="00A471C6">
      <w:pPr>
        <w:jc w:val="center"/>
        <w:rPr>
          <w:b/>
          <w:bCs/>
          <w:sz w:val="28"/>
          <w:szCs w:val="28"/>
        </w:rPr>
      </w:pPr>
      <w:r>
        <w:rPr>
          <w:b/>
          <w:bCs/>
          <w:sz w:val="28"/>
          <w:szCs w:val="28"/>
        </w:rPr>
        <w:t>Vihari Réka</w:t>
      </w:r>
    </w:p>
    <w:p w14:paraId="4706BB5D" w14:textId="77777777" w:rsidR="00A471C6" w:rsidRDefault="006137F8"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A471C6">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rsidP="00A471C6">
      <w:pPr>
        <w:rPr>
          <w:rFonts w:cs="Times New Roman"/>
          <w:lang w:eastAsia="hu-HU"/>
        </w:rPr>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rsidP="00A471C6">
      <w:pPr>
        <w:rPr>
          <w:rFonts w:cs="Times New Roman"/>
          <w:lang w:eastAsia="hu-HU"/>
        </w:rPr>
      </w:pPr>
    </w:p>
    <w:p w14:paraId="3A36CD61" w14:textId="77777777" w:rsidR="00A471C6" w:rsidRDefault="00A471C6" w:rsidP="00A471C6">
      <w:pPr>
        <w:rPr>
          <w:rFonts w:cs="Times New Roman"/>
          <w:lang w:eastAsia="hu-HU"/>
        </w:rPr>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rsidP="00A471C6">
      <w:pPr>
        <w:rPr>
          <w:rFonts w:cs="Times New Roman"/>
          <w:lang w:eastAsia="hu-HU"/>
        </w:rPr>
      </w:pPr>
    </w:p>
    <w:p w14:paraId="1FAAB8BF" w14:textId="77777777" w:rsidR="00A471C6" w:rsidRPr="0014012A" w:rsidRDefault="00A471C6" w:rsidP="00A471C6">
      <w:pPr>
        <w:rPr>
          <w:rFonts w:cs="Times New Roman"/>
          <w:lang w:eastAsia="hu-HU"/>
        </w:rPr>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6137F8"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77777777" w:rsidR="00A471C6" w:rsidRPr="000B112B" w:rsidRDefault="00A471C6" w:rsidP="00A471C6">
      <w:pPr>
        <w:pStyle w:val="Cm"/>
        <w:keepNext/>
        <w:spacing w:before="0" w:after="120" w:line="240" w:lineRule="auto"/>
        <w:ind w:firstLine="0"/>
        <w:outlineLvl w:val="9"/>
        <w:rPr>
          <w:rFonts w:ascii="Times New Roman" w:hAnsi="Times New Roman"/>
          <w:caps/>
          <w:sz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77777777" w:rsidR="00A471C6" w:rsidRPr="00B50CAA" w:rsidRDefault="00A471C6" w:rsidP="00A471C6">
      <w:pPr>
        <w:pStyle w:val="Alcm"/>
      </w:pPr>
      <w:r>
        <w:t>iOS platformra</w:t>
      </w:r>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25C5E" w:rsidRDefault="00A25C5E" w:rsidP="00A471C6">
                            <w:pPr>
                              <w:keepLines/>
                              <w:jc w:val="center"/>
                              <w:rPr>
                                <w:smallCaps/>
                              </w:rPr>
                            </w:pPr>
                            <w:r>
                              <w:rPr>
                                <w:smallCaps/>
                              </w:rPr>
                              <w:t>Konzulens</w:t>
                            </w:r>
                          </w:p>
                          <w:p w14:paraId="210333BF" w14:textId="77777777" w:rsidR="00A25C5E" w:rsidRDefault="00A25C5E" w:rsidP="00A471C6">
                            <w:pPr>
                              <w:pStyle w:val="Cmlapszerz"/>
                            </w:pPr>
                            <w:fldSimple w:instr=" DOCPROPERTY &quot;Manager&quot;  \* MERGEFORMAT ">
                              <w:r>
                                <w:t>Dr. Forstner Bertalan</w:t>
                              </w:r>
                            </w:fldSimple>
                          </w:p>
                          <w:p w14:paraId="12E4F98F" w14:textId="00276C63" w:rsidR="00A25C5E" w:rsidRDefault="00A25C5E"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25C5E" w:rsidRDefault="00A25C5E" w:rsidP="00A471C6">
                      <w:pPr>
                        <w:keepLines/>
                        <w:jc w:val="center"/>
                        <w:rPr>
                          <w:smallCaps/>
                        </w:rPr>
                      </w:pPr>
                      <w:r>
                        <w:rPr>
                          <w:smallCaps/>
                        </w:rPr>
                        <w:t>Konzulens</w:t>
                      </w:r>
                    </w:p>
                    <w:p w14:paraId="210333BF" w14:textId="77777777" w:rsidR="00A25C5E" w:rsidRDefault="00A25C5E" w:rsidP="00A471C6">
                      <w:pPr>
                        <w:pStyle w:val="Cmlapszerz"/>
                      </w:pPr>
                      <w:fldSimple w:instr=" DOCPROPERTY &quot;Manager&quot;  \* MERGEFORMAT ">
                        <w:r>
                          <w:t>Dr. Forstner Bertalan</w:t>
                        </w:r>
                      </w:fldSimple>
                    </w:p>
                    <w:p w14:paraId="12E4F98F" w14:textId="00276C63" w:rsidR="00A25C5E" w:rsidRDefault="00A25C5E"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 w:name="OLE_LINK3"/>
      <w:bookmarkStart w:id="2" w:name="OLE_LINK4"/>
      <w:bookmarkStart w:id="3" w:name="OLE_LINK1"/>
      <w:bookmarkStart w:id="4" w:name="OLE_LINK2"/>
      <w:r w:rsidRPr="00B50CAA">
        <w:lastRenderedPageBreak/>
        <w:t>Tartalomjegyzék</w:t>
      </w:r>
    </w:p>
    <w:p w14:paraId="495FB419" w14:textId="1BBBF665" w:rsidR="00826B19" w:rsidRDefault="00A471C6">
      <w:pPr>
        <w:pStyle w:val="TJ1"/>
        <w:rPr>
          <w:ins w:id="5" w:author="Vihari Réka" w:date="2018-11-24T14:34: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6" w:author="Vihari Réka" w:date="2018-11-24T14:34:00Z">
        <w:r w:rsidR="00826B19" w:rsidRPr="00C34385">
          <w:rPr>
            <w:rStyle w:val="Hiperhivatkozs"/>
            <w:noProof/>
          </w:rPr>
          <w:fldChar w:fldCharType="begin"/>
        </w:r>
        <w:r w:rsidR="00826B19" w:rsidRPr="00C34385">
          <w:rPr>
            <w:rStyle w:val="Hiperhivatkozs"/>
            <w:noProof/>
          </w:rPr>
          <w:instrText xml:space="preserve"> </w:instrText>
        </w:r>
        <w:r w:rsidR="00826B19">
          <w:rPr>
            <w:noProof/>
          </w:rPr>
          <w:instrText>HYPERLINK \l "_Toc530833373"</w:instrText>
        </w:r>
        <w:r w:rsidR="00826B19" w:rsidRPr="00C34385">
          <w:rPr>
            <w:rStyle w:val="Hiperhivatkozs"/>
            <w:noProof/>
          </w:rPr>
          <w:instrText xml:space="preserve"> </w:instrText>
        </w:r>
        <w:r w:rsidR="00826B19" w:rsidRPr="00C34385">
          <w:rPr>
            <w:rStyle w:val="Hiperhivatkozs"/>
            <w:noProof/>
          </w:rPr>
        </w:r>
        <w:r w:rsidR="00826B19" w:rsidRPr="00C34385">
          <w:rPr>
            <w:rStyle w:val="Hiperhivatkozs"/>
            <w:noProof/>
          </w:rPr>
          <w:fldChar w:fldCharType="separate"/>
        </w:r>
        <w:r w:rsidR="00826B19" w:rsidRPr="00C34385">
          <w:rPr>
            <w:rStyle w:val="Hiperhivatkozs"/>
            <w:caps/>
            <w:noProof/>
          </w:rPr>
          <w:t>Szakdolgozat feladat</w:t>
        </w:r>
        <w:r w:rsidR="00826B19">
          <w:rPr>
            <w:noProof/>
            <w:webHidden/>
          </w:rPr>
          <w:tab/>
        </w:r>
        <w:r w:rsidR="00826B19">
          <w:rPr>
            <w:noProof/>
            <w:webHidden/>
          </w:rPr>
          <w:fldChar w:fldCharType="begin"/>
        </w:r>
        <w:r w:rsidR="00826B19">
          <w:rPr>
            <w:noProof/>
            <w:webHidden/>
          </w:rPr>
          <w:instrText xml:space="preserve"> PAGEREF _Toc530833373 \h </w:instrText>
        </w:r>
        <w:r w:rsidR="00826B19">
          <w:rPr>
            <w:noProof/>
            <w:webHidden/>
          </w:rPr>
        </w:r>
      </w:ins>
      <w:r w:rsidR="00826B19">
        <w:rPr>
          <w:noProof/>
          <w:webHidden/>
        </w:rPr>
        <w:fldChar w:fldCharType="separate"/>
      </w:r>
      <w:ins w:id="7" w:author="Vihari Réka" w:date="2018-11-24T14:34:00Z">
        <w:r w:rsidR="00826B19">
          <w:rPr>
            <w:noProof/>
            <w:webHidden/>
          </w:rPr>
          <w:t>5</w:t>
        </w:r>
        <w:r w:rsidR="00826B19">
          <w:rPr>
            <w:noProof/>
            <w:webHidden/>
          </w:rPr>
          <w:fldChar w:fldCharType="end"/>
        </w:r>
        <w:r w:rsidR="00826B19" w:rsidRPr="00C34385">
          <w:rPr>
            <w:rStyle w:val="Hiperhivatkozs"/>
            <w:noProof/>
          </w:rPr>
          <w:fldChar w:fldCharType="end"/>
        </w:r>
      </w:ins>
    </w:p>
    <w:p w14:paraId="778D0F5A" w14:textId="0141A61B" w:rsidR="00826B19" w:rsidRDefault="00826B19">
      <w:pPr>
        <w:pStyle w:val="TJ1"/>
        <w:rPr>
          <w:ins w:id="8" w:author="Vihari Réka" w:date="2018-11-24T14:34:00Z"/>
          <w:rFonts w:asciiTheme="minorHAnsi" w:eastAsiaTheme="minorEastAsia" w:hAnsiTheme="minorHAnsi" w:cstheme="minorBidi"/>
          <w:b w:val="0"/>
          <w:noProof/>
          <w:lang w:eastAsia="hu-HU"/>
        </w:rPr>
      </w:pPr>
      <w:ins w:id="9"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"_Toc530833374"</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Összefoglaló</w:t>
        </w:r>
        <w:r>
          <w:rPr>
            <w:noProof/>
            <w:webHidden/>
          </w:rPr>
          <w:tab/>
        </w:r>
        <w:r>
          <w:rPr>
            <w:noProof/>
            <w:webHidden/>
          </w:rPr>
          <w:fldChar w:fldCharType="begin"/>
        </w:r>
        <w:r>
          <w:rPr>
            <w:noProof/>
            <w:webHidden/>
          </w:rPr>
          <w:instrText xml:space="preserve"> PAGEREF _Toc530833374 \h </w:instrText>
        </w:r>
        <w:r>
          <w:rPr>
            <w:noProof/>
            <w:webHidden/>
          </w:rPr>
        </w:r>
      </w:ins>
      <w:r>
        <w:rPr>
          <w:noProof/>
          <w:webHidden/>
        </w:rPr>
        <w:fldChar w:fldCharType="separate"/>
      </w:r>
      <w:ins w:id="10" w:author="Vihari Réka" w:date="2018-11-24T14:34:00Z">
        <w:r>
          <w:rPr>
            <w:noProof/>
            <w:webHidden/>
          </w:rPr>
          <w:t>10</w:t>
        </w:r>
        <w:r>
          <w:rPr>
            <w:noProof/>
            <w:webHidden/>
          </w:rPr>
          <w:fldChar w:fldCharType="end"/>
        </w:r>
        <w:r w:rsidRPr="00C34385">
          <w:rPr>
            <w:rStyle w:val="Hiperhivatkozs"/>
            <w:noProof/>
          </w:rPr>
          <w:fldChar w:fldCharType="end"/>
        </w:r>
      </w:ins>
    </w:p>
    <w:p w14:paraId="7992DB97" w14:textId="2713155B" w:rsidR="00826B19" w:rsidRDefault="00826B19">
      <w:pPr>
        <w:pStyle w:val="TJ1"/>
        <w:rPr>
          <w:ins w:id="11" w:author="Vihari Réka" w:date="2018-11-24T14:34:00Z"/>
          <w:rFonts w:asciiTheme="minorHAnsi" w:eastAsiaTheme="minorEastAsia" w:hAnsiTheme="minorHAnsi" w:cstheme="minorBidi"/>
          <w:b w:val="0"/>
          <w:noProof/>
          <w:lang w:eastAsia="hu-HU"/>
        </w:rPr>
      </w:pPr>
      <w:ins w:id="12"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"_Toc530833375"</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Abstract</w:t>
        </w:r>
        <w:r>
          <w:rPr>
            <w:noProof/>
            <w:webHidden/>
          </w:rPr>
          <w:tab/>
        </w:r>
        <w:r>
          <w:rPr>
            <w:noProof/>
            <w:webHidden/>
          </w:rPr>
          <w:fldChar w:fldCharType="begin"/>
        </w:r>
        <w:r>
          <w:rPr>
            <w:noProof/>
            <w:webHidden/>
          </w:rPr>
          <w:instrText xml:space="preserve"> PAGEREF _Toc530833375 \h </w:instrText>
        </w:r>
        <w:r>
          <w:rPr>
            <w:noProof/>
            <w:webHidden/>
          </w:rPr>
        </w:r>
      </w:ins>
      <w:r>
        <w:rPr>
          <w:noProof/>
          <w:webHidden/>
        </w:rPr>
        <w:fldChar w:fldCharType="separate"/>
      </w:r>
      <w:ins w:id="13" w:author="Vihari Réka" w:date="2018-11-24T14:34:00Z">
        <w:r>
          <w:rPr>
            <w:noProof/>
            <w:webHidden/>
          </w:rPr>
          <w:t>11</w:t>
        </w:r>
        <w:r>
          <w:rPr>
            <w:noProof/>
            <w:webHidden/>
          </w:rPr>
          <w:fldChar w:fldCharType="end"/>
        </w:r>
        <w:r w:rsidRPr="00C34385">
          <w:rPr>
            <w:rStyle w:val="Hiperhivatkozs"/>
            <w:noProof/>
          </w:rPr>
          <w:fldChar w:fldCharType="end"/>
        </w:r>
      </w:ins>
    </w:p>
    <w:p w14:paraId="11FF1F47" w14:textId="6207149A" w:rsidR="00826B19" w:rsidRDefault="00826B19">
      <w:pPr>
        <w:pStyle w:val="TJ1"/>
        <w:tabs>
          <w:tab w:val="left" w:pos="482"/>
        </w:tabs>
        <w:rPr>
          <w:ins w:id="14" w:author="Vihari Réka" w:date="2018-11-24T14:34:00Z"/>
          <w:rFonts w:asciiTheme="minorHAnsi" w:eastAsiaTheme="minorEastAsia" w:hAnsiTheme="minorHAnsi" w:cstheme="minorBidi"/>
          <w:b w:val="0"/>
          <w:noProof/>
          <w:lang w:eastAsia="hu-HU"/>
        </w:rPr>
      </w:pPr>
      <w:ins w:id="15"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"_Toc530833376"</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1.</w:t>
        </w:r>
        <w:r>
          <w:rPr>
            <w:rFonts w:asciiTheme="minorHAnsi" w:eastAsiaTheme="minorEastAsia" w:hAnsiTheme="minorHAnsi" w:cstheme="minorBidi"/>
            <w:b w:val="0"/>
            <w:noProof/>
            <w:lang w:eastAsia="hu-HU"/>
          </w:rPr>
          <w:tab/>
        </w:r>
        <w:r w:rsidRPr="00C34385">
          <w:rPr>
            <w:rStyle w:val="Hiperhivatkozs"/>
            <w:rFonts w:cs="Arial"/>
            <w:noProof/>
            <w:kern w:val="32"/>
          </w:rPr>
          <w:t>Bevezetés</w:t>
        </w:r>
        <w:r>
          <w:rPr>
            <w:noProof/>
            <w:webHidden/>
          </w:rPr>
          <w:tab/>
        </w:r>
        <w:r>
          <w:rPr>
            <w:noProof/>
            <w:webHidden/>
          </w:rPr>
          <w:fldChar w:fldCharType="begin"/>
        </w:r>
        <w:r>
          <w:rPr>
            <w:noProof/>
            <w:webHidden/>
          </w:rPr>
          <w:instrText xml:space="preserve"> PAGEREF _Toc530833376 \h </w:instrText>
        </w:r>
        <w:r>
          <w:rPr>
            <w:noProof/>
            <w:webHidden/>
          </w:rPr>
        </w:r>
      </w:ins>
      <w:r>
        <w:rPr>
          <w:noProof/>
          <w:webHidden/>
        </w:rPr>
        <w:fldChar w:fldCharType="separate"/>
      </w:r>
      <w:ins w:id="16" w:author="Vihari Réka" w:date="2018-11-24T14:34:00Z">
        <w:r>
          <w:rPr>
            <w:noProof/>
            <w:webHidden/>
          </w:rPr>
          <w:t>12</w:t>
        </w:r>
        <w:r>
          <w:rPr>
            <w:noProof/>
            <w:webHidden/>
          </w:rPr>
          <w:fldChar w:fldCharType="end"/>
        </w:r>
        <w:r w:rsidRPr="00C34385">
          <w:rPr>
            <w:rStyle w:val="Hiperhivatkozs"/>
            <w:noProof/>
          </w:rPr>
          <w:fldChar w:fldCharType="end"/>
        </w:r>
      </w:ins>
    </w:p>
    <w:p w14:paraId="035F9E2B" w14:textId="7A720568" w:rsidR="00826B19" w:rsidRDefault="00826B19">
      <w:pPr>
        <w:pStyle w:val="TJ2"/>
        <w:tabs>
          <w:tab w:val="left" w:pos="960"/>
          <w:tab w:val="right" w:leader="dot" w:pos="9060"/>
        </w:tabs>
        <w:rPr>
          <w:ins w:id="17" w:author="Vihari Réka" w:date="2018-11-24T14:34:00Z"/>
          <w:rFonts w:asciiTheme="minorHAnsi" w:eastAsiaTheme="minorEastAsia" w:hAnsiTheme="minorHAnsi" w:cstheme="minorBidi"/>
          <w:noProof/>
          <w:lang w:eastAsia="hu-HU"/>
        </w:rPr>
      </w:pPr>
      <w:ins w:id="18"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"_Toc530833377"</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1.1</w:t>
        </w:r>
        <w:r>
          <w:rPr>
            <w:rFonts w:asciiTheme="minorHAnsi" w:eastAsiaTheme="minorEastAsia" w:hAnsiTheme="minorHAnsi" w:cstheme="minorBidi"/>
            <w:noProof/>
            <w:lang w:eastAsia="hu-HU"/>
          </w:rPr>
          <w:tab/>
        </w:r>
        <w:r w:rsidRPr="00C34385">
          <w:rPr>
            <w:rStyle w:val="Hiperhivatkozs"/>
            <w:noProof/>
          </w:rPr>
          <w:t>Mobilpiaci kutatás</w:t>
        </w:r>
        <w:r>
          <w:rPr>
            <w:noProof/>
            <w:webHidden/>
          </w:rPr>
          <w:tab/>
        </w:r>
        <w:r>
          <w:rPr>
            <w:noProof/>
            <w:webHidden/>
          </w:rPr>
          <w:fldChar w:fldCharType="begin"/>
        </w:r>
        <w:r>
          <w:rPr>
            <w:noProof/>
            <w:webHidden/>
          </w:rPr>
          <w:instrText xml:space="preserve"> PAGEREF _Toc530833377 \h </w:instrText>
        </w:r>
        <w:r>
          <w:rPr>
            <w:noProof/>
            <w:webHidden/>
          </w:rPr>
        </w:r>
      </w:ins>
      <w:r>
        <w:rPr>
          <w:noProof/>
          <w:webHidden/>
        </w:rPr>
        <w:fldChar w:fldCharType="separate"/>
      </w:r>
      <w:ins w:id="19" w:author="Vihari Réka" w:date="2018-11-24T14:34:00Z">
        <w:r>
          <w:rPr>
            <w:noProof/>
            <w:webHidden/>
          </w:rPr>
          <w:t>13</w:t>
        </w:r>
        <w:r>
          <w:rPr>
            <w:noProof/>
            <w:webHidden/>
          </w:rPr>
          <w:fldChar w:fldCharType="end"/>
        </w:r>
        <w:r w:rsidRPr="00C34385">
          <w:rPr>
            <w:rStyle w:val="Hiperhivatkozs"/>
            <w:noProof/>
          </w:rPr>
          <w:fldChar w:fldCharType="end"/>
        </w:r>
      </w:ins>
    </w:p>
    <w:p w14:paraId="06439404" w14:textId="0CC6D73B" w:rsidR="00826B19" w:rsidRDefault="00826B19">
      <w:pPr>
        <w:pStyle w:val="TJ1"/>
        <w:rPr>
          <w:ins w:id="20" w:author="Vihari Réka" w:date="2018-11-24T14:34:00Z"/>
          <w:rFonts w:asciiTheme="minorHAnsi" w:eastAsiaTheme="minorEastAsia" w:hAnsiTheme="minorHAnsi" w:cstheme="minorBidi"/>
          <w:b w:val="0"/>
          <w:noProof/>
          <w:lang w:eastAsia="hu-HU"/>
        </w:rPr>
      </w:pPr>
      <w:ins w:id="21"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"_Toc530833378"</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_Toc530833378 \h </w:instrText>
        </w:r>
        <w:r>
          <w:rPr>
            <w:noProof/>
            <w:webHidden/>
          </w:rPr>
        </w:r>
      </w:ins>
      <w:r>
        <w:rPr>
          <w:noProof/>
          <w:webHidden/>
        </w:rPr>
        <w:fldChar w:fldCharType="separate"/>
      </w:r>
      <w:ins w:id="22" w:author="Vihari Réka" w:date="2018-11-24T14:34:00Z">
        <w:r>
          <w:rPr>
            <w:noProof/>
            <w:webHidden/>
          </w:rPr>
          <w:t>16</w:t>
        </w:r>
        <w:r>
          <w:rPr>
            <w:noProof/>
            <w:webHidden/>
          </w:rPr>
          <w:fldChar w:fldCharType="end"/>
        </w:r>
        <w:r w:rsidRPr="00C34385">
          <w:rPr>
            <w:rStyle w:val="Hiperhivatkozs"/>
            <w:noProof/>
          </w:rPr>
          <w:fldChar w:fldCharType="end"/>
        </w:r>
      </w:ins>
    </w:p>
    <w:p w14:paraId="6992205D" w14:textId="4B430C40" w:rsidR="00826B19" w:rsidRDefault="00826B19">
      <w:pPr>
        <w:pStyle w:val="TJ2"/>
        <w:tabs>
          <w:tab w:val="left" w:pos="960"/>
          <w:tab w:val="right" w:leader="dot" w:pos="9060"/>
        </w:tabs>
        <w:rPr>
          <w:ins w:id="23" w:author="Vihari Réka" w:date="2018-11-24T14:34:00Z"/>
          <w:rFonts w:asciiTheme="minorHAnsi" w:eastAsiaTheme="minorEastAsia" w:hAnsiTheme="minorHAnsi" w:cstheme="minorBidi"/>
          <w:noProof/>
          <w:lang w:eastAsia="hu-HU"/>
        </w:rPr>
      </w:pPr>
      <w:ins w:id="24"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"_Toc530833379"</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2.1</w:t>
        </w:r>
        <w:r>
          <w:rPr>
            <w:rFonts w:asciiTheme="minorHAnsi" w:eastAsiaTheme="minorEastAsia" w:hAnsiTheme="minorHAnsi" w:cstheme="minorBidi"/>
            <w:noProof/>
            <w:lang w:eastAsia="hu-HU"/>
          </w:rPr>
          <w:tab/>
        </w:r>
        <w:r w:rsidRPr="00C34385">
          <w:rPr>
            <w:rStyle w:val="Hiperhivatkozs"/>
            <w:noProof/>
          </w:rPr>
          <w:t>Az operációs rendszer fejlődése</w:t>
        </w:r>
        <w:r>
          <w:rPr>
            <w:noProof/>
            <w:webHidden/>
          </w:rPr>
          <w:tab/>
        </w:r>
        <w:r>
          <w:rPr>
            <w:noProof/>
            <w:webHidden/>
          </w:rPr>
          <w:fldChar w:fldCharType="begin"/>
        </w:r>
        <w:r>
          <w:rPr>
            <w:noProof/>
            <w:webHidden/>
          </w:rPr>
          <w:instrText xml:space="preserve"> PAGEREF _Toc530833379 \h </w:instrText>
        </w:r>
        <w:r>
          <w:rPr>
            <w:noProof/>
            <w:webHidden/>
          </w:rPr>
        </w:r>
      </w:ins>
      <w:r>
        <w:rPr>
          <w:noProof/>
          <w:webHidden/>
        </w:rPr>
        <w:fldChar w:fldCharType="separate"/>
      </w:r>
      <w:ins w:id="25" w:author="Vihari Réka" w:date="2018-11-24T14:34:00Z">
        <w:r>
          <w:rPr>
            <w:noProof/>
            <w:webHidden/>
          </w:rPr>
          <w:t>16</w:t>
        </w:r>
        <w:r>
          <w:rPr>
            <w:noProof/>
            <w:webHidden/>
          </w:rPr>
          <w:fldChar w:fldCharType="end"/>
        </w:r>
        <w:r w:rsidRPr="00C34385">
          <w:rPr>
            <w:rStyle w:val="Hiperhivatkozs"/>
            <w:noProof/>
          </w:rPr>
          <w:fldChar w:fldCharType="end"/>
        </w:r>
      </w:ins>
    </w:p>
    <w:p w14:paraId="25F0717E" w14:textId="3F3B8198" w:rsidR="00826B19" w:rsidRDefault="00826B19">
      <w:pPr>
        <w:pStyle w:val="TJ3"/>
        <w:tabs>
          <w:tab w:val="left" w:pos="1440"/>
          <w:tab w:val="right" w:leader="dot" w:pos="9060"/>
        </w:tabs>
        <w:rPr>
          <w:ins w:id="26" w:author="Vihari Réka" w:date="2018-11-24T14:34:00Z"/>
          <w:rFonts w:asciiTheme="minorHAnsi" w:eastAsiaTheme="minorEastAsia" w:hAnsiTheme="minorHAnsi" w:cstheme="minorBidi"/>
          <w:noProof/>
          <w:lang w:eastAsia="hu-HU"/>
        </w:rPr>
      </w:pPr>
      <w:ins w:id="27"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"_Toc530833380"</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2.1.1</w:t>
        </w:r>
        <w:r>
          <w:rPr>
            <w:rFonts w:asciiTheme="minorHAnsi" w:eastAsiaTheme="minorEastAsia" w:hAnsiTheme="minorHAnsi" w:cstheme="minorBidi"/>
            <w:noProof/>
            <w:lang w:eastAsia="hu-HU"/>
          </w:rPr>
          <w:tab/>
        </w:r>
        <w:r w:rsidRPr="00C34385">
          <w:rPr>
            <w:rStyle w:val="Hiperhivatkozs"/>
            <w:noProof/>
          </w:rPr>
          <w:t>iOS 9</w:t>
        </w:r>
        <w:r>
          <w:rPr>
            <w:noProof/>
            <w:webHidden/>
          </w:rPr>
          <w:tab/>
        </w:r>
        <w:r>
          <w:rPr>
            <w:noProof/>
            <w:webHidden/>
          </w:rPr>
          <w:fldChar w:fldCharType="begin"/>
        </w:r>
        <w:r>
          <w:rPr>
            <w:noProof/>
            <w:webHidden/>
          </w:rPr>
          <w:instrText xml:space="preserve"> PAGEREF _Toc530833380 \h </w:instrText>
        </w:r>
        <w:r>
          <w:rPr>
            <w:noProof/>
            <w:webHidden/>
          </w:rPr>
        </w:r>
      </w:ins>
      <w:r>
        <w:rPr>
          <w:noProof/>
          <w:webHidden/>
        </w:rPr>
        <w:fldChar w:fldCharType="separate"/>
      </w:r>
      <w:ins w:id="28" w:author="Vihari Réka" w:date="2018-11-24T14:34:00Z">
        <w:r>
          <w:rPr>
            <w:noProof/>
            <w:webHidden/>
          </w:rPr>
          <w:t>18</w:t>
        </w:r>
        <w:r>
          <w:rPr>
            <w:noProof/>
            <w:webHidden/>
          </w:rPr>
          <w:fldChar w:fldCharType="end"/>
        </w:r>
        <w:r w:rsidRPr="00C34385">
          <w:rPr>
            <w:rStyle w:val="Hiperhivatkozs"/>
            <w:noProof/>
          </w:rPr>
          <w:fldChar w:fldCharType="end"/>
        </w:r>
      </w:ins>
    </w:p>
    <w:p w14:paraId="143EC338" w14:textId="3F3DB35E" w:rsidR="00826B19" w:rsidRDefault="00826B19">
      <w:pPr>
        <w:pStyle w:val="TJ3"/>
        <w:tabs>
          <w:tab w:val="left" w:pos="1440"/>
          <w:tab w:val="right" w:leader="dot" w:pos="9060"/>
        </w:tabs>
        <w:rPr>
          <w:ins w:id="29" w:author="Vihari Réka" w:date="2018-11-24T14:34:00Z"/>
          <w:rFonts w:asciiTheme="minorHAnsi" w:eastAsiaTheme="minorEastAsia" w:hAnsiTheme="minorHAnsi" w:cstheme="minorBidi"/>
          <w:noProof/>
          <w:lang w:eastAsia="hu-HU"/>
        </w:rPr>
      </w:pPr>
      <w:ins w:id="30"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"_Toc530833381"</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2.1.2</w:t>
        </w:r>
        <w:r>
          <w:rPr>
            <w:rFonts w:asciiTheme="minorHAnsi" w:eastAsiaTheme="minorEastAsia" w:hAnsiTheme="minorHAnsi" w:cstheme="minorBidi"/>
            <w:noProof/>
            <w:lang w:eastAsia="hu-HU"/>
          </w:rPr>
          <w:tab/>
        </w:r>
        <w:r w:rsidRPr="00C34385">
          <w:rPr>
            <w:rStyle w:val="Hiperhivatkozs"/>
            <w:noProof/>
          </w:rPr>
          <w:t>iOS 10</w:t>
        </w:r>
        <w:r>
          <w:rPr>
            <w:noProof/>
            <w:webHidden/>
          </w:rPr>
          <w:tab/>
        </w:r>
        <w:r>
          <w:rPr>
            <w:noProof/>
            <w:webHidden/>
          </w:rPr>
          <w:fldChar w:fldCharType="begin"/>
        </w:r>
        <w:r>
          <w:rPr>
            <w:noProof/>
            <w:webHidden/>
          </w:rPr>
          <w:instrText xml:space="preserve"> PAGEREF _Toc530833381 \h </w:instrText>
        </w:r>
        <w:r>
          <w:rPr>
            <w:noProof/>
            <w:webHidden/>
          </w:rPr>
        </w:r>
      </w:ins>
      <w:r>
        <w:rPr>
          <w:noProof/>
          <w:webHidden/>
        </w:rPr>
        <w:fldChar w:fldCharType="separate"/>
      </w:r>
      <w:ins w:id="31" w:author="Vihari Réka" w:date="2018-11-24T14:34:00Z">
        <w:r>
          <w:rPr>
            <w:noProof/>
            <w:webHidden/>
          </w:rPr>
          <w:t>19</w:t>
        </w:r>
        <w:r>
          <w:rPr>
            <w:noProof/>
            <w:webHidden/>
          </w:rPr>
          <w:fldChar w:fldCharType="end"/>
        </w:r>
        <w:r w:rsidRPr="00C34385">
          <w:rPr>
            <w:rStyle w:val="Hiperhivatkozs"/>
            <w:noProof/>
          </w:rPr>
          <w:fldChar w:fldCharType="end"/>
        </w:r>
      </w:ins>
    </w:p>
    <w:p w14:paraId="46D40A05" w14:textId="67C31ABC" w:rsidR="00826B19" w:rsidRDefault="00826B19">
      <w:pPr>
        <w:pStyle w:val="TJ3"/>
        <w:tabs>
          <w:tab w:val="left" w:pos="1440"/>
          <w:tab w:val="right" w:leader="dot" w:pos="9060"/>
        </w:tabs>
        <w:rPr>
          <w:ins w:id="32" w:author="Vihari Réka" w:date="2018-11-24T14:34:00Z"/>
          <w:rFonts w:asciiTheme="minorHAnsi" w:eastAsiaTheme="minorEastAsia" w:hAnsiTheme="minorHAnsi" w:cstheme="minorBidi"/>
          <w:noProof/>
          <w:lang w:eastAsia="hu-HU"/>
        </w:rPr>
      </w:pPr>
      <w:ins w:id="33"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"_Toc530833382"</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2.1.3</w:t>
        </w:r>
        <w:r>
          <w:rPr>
            <w:rFonts w:asciiTheme="minorHAnsi" w:eastAsiaTheme="minorEastAsia" w:hAnsiTheme="minorHAnsi" w:cstheme="minorBidi"/>
            <w:noProof/>
            <w:lang w:eastAsia="hu-HU"/>
          </w:rPr>
          <w:tab/>
        </w:r>
        <w:r w:rsidRPr="00C34385">
          <w:rPr>
            <w:rStyle w:val="Hiperhivatkozs"/>
            <w:noProof/>
          </w:rPr>
          <w:t>iOS 11</w:t>
        </w:r>
        <w:r>
          <w:rPr>
            <w:noProof/>
            <w:webHidden/>
          </w:rPr>
          <w:tab/>
        </w:r>
        <w:r>
          <w:rPr>
            <w:noProof/>
            <w:webHidden/>
          </w:rPr>
          <w:fldChar w:fldCharType="begin"/>
        </w:r>
        <w:r>
          <w:rPr>
            <w:noProof/>
            <w:webHidden/>
          </w:rPr>
          <w:instrText xml:space="preserve"> PAGEREF _Toc530833382 \h </w:instrText>
        </w:r>
        <w:r>
          <w:rPr>
            <w:noProof/>
            <w:webHidden/>
          </w:rPr>
        </w:r>
      </w:ins>
      <w:r>
        <w:rPr>
          <w:noProof/>
          <w:webHidden/>
        </w:rPr>
        <w:fldChar w:fldCharType="separate"/>
      </w:r>
      <w:ins w:id="34" w:author="Vihari Réka" w:date="2018-11-24T14:34:00Z">
        <w:r>
          <w:rPr>
            <w:noProof/>
            <w:webHidden/>
          </w:rPr>
          <w:t>19</w:t>
        </w:r>
        <w:r>
          <w:rPr>
            <w:noProof/>
            <w:webHidden/>
          </w:rPr>
          <w:fldChar w:fldCharType="end"/>
        </w:r>
        <w:r w:rsidRPr="00C34385">
          <w:rPr>
            <w:rStyle w:val="Hiperhivatkozs"/>
            <w:noProof/>
          </w:rPr>
          <w:fldChar w:fldCharType="end"/>
        </w:r>
      </w:ins>
    </w:p>
    <w:p w14:paraId="4F913104" w14:textId="17AC1050" w:rsidR="00826B19" w:rsidRDefault="00826B19">
      <w:pPr>
        <w:pStyle w:val="TJ3"/>
        <w:tabs>
          <w:tab w:val="left" w:pos="1440"/>
          <w:tab w:val="right" w:leader="dot" w:pos="9060"/>
        </w:tabs>
        <w:rPr>
          <w:ins w:id="35" w:author="Vihari Réka" w:date="2018-11-24T14:34:00Z"/>
          <w:rFonts w:asciiTheme="minorHAnsi" w:eastAsiaTheme="minorEastAsia" w:hAnsiTheme="minorHAnsi" w:cstheme="minorBidi"/>
          <w:noProof/>
          <w:lang w:eastAsia="hu-HU"/>
        </w:rPr>
      </w:pPr>
      <w:ins w:id="36"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"_Toc530833383"</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2.1.4</w:t>
        </w:r>
        <w:r>
          <w:rPr>
            <w:rFonts w:asciiTheme="minorHAnsi" w:eastAsiaTheme="minorEastAsia" w:hAnsiTheme="minorHAnsi" w:cstheme="minorBidi"/>
            <w:noProof/>
            <w:lang w:eastAsia="hu-HU"/>
          </w:rPr>
          <w:tab/>
        </w:r>
        <w:r w:rsidRPr="00C34385">
          <w:rPr>
            <w:rStyle w:val="Hiperhivatkozs"/>
            <w:noProof/>
          </w:rPr>
          <w:t>iOS 12</w:t>
        </w:r>
        <w:r>
          <w:rPr>
            <w:noProof/>
            <w:webHidden/>
          </w:rPr>
          <w:tab/>
        </w:r>
        <w:r>
          <w:rPr>
            <w:noProof/>
            <w:webHidden/>
          </w:rPr>
          <w:fldChar w:fldCharType="begin"/>
        </w:r>
        <w:r>
          <w:rPr>
            <w:noProof/>
            <w:webHidden/>
          </w:rPr>
          <w:instrText xml:space="preserve"> PAGEREF _Toc530833383 \h </w:instrText>
        </w:r>
        <w:r>
          <w:rPr>
            <w:noProof/>
            <w:webHidden/>
          </w:rPr>
        </w:r>
      </w:ins>
      <w:r>
        <w:rPr>
          <w:noProof/>
          <w:webHidden/>
        </w:rPr>
        <w:fldChar w:fldCharType="separate"/>
      </w:r>
      <w:ins w:id="37" w:author="Vihari Réka" w:date="2018-11-24T14:34:00Z">
        <w:r>
          <w:rPr>
            <w:noProof/>
            <w:webHidden/>
          </w:rPr>
          <w:t>20</w:t>
        </w:r>
        <w:r>
          <w:rPr>
            <w:noProof/>
            <w:webHidden/>
          </w:rPr>
          <w:fldChar w:fldCharType="end"/>
        </w:r>
        <w:r w:rsidRPr="00C34385">
          <w:rPr>
            <w:rStyle w:val="Hiperhivatkozs"/>
            <w:noProof/>
          </w:rPr>
          <w:fldChar w:fldCharType="end"/>
        </w:r>
      </w:ins>
    </w:p>
    <w:p w14:paraId="10124012" w14:textId="054D06AC" w:rsidR="00826B19" w:rsidRDefault="00826B19">
      <w:pPr>
        <w:pStyle w:val="TJ3"/>
        <w:tabs>
          <w:tab w:val="left" w:pos="1200"/>
          <w:tab w:val="right" w:leader="dot" w:pos="9060"/>
        </w:tabs>
        <w:rPr>
          <w:ins w:id="38" w:author="Vihari Réka" w:date="2018-11-24T14:34:00Z"/>
          <w:rFonts w:asciiTheme="minorHAnsi" w:eastAsiaTheme="minorEastAsia" w:hAnsiTheme="minorHAnsi" w:cstheme="minorBidi"/>
          <w:noProof/>
          <w:lang w:eastAsia="hu-HU"/>
        </w:rPr>
      </w:pPr>
      <w:ins w:id="39"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"_Toc530833384"</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2.2.</w:t>
        </w:r>
        <w:r>
          <w:rPr>
            <w:rFonts w:asciiTheme="minorHAnsi" w:eastAsiaTheme="minorEastAsia" w:hAnsiTheme="minorHAnsi" w:cstheme="minorBidi"/>
            <w:noProof/>
            <w:lang w:eastAsia="hu-HU"/>
          </w:rPr>
          <w:tab/>
        </w:r>
        <w:r w:rsidRPr="00C34385">
          <w:rPr>
            <w:rStyle w:val="Hiperhivatkozs"/>
            <w:noProof/>
          </w:rPr>
          <w:t>Swift</w:t>
        </w:r>
        <w:r>
          <w:rPr>
            <w:noProof/>
            <w:webHidden/>
          </w:rPr>
          <w:tab/>
        </w:r>
        <w:r>
          <w:rPr>
            <w:noProof/>
            <w:webHidden/>
          </w:rPr>
          <w:fldChar w:fldCharType="begin"/>
        </w:r>
        <w:r>
          <w:rPr>
            <w:noProof/>
            <w:webHidden/>
          </w:rPr>
          <w:instrText xml:space="preserve"> PAGEREF _Toc530833384 \h </w:instrText>
        </w:r>
        <w:r>
          <w:rPr>
            <w:noProof/>
            <w:webHidden/>
          </w:rPr>
        </w:r>
      </w:ins>
      <w:r>
        <w:rPr>
          <w:noProof/>
          <w:webHidden/>
        </w:rPr>
        <w:fldChar w:fldCharType="separate"/>
      </w:r>
      <w:ins w:id="40" w:author="Vihari Réka" w:date="2018-11-24T14:34:00Z">
        <w:r>
          <w:rPr>
            <w:noProof/>
            <w:webHidden/>
          </w:rPr>
          <w:t>21</w:t>
        </w:r>
        <w:r>
          <w:rPr>
            <w:noProof/>
            <w:webHidden/>
          </w:rPr>
          <w:fldChar w:fldCharType="end"/>
        </w:r>
        <w:r w:rsidRPr="00C34385">
          <w:rPr>
            <w:rStyle w:val="Hiperhivatkozs"/>
            <w:noProof/>
          </w:rPr>
          <w:fldChar w:fldCharType="end"/>
        </w:r>
      </w:ins>
    </w:p>
    <w:p w14:paraId="2730AF4F" w14:textId="1DFE8D22" w:rsidR="00826B19" w:rsidRDefault="00826B19">
      <w:pPr>
        <w:pStyle w:val="TJ2"/>
        <w:tabs>
          <w:tab w:val="left" w:pos="960"/>
          <w:tab w:val="right" w:leader="dot" w:pos="9060"/>
        </w:tabs>
        <w:rPr>
          <w:ins w:id="41" w:author="Vihari Réka" w:date="2018-11-24T14:34:00Z"/>
          <w:rFonts w:asciiTheme="minorHAnsi" w:eastAsiaTheme="minorEastAsia" w:hAnsiTheme="minorHAnsi" w:cstheme="minorBidi"/>
          <w:noProof/>
          <w:lang w:eastAsia="hu-HU"/>
        </w:rPr>
      </w:pPr>
      <w:ins w:id="42"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"_Toc530833385"</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2.3.</w:t>
        </w:r>
        <w:r>
          <w:rPr>
            <w:rFonts w:asciiTheme="minorHAnsi" w:eastAsiaTheme="minorEastAsia" w:hAnsiTheme="minorHAnsi" w:cstheme="minorBidi"/>
            <w:noProof/>
            <w:lang w:eastAsia="hu-HU"/>
          </w:rPr>
          <w:tab/>
        </w:r>
        <w:r w:rsidRPr="00C34385">
          <w:rPr>
            <w:rStyle w:val="Hiperhivatkozs"/>
            <w:noProof/>
          </w:rPr>
          <w:t>Xcode</w:t>
        </w:r>
        <w:r>
          <w:rPr>
            <w:noProof/>
            <w:webHidden/>
          </w:rPr>
          <w:tab/>
        </w:r>
        <w:r>
          <w:rPr>
            <w:noProof/>
            <w:webHidden/>
          </w:rPr>
          <w:fldChar w:fldCharType="begin"/>
        </w:r>
        <w:r>
          <w:rPr>
            <w:noProof/>
            <w:webHidden/>
          </w:rPr>
          <w:instrText xml:space="preserve"> PAGEREF _Toc530833385 \h </w:instrText>
        </w:r>
        <w:r>
          <w:rPr>
            <w:noProof/>
            <w:webHidden/>
          </w:rPr>
        </w:r>
      </w:ins>
      <w:r>
        <w:rPr>
          <w:noProof/>
          <w:webHidden/>
        </w:rPr>
        <w:fldChar w:fldCharType="separate"/>
      </w:r>
      <w:ins w:id="43" w:author="Vihari Réka" w:date="2018-11-24T14:34:00Z">
        <w:r>
          <w:rPr>
            <w:noProof/>
            <w:webHidden/>
          </w:rPr>
          <w:t>21</w:t>
        </w:r>
        <w:r>
          <w:rPr>
            <w:noProof/>
            <w:webHidden/>
          </w:rPr>
          <w:fldChar w:fldCharType="end"/>
        </w:r>
        <w:r w:rsidRPr="00C34385">
          <w:rPr>
            <w:rStyle w:val="Hiperhivatkozs"/>
            <w:noProof/>
          </w:rPr>
          <w:fldChar w:fldCharType="end"/>
        </w:r>
      </w:ins>
    </w:p>
    <w:p w14:paraId="11C22917" w14:textId="34842692" w:rsidR="00826B19" w:rsidRDefault="00826B19">
      <w:pPr>
        <w:pStyle w:val="TJ2"/>
        <w:tabs>
          <w:tab w:val="left" w:pos="960"/>
          <w:tab w:val="right" w:leader="dot" w:pos="9060"/>
        </w:tabs>
        <w:rPr>
          <w:ins w:id="44" w:author="Vihari Réka" w:date="2018-11-24T14:34:00Z"/>
          <w:rFonts w:asciiTheme="minorHAnsi" w:eastAsiaTheme="minorEastAsia" w:hAnsiTheme="minorHAnsi" w:cstheme="minorBidi"/>
          <w:noProof/>
          <w:lang w:eastAsia="hu-HU"/>
        </w:rPr>
      </w:pPr>
      <w:ins w:id="45"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"_Toc530833386"</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2.4.</w:t>
        </w:r>
        <w:r>
          <w:rPr>
            <w:rFonts w:asciiTheme="minorHAnsi" w:eastAsiaTheme="minorEastAsia" w:hAnsiTheme="minorHAnsi" w:cstheme="minorBidi"/>
            <w:noProof/>
            <w:lang w:eastAsia="hu-HU"/>
          </w:rPr>
          <w:tab/>
        </w:r>
        <w:r w:rsidRPr="00C34385">
          <w:rPr>
            <w:rStyle w:val="Hiperhivatkozs"/>
            <w:noProof/>
          </w:rPr>
          <w:t>Architektúrális minták</w:t>
        </w:r>
        <w:r>
          <w:rPr>
            <w:noProof/>
            <w:webHidden/>
          </w:rPr>
          <w:tab/>
        </w:r>
        <w:r>
          <w:rPr>
            <w:noProof/>
            <w:webHidden/>
          </w:rPr>
          <w:fldChar w:fldCharType="begin"/>
        </w:r>
        <w:r>
          <w:rPr>
            <w:noProof/>
            <w:webHidden/>
          </w:rPr>
          <w:instrText xml:space="preserve"> PAGEREF _Toc530833386 \h </w:instrText>
        </w:r>
        <w:r>
          <w:rPr>
            <w:noProof/>
            <w:webHidden/>
          </w:rPr>
        </w:r>
      </w:ins>
      <w:r>
        <w:rPr>
          <w:noProof/>
          <w:webHidden/>
        </w:rPr>
        <w:fldChar w:fldCharType="separate"/>
      </w:r>
      <w:ins w:id="46" w:author="Vihari Réka" w:date="2018-11-24T14:34:00Z">
        <w:r>
          <w:rPr>
            <w:noProof/>
            <w:webHidden/>
          </w:rPr>
          <w:t>24</w:t>
        </w:r>
        <w:r>
          <w:rPr>
            <w:noProof/>
            <w:webHidden/>
          </w:rPr>
          <w:fldChar w:fldCharType="end"/>
        </w:r>
        <w:r w:rsidRPr="00C34385">
          <w:rPr>
            <w:rStyle w:val="Hiperhivatkozs"/>
            <w:noProof/>
          </w:rPr>
          <w:fldChar w:fldCharType="end"/>
        </w:r>
      </w:ins>
    </w:p>
    <w:p w14:paraId="60AF2474" w14:textId="07780A4F" w:rsidR="00826B19" w:rsidRDefault="00826B19">
      <w:pPr>
        <w:pStyle w:val="TJ3"/>
        <w:tabs>
          <w:tab w:val="left" w:pos="1440"/>
          <w:tab w:val="right" w:leader="dot" w:pos="9060"/>
        </w:tabs>
        <w:rPr>
          <w:ins w:id="47" w:author="Vihari Réka" w:date="2018-11-24T14:34:00Z"/>
          <w:rFonts w:asciiTheme="minorHAnsi" w:eastAsiaTheme="minorEastAsia" w:hAnsiTheme="minorHAnsi" w:cstheme="minorBidi"/>
          <w:noProof/>
          <w:lang w:eastAsia="hu-HU"/>
        </w:rPr>
      </w:pPr>
      <w:ins w:id="48"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"_Toc530833387"</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2.4.1.</w:t>
        </w:r>
        <w:r>
          <w:rPr>
            <w:rFonts w:asciiTheme="minorHAnsi" w:eastAsiaTheme="minorEastAsia" w:hAnsiTheme="minorHAnsi" w:cstheme="minorBidi"/>
            <w:noProof/>
            <w:lang w:eastAsia="hu-HU"/>
          </w:rPr>
          <w:tab/>
        </w:r>
        <w:r w:rsidRPr="00C34385">
          <w:rPr>
            <w:rStyle w:val="Hiperhivatkozs"/>
            <w:noProof/>
          </w:rPr>
          <w:t>MVC</w:t>
        </w:r>
        <w:r>
          <w:rPr>
            <w:noProof/>
            <w:webHidden/>
          </w:rPr>
          <w:tab/>
        </w:r>
        <w:r>
          <w:rPr>
            <w:noProof/>
            <w:webHidden/>
          </w:rPr>
          <w:fldChar w:fldCharType="begin"/>
        </w:r>
        <w:r>
          <w:rPr>
            <w:noProof/>
            <w:webHidden/>
          </w:rPr>
          <w:instrText xml:space="preserve"> PAGEREF _Toc530833387 \h </w:instrText>
        </w:r>
        <w:r>
          <w:rPr>
            <w:noProof/>
            <w:webHidden/>
          </w:rPr>
        </w:r>
      </w:ins>
      <w:r>
        <w:rPr>
          <w:noProof/>
          <w:webHidden/>
        </w:rPr>
        <w:fldChar w:fldCharType="separate"/>
      </w:r>
      <w:ins w:id="49" w:author="Vihari Réka" w:date="2018-11-24T14:34:00Z">
        <w:r>
          <w:rPr>
            <w:noProof/>
            <w:webHidden/>
          </w:rPr>
          <w:t>24</w:t>
        </w:r>
        <w:r>
          <w:rPr>
            <w:noProof/>
            <w:webHidden/>
          </w:rPr>
          <w:fldChar w:fldCharType="end"/>
        </w:r>
        <w:r w:rsidRPr="00C34385">
          <w:rPr>
            <w:rStyle w:val="Hiperhivatkozs"/>
            <w:noProof/>
          </w:rPr>
          <w:fldChar w:fldCharType="end"/>
        </w:r>
      </w:ins>
    </w:p>
    <w:p w14:paraId="3A1672D2" w14:textId="52194257" w:rsidR="00826B19" w:rsidRDefault="00826B19">
      <w:pPr>
        <w:pStyle w:val="TJ3"/>
        <w:tabs>
          <w:tab w:val="left" w:pos="1440"/>
          <w:tab w:val="right" w:leader="dot" w:pos="9060"/>
        </w:tabs>
        <w:rPr>
          <w:ins w:id="50" w:author="Vihari Réka" w:date="2018-11-24T14:34:00Z"/>
          <w:rFonts w:asciiTheme="minorHAnsi" w:eastAsiaTheme="minorEastAsia" w:hAnsiTheme="minorHAnsi" w:cstheme="minorBidi"/>
          <w:noProof/>
          <w:lang w:eastAsia="hu-HU"/>
        </w:rPr>
      </w:pPr>
      <w:ins w:id="51"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"_Toc530833388"</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2.4.2.</w:t>
        </w:r>
        <w:r>
          <w:rPr>
            <w:rFonts w:asciiTheme="minorHAnsi" w:eastAsiaTheme="minorEastAsia" w:hAnsiTheme="minorHAnsi" w:cstheme="minorBidi"/>
            <w:noProof/>
            <w:lang w:eastAsia="hu-HU"/>
          </w:rPr>
          <w:tab/>
        </w:r>
        <w:r w:rsidRPr="00C34385">
          <w:rPr>
            <w:rStyle w:val="Hiperhivatkozs"/>
            <w:noProof/>
          </w:rPr>
          <w:t>VIPER</w:t>
        </w:r>
        <w:r>
          <w:rPr>
            <w:noProof/>
            <w:webHidden/>
          </w:rPr>
          <w:tab/>
        </w:r>
        <w:r>
          <w:rPr>
            <w:noProof/>
            <w:webHidden/>
          </w:rPr>
          <w:fldChar w:fldCharType="begin"/>
        </w:r>
        <w:r>
          <w:rPr>
            <w:noProof/>
            <w:webHidden/>
          </w:rPr>
          <w:instrText xml:space="preserve"> PAGEREF _Toc530833388 \h </w:instrText>
        </w:r>
        <w:r>
          <w:rPr>
            <w:noProof/>
            <w:webHidden/>
          </w:rPr>
        </w:r>
      </w:ins>
      <w:r>
        <w:rPr>
          <w:noProof/>
          <w:webHidden/>
        </w:rPr>
        <w:fldChar w:fldCharType="separate"/>
      </w:r>
      <w:ins w:id="52" w:author="Vihari Réka" w:date="2018-11-24T14:34:00Z">
        <w:r>
          <w:rPr>
            <w:noProof/>
            <w:webHidden/>
          </w:rPr>
          <w:t>26</w:t>
        </w:r>
        <w:r>
          <w:rPr>
            <w:noProof/>
            <w:webHidden/>
          </w:rPr>
          <w:fldChar w:fldCharType="end"/>
        </w:r>
        <w:r w:rsidRPr="00C34385">
          <w:rPr>
            <w:rStyle w:val="Hiperhivatkozs"/>
            <w:noProof/>
          </w:rPr>
          <w:fldChar w:fldCharType="end"/>
        </w:r>
      </w:ins>
    </w:p>
    <w:p w14:paraId="0A3FC5B9" w14:textId="72D8C34E" w:rsidR="00826B19" w:rsidRDefault="00826B19">
      <w:pPr>
        <w:pStyle w:val="TJ3"/>
        <w:tabs>
          <w:tab w:val="left" w:pos="1440"/>
          <w:tab w:val="right" w:leader="dot" w:pos="9060"/>
        </w:tabs>
        <w:rPr>
          <w:ins w:id="53" w:author="Vihari Réka" w:date="2018-11-24T14:34:00Z"/>
          <w:rFonts w:asciiTheme="minorHAnsi" w:eastAsiaTheme="minorEastAsia" w:hAnsiTheme="minorHAnsi" w:cstheme="minorBidi"/>
          <w:noProof/>
          <w:lang w:eastAsia="hu-HU"/>
        </w:rPr>
      </w:pPr>
      <w:ins w:id="54"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"_Toc530833389"</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2.4.3.</w:t>
        </w:r>
        <w:r>
          <w:rPr>
            <w:rFonts w:asciiTheme="minorHAnsi" w:eastAsiaTheme="minorEastAsia" w:hAnsiTheme="minorHAnsi" w:cstheme="minorBidi"/>
            <w:noProof/>
            <w:lang w:eastAsia="hu-HU"/>
          </w:rPr>
          <w:tab/>
        </w:r>
        <w:r w:rsidRPr="00C34385">
          <w:rPr>
            <w:rStyle w:val="Hiperhivatkozs"/>
            <w:noProof/>
          </w:rPr>
          <w:t>Viper vs MVC</w:t>
        </w:r>
        <w:r>
          <w:rPr>
            <w:noProof/>
            <w:webHidden/>
          </w:rPr>
          <w:tab/>
        </w:r>
        <w:r>
          <w:rPr>
            <w:noProof/>
            <w:webHidden/>
          </w:rPr>
          <w:fldChar w:fldCharType="begin"/>
        </w:r>
        <w:r>
          <w:rPr>
            <w:noProof/>
            <w:webHidden/>
          </w:rPr>
          <w:instrText xml:space="preserve"> PAGEREF _Toc530833389 \h </w:instrText>
        </w:r>
        <w:r>
          <w:rPr>
            <w:noProof/>
            <w:webHidden/>
          </w:rPr>
        </w:r>
      </w:ins>
      <w:r>
        <w:rPr>
          <w:noProof/>
          <w:webHidden/>
        </w:rPr>
        <w:fldChar w:fldCharType="separate"/>
      </w:r>
      <w:ins w:id="55" w:author="Vihari Réka" w:date="2018-11-24T14:34:00Z">
        <w:r>
          <w:rPr>
            <w:noProof/>
            <w:webHidden/>
          </w:rPr>
          <w:t>27</w:t>
        </w:r>
        <w:r>
          <w:rPr>
            <w:noProof/>
            <w:webHidden/>
          </w:rPr>
          <w:fldChar w:fldCharType="end"/>
        </w:r>
        <w:r w:rsidRPr="00C34385">
          <w:rPr>
            <w:rStyle w:val="Hiperhivatkozs"/>
            <w:noProof/>
          </w:rPr>
          <w:fldChar w:fldCharType="end"/>
        </w:r>
      </w:ins>
    </w:p>
    <w:p w14:paraId="4B90FF1B" w14:textId="617CB326" w:rsidR="00826B19" w:rsidRDefault="00826B19">
      <w:pPr>
        <w:pStyle w:val="TJ3"/>
        <w:tabs>
          <w:tab w:val="left" w:pos="1440"/>
          <w:tab w:val="right" w:leader="dot" w:pos="9060"/>
        </w:tabs>
        <w:rPr>
          <w:ins w:id="56" w:author="Vihari Réka" w:date="2018-11-24T14:34:00Z"/>
          <w:rFonts w:asciiTheme="minorHAnsi" w:eastAsiaTheme="minorEastAsia" w:hAnsiTheme="minorHAnsi" w:cstheme="minorBidi"/>
          <w:noProof/>
          <w:lang w:eastAsia="hu-HU"/>
        </w:rPr>
      </w:pPr>
      <w:ins w:id="57"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"_Toc530833390"</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2.4.4.</w:t>
        </w:r>
        <w:r>
          <w:rPr>
            <w:rFonts w:asciiTheme="minorHAnsi" w:eastAsiaTheme="minorEastAsia" w:hAnsiTheme="minorHAnsi" w:cstheme="minorBidi"/>
            <w:noProof/>
            <w:lang w:eastAsia="hu-HU"/>
          </w:rPr>
          <w:tab/>
        </w:r>
        <w:r w:rsidRPr="00C34385">
          <w:rPr>
            <w:rStyle w:val="Hiperhivatkozs"/>
            <w:noProof/>
          </w:rPr>
          <w:t>Konklúzió</w:t>
        </w:r>
        <w:r>
          <w:rPr>
            <w:noProof/>
            <w:webHidden/>
          </w:rPr>
          <w:tab/>
        </w:r>
        <w:r>
          <w:rPr>
            <w:noProof/>
            <w:webHidden/>
          </w:rPr>
          <w:fldChar w:fldCharType="begin"/>
        </w:r>
        <w:r>
          <w:rPr>
            <w:noProof/>
            <w:webHidden/>
          </w:rPr>
          <w:instrText xml:space="preserve"> PAGEREF _Toc530833390 \h </w:instrText>
        </w:r>
        <w:r>
          <w:rPr>
            <w:noProof/>
            <w:webHidden/>
          </w:rPr>
        </w:r>
      </w:ins>
      <w:r>
        <w:rPr>
          <w:noProof/>
          <w:webHidden/>
        </w:rPr>
        <w:fldChar w:fldCharType="separate"/>
      </w:r>
      <w:ins w:id="58" w:author="Vihari Réka" w:date="2018-11-24T14:34:00Z">
        <w:r>
          <w:rPr>
            <w:noProof/>
            <w:webHidden/>
          </w:rPr>
          <w:t>27</w:t>
        </w:r>
        <w:r>
          <w:rPr>
            <w:noProof/>
            <w:webHidden/>
          </w:rPr>
          <w:fldChar w:fldCharType="end"/>
        </w:r>
        <w:r w:rsidRPr="00C34385">
          <w:rPr>
            <w:rStyle w:val="Hiperhivatkozs"/>
            <w:noProof/>
          </w:rPr>
          <w:fldChar w:fldCharType="end"/>
        </w:r>
      </w:ins>
    </w:p>
    <w:p w14:paraId="149791CB" w14:textId="2DE5D01B" w:rsidR="00826B19" w:rsidRDefault="00826B19">
      <w:pPr>
        <w:pStyle w:val="TJ2"/>
        <w:tabs>
          <w:tab w:val="right" w:leader="dot" w:pos="9060"/>
        </w:tabs>
        <w:rPr>
          <w:ins w:id="59" w:author="Vihari Réka" w:date="2018-11-24T14:34:00Z"/>
          <w:rFonts w:asciiTheme="minorHAnsi" w:eastAsiaTheme="minorEastAsia" w:hAnsiTheme="minorHAnsi" w:cstheme="minorBidi"/>
          <w:noProof/>
          <w:lang w:eastAsia="hu-HU"/>
        </w:rPr>
      </w:pPr>
      <w:ins w:id="60"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"_Toc530833391"</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2.5. Verziókezelés</w:t>
        </w:r>
        <w:r>
          <w:rPr>
            <w:noProof/>
            <w:webHidden/>
          </w:rPr>
          <w:tab/>
        </w:r>
        <w:r>
          <w:rPr>
            <w:noProof/>
            <w:webHidden/>
          </w:rPr>
          <w:fldChar w:fldCharType="begin"/>
        </w:r>
        <w:r>
          <w:rPr>
            <w:noProof/>
            <w:webHidden/>
          </w:rPr>
          <w:instrText xml:space="preserve"> PAGEREF _Toc530833391 \h </w:instrText>
        </w:r>
        <w:r>
          <w:rPr>
            <w:noProof/>
            <w:webHidden/>
          </w:rPr>
        </w:r>
      </w:ins>
      <w:r>
        <w:rPr>
          <w:noProof/>
          <w:webHidden/>
        </w:rPr>
        <w:fldChar w:fldCharType="separate"/>
      </w:r>
      <w:ins w:id="61" w:author="Vihari Réka" w:date="2018-11-24T14:34:00Z">
        <w:r>
          <w:rPr>
            <w:noProof/>
            <w:webHidden/>
          </w:rPr>
          <w:t>28</w:t>
        </w:r>
        <w:r>
          <w:rPr>
            <w:noProof/>
            <w:webHidden/>
          </w:rPr>
          <w:fldChar w:fldCharType="end"/>
        </w:r>
        <w:r w:rsidRPr="00C34385">
          <w:rPr>
            <w:rStyle w:val="Hiperhivatkozs"/>
            <w:noProof/>
          </w:rPr>
          <w:fldChar w:fldCharType="end"/>
        </w:r>
      </w:ins>
    </w:p>
    <w:p w14:paraId="15C0CA34" w14:textId="13E21108" w:rsidR="00826B19" w:rsidRDefault="00826B19">
      <w:pPr>
        <w:pStyle w:val="TJ1"/>
        <w:tabs>
          <w:tab w:val="left" w:pos="482"/>
        </w:tabs>
        <w:rPr>
          <w:ins w:id="62" w:author="Vihari Réka" w:date="2018-11-24T14:34:00Z"/>
          <w:rFonts w:asciiTheme="minorHAnsi" w:eastAsiaTheme="minorEastAsia" w:hAnsiTheme="minorHAnsi" w:cstheme="minorBidi"/>
          <w:b w:val="0"/>
          <w:noProof/>
          <w:lang w:eastAsia="hu-HU"/>
        </w:rPr>
      </w:pPr>
      <w:ins w:id="63"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"_Toc530833392"</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3.</w:t>
        </w:r>
        <w:r>
          <w:rPr>
            <w:rFonts w:asciiTheme="minorHAnsi" w:eastAsiaTheme="minorEastAsia" w:hAnsiTheme="minorHAnsi" w:cstheme="minorBidi"/>
            <w:b w:val="0"/>
            <w:noProof/>
            <w:lang w:eastAsia="hu-HU"/>
          </w:rPr>
          <w:tab/>
        </w:r>
        <w:r w:rsidRPr="00C34385">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_Toc530833392 \h </w:instrText>
        </w:r>
        <w:r>
          <w:rPr>
            <w:noProof/>
            <w:webHidden/>
          </w:rPr>
        </w:r>
      </w:ins>
      <w:r>
        <w:rPr>
          <w:noProof/>
          <w:webHidden/>
        </w:rPr>
        <w:fldChar w:fldCharType="separate"/>
      </w:r>
      <w:ins w:id="64" w:author="Vihari Réka" w:date="2018-11-24T14:34:00Z">
        <w:r>
          <w:rPr>
            <w:noProof/>
            <w:webHidden/>
          </w:rPr>
          <w:t>30</w:t>
        </w:r>
        <w:r>
          <w:rPr>
            <w:noProof/>
            <w:webHidden/>
          </w:rPr>
          <w:fldChar w:fldCharType="end"/>
        </w:r>
        <w:r w:rsidRPr="00C34385">
          <w:rPr>
            <w:rStyle w:val="Hiperhivatkozs"/>
            <w:noProof/>
          </w:rPr>
          <w:fldChar w:fldCharType="end"/>
        </w:r>
      </w:ins>
    </w:p>
    <w:p w14:paraId="2019DBDF" w14:textId="7827BD4F" w:rsidR="00826B19" w:rsidRDefault="00826B19">
      <w:pPr>
        <w:pStyle w:val="TJ2"/>
        <w:tabs>
          <w:tab w:val="left" w:pos="960"/>
          <w:tab w:val="right" w:leader="dot" w:pos="9060"/>
        </w:tabs>
        <w:rPr>
          <w:ins w:id="65" w:author="Vihari Réka" w:date="2018-11-24T14:34:00Z"/>
          <w:rFonts w:asciiTheme="minorHAnsi" w:eastAsiaTheme="minorEastAsia" w:hAnsiTheme="minorHAnsi" w:cstheme="minorBidi"/>
          <w:noProof/>
          <w:lang w:eastAsia="hu-HU"/>
        </w:rPr>
      </w:pPr>
      <w:ins w:id="66"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"_Toc530833393"</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3.1.</w:t>
        </w:r>
        <w:r>
          <w:rPr>
            <w:rFonts w:asciiTheme="minorHAnsi" w:eastAsiaTheme="minorEastAsia" w:hAnsiTheme="minorHAnsi" w:cstheme="minorBidi"/>
            <w:noProof/>
            <w:lang w:eastAsia="hu-HU"/>
          </w:rPr>
          <w:tab/>
        </w:r>
        <w:r w:rsidRPr="00C34385">
          <w:rPr>
            <w:rStyle w:val="Hiperhivatkozs"/>
            <w:noProof/>
          </w:rPr>
          <w:t>Specifikáció</w:t>
        </w:r>
        <w:r>
          <w:rPr>
            <w:noProof/>
            <w:webHidden/>
          </w:rPr>
          <w:tab/>
        </w:r>
        <w:r>
          <w:rPr>
            <w:noProof/>
            <w:webHidden/>
          </w:rPr>
          <w:fldChar w:fldCharType="begin"/>
        </w:r>
        <w:r>
          <w:rPr>
            <w:noProof/>
            <w:webHidden/>
          </w:rPr>
          <w:instrText xml:space="preserve"> PAGEREF _Toc530833393 \h </w:instrText>
        </w:r>
        <w:r>
          <w:rPr>
            <w:noProof/>
            <w:webHidden/>
          </w:rPr>
        </w:r>
      </w:ins>
      <w:r>
        <w:rPr>
          <w:noProof/>
          <w:webHidden/>
        </w:rPr>
        <w:fldChar w:fldCharType="separate"/>
      </w:r>
      <w:ins w:id="67" w:author="Vihari Réka" w:date="2018-11-24T14:34:00Z">
        <w:r>
          <w:rPr>
            <w:noProof/>
            <w:webHidden/>
          </w:rPr>
          <w:t>30</w:t>
        </w:r>
        <w:r>
          <w:rPr>
            <w:noProof/>
            <w:webHidden/>
          </w:rPr>
          <w:fldChar w:fldCharType="end"/>
        </w:r>
        <w:r w:rsidRPr="00C34385">
          <w:rPr>
            <w:rStyle w:val="Hiperhivatkozs"/>
            <w:noProof/>
          </w:rPr>
          <w:fldChar w:fldCharType="end"/>
        </w:r>
      </w:ins>
    </w:p>
    <w:p w14:paraId="1B14CF95" w14:textId="7345C859" w:rsidR="00826B19" w:rsidRDefault="00826B19">
      <w:pPr>
        <w:pStyle w:val="TJ1"/>
        <w:tabs>
          <w:tab w:val="left" w:pos="482"/>
        </w:tabs>
        <w:rPr>
          <w:ins w:id="68" w:author="Vihari Réka" w:date="2018-11-24T14:34:00Z"/>
          <w:rFonts w:asciiTheme="minorHAnsi" w:eastAsiaTheme="minorEastAsia" w:hAnsiTheme="minorHAnsi" w:cstheme="minorBidi"/>
          <w:b w:val="0"/>
          <w:noProof/>
          <w:lang w:eastAsia="hu-HU"/>
        </w:rPr>
      </w:pPr>
      <w:ins w:id="69"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"_Toc530833394"</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4.</w:t>
        </w:r>
        <w:r>
          <w:rPr>
            <w:rFonts w:asciiTheme="minorHAnsi" w:eastAsiaTheme="minorEastAsia" w:hAnsiTheme="minorHAnsi" w:cstheme="minorBidi"/>
            <w:b w:val="0"/>
            <w:noProof/>
            <w:lang w:eastAsia="hu-HU"/>
          </w:rPr>
          <w:tab/>
        </w:r>
        <w:r w:rsidRPr="00C34385">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_Toc530833394 \h </w:instrText>
        </w:r>
        <w:r>
          <w:rPr>
            <w:noProof/>
            <w:webHidden/>
          </w:rPr>
        </w:r>
      </w:ins>
      <w:r>
        <w:rPr>
          <w:noProof/>
          <w:webHidden/>
        </w:rPr>
        <w:fldChar w:fldCharType="separate"/>
      </w:r>
      <w:ins w:id="70" w:author="Vihari Réka" w:date="2018-11-24T14:34:00Z">
        <w:r>
          <w:rPr>
            <w:noProof/>
            <w:webHidden/>
          </w:rPr>
          <w:t>31</w:t>
        </w:r>
        <w:r>
          <w:rPr>
            <w:noProof/>
            <w:webHidden/>
          </w:rPr>
          <w:fldChar w:fldCharType="end"/>
        </w:r>
        <w:r w:rsidRPr="00C34385">
          <w:rPr>
            <w:rStyle w:val="Hiperhivatkozs"/>
            <w:noProof/>
          </w:rPr>
          <w:fldChar w:fldCharType="end"/>
        </w:r>
      </w:ins>
    </w:p>
    <w:p w14:paraId="086C4B3E" w14:textId="725D48B7" w:rsidR="00826B19" w:rsidRDefault="00826B19">
      <w:pPr>
        <w:pStyle w:val="TJ2"/>
        <w:tabs>
          <w:tab w:val="left" w:pos="960"/>
          <w:tab w:val="right" w:leader="dot" w:pos="9060"/>
        </w:tabs>
        <w:rPr>
          <w:ins w:id="71" w:author="Vihari Réka" w:date="2018-11-24T14:34:00Z"/>
          <w:rFonts w:asciiTheme="minorHAnsi" w:eastAsiaTheme="minorEastAsia" w:hAnsiTheme="minorHAnsi" w:cstheme="minorBidi"/>
          <w:noProof/>
          <w:lang w:eastAsia="hu-HU"/>
        </w:rPr>
      </w:pPr>
      <w:ins w:id="72"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"_Toc530833395"</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4.1.</w:t>
        </w:r>
        <w:r>
          <w:rPr>
            <w:rFonts w:asciiTheme="minorHAnsi" w:eastAsiaTheme="minorEastAsia" w:hAnsiTheme="minorHAnsi" w:cstheme="minorBidi"/>
            <w:noProof/>
            <w:lang w:eastAsia="hu-HU"/>
          </w:rPr>
          <w:tab/>
        </w:r>
        <w:r w:rsidRPr="00C34385">
          <w:rPr>
            <w:rStyle w:val="Hiperhivatkozs"/>
            <w:noProof/>
          </w:rPr>
          <w:t>CocoaPods</w:t>
        </w:r>
        <w:r>
          <w:rPr>
            <w:noProof/>
            <w:webHidden/>
          </w:rPr>
          <w:tab/>
        </w:r>
        <w:r>
          <w:rPr>
            <w:noProof/>
            <w:webHidden/>
          </w:rPr>
          <w:fldChar w:fldCharType="begin"/>
        </w:r>
        <w:r>
          <w:rPr>
            <w:noProof/>
            <w:webHidden/>
          </w:rPr>
          <w:instrText xml:space="preserve"> PAGEREF _Toc530833395 \h </w:instrText>
        </w:r>
        <w:r>
          <w:rPr>
            <w:noProof/>
            <w:webHidden/>
          </w:rPr>
        </w:r>
      </w:ins>
      <w:r>
        <w:rPr>
          <w:noProof/>
          <w:webHidden/>
        </w:rPr>
        <w:fldChar w:fldCharType="separate"/>
      </w:r>
      <w:ins w:id="73" w:author="Vihari Réka" w:date="2018-11-24T14:34:00Z">
        <w:r>
          <w:rPr>
            <w:noProof/>
            <w:webHidden/>
          </w:rPr>
          <w:t>31</w:t>
        </w:r>
        <w:r>
          <w:rPr>
            <w:noProof/>
            <w:webHidden/>
          </w:rPr>
          <w:fldChar w:fldCharType="end"/>
        </w:r>
        <w:r w:rsidRPr="00C34385">
          <w:rPr>
            <w:rStyle w:val="Hiperhivatkozs"/>
            <w:noProof/>
          </w:rPr>
          <w:fldChar w:fldCharType="end"/>
        </w:r>
      </w:ins>
    </w:p>
    <w:p w14:paraId="3D8F4145" w14:textId="49C4F5E1" w:rsidR="00826B19" w:rsidRDefault="00826B19">
      <w:pPr>
        <w:pStyle w:val="TJ2"/>
        <w:tabs>
          <w:tab w:val="left" w:pos="960"/>
          <w:tab w:val="right" w:leader="dot" w:pos="9060"/>
        </w:tabs>
        <w:rPr>
          <w:ins w:id="74" w:author="Vihari Réka" w:date="2018-11-24T14:34:00Z"/>
          <w:rFonts w:asciiTheme="minorHAnsi" w:eastAsiaTheme="minorEastAsia" w:hAnsiTheme="minorHAnsi" w:cstheme="minorBidi"/>
          <w:noProof/>
          <w:lang w:eastAsia="hu-HU"/>
        </w:rPr>
      </w:pPr>
      <w:ins w:id="75"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"_Toc530833396"</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4.2.</w:t>
        </w:r>
        <w:r>
          <w:rPr>
            <w:rFonts w:asciiTheme="minorHAnsi" w:eastAsiaTheme="minorEastAsia" w:hAnsiTheme="minorHAnsi" w:cstheme="minorBidi"/>
            <w:noProof/>
            <w:lang w:eastAsia="hu-HU"/>
          </w:rPr>
          <w:tab/>
        </w:r>
        <w:r w:rsidRPr="00C34385">
          <w:rPr>
            <w:rStyle w:val="Hiperhivatkozs"/>
            <w:noProof/>
          </w:rPr>
          <w:t>JHipster</w:t>
        </w:r>
        <w:r>
          <w:rPr>
            <w:noProof/>
            <w:webHidden/>
          </w:rPr>
          <w:tab/>
        </w:r>
        <w:r>
          <w:rPr>
            <w:noProof/>
            <w:webHidden/>
          </w:rPr>
          <w:fldChar w:fldCharType="begin"/>
        </w:r>
        <w:r>
          <w:rPr>
            <w:noProof/>
            <w:webHidden/>
          </w:rPr>
          <w:instrText xml:space="preserve"> PAGEREF _Toc530833396 \h </w:instrText>
        </w:r>
        <w:r>
          <w:rPr>
            <w:noProof/>
            <w:webHidden/>
          </w:rPr>
        </w:r>
      </w:ins>
      <w:r>
        <w:rPr>
          <w:noProof/>
          <w:webHidden/>
        </w:rPr>
        <w:fldChar w:fldCharType="separate"/>
      </w:r>
      <w:ins w:id="76" w:author="Vihari Réka" w:date="2018-11-24T14:34:00Z">
        <w:r>
          <w:rPr>
            <w:noProof/>
            <w:webHidden/>
          </w:rPr>
          <w:t>33</w:t>
        </w:r>
        <w:r>
          <w:rPr>
            <w:noProof/>
            <w:webHidden/>
          </w:rPr>
          <w:fldChar w:fldCharType="end"/>
        </w:r>
        <w:r w:rsidRPr="00C34385">
          <w:rPr>
            <w:rStyle w:val="Hiperhivatkozs"/>
            <w:noProof/>
          </w:rPr>
          <w:fldChar w:fldCharType="end"/>
        </w:r>
      </w:ins>
    </w:p>
    <w:p w14:paraId="3BC7D34D" w14:textId="5D51AB27" w:rsidR="00826B19" w:rsidRDefault="00826B19">
      <w:pPr>
        <w:pStyle w:val="TJ1"/>
        <w:tabs>
          <w:tab w:val="left" w:pos="482"/>
        </w:tabs>
        <w:rPr>
          <w:ins w:id="77" w:author="Vihari Réka" w:date="2018-11-24T14:34:00Z"/>
          <w:rFonts w:asciiTheme="minorHAnsi" w:eastAsiaTheme="minorEastAsia" w:hAnsiTheme="minorHAnsi" w:cstheme="minorBidi"/>
          <w:b w:val="0"/>
          <w:noProof/>
          <w:lang w:eastAsia="hu-HU"/>
        </w:rPr>
      </w:pPr>
      <w:ins w:id="78"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"_Toc530833397"</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5.</w:t>
        </w:r>
        <w:r>
          <w:rPr>
            <w:rFonts w:asciiTheme="minorHAnsi" w:eastAsiaTheme="minorEastAsia" w:hAnsiTheme="minorHAnsi" w:cstheme="minorBidi"/>
            <w:b w:val="0"/>
            <w:noProof/>
            <w:lang w:eastAsia="hu-HU"/>
          </w:rPr>
          <w:tab/>
        </w:r>
        <w:r w:rsidRPr="00C34385">
          <w:rPr>
            <w:rStyle w:val="Hiperhivatkozs"/>
            <w:rFonts w:cs="Arial"/>
            <w:noProof/>
            <w:kern w:val="32"/>
          </w:rPr>
          <w:t>Tervezés</w:t>
        </w:r>
        <w:r>
          <w:rPr>
            <w:noProof/>
            <w:webHidden/>
          </w:rPr>
          <w:tab/>
        </w:r>
        <w:r>
          <w:rPr>
            <w:noProof/>
            <w:webHidden/>
          </w:rPr>
          <w:fldChar w:fldCharType="begin"/>
        </w:r>
        <w:r>
          <w:rPr>
            <w:noProof/>
            <w:webHidden/>
          </w:rPr>
          <w:instrText xml:space="preserve"> PAGEREF _Toc530833397 \h </w:instrText>
        </w:r>
        <w:r>
          <w:rPr>
            <w:noProof/>
            <w:webHidden/>
          </w:rPr>
        </w:r>
      </w:ins>
      <w:r>
        <w:rPr>
          <w:noProof/>
          <w:webHidden/>
        </w:rPr>
        <w:fldChar w:fldCharType="separate"/>
      </w:r>
      <w:ins w:id="79" w:author="Vihari Réka" w:date="2018-11-24T14:34:00Z">
        <w:r>
          <w:rPr>
            <w:noProof/>
            <w:webHidden/>
          </w:rPr>
          <w:t>40</w:t>
        </w:r>
        <w:r>
          <w:rPr>
            <w:noProof/>
            <w:webHidden/>
          </w:rPr>
          <w:fldChar w:fldCharType="end"/>
        </w:r>
        <w:r w:rsidRPr="00C34385">
          <w:rPr>
            <w:rStyle w:val="Hiperhivatkozs"/>
            <w:noProof/>
          </w:rPr>
          <w:fldChar w:fldCharType="end"/>
        </w:r>
      </w:ins>
    </w:p>
    <w:p w14:paraId="7C0205A3" w14:textId="7ED06F4C" w:rsidR="00826B19" w:rsidRDefault="00826B19">
      <w:pPr>
        <w:pStyle w:val="TJ2"/>
        <w:tabs>
          <w:tab w:val="left" w:pos="960"/>
          <w:tab w:val="right" w:leader="dot" w:pos="9060"/>
        </w:tabs>
        <w:rPr>
          <w:ins w:id="80" w:author="Vihari Réka" w:date="2018-11-24T14:34:00Z"/>
          <w:rFonts w:asciiTheme="minorHAnsi" w:eastAsiaTheme="minorEastAsia" w:hAnsiTheme="minorHAnsi" w:cstheme="minorBidi"/>
          <w:noProof/>
          <w:lang w:eastAsia="hu-HU"/>
        </w:rPr>
      </w:pPr>
      <w:ins w:id="81"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"_Toc530833398"</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5.1.</w:t>
        </w:r>
        <w:r>
          <w:rPr>
            <w:rFonts w:asciiTheme="minorHAnsi" w:eastAsiaTheme="minorEastAsia" w:hAnsiTheme="minorHAnsi" w:cstheme="minorBidi"/>
            <w:noProof/>
            <w:lang w:eastAsia="hu-HU"/>
          </w:rPr>
          <w:tab/>
        </w:r>
        <w:r w:rsidRPr="00C34385">
          <w:rPr>
            <w:rStyle w:val="Hiperhivatkozs"/>
            <w:noProof/>
          </w:rPr>
          <w:t>Adatbázis</w:t>
        </w:r>
        <w:r>
          <w:rPr>
            <w:noProof/>
            <w:webHidden/>
          </w:rPr>
          <w:tab/>
        </w:r>
        <w:r>
          <w:rPr>
            <w:noProof/>
            <w:webHidden/>
          </w:rPr>
          <w:fldChar w:fldCharType="begin"/>
        </w:r>
        <w:r>
          <w:rPr>
            <w:noProof/>
            <w:webHidden/>
          </w:rPr>
          <w:instrText xml:space="preserve"> PAGEREF _Toc530833398 \h </w:instrText>
        </w:r>
        <w:r>
          <w:rPr>
            <w:noProof/>
            <w:webHidden/>
          </w:rPr>
        </w:r>
      </w:ins>
      <w:r>
        <w:rPr>
          <w:noProof/>
          <w:webHidden/>
        </w:rPr>
        <w:fldChar w:fldCharType="separate"/>
      </w:r>
      <w:ins w:id="82" w:author="Vihari Réka" w:date="2018-11-24T14:34:00Z">
        <w:r>
          <w:rPr>
            <w:noProof/>
            <w:webHidden/>
          </w:rPr>
          <w:t>40</w:t>
        </w:r>
        <w:r>
          <w:rPr>
            <w:noProof/>
            <w:webHidden/>
          </w:rPr>
          <w:fldChar w:fldCharType="end"/>
        </w:r>
        <w:r w:rsidRPr="00C34385">
          <w:rPr>
            <w:rStyle w:val="Hiperhivatkozs"/>
            <w:noProof/>
          </w:rPr>
          <w:fldChar w:fldCharType="end"/>
        </w:r>
      </w:ins>
    </w:p>
    <w:p w14:paraId="749F4828" w14:textId="57CF158F" w:rsidR="00826B19" w:rsidRDefault="00826B19">
      <w:pPr>
        <w:pStyle w:val="TJ2"/>
        <w:tabs>
          <w:tab w:val="left" w:pos="960"/>
          <w:tab w:val="right" w:leader="dot" w:pos="9060"/>
        </w:tabs>
        <w:rPr>
          <w:ins w:id="83" w:author="Vihari Réka" w:date="2018-11-24T14:34:00Z"/>
          <w:rFonts w:asciiTheme="minorHAnsi" w:eastAsiaTheme="minorEastAsia" w:hAnsiTheme="minorHAnsi" w:cstheme="minorBidi"/>
          <w:noProof/>
          <w:lang w:eastAsia="hu-HU"/>
        </w:rPr>
      </w:pPr>
      <w:ins w:id="84"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"_Toc530833408"</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5.2.</w:t>
        </w:r>
        <w:r>
          <w:rPr>
            <w:rFonts w:asciiTheme="minorHAnsi" w:eastAsiaTheme="minorEastAsia" w:hAnsiTheme="minorHAnsi" w:cstheme="minorBidi"/>
            <w:noProof/>
            <w:lang w:eastAsia="hu-HU"/>
          </w:rPr>
          <w:tab/>
        </w:r>
        <w:r w:rsidRPr="00C34385">
          <w:rPr>
            <w:rStyle w:val="Hiperhivatkozs"/>
            <w:noProof/>
          </w:rPr>
          <w:t>Kommunikáció a szerverrel</w:t>
        </w:r>
        <w:r>
          <w:rPr>
            <w:noProof/>
            <w:webHidden/>
          </w:rPr>
          <w:tab/>
        </w:r>
        <w:r>
          <w:rPr>
            <w:noProof/>
            <w:webHidden/>
          </w:rPr>
          <w:fldChar w:fldCharType="begin"/>
        </w:r>
        <w:r>
          <w:rPr>
            <w:noProof/>
            <w:webHidden/>
          </w:rPr>
          <w:instrText xml:space="preserve"> PAGEREF _Toc530833408 \h </w:instrText>
        </w:r>
        <w:r>
          <w:rPr>
            <w:noProof/>
            <w:webHidden/>
          </w:rPr>
        </w:r>
      </w:ins>
      <w:r>
        <w:rPr>
          <w:noProof/>
          <w:webHidden/>
        </w:rPr>
        <w:fldChar w:fldCharType="separate"/>
      </w:r>
      <w:ins w:id="85" w:author="Vihari Réka" w:date="2018-11-24T14:34:00Z">
        <w:r>
          <w:rPr>
            <w:noProof/>
            <w:webHidden/>
          </w:rPr>
          <w:t>42</w:t>
        </w:r>
        <w:r>
          <w:rPr>
            <w:noProof/>
            <w:webHidden/>
          </w:rPr>
          <w:fldChar w:fldCharType="end"/>
        </w:r>
        <w:r w:rsidRPr="00C34385">
          <w:rPr>
            <w:rStyle w:val="Hiperhivatkozs"/>
            <w:noProof/>
          </w:rPr>
          <w:fldChar w:fldCharType="end"/>
        </w:r>
      </w:ins>
    </w:p>
    <w:p w14:paraId="1DA00FCF" w14:textId="1C4B5951" w:rsidR="00826B19" w:rsidRDefault="00826B19">
      <w:pPr>
        <w:pStyle w:val="TJ2"/>
        <w:tabs>
          <w:tab w:val="left" w:pos="960"/>
          <w:tab w:val="right" w:leader="dot" w:pos="9060"/>
        </w:tabs>
        <w:rPr>
          <w:ins w:id="86" w:author="Vihari Réka" w:date="2018-11-24T14:34:00Z"/>
          <w:rFonts w:asciiTheme="minorHAnsi" w:eastAsiaTheme="minorEastAsia" w:hAnsiTheme="minorHAnsi" w:cstheme="minorBidi"/>
          <w:noProof/>
          <w:lang w:eastAsia="hu-HU"/>
        </w:rPr>
      </w:pPr>
      <w:ins w:id="87"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"_Toc530833410"</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5.2.1</w:t>
        </w:r>
        <w:r>
          <w:rPr>
            <w:rFonts w:asciiTheme="minorHAnsi" w:eastAsiaTheme="minorEastAsia" w:hAnsiTheme="minorHAnsi" w:cstheme="minorBidi"/>
            <w:noProof/>
            <w:lang w:eastAsia="hu-HU"/>
          </w:rPr>
          <w:tab/>
        </w:r>
        <w:r w:rsidRPr="00C34385">
          <w:rPr>
            <w:rStyle w:val="Hiperhivatkozs"/>
            <w:noProof/>
          </w:rPr>
          <w:t>Authentikáció</w:t>
        </w:r>
        <w:r>
          <w:rPr>
            <w:noProof/>
            <w:webHidden/>
          </w:rPr>
          <w:tab/>
        </w:r>
        <w:r>
          <w:rPr>
            <w:noProof/>
            <w:webHidden/>
          </w:rPr>
          <w:fldChar w:fldCharType="begin"/>
        </w:r>
        <w:r>
          <w:rPr>
            <w:noProof/>
            <w:webHidden/>
          </w:rPr>
          <w:instrText xml:space="preserve"> PAGEREF _Toc530833410 \h </w:instrText>
        </w:r>
        <w:r>
          <w:rPr>
            <w:noProof/>
            <w:webHidden/>
          </w:rPr>
        </w:r>
      </w:ins>
      <w:r>
        <w:rPr>
          <w:noProof/>
          <w:webHidden/>
        </w:rPr>
        <w:fldChar w:fldCharType="separate"/>
      </w:r>
      <w:ins w:id="88" w:author="Vihari Réka" w:date="2018-11-24T14:34:00Z">
        <w:r>
          <w:rPr>
            <w:noProof/>
            <w:webHidden/>
          </w:rPr>
          <w:t>45</w:t>
        </w:r>
        <w:r>
          <w:rPr>
            <w:noProof/>
            <w:webHidden/>
          </w:rPr>
          <w:fldChar w:fldCharType="end"/>
        </w:r>
        <w:r w:rsidRPr="00C34385">
          <w:rPr>
            <w:rStyle w:val="Hiperhivatkozs"/>
            <w:noProof/>
          </w:rPr>
          <w:fldChar w:fldCharType="end"/>
        </w:r>
      </w:ins>
    </w:p>
    <w:p w14:paraId="208B339F" w14:textId="7DFC7612" w:rsidR="00826B19" w:rsidRDefault="00826B19">
      <w:pPr>
        <w:pStyle w:val="TJ1"/>
        <w:tabs>
          <w:tab w:val="left" w:pos="482"/>
        </w:tabs>
        <w:rPr>
          <w:ins w:id="89" w:author="Vihari Réka" w:date="2018-11-24T14:34:00Z"/>
          <w:rFonts w:asciiTheme="minorHAnsi" w:eastAsiaTheme="minorEastAsia" w:hAnsiTheme="minorHAnsi" w:cstheme="minorBidi"/>
          <w:b w:val="0"/>
          <w:noProof/>
          <w:lang w:eastAsia="hu-HU"/>
        </w:rPr>
      </w:pPr>
      <w:ins w:id="90"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"_Toc530833411"</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6.</w:t>
        </w:r>
        <w:r>
          <w:rPr>
            <w:rFonts w:asciiTheme="minorHAnsi" w:eastAsiaTheme="minorEastAsia" w:hAnsiTheme="minorHAnsi" w:cstheme="minorBidi"/>
            <w:b w:val="0"/>
            <w:noProof/>
            <w:lang w:eastAsia="hu-HU"/>
          </w:rPr>
          <w:tab/>
        </w:r>
        <w:r w:rsidRPr="00C34385">
          <w:rPr>
            <w:rStyle w:val="Hiperhivatkozs"/>
            <w:rFonts w:cs="Arial"/>
            <w:noProof/>
            <w:kern w:val="32"/>
          </w:rPr>
          <w:t>Megvalósítás</w:t>
        </w:r>
        <w:r>
          <w:rPr>
            <w:noProof/>
            <w:webHidden/>
          </w:rPr>
          <w:tab/>
        </w:r>
        <w:r>
          <w:rPr>
            <w:noProof/>
            <w:webHidden/>
          </w:rPr>
          <w:fldChar w:fldCharType="begin"/>
        </w:r>
        <w:r>
          <w:rPr>
            <w:noProof/>
            <w:webHidden/>
          </w:rPr>
          <w:instrText xml:space="preserve"> PAGEREF _Toc530833411 \h </w:instrText>
        </w:r>
        <w:r>
          <w:rPr>
            <w:noProof/>
            <w:webHidden/>
          </w:rPr>
        </w:r>
      </w:ins>
      <w:r>
        <w:rPr>
          <w:noProof/>
          <w:webHidden/>
        </w:rPr>
        <w:fldChar w:fldCharType="separate"/>
      </w:r>
      <w:ins w:id="91" w:author="Vihari Réka" w:date="2018-11-24T14:34:00Z">
        <w:r>
          <w:rPr>
            <w:noProof/>
            <w:webHidden/>
          </w:rPr>
          <w:t>49</w:t>
        </w:r>
        <w:r>
          <w:rPr>
            <w:noProof/>
            <w:webHidden/>
          </w:rPr>
          <w:fldChar w:fldCharType="end"/>
        </w:r>
        <w:r w:rsidRPr="00C34385">
          <w:rPr>
            <w:rStyle w:val="Hiperhivatkozs"/>
            <w:noProof/>
          </w:rPr>
          <w:fldChar w:fldCharType="end"/>
        </w:r>
      </w:ins>
    </w:p>
    <w:p w14:paraId="17480FD0" w14:textId="774A9B6F" w:rsidR="00826B19" w:rsidRDefault="00826B19">
      <w:pPr>
        <w:pStyle w:val="TJ2"/>
        <w:tabs>
          <w:tab w:val="left" w:pos="960"/>
          <w:tab w:val="right" w:leader="dot" w:pos="9060"/>
        </w:tabs>
        <w:rPr>
          <w:ins w:id="92" w:author="Vihari Réka" w:date="2018-11-24T14:34:00Z"/>
          <w:rFonts w:asciiTheme="minorHAnsi" w:eastAsiaTheme="minorEastAsia" w:hAnsiTheme="minorHAnsi" w:cstheme="minorBidi"/>
          <w:noProof/>
          <w:lang w:eastAsia="hu-HU"/>
        </w:rPr>
      </w:pPr>
      <w:ins w:id="93"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"_Toc530833412"</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6.1.</w:t>
        </w:r>
        <w:r>
          <w:rPr>
            <w:rFonts w:asciiTheme="minorHAnsi" w:eastAsiaTheme="minorEastAsia" w:hAnsiTheme="minorHAnsi" w:cstheme="minorBidi"/>
            <w:noProof/>
            <w:lang w:eastAsia="hu-HU"/>
          </w:rPr>
          <w:tab/>
        </w:r>
        <w:r w:rsidRPr="00C34385">
          <w:rPr>
            <w:rStyle w:val="Hiperhivatkozs"/>
            <w:noProof/>
          </w:rPr>
          <w:t>Képernyők</w:t>
        </w:r>
        <w:r>
          <w:rPr>
            <w:noProof/>
            <w:webHidden/>
          </w:rPr>
          <w:tab/>
        </w:r>
        <w:r>
          <w:rPr>
            <w:noProof/>
            <w:webHidden/>
          </w:rPr>
          <w:fldChar w:fldCharType="begin"/>
        </w:r>
        <w:r>
          <w:rPr>
            <w:noProof/>
            <w:webHidden/>
          </w:rPr>
          <w:instrText xml:space="preserve"> PAGEREF _Toc530833412 \h </w:instrText>
        </w:r>
        <w:r>
          <w:rPr>
            <w:noProof/>
            <w:webHidden/>
          </w:rPr>
        </w:r>
      </w:ins>
      <w:r>
        <w:rPr>
          <w:noProof/>
          <w:webHidden/>
        </w:rPr>
        <w:fldChar w:fldCharType="separate"/>
      </w:r>
      <w:ins w:id="94" w:author="Vihari Réka" w:date="2018-11-24T14:34:00Z">
        <w:r>
          <w:rPr>
            <w:noProof/>
            <w:webHidden/>
          </w:rPr>
          <w:t>49</w:t>
        </w:r>
        <w:r>
          <w:rPr>
            <w:noProof/>
            <w:webHidden/>
          </w:rPr>
          <w:fldChar w:fldCharType="end"/>
        </w:r>
        <w:r w:rsidRPr="00C34385">
          <w:rPr>
            <w:rStyle w:val="Hiperhivatkozs"/>
            <w:noProof/>
          </w:rPr>
          <w:fldChar w:fldCharType="end"/>
        </w:r>
      </w:ins>
    </w:p>
    <w:p w14:paraId="4293691E" w14:textId="37A14344" w:rsidR="00826B19" w:rsidRDefault="00826B19">
      <w:pPr>
        <w:pStyle w:val="TJ2"/>
        <w:tabs>
          <w:tab w:val="left" w:pos="960"/>
          <w:tab w:val="right" w:leader="dot" w:pos="9060"/>
        </w:tabs>
        <w:rPr>
          <w:ins w:id="95" w:author="Vihari Réka" w:date="2018-11-24T14:34:00Z"/>
          <w:rFonts w:asciiTheme="minorHAnsi" w:eastAsiaTheme="minorEastAsia" w:hAnsiTheme="minorHAnsi" w:cstheme="minorBidi"/>
          <w:noProof/>
          <w:lang w:eastAsia="hu-HU"/>
        </w:rPr>
      </w:pPr>
      <w:ins w:id="96" w:author="Vihari Réka" w:date="2018-11-24T14:34:00Z">
        <w:r w:rsidRPr="00C34385">
          <w:rPr>
            <w:rStyle w:val="Hiperhivatkozs"/>
            <w:noProof/>
          </w:rPr>
          <w:lastRenderedPageBreak/>
          <w:fldChar w:fldCharType="begin"/>
        </w:r>
        <w:r w:rsidRPr="00C34385">
          <w:rPr>
            <w:rStyle w:val="Hiperhivatkozs"/>
            <w:noProof/>
          </w:rPr>
          <w:instrText xml:space="preserve"> </w:instrText>
        </w:r>
        <w:r>
          <w:rPr>
            <w:noProof/>
          </w:rPr>
          <w:instrText>HYPERLINK \l "_Toc530833413"</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noProof/>
          </w:rPr>
          <w:t>6.2.</w:t>
        </w:r>
        <w:r>
          <w:rPr>
            <w:rFonts w:asciiTheme="minorHAnsi" w:eastAsiaTheme="minorEastAsia" w:hAnsiTheme="minorHAnsi" w:cstheme="minorBidi"/>
            <w:noProof/>
            <w:lang w:eastAsia="hu-HU"/>
          </w:rPr>
          <w:tab/>
        </w:r>
        <w:r w:rsidRPr="00C34385">
          <w:rPr>
            <w:rStyle w:val="Hiperhivatkozs"/>
            <w:noProof/>
          </w:rPr>
          <w:t>Funkciók</w:t>
        </w:r>
        <w:r>
          <w:rPr>
            <w:noProof/>
            <w:webHidden/>
          </w:rPr>
          <w:tab/>
        </w:r>
        <w:r>
          <w:rPr>
            <w:noProof/>
            <w:webHidden/>
          </w:rPr>
          <w:fldChar w:fldCharType="begin"/>
        </w:r>
        <w:r>
          <w:rPr>
            <w:noProof/>
            <w:webHidden/>
          </w:rPr>
          <w:instrText xml:space="preserve"> PAGEREF _Toc530833413 \h </w:instrText>
        </w:r>
        <w:r>
          <w:rPr>
            <w:noProof/>
            <w:webHidden/>
          </w:rPr>
        </w:r>
      </w:ins>
      <w:r>
        <w:rPr>
          <w:noProof/>
          <w:webHidden/>
        </w:rPr>
        <w:fldChar w:fldCharType="separate"/>
      </w:r>
      <w:ins w:id="97" w:author="Vihari Réka" w:date="2018-11-24T14:34:00Z">
        <w:r>
          <w:rPr>
            <w:noProof/>
            <w:webHidden/>
          </w:rPr>
          <w:t>49</w:t>
        </w:r>
        <w:r>
          <w:rPr>
            <w:noProof/>
            <w:webHidden/>
          </w:rPr>
          <w:fldChar w:fldCharType="end"/>
        </w:r>
        <w:r w:rsidRPr="00C34385">
          <w:rPr>
            <w:rStyle w:val="Hiperhivatkozs"/>
            <w:noProof/>
          </w:rPr>
          <w:fldChar w:fldCharType="end"/>
        </w:r>
      </w:ins>
    </w:p>
    <w:p w14:paraId="2C347379" w14:textId="32810E0C" w:rsidR="00826B19" w:rsidRDefault="00826B19">
      <w:pPr>
        <w:pStyle w:val="TJ1"/>
        <w:tabs>
          <w:tab w:val="left" w:pos="482"/>
        </w:tabs>
        <w:rPr>
          <w:ins w:id="98" w:author="Vihari Réka" w:date="2018-11-24T14:34:00Z"/>
          <w:rFonts w:asciiTheme="minorHAnsi" w:eastAsiaTheme="minorEastAsia" w:hAnsiTheme="minorHAnsi" w:cstheme="minorBidi"/>
          <w:b w:val="0"/>
          <w:noProof/>
          <w:lang w:eastAsia="hu-HU"/>
        </w:rPr>
      </w:pPr>
      <w:ins w:id="99"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"_Toc530833414"</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6.</w:t>
        </w:r>
        <w:r>
          <w:rPr>
            <w:rFonts w:asciiTheme="minorHAnsi" w:eastAsiaTheme="minorEastAsia" w:hAnsiTheme="minorHAnsi" w:cstheme="minorBidi"/>
            <w:b w:val="0"/>
            <w:noProof/>
            <w:lang w:eastAsia="hu-HU"/>
          </w:rPr>
          <w:tab/>
        </w:r>
        <w:r w:rsidRPr="00C34385">
          <w:rPr>
            <w:rStyle w:val="Hiperhivatkozs"/>
            <w:rFonts w:cs="Arial"/>
            <w:noProof/>
            <w:kern w:val="32"/>
          </w:rPr>
          <w:t>Tesztelés</w:t>
        </w:r>
        <w:r>
          <w:rPr>
            <w:noProof/>
            <w:webHidden/>
          </w:rPr>
          <w:tab/>
        </w:r>
        <w:r>
          <w:rPr>
            <w:noProof/>
            <w:webHidden/>
          </w:rPr>
          <w:fldChar w:fldCharType="begin"/>
        </w:r>
        <w:r>
          <w:rPr>
            <w:noProof/>
            <w:webHidden/>
          </w:rPr>
          <w:instrText xml:space="preserve"> PAGEREF _Toc530833414 \h </w:instrText>
        </w:r>
        <w:r>
          <w:rPr>
            <w:noProof/>
            <w:webHidden/>
          </w:rPr>
        </w:r>
      </w:ins>
      <w:r>
        <w:rPr>
          <w:noProof/>
          <w:webHidden/>
        </w:rPr>
        <w:fldChar w:fldCharType="separate"/>
      </w:r>
      <w:ins w:id="100" w:author="Vihari Réka" w:date="2018-11-24T14:34:00Z">
        <w:r>
          <w:rPr>
            <w:noProof/>
            <w:webHidden/>
          </w:rPr>
          <w:t>56</w:t>
        </w:r>
        <w:r>
          <w:rPr>
            <w:noProof/>
            <w:webHidden/>
          </w:rPr>
          <w:fldChar w:fldCharType="end"/>
        </w:r>
        <w:r w:rsidRPr="00C34385">
          <w:rPr>
            <w:rStyle w:val="Hiperhivatkozs"/>
            <w:noProof/>
          </w:rPr>
          <w:fldChar w:fldCharType="end"/>
        </w:r>
      </w:ins>
    </w:p>
    <w:p w14:paraId="733EBF0C" w14:textId="21D56128" w:rsidR="00826B19" w:rsidRDefault="00826B19">
      <w:pPr>
        <w:pStyle w:val="TJ1"/>
        <w:tabs>
          <w:tab w:val="left" w:pos="482"/>
        </w:tabs>
        <w:rPr>
          <w:ins w:id="101" w:author="Vihari Réka" w:date="2018-11-24T14:34:00Z"/>
          <w:rFonts w:asciiTheme="minorHAnsi" w:eastAsiaTheme="minorEastAsia" w:hAnsiTheme="minorHAnsi" w:cstheme="minorBidi"/>
          <w:b w:val="0"/>
          <w:noProof/>
          <w:lang w:eastAsia="hu-HU"/>
        </w:rPr>
      </w:pPr>
      <w:ins w:id="102"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"_Toc530833415"</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7.</w:t>
        </w:r>
        <w:r>
          <w:rPr>
            <w:rFonts w:asciiTheme="minorHAnsi" w:eastAsiaTheme="minorEastAsia" w:hAnsiTheme="minorHAnsi" w:cstheme="minorBidi"/>
            <w:b w:val="0"/>
            <w:noProof/>
            <w:lang w:eastAsia="hu-HU"/>
          </w:rPr>
          <w:tab/>
        </w:r>
        <w:r w:rsidRPr="00C34385">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_Toc530833415 \h </w:instrText>
        </w:r>
        <w:r>
          <w:rPr>
            <w:noProof/>
            <w:webHidden/>
          </w:rPr>
        </w:r>
      </w:ins>
      <w:r>
        <w:rPr>
          <w:noProof/>
          <w:webHidden/>
        </w:rPr>
        <w:fldChar w:fldCharType="separate"/>
      </w:r>
      <w:ins w:id="103" w:author="Vihari Réka" w:date="2018-11-24T14:34:00Z">
        <w:r>
          <w:rPr>
            <w:noProof/>
            <w:webHidden/>
          </w:rPr>
          <w:t>57</w:t>
        </w:r>
        <w:r>
          <w:rPr>
            <w:noProof/>
            <w:webHidden/>
          </w:rPr>
          <w:fldChar w:fldCharType="end"/>
        </w:r>
        <w:r w:rsidRPr="00C34385">
          <w:rPr>
            <w:rStyle w:val="Hiperhivatkozs"/>
            <w:noProof/>
          </w:rPr>
          <w:fldChar w:fldCharType="end"/>
        </w:r>
      </w:ins>
    </w:p>
    <w:p w14:paraId="4934243F" w14:textId="68673DD2" w:rsidR="00826B19" w:rsidRDefault="00826B19">
      <w:pPr>
        <w:pStyle w:val="TJ1"/>
        <w:tabs>
          <w:tab w:val="left" w:pos="482"/>
        </w:tabs>
        <w:rPr>
          <w:ins w:id="104" w:author="Vihari Réka" w:date="2018-11-24T14:34:00Z"/>
          <w:rFonts w:asciiTheme="minorHAnsi" w:eastAsiaTheme="minorEastAsia" w:hAnsiTheme="minorHAnsi" w:cstheme="minorBidi"/>
          <w:b w:val="0"/>
          <w:noProof/>
          <w:lang w:eastAsia="hu-HU"/>
        </w:rPr>
      </w:pPr>
      <w:ins w:id="105"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"_Toc530833416"</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8.</w:t>
        </w:r>
        <w:r>
          <w:rPr>
            <w:rFonts w:asciiTheme="minorHAnsi" w:eastAsiaTheme="minorEastAsia" w:hAnsiTheme="minorHAnsi" w:cstheme="minorBidi"/>
            <w:b w:val="0"/>
            <w:noProof/>
            <w:lang w:eastAsia="hu-HU"/>
          </w:rPr>
          <w:tab/>
        </w:r>
        <w:r w:rsidRPr="00C34385">
          <w:rPr>
            <w:rStyle w:val="Hiperhivatkozs"/>
            <w:rFonts w:cs="Arial"/>
            <w:noProof/>
            <w:kern w:val="32"/>
          </w:rPr>
          <w:t>Összefoglaló</w:t>
        </w:r>
        <w:r>
          <w:rPr>
            <w:noProof/>
            <w:webHidden/>
          </w:rPr>
          <w:tab/>
        </w:r>
        <w:r>
          <w:rPr>
            <w:noProof/>
            <w:webHidden/>
          </w:rPr>
          <w:fldChar w:fldCharType="begin"/>
        </w:r>
        <w:r>
          <w:rPr>
            <w:noProof/>
            <w:webHidden/>
          </w:rPr>
          <w:instrText xml:space="preserve"> PAGEREF _Toc530833416 \h </w:instrText>
        </w:r>
        <w:r>
          <w:rPr>
            <w:noProof/>
            <w:webHidden/>
          </w:rPr>
        </w:r>
      </w:ins>
      <w:r>
        <w:rPr>
          <w:noProof/>
          <w:webHidden/>
        </w:rPr>
        <w:fldChar w:fldCharType="separate"/>
      </w:r>
      <w:ins w:id="106" w:author="Vihari Réka" w:date="2018-11-24T14:34:00Z">
        <w:r>
          <w:rPr>
            <w:noProof/>
            <w:webHidden/>
          </w:rPr>
          <w:t>58</w:t>
        </w:r>
        <w:r>
          <w:rPr>
            <w:noProof/>
            <w:webHidden/>
          </w:rPr>
          <w:fldChar w:fldCharType="end"/>
        </w:r>
        <w:r w:rsidRPr="00C34385">
          <w:rPr>
            <w:rStyle w:val="Hiperhivatkozs"/>
            <w:noProof/>
          </w:rPr>
          <w:fldChar w:fldCharType="end"/>
        </w:r>
      </w:ins>
    </w:p>
    <w:p w14:paraId="705F6C83" w14:textId="3BE8CB94" w:rsidR="00826B19" w:rsidRDefault="00826B19">
      <w:pPr>
        <w:pStyle w:val="TJ1"/>
        <w:tabs>
          <w:tab w:val="left" w:pos="482"/>
        </w:tabs>
        <w:rPr>
          <w:ins w:id="107" w:author="Vihari Réka" w:date="2018-11-24T14:34:00Z"/>
          <w:rFonts w:asciiTheme="minorHAnsi" w:eastAsiaTheme="minorEastAsia" w:hAnsiTheme="minorHAnsi" w:cstheme="minorBidi"/>
          <w:b w:val="0"/>
          <w:noProof/>
          <w:lang w:eastAsia="hu-HU"/>
        </w:rPr>
      </w:pPr>
      <w:ins w:id="108" w:author="Vihari Réka" w:date="2018-11-24T14:34:00Z">
        <w:r w:rsidRPr="00C34385">
          <w:rPr>
            <w:rStyle w:val="Hiperhivatkozs"/>
            <w:noProof/>
          </w:rPr>
          <w:fldChar w:fldCharType="begin"/>
        </w:r>
        <w:r w:rsidRPr="00C34385">
          <w:rPr>
            <w:rStyle w:val="Hiperhivatkozs"/>
            <w:noProof/>
          </w:rPr>
          <w:instrText xml:space="preserve"> </w:instrText>
        </w:r>
        <w:r>
          <w:rPr>
            <w:noProof/>
          </w:rPr>
          <w:instrText>HYPERLINK \l "_Toc530833417"</w:instrText>
        </w:r>
        <w:r w:rsidRPr="00C34385">
          <w:rPr>
            <w:rStyle w:val="Hiperhivatkozs"/>
            <w:noProof/>
          </w:rPr>
          <w:instrText xml:space="preserve"> </w:instrText>
        </w:r>
        <w:r w:rsidRPr="00C34385">
          <w:rPr>
            <w:rStyle w:val="Hiperhivatkozs"/>
            <w:noProof/>
          </w:rPr>
        </w:r>
        <w:r w:rsidRPr="00C34385">
          <w:rPr>
            <w:rStyle w:val="Hiperhivatkozs"/>
            <w:noProof/>
          </w:rPr>
          <w:fldChar w:fldCharType="separate"/>
        </w:r>
        <w:r w:rsidRPr="00C34385">
          <w:rPr>
            <w:rStyle w:val="Hiperhivatkozs"/>
            <w:rFonts w:cs="Arial"/>
            <w:noProof/>
            <w:kern w:val="32"/>
          </w:rPr>
          <w:t>9.</w:t>
        </w:r>
        <w:r>
          <w:rPr>
            <w:rFonts w:asciiTheme="minorHAnsi" w:eastAsiaTheme="minorEastAsia" w:hAnsiTheme="minorHAnsi" w:cstheme="minorBidi"/>
            <w:b w:val="0"/>
            <w:noProof/>
            <w:lang w:eastAsia="hu-HU"/>
          </w:rPr>
          <w:tab/>
        </w:r>
        <w:r w:rsidRPr="00C34385">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_Toc530833417 \h </w:instrText>
        </w:r>
        <w:r>
          <w:rPr>
            <w:noProof/>
            <w:webHidden/>
          </w:rPr>
        </w:r>
      </w:ins>
      <w:r>
        <w:rPr>
          <w:noProof/>
          <w:webHidden/>
        </w:rPr>
        <w:fldChar w:fldCharType="separate"/>
      </w:r>
      <w:ins w:id="109" w:author="Vihari Réka" w:date="2018-11-24T14:34:00Z">
        <w:r>
          <w:rPr>
            <w:noProof/>
            <w:webHidden/>
          </w:rPr>
          <w:t>59</w:t>
        </w:r>
        <w:r>
          <w:rPr>
            <w:noProof/>
            <w:webHidden/>
          </w:rPr>
          <w:fldChar w:fldCharType="end"/>
        </w:r>
        <w:r w:rsidRPr="00C34385">
          <w:rPr>
            <w:rStyle w:val="Hiperhivatkozs"/>
            <w:noProof/>
          </w:rPr>
          <w:fldChar w:fldCharType="end"/>
        </w:r>
      </w:ins>
    </w:p>
    <w:p w14:paraId="2532F246" w14:textId="58E0F68F" w:rsidR="00A25C5E" w:rsidDel="00826B19" w:rsidRDefault="00A25C5E">
      <w:pPr>
        <w:pStyle w:val="TJ1"/>
        <w:rPr>
          <w:del w:id="110" w:author="Vihari Réka" w:date="2018-11-24T14:34:00Z"/>
          <w:rFonts w:asciiTheme="minorHAnsi" w:eastAsiaTheme="minorEastAsia" w:hAnsiTheme="minorHAnsi" w:cstheme="minorBidi"/>
          <w:b w:val="0"/>
          <w:noProof/>
          <w:lang w:eastAsia="hu-HU"/>
        </w:rPr>
      </w:pPr>
      <w:del w:id="111"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112" w:author="Vihari Réka" w:date="2018-11-24T14:34:00Z"/>
          <w:rFonts w:asciiTheme="minorHAnsi" w:eastAsiaTheme="minorEastAsia" w:hAnsiTheme="minorHAnsi" w:cstheme="minorBidi"/>
          <w:b w:val="0"/>
          <w:noProof/>
          <w:lang w:eastAsia="hu-HU"/>
        </w:rPr>
      </w:pPr>
      <w:del w:id="113"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114" w:author="Vihari Réka" w:date="2018-11-24T14:34:00Z"/>
          <w:rFonts w:asciiTheme="minorHAnsi" w:eastAsiaTheme="minorEastAsia" w:hAnsiTheme="minorHAnsi" w:cstheme="minorBidi"/>
          <w:b w:val="0"/>
          <w:noProof/>
          <w:lang w:eastAsia="hu-HU"/>
        </w:rPr>
      </w:pPr>
      <w:del w:id="115"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116" w:author="Vihari Réka" w:date="2018-11-24T14:34:00Z"/>
          <w:rFonts w:asciiTheme="minorHAnsi" w:eastAsiaTheme="minorEastAsia" w:hAnsiTheme="minorHAnsi" w:cstheme="minorBidi"/>
          <w:b w:val="0"/>
          <w:noProof/>
          <w:lang w:eastAsia="hu-HU"/>
        </w:rPr>
      </w:pPr>
      <w:del w:id="117"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118" w:author="Vihari Réka" w:date="2018-11-24T14:34:00Z"/>
          <w:rFonts w:asciiTheme="minorHAnsi" w:eastAsiaTheme="minorEastAsia" w:hAnsiTheme="minorHAnsi" w:cstheme="minorBidi"/>
          <w:noProof/>
          <w:lang w:eastAsia="hu-HU"/>
        </w:rPr>
      </w:pPr>
      <w:del w:id="119"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w:delText>
        </w:r>
        <w:r w:rsidRPr="00826B19" w:rsidDel="00826B19">
          <w:rPr>
            <w:rStyle w:val="Hiperhivatkozs"/>
            <w:noProof/>
            <w:rPrChange w:id="120" w:author="Vihari Réka" w:date="2018-11-24T14:34:00Z">
              <w:rPr>
                <w:rStyle w:val="Hiperhivatkozs"/>
                <w:noProof/>
              </w:rPr>
            </w:rPrChange>
          </w:rPr>
          <w:delText>i kutatás</w:delText>
        </w:r>
        <w:r w:rsidDel="00826B19">
          <w:rPr>
            <w:noProof/>
            <w:webHidden/>
          </w:rPr>
          <w:tab/>
          <w:delText>13</w:delText>
        </w:r>
      </w:del>
    </w:p>
    <w:p w14:paraId="2450DF69" w14:textId="2EA66A63" w:rsidR="00A25C5E" w:rsidDel="00826B19" w:rsidRDefault="00A25C5E">
      <w:pPr>
        <w:pStyle w:val="TJ1"/>
        <w:rPr>
          <w:del w:id="121" w:author="Vihari Réka" w:date="2018-11-24T14:34:00Z"/>
          <w:rFonts w:asciiTheme="minorHAnsi" w:eastAsiaTheme="minorEastAsia" w:hAnsiTheme="minorHAnsi" w:cstheme="minorBidi"/>
          <w:b w:val="0"/>
          <w:noProof/>
          <w:lang w:eastAsia="hu-HU"/>
        </w:rPr>
      </w:pPr>
      <w:del w:id="122"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123" w:author="Vihari Réka" w:date="2018-11-24T14:34:00Z"/>
          <w:rFonts w:asciiTheme="minorHAnsi" w:eastAsiaTheme="minorEastAsia" w:hAnsiTheme="minorHAnsi" w:cstheme="minorBidi"/>
          <w:noProof/>
          <w:lang w:eastAsia="hu-HU"/>
        </w:rPr>
      </w:pPr>
      <w:del w:id="124"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125" w:author="Vihari Réka" w:date="2018-11-24T14:34:00Z"/>
          <w:rFonts w:asciiTheme="minorHAnsi" w:eastAsiaTheme="minorEastAsia" w:hAnsiTheme="minorHAnsi" w:cstheme="minorBidi"/>
          <w:noProof/>
          <w:lang w:eastAsia="hu-HU"/>
        </w:rPr>
      </w:pPr>
      <w:del w:id="126"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127" w:author="Vihari Réka" w:date="2018-11-24T14:34:00Z"/>
          <w:rFonts w:asciiTheme="minorHAnsi" w:eastAsiaTheme="minorEastAsia" w:hAnsiTheme="minorHAnsi" w:cstheme="minorBidi"/>
          <w:noProof/>
          <w:lang w:eastAsia="hu-HU"/>
        </w:rPr>
      </w:pPr>
      <w:del w:id="128"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129" w:author="Vihari Réka" w:date="2018-11-24T14:34:00Z"/>
          <w:rFonts w:asciiTheme="minorHAnsi" w:eastAsiaTheme="minorEastAsia" w:hAnsiTheme="minorHAnsi" w:cstheme="minorBidi"/>
          <w:noProof/>
          <w:lang w:eastAsia="hu-HU"/>
        </w:rPr>
      </w:pPr>
      <w:del w:id="130"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131" w:author="Vihari Réka" w:date="2018-11-24T14:34:00Z"/>
          <w:rFonts w:asciiTheme="minorHAnsi" w:eastAsiaTheme="minorEastAsia" w:hAnsiTheme="minorHAnsi" w:cstheme="minorBidi"/>
          <w:noProof/>
          <w:lang w:eastAsia="hu-HU"/>
        </w:rPr>
      </w:pPr>
      <w:del w:id="132"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133" w:author="Vihari Réka" w:date="2018-11-24T14:34:00Z"/>
          <w:rFonts w:asciiTheme="minorHAnsi" w:eastAsiaTheme="minorEastAsia" w:hAnsiTheme="minorHAnsi" w:cstheme="minorBidi"/>
          <w:noProof/>
          <w:lang w:eastAsia="hu-HU"/>
        </w:rPr>
      </w:pPr>
      <w:del w:id="134"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135" w:author="Vihari Réka" w:date="2018-11-24T14:34:00Z"/>
          <w:rFonts w:asciiTheme="minorHAnsi" w:eastAsiaTheme="minorEastAsia" w:hAnsiTheme="minorHAnsi" w:cstheme="minorBidi"/>
          <w:noProof/>
          <w:lang w:eastAsia="hu-HU"/>
        </w:rPr>
      </w:pPr>
      <w:del w:id="136"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137" w:author="Vihari Réka" w:date="2018-11-24T14:34:00Z"/>
          <w:rFonts w:asciiTheme="minorHAnsi" w:eastAsiaTheme="minorEastAsia" w:hAnsiTheme="minorHAnsi" w:cstheme="minorBidi"/>
          <w:noProof/>
          <w:lang w:eastAsia="hu-HU"/>
        </w:rPr>
      </w:pPr>
      <w:del w:id="138"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w:delText>
        </w:r>
        <w:r w:rsidRPr="00826B19" w:rsidDel="00826B19">
          <w:rPr>
            <w:rStyle w:val="Hiperhivatkozs"/>
            <w:noProof/>
            <w:rPrChange w:id="139" w:author="Vihari Réka" w:date="2018-11-24T14:34:00Z">
              <w:rPr>
                <w:rStyle w:val="Hiperhivatkozs"/>
                <w:noProof/>
              </w:rPr>
            </w:rPrChange>
          </w:rPr>
          <w:delText>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140" w:author="Vihari Réka" w:date="2018-11-24T14:34:00Z"/>
          <w:rFonts w:asciiTheme="minorHAnsi" w:eastAsiaTheme="minorEastAsia" w:hAnsiTheme="minorHAnsi" w:cstheme="minorBidi"/>
          <w:noProof/>
          <w:lang w:eastAsia="hu-HU"/>
        </w:rPr>
      </w:pPr>
      <w:del w:id="141"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142" w:author="Vihari Réka" w:date="2018-11-24T14:34:00Z"/>
          <w:rFonts w:asciiTheme="minorHAnsi" w:eastAsiaTheme="minorEastAsia" w:hAnsiTheme="minorHAnsi" w:cstheme="minorBidi"/>
          <w:noProof/>
          <w:lang w:eastAsia="hu-HU"/>
        </w:rPr>
      </w:pPr>
      <w:del w:id="143"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144" w:author="Vihari Réka" w:date="2018-11-24T14:34:00Z"/>
          <w:rFonts w:asciiTheme="minorHAnsi" w:eastAsiaTheme="minorEastAsia" w:hAnsiTheme="minorHAnsi" w:cstheme="minorBidi"/>
          <w:noProof/>
          <w:lang w:eastAsia="hu-HU"/>
        </w:rPr>
      </w:pPr>
      <w:del w:id="145"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146" w:author="Vihari Réka" w:date="2018-11-24T14:34:00Z"/>
          <w:rFonts w:asciiTheme="minorHAnsi" w:eastAsiaTheme="minorEastAsia" w:hAnsiTheme="minorHAnsi" w:cstheme="minorBidi"/>
          <w:noProof/>
          <w:lang w:eastAsia="hu-HU"/>
        </w:rPr>
      </w:pPr>
      <w:del w:id="147"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148" w:author="Vihari Réka" w:date="2018-11-24T14:34:00Z"/>
          <w:rFonts w:asciiTheme="minorHAnsi" w:eastAsiaTheme="minorEastAsia" w:hAnsiTheme="minorHAnsi" w:cstheme="minorBidi"/>
          <w:noProof/>
          <w:lang w:eastAsia="hu-HU"/>
        </w:rPr>
      </w:pPr>
      <w:del w:id="149"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150" w:author="Vihari Réka" w:date="2018-11-24T14:34:00Z"/>
          <w:rFonts w:asciiTheme="minorHAnsi" w:eastAsiaTheme="minorEastAsia" w:hAnsiTheme="minorHAnsi" w:cstheme="minorBidi"/>
          <w:b w:val="0"/>
          <w:noProof/>
          <w:lang w:eastAsia="hu-HU"/>
        </w:rPr>
      </w:pPr>
      <w:del w:id="151"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noProof/>
            <w:kern w:val="32"/>
            <w:rPrChange w:id="152" w:author="Vihari Réka" w:date="2018-11-24T14:34:00Z">
              <w:rPr>
                <w:rStyle w:val="Hiperhivatkozs"/>
                <w:rFonts w:cs="Arial"/>
                <w:noProof/>
                <w:kern w:val="32"/>
              </w:rPr>
            </w:rPrChange>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153" w:author="Vihari Réka" w:date="2018-11-24T14:34:00Z"/>
          <w:rFonts w:asciiTheme="minorHAnsi" w:eastAsiaTheme="minorEastAsia" w:hAnsiTheme="minorHAnsi" w:cstheme="minorBidi"/>
          <w:noProof/>
          <w:lang w:eastAsia="hu-HU"/>
        </w:rPr>
      </w:pPr>
      <w:del w:id="154"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155" w:author="Vihari Réka" w:date="2018-11-24T14:34:00Z"/>
          <w:rFonts w:asciiTheme="minorHAnsi" w:eastAsiaTheme="minorEastAsia" w:hAnsiTheme="minorHAnsi" w:cstheme="minorBidi"/>
          <w:b w:val="0"/>
          <w:noProof/>
          <w:lang w:eastAsia="hu-HU"/>
        </w:rPr>
      </w:pPr>
      <w:del w:id="156"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157" w:author="Vihari Réka" w:date="2018-11-24T14:34:00Z"/>
          <w:rFonts w:asciiTheme="minorHAnsi" w:eastAsiaTheme="minorEastAsia" w:hAnsiTheme="minorHAnsi" w:cstheme="minorBidi"/>
          <w:noProof/>
          <w:lang w:eastAsia="hu-HU"/>
        </w:rPr>
      </w:pPr>
      <w:del w:id="158"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159" w:author="Vihari Réka" w:date="2018-11-24T14:34:00Z"/>
          <w:rFonts w:asciiTheme="minorHAnsi" w:eastAsiaTheme="minorEastAsia" w:hAnsiTheme="minorHAnsi" w:cstheme="minorBidi"/>
          <w:noProof/>
          <w:lang w:eastAsia="hu-HU"/>
        </w:rPr>
      </w:pPr>
      <w:del w:id="160"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161" w:author="Vihari Réka" w:date="2018-11-24T14:34:00Z"/>
          <w:rFonts w:asciiTheme="minorHAnsi" w:eastAsiaTheme="minorEastAsia" w:hAnsiTheme="minorHAnsi" w:cstheme="minorBidi"/>
          <w:b w:val="0"/>
          <w:noProof/>
          <w:lang w:eastAsia="hu-HU"/>
        </w:rPr>
      </w:pPr>
      <w:del w:id="162"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163" w:author="Vihari Réka" w:date="2018-11-24T14:34:00Z"/>
          <w:rFonts w:asciiTheme="minorHAnsi" w:eastAsiaTheme="minorEastAsia" w:hAnsiTheme="minorHAnsi" w:cstheme="minorBidi"/>
          <w:noProof/>
          <w:lang w:eastAsia="hu-HU"/>
        </w:rPr>
      </w:pPr>
      <w:del w:id="164"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165" w:author="Vihari Réka" w:date="2018-11-24T14:34:00Z"/>
          <w:rFonts w:asciiTheme="minorHAnsi" w:eastAsiaTheme="minorEastAsia" w:hAnsiTheme="minorHAnsi" w:cstheme="minorBidi"/>
          <w:noProof/>
          <w:lang w:eastAsia="hu-HU"/>
        </w:rPr>
      </w:pPr>
      <w:del w:id="166"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167" w:author="Vihari Réka" w:date="2018-11-24T14:34:00Z"/>
          <w:rFonts w:asciiTheme="minorHAnsi" w:eastAsiaTheme="minorEastAsia" w:hAnsiTheme="minorHAnsi" w:cstheme="minorBidi"/>
          <w:noProof/>
          <w:lang w:eastAsia="hu-HU"/>
        </w:rPr>
      </w:pPr>
      <w:del w:id="168"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w:delText>
        </w:r>
        <w:r w:rsidRPr="00826B19" w:rsidDel="00826B19">
          <w:rPr>
            <w:rStyle w:val="Hiperhivatkozs"/>
            <w:noProof/>
          </w:rPr>
          <w:delText>á</w:delText>
        </w:r>
        <w:r w:rsidRPr="00826B19" w:rsidDel="00826B19">
          <w:rPr>
            <w:rStyle w:val="Hiperhivatkozs"/>
            <w:noProof/>
          </w:rPr>
          <w:delText>ció</w:delText>
        </w:r>
        <w:r w:rsidDel="00826B19">
          <w:rPr>
            <w:noProof/>
            <w:webHidden/>
          </w:rPr>
          <w:tab/>
          <w:delText>45</w:delText>
        </w:r>
      </w:del>
    </w:p>
    <w:p w14:paraId="0F4438C4" w14:textId="50FF7D4A" w:rsidR="00A25C5E" w:rsidDel="00826B19" w:rsidRDefault="00A25C5E">
      <w:pPr>
        <w:pStyle w:val="TJ1"/>
        <w:tabs>
          <w:tab w:val="left" w:pos="482"/>
        </w:tabs>
        <w:rPr>
          <w:del w:id="169" w:author="Vihari Réka" w:date="2018-11-24T14:34:00Z"/>
          <w:rFonts w:asciiTheme="minorHAnsi" w:eastAsiaTheme="minorEastAsia" w:hAnsiTheme="minorHAnsi" w:cstheme="minorBidi"/>
          <w:b w:val="0"/>
          <w:noProof/>
          <w:lang w:eastAsia="hu-HU"/>
        </w:rPr>
      </w:pPr>
      <w:del w:id="170"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noProof/>
            <w:kern w:val="32"/>
            <w:rPrChange w:id="171" w:author="Vihari Réka" w:date="2018-11-24T14:34:00Z">
              <w:rPr>
                <w:rStyle w:val="Hiperhivatkozs"/>
                <w:rFonts w:cs="Arial"/>
                <w:noProof/>
                <w:kern w:val="32"/>
              </w:rPr>
            </w:rPrChange>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172" w:author="Vihari Réka" w:date="2018-11-24T14:34:00Z"/>
          <w:rFonts w:asciiTheme="minorHAnsi" w:eastAsiaTheme="minorEastAsia" w:hAnsiTheme="minorHAnsi" w:cstheme="minorBidi"/>
          <w:noProof/>
          <w:lang w:eastAsia="hu-HU"/>
        </w:rPr>
      </w:pPr>
      <w:del w:id="173"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174" w:author="Vihari Réka" w:date="2018-11-24T14:34:00Z"/>
          <w:rFonts w:asciiTheme="minorHAnsi" w:eastAsiaTheme="minorEastAsia" w:hAnsiTheme="minorHAnsi" w:cstheme="minorBidi"/>
          <w:noProof/>
          <w:lang w:eastAsia="hu-HU"/>
        </w:rPr>
      </w:pPr>
      <w:del w:id="175"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176" w:author="Vihari Réka" w:date="2018-11-24T14:34:00Z"/>
          <w:rFonts w:asciiTheme="minorHAnsi" w:eastAsiaTheme="minorEastAsia" w:hAnsiTheme="minorHAnsi" w:cstheme="minorBidi"/>
          <w:b w:val="0"/>
          <w:noProof/>
          <w:lang w:eastAsia="hu-HU"/>
        </w:rPr>
      </w:pPr>
      <w:del w:id="177"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178" w:author="Vihari Réka" w:date="2018-11-24T14:34:00Z"/>
          <w:rFonts w:asciiTheme="minorHAnsi" w:eastAsiaTheme="minorEastAsia" w:hAnsiTheme="minorHAnsi" w:cstheme="minorBidi"/>
          <w:b w:val="0"/>
          <w:noProof/>
          <w:lang w:eastAsia="hu-HU"/>
        </w:rPr>
      </w:pPr>
      <w:del w:id="179"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noProof/>
            <w:kern w:val="32"/>
            <w:rPrChange w:id="180" w:author="Vihari Réka" w:date="2018-11-24T14:34:00Z">
              <w:rPr>
                <w:rStyle w:val="Hiperhivatkozs"/>
                <w:rFonts w:cs="Arial"/>
                <w:noProof/>
                <w:kern w:val="32"/>
              </w:rPr>
            </w:rPrChange>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181" w:author="Vihari Réka" w:date="2018-11-24T14:34:00Z"/>
          <w:rFonts w:asciiTheme="minorHAnsi" w:eastAsiaTheme="minorEastAsia" w:hAnsiTheme="minorHAnsi" w:cstheme="minorBidi"/>
          <w:b w:val="0"/>
          <w:noProof/>
          <w:lang w:eastAsia="hu-HU"/>
        </w:rPr>
      </w:pPr>
      <w:del w:id="182"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183" w:author="Vihari Réka" w:date="2018-11-24T14:34:00Z"/>
          <w:rFonts w:asciiTheme="minorHAnsi" w:eastAsiaTheme="minorEastAsia" w:hAnsiTheme="minorHAnsi" w:cstheme="minorBidi"/>
          <w:b w:val="0"/>
          <w:noProof/>
          <w:lang w:eastAsia="hu-HU"/>
        </w:rPr>
      </w:pPr>
      <w:del w:id="184"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185" w:author="Vihari Réka" w:date="2018-11-24T14:28:00Z"/>
          <w:rFonts w:asciiTheme="minorHAnsi" w:eastAsiaTheme="minorEastAsia" w:hAnsiTheme="minorHAnsi" w:cstheme="minorBidi"/>
          <w:b w:val="0"/>
          <w:noProof/>
          <w:lang w:eastAsia="hu-HU"/>
        </w:rPr>
      </w:pPr>
      <w:del w:id="186"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187" w:author="Vihari Réka" w:date="2018-11-24T14:28:00Z"/>
          <w:rFonts w:asciiTheme="minorHAnsi" w:eastAsiaTheme="minorEastAsia" w:hAnsiTheme="minorHAnsi" w:cstheme="minorBidi"/>
          <w:b w:val="0"/>
          <w:noProof/>
          <w:lang w:eastAsia="hu-HU"/>
        </w:rPr>
      </w:pPr>
      <w:del w:id="188"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189" w:author="Vihari Réka" w:date="2018-11-24T14:28:00Z"/>
          <w:rFonts w:asciiTheme="minorHAnsi" w:eastAsiaTheme="minorEastAsia" w:hAnsiTheme="minorHAnsi" w:cstheme="minorBidi"/>
          <w:b w:val="0"/>
          <w:noProof/>
          <w:lang w:eastAsia="hu-HU"/>
        </w:rPr>
      </w:pPr>
      <w:del w:id="190"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191" w:author="Vihari Réka" w:date="2018-11-24T14:28:00Z"/>
          <w:rFonts w:asciiTheme="minorHAnsi" w:eastAsiaTheme="minorEastAsia" w:hAnsiTheme="minorHAnsi" w:cstheme="minorBidi"/>
          <w:b w:val="0"/>
          <w:noProof/>
          <w:lang w:eastAsia="hu-HU"/>
        </w:rPr>
      </w:pPr>
      <w:del w:id="192"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193" w:author="Vihari Réka" w:date="2018-11-24T14:28:00Z"/>
          <w:rFonts w:asciiTheme="minorHAnsi" w:eastAsiaTheme="minorEastAsia" w:hAnsiTheme="minorHAnsi" w:cstheme="minorBidi"/>
          <w:noProof/>
          <w:lang w:eastAsia="hu-HU"/>
        </w:rPr>
      </w:pPr>
      <w:del w:id="194"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195" w:author="Vihari Réka" w:date="2018-11-24T14:28:00Z"/>
          <w:rFonts w:asciiTheme="minorHAnsi" w:eastAsiaTheme="minorEastAsia" w:hAnsiTheme="minorHAnsi" w:cstheme="minorBidi"/>
          <w:b w:val="0"/>
          <w:noProof/>
          <w:lang w:eastAsia="hu-HU"/>
        </w:rPr>
      </w:pPr>
      <w:del w:id="196"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197" w:author="Vihari Réka" w:date="2018-11-24T14:28:00Z"/>
          <w:rFonts w:asciiTheme="minorHAnsi" w:eastAsiaTheme="minorEastAsia" w:hAnsiTheme="minorHAnsi" w:cstheme="minorBidi"/>
          <w:noProof/>
          <w:lang w:eastAsia="hu-HU"/>
        </w:rPr>
      </w:pPr>
      <w:del w:id="198"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199" w:author="Vihari Réka" w:date="2018-11-24T14:28:00Z"/>
          <w:rFonts w:asciiTheme="minorHAnsi" w:eastAsiaTheme="minorEastAsia" w:hAnsiTheme="minorHAnsi" w:cstheme="minorBidi"/>
          <w:noProof/>
          <w:lang w:eastAsia="hu-HU"/>
        </w:rPr>
      </w:pPr>
      <w:del w:id="200"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201" w:author="Vihari Réka" w:date="2018-11-24T14:28:00Z"/>
          <w:rFonts w:asciiTheme="minorHAnsi" w:eastAsiaTheme="minorEastAsia" w:hAnsiTheme="minorHAnsi" w:cstheme="minorBidi"/>
          <w:noProof/>
          <w:lang w:eastAsia="hu-HU"/>
        </w:rPr>
      </w:pPr>
      <w:del w:id="202"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203" w:author="Vihari Réka" w:date="2018-11-24T14:28:00Z"/>
          <w:rFonts w:asciiTheme="minorHAnsi" w:eastAsiaTheme="minorEastAsia" w:hAnsiTheme="minorHAnsi" w:cstheme="minorBidi"/>
          <w:noProof/>
          <w:lang w:eastAsia="hu-HU"/>
        </w:rPr>
      </w:pPr>
      <w:del w:id="204"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205" w:author="Vihari Réka" w:date="2018-11-24T14:28:00Z"/>
          <w:rFonts w:asciiTheme="minorHAnsi" w:eastAsiaTheme="minorEastAsia" w:hAnsiTheme="minorHAnsi" w:cstheme="minorBidi"/>
          <w:noProof/>
          <w:lang w:eastAsia="hu-HU"/>
        </w:rPr>
      </w:pPr>
      <w:del w:id="206"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207" w:author="Vihari Réka" w:date="2018-11-24T14:28:00Z"/>
          <w:rFonts w:asciiTheme="minorHAnsi" w:eastAsiaTheme="minorEastAsia" w:hAnsiTheme="minorHAnsi" w:cstheme="minorBidi"/>
          <w:noProof/>
          <w:lang w:eastAsia="hu-HU"/>
        </w:rPr>
      </w:pPr>
      <w:del w:id="208"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209" w:author="Vihari Réka" w:date="2018-11-24T14:28:00Z"/>
          <w:rFonts w:asciiTheme="minorHAnsi" w:eastAsiaTheme="minorEastAsia" w:hAnsiTheme="minorHAnsi" w:cstheme="minorBidi"/>
          <w:noProof/>
          <w:lang w:eastAsia="hu-HU"/>
        </w:rPr>
      </w:pPr>
      <w:del w:id="210"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211" w:author="Vihari Réka" w:date="2018-11-24T14:28:00Z"/>
          <w:rFonts w:asciiTheme="minorHAnsi" w:eastAsiaTheme="minorEastAsia" w:hAnsiTheme="minorHAnsi" w:cstheme="minorBidi"/>
          <w:noProof/>
          <w:lang w:eastAsia="hu-HU"/>
        </w:rPr>
      </w:pPr>
      <w:del w:id="212"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213" w:author="Vihari Réka" w:date="2018-11-24T14:28:00Z"/>
          <w:rFonts w:asciiTheme="minorHAnsi" w:eastAsiaTheme="minorEastAsia" w:hAnsiTheme="minorHAnsi" w:cstheme="minorBidi"/>
          <w:noProof/>
          <w:lang w:eastAsia="hu-HU"/>
        </w:rPr>
      </w:pPr>
      <w:del w:id="214"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215" w:author="Vihari Réka" w:date="2018-11-24T14:28:00Z"/>
          <w:rFonts w:asciiTheme="minorHAnsi" w:eastAsiaTheme="minorEastAsia" w:hAnsiTheme="minorHAnsi" w:cstheme="minorBidi"/>
          <w:noProof/>
          <w:lang w:eastAsia="hu-HU"/>
        </w:rPr>
      </w:pPr>
      <w:del w:id="216"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217" w:author="Vihari Réka" w:date="2018-11-24T14:28:00Z"/>
          <w:rFonts w:asciiTheme="minorHAnsi" w:eastAsiaTheme="minorEastAsia" w:hAnsiTheme="minorHAnsi" w:cstheme="minorBidi"/>
          <w:noProof/>
          <w:lang w:eastAsia="hu-HU"/>
        </w:rPr>
      </w:pPr>
      <w:del w:id="218"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219" w:author="Vihari Réka" w:date="2018-11-24T14:28:00Z"/>
          <w:rFonts w:asciiTheme="minorHAnsi" w:eastAsiaTheme="minorEastAsia" w:hAnsiTheme="minorHAnsi" w:cstheme="minorBidi"/>
          <w:noProof/>
          <w:lang w:eastAsia="hu-HU"/>
        </w:rPr>
      </w:pPr>
      <w:del w:id="220"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221" w:author="Vihari Réka" w:date="2018-11-24T14:28:00Z"/>
          <w:rFonts w:asciiTheme="minorHAnsi" w:eastAsiaTheme="minorEastAsia" w:hAnsiTheme="minorHAnsi" w:cstheme="minorBidi"/>
          <w:noProof/>
          <w:lang w:eastAsia="hu-HU"/>
        </w:rPr>
      </w:pPr>
      <w:del w:id="222"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223" w:author="Vihari Réka" w:date="2018-11-24T14:28:00Z"/>
          <w:rFonts w:asciiTheme="minorHAnsi" w:eastAsiaTheme="minorEastAsia" w:hAnsiTheme="minorHAnsi" w:cstheme="minorBidi"/>
          <w:b w:val="0"/>
          <w:noProof/>
          <w:lang w:eastAsia="hu-HU"/>
        </w:rPr>
      </w:pPr>
      <w:del w:id="224"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225" w:author="Vihari Réka" w:date="2018-11-24T14:28:00Z"/>
          <w:rFonts w:asciiTheme="minorHAnsi" w:eastAsiaTheme="minorEastAsia" w:hAnsiTheme="minorHAnsi" w:cstheme="minorBidi"/>
          <w:noProof/>
          <w:lang w:eastAsia="hu-HU"/>
        </w:rPr>
      </w:pPr>
      <w:del w:id="226"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227" w:author="Vihari Réka" w:date="2018-11-24T14:28:00Z"/>
          <w:rFonts w:asciiTheme="minorHAnsi" w:eastAsiaTheme="minorEastAsia" w:hAnsiTheme="minorHAnsi" w:cstheme="minorBidi"/>
          <w:b w:val="0"/>
          <w:noProof/>
          <w:lang w:eastAsia="hu-HU"/>
        </w:rPr>
      </w:pPr>
      <w:del w:id="228"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229" w:author="Vihari Réka" w:date="2018-11-24T14:28:00Z"/>
          <w:rFonts w:asciiTheme="minorHAnsi" w:eastAsiaTheme="minorEastAsia" w:hAnsiTheme="minorHAnsi" w:cstheme="minorBidi"/>
          <w:noProof/>
          <w:lang w:eastAsia="hu-HU"/>
        </w:rPr>
      </w:pPr>
      <w:del w:id="230"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231" w:author="Vihari Réka" w:date="2018-11-24T14:28:00Z"/>
          <w:rFonts w:asciiTheme="minorHAnsi" w:eastAsiaTheme="minorEastAsia" w:hAnsiTheme="minorHAnsi" w:cstheme="minorBidi"/>
          <w:noProof/>
          <w:lang w:eastAsia="hu-HU"/>
        </w:rPr>
      </w:pPr>
      <w:del w:id="232"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233" w:author="Vihari Réka" w:date="2018-11-24T14:28:00Z"/>
          <w:rFonts w:asciiTheme="minorHAnsi" w:eastAsiaTheme="minorEastAsia" w:hAnsiTheme="minorHAnsi" w:cstheme="minorBidi"/>
          <w:b w:val="0"/>
          <w:noProof/>
          <w:lang w:eastAsia="hu-HU"/>
        </w:rPr>
      </w:pPr>
      <w:del w:id="234"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235" w:author="Vihari Réka" w:date="2018-11-24T14:28:00Z"/>
          <w:rFonts w:asciiTheme="minorHAnsi" w:eastAsiaTheme="minorEastAsia" w:hAnsiTheme="minorHAnsi" w:cstheme="minorBidi"/>
          <w:noProof/>
          <w:lang w:eastAsia="hu-HU"/>
        </w:rPr>
      </w:pPr>
      <w:del w:id="236"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r>
        <w:r w:rsidDel="00A25C5E">
          <w:rPr>
            <w:noProof/>
            <w:webHidden/>
          </w:rPr>
          <w:delText>40</w:delText>
        </w:r>
      </w:del>
    </w:p>
    <w:p w14:paraId="3250AD25" w14:textId="30676881" w:rsidR="00A25C5E" w:rsidDel="00A25C5E" w:rsidRDefault="00A25C5E">
      <w:pPr>
        <w:pStyle w:val="TJ2"/>
        <w:tabs>
          <w:tab w:val="left" w:pos="960"/>
          <w:tab w:val="right" w:leader="dot" w:pos="9060"/>
        </w:tabs>
        <w:rPr>
          <w:del w:id="237" w:author="Vihari Réka" w:date="2018-11-24T14:28:00Z"/>
          <w:rFonts w:asciiTheme="minorHAnsi" w:eastAsiaTheme="minorEastAsia" w:hAnsiTheme="minorHAnsi" w:cstheme="minorBidi"/>
          <w:noProof/>
          <w:lang w:eastAsia="hu-HU"/>
        </w:rPr>
      </w:pPr>
      <w:del w:id="238"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239" w:author="Vihari Réka" w:date="2018-11-24T14:28:00Z"/>
          <w:rFonts w:asciiTheme="minorHAnsi" w:eastAsiaTheme="minorEastAsia" w:hAnsiTheme="minorHAnsi" w:cstheme="minorBidi"/>
          <w:b w:val="0"/>
          <w:noProof/>
          <w:lang w:eastAsia="hu-HU"/>
        </w:rPr>
      </w:pPr>
      <w:del w:id="240"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241" w:author="Vihari Réka" w:date="2018-11-24T14:28:00Z"/>
          <w:rFonts w:asciiTheme="minorHAnsi" w:eastAsiaTheme="minorEastAsia" w:hAnsiTheme="minorHAnsi" w:cstheme="minorBidi"/>
          <w:noProof/>
          <w:lang w:eastAsia="hu-HU"/>
        </w:rPr>
      </w:pPr>
      <w:del w:id="242"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243" w:author="Vihari Réka" w:date="2018-11-24T14:28:00Z"/>
          <w:rFonts w:asciiTheme="minorHAnsi" w:eastAsiaTheme="minorEastAsia" w:hAnsiTheme="minorHAnsi" w:cstheme="minorBidi"/>
          <w:noProof/>
          <w:lang w:eastAsia="hu-HU"/>
        </w:rPr>
      </w:pPr>
      <w:del w:id="244"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245" w:author="Vihari Réka" w:date="2018-11-24T14:28:00Z"/>
          <w:rFonts w:asciiTheme="minorHAnsi" w:eastAsiaTheme="minorEastAsia" w:hAnsiTheme="minorHAnsi" w:cstheme="minorBidi"/>
          <w:b w:val="0"/>
          <w:noProof/>
          <w:lang w:eastAsia="hu-HU"/>
        </w:rPr>
      </w:pPr>
      <w:del w:id="246"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247" w:author="Vihari Réka" w:date="2018-11-24T14:28:00Z"/>
          <w:rFonts w:asciiTheme="minorHAnsi" w:eastAsiaTheme="minorEastAsia" w:hAnsiTheme="minorHAnsi" w:cstheme="minorBidi"/>
          <w:b w:val="0"/>
          <w:noProof/>
          <w:lang w:eastAsia="hu-HU"/>
        </w:rPr>
      </w:pPr>
      <w:del w:id="248"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249" w:author="Vihari Réka" w:date="2018-11-24T14:28:00Z"/>
          <w:rFonts w:asciiTheme="minorHAnsi" w:eastAsiaTheme="minorEastAsia" w:hAnsiTheme="minorHAnsi" w:cstheme="minorBidi"/>
          <w:b w:val="0"/>
          <w:noProof/>
          <w:lang w:eastAsia="hu-HU"/>
        </w:rPr>
      </w:pPr>
      <w:del w:id="250"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251" w:author="Vihari Réka" w:date="2018-11-24T14:28:00Z"/>
          <w:rFonts w:asciiTheme="minorHAnsi" w:eastAsiaTheme="minorEastAsia" w:hAnsiTheme="minorHAnsi" w:cstheme="minorBidi"/>
          <w:b w:val="0"/>
          <w:noProof/>
          <w:lang w:eastAsia="hu-HU"/>
        </w:rPr>
      </w:pPr>
      <w:del w:id="252"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253" w:author="Vihari Réka" w:date="2018-11-24T14:27:00Z"/>
          <w:rFonts w:asciiTheme="minorHAnsi" w:eastAsiaTheme="minorEastAsia" w:hAnsiTheme="minorHAnsi" w:cstheme="minorBidi"/>
          <w:b w:val="0"/>
          <w:noProof/>
          <w:lang w:eastAsia="hu-HU"/>
        </w:rPr>
      </w:pPr>
      <w:del w:id="254" w:author="Vihari Réka" w:date="2018-11-24T14:27:00Z">
        <w:r w:rsidRPr="00A25C5E" w:rsidDel="00A25C5E">
          <w:rPr>
            <w:caps/>
            <w:noProof/>
            <w:rPrChange w:id="255"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256" w:author="Vihari Réka" w:date="2018-11-24T14:27:00Z"/>
          <w:rFonts w:asciiTheme="minorHAnsi" w:eastAsiaTheme="minorEastAsia" w:hAnsiTheme="minorHAnsi" w:cstheme="minorBidi"/>
          <w:b w:val="0"/>
          <w:noProof/>
          <w:lang w:eastAsia="hu-HU"/>
        </w:rPr>
      </w:pPr>
      <w:del w:id="257" w:author="Vihari Réka" w:date="2018-11-24T14:27:00Z">
        <w:r w:rsidRPr="00A25C5E" w:rsidDel="00A25C5E">
          <w:rPr>
            <w:noProof/>
            <w:rPrChange w:id="258"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259" w:author="Vihari Réka" w:date="2018-11-24T14:27:00Z"/>
          <w:rFonts w:asciiTheme="minorHAnsi" w:eastAsiaTheme="minorEastAsia" w:hAnsiTheme="minorHAnsi" w:cstheme="minorBidi"/>
          <w:b w:val="0"/>
          <w:noProof/>
          <w:lang w:eastAsia="hu-HU"/>
        </w:rPr>
      </w:pPr>
      <w:del w:id="260" w:author="Vihari Réka" w:date="2018-11-24T14:27:00Z">
        <w:r w:rsidRPr="00A25C5E" w:rsidDel="00A25C5E">
          <w:rPr>
            <w:noProof/>
            <w:rPrChange w:id="261"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262" w:author="Vihari Réka" w:date="2018-11-24T14:27:00Z"/>
          <w:rFonts w:asciiTheme="minorHAnsi" w:eastAsiaTheme="minorEastAsia" w:hAnsiTheme="minorHAnsi" w:cstheme="minorBidi"/>
          <w:b w:val="0"/>
          <w:noProof/>
          <w:lang w:eastAsia="hu-HU"/>
        </w:rPr>
      </w:pPr>
      <w:del w:id="263" w:author="Vihari Réka" w:date="2018-11-24T14:27:00Z">
        <w:r w:rsidRPr="00A25C5E" w:rsidDel="00A25C5E">
          <w:rPr>
            <w:rFonts w:cs="Arial"/>
            <w:noProof/>
            <w:kern w:val="32"/>
            <w:rPrChange w:id="264"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265"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266" w:author="Vihari Réka" w:date="2018-11-24T14:27:00Z"/>
          <w:rFonts w:asciiTheme="minorHAnsi" w:eastAsiaTheme="minorEastAsia" w:hAnsiTheme="minorHAnsi" w:cstheme="minorBidi"/>
          <w:noProof/>
          <w:lang w:eastAsia="hu-HU"/>
        </w:rPr>
      </w:pPr>
      <w:del w:id="267" w:author="Vihari Réka" w:date="2018-11-24T14:27:00Z">
        <w:r w:rsidRPr="00A25C5E" w:rsidDel="00A25C5E">
          <w:rPr>
            <w:noProof/>
            <w:rPrChange w:id="268"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269"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270" w:author="Vihari Réka" w:date="2018-11-24T14:27:00Z"/>
          <w:rFonts w:asciiTheme="minorHAnsi" w:eastAsiaTheme="minorEastAsia" w:hAnsiTheme="minorHAnsi" w:cstheme="minorBidi"/>
          <w:b w:val="0"/>
          <w:noProof/>
          <w:lang w:eastAsia="hu-HU"/>
        </w:rPr>
      </w:pPr>
      <w:del w:id="271" w:author="Vihari Réka" w:date="2018-11-24T14:27:00Z">
        <w:r w:rsidRPr="00A25C5E" w:rsidDel="00A25C5E">
          <w:rPr>
            <w:rFonts w:cs="Arial"/>
            <w:noProof/>
            <w:kern w:val="32"/>
            <w:rPrChange w:id="272"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273" w:author="Vihari Réka" w:date="2018-11-24T14:27:00Z"/>
          <w:rFonts w:asciiTheme="minorHAnsi" w:eastAsiaTheme="minorEastAsia" w:hAnsiTheme="minorHAnsi" w:cstheme="minorBidi"/>
          <w:noProof/>
          <w:lang w:eastAsia="hu-HU"/>
        </w:rPr>
      </w:pPr>
      <w:del w:id="274" w:author="Vihari Réka" w:date="2018-11-24T14:27:00Z">
        <w:r w:rsidRPr="00A25C5E" w:rsidDel="00A25C5E">
          <w:rPr>
            <w:noProof/>
            <w:rPrChange w:id="275"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276"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277" w:author="Vihari Réka" w:date="2018-11-24T14:27:00Z"/>
          <w:rFonts w:asciiTheme="minorHAnsi" w:eastAsiaTheme="minorEastAsia" w:hAnsiTheme="minorHAnsi" w:cstheme="minorBidi"/>
          <w:noProof/>
          <w:lang w:eastAsia="hu-HU"/>
        </w:rPr>
      </w:pPr>
      <w:del w:id="278" w:author="Vihari Réka" w:date="2018-11-24T14:27:00Z">
        <w:r w:rsidRPr="00A25C5E" w:rsidDel="00A25C5E">
          <w:rPr>
            <w:noProof/>
            <w:rPrChange w:id="279"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280"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281" w:author="Vihari Réka" w:date="2018-11-24T14:27:00Z"/>
          <w:rFonts w:asciiTheme="minorHAnsi" w:eastAsiaTheme="minorEastAsia" w:hAnsiTheme="minorHAnsi" w:cstheme="minorBidi"/>
          <w:noProof/>
          <w:lang w:eastAsia="hu-HU"/>
        </w:rPr>
      </w:pPr>
      <w:del w:id="282" w:author="Vihari Réka" w:date="2018-11-24T14:27:00Z">
        <w:r w:rsidRPr="00A25C5E" w:rsidDel="00A25C5E">
          <w:rPr>
            <w:noProof/>
            <w:rPrChange w:id="283"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284"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285" w:author="Vihari Réka" w:date="2018-11-24T14:27:00Z"/>
          <w:rFonts w:asciiTheme="minorHAnsi" w:eastAsiaTheme="minorEastAsia" w:hAnsiTheme="minorHAnsi" w:cstheme="minorBidi"/>
          <w:noProof/>
          <w:lang w:eastAsia="hu-HU"/>
        </w:rPr>
      </w:pPr>
      <w:del w:id="286" w:author="Vihari Réka" w:date="2018-11-24T14:27:00Z">
        <w:r w:rsidRPr="00A25C5E" w:rsidDel="00A25C5E">
          <w:rPr>
            <w:noProof/>
            <w:rPrChange w:id="287"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288"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289" w:author="Vihari Réka" w:date="2018-11-24T14:27:00Z"/>
          <w:rFonts w:asciiTheme="minorHAnsi" w:eastAsiaTheme="minorEastAsia" w:hAnsiTheme="minorHAnsi" w:cstheme="minorBidi"/>
          <w:noProof/>
          <w:lang w:eastAsia="hu-HU"/>
        </w:rPr>
      </w:pPr>
      <w:del w:id="290" w:author="Vihari Réka" w:date="2018-11-24T14:27:00Z">
        <w:r w:rsidRPr="00A25C5E" w:rsidDel="00A25C5E">
          <w:rPr>
            <w:noProof/>
            <w:rPrChange w:id="291"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292"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293" w:author="Vihari Réka" w:date="2018-11-24T14:27:00Z"/>
          <w:rFonts w:asciiTheme="minorHAnsi" w:eastAsiaTheme="minorEastAsia" w:hAnsiTheme="minorHAnsi" w:cstheme="minorBidi"/>
          <w:noProof/>
          <w:lang w:eastAsia="hu-HU"/>
        </w:rPr>
      </w:pPr>
      <w:del w:id="294" w:author="Vihari Réka" w:date="2018-11-24T14:27:00Z">
        <w:r w:rsidRPr="00A25C5E" w:rsidDel="00A25C5E">
          <w:rPr>
            <w:noProof/>
            <w:rPrChange w:id="295"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296"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297" w:author="Vihari Réka" w:date="2018-11-24T14:27:00Z"/>
          <w:rFonts w:asciiTheme="minorHAnsi" w:eastAsiaTheme="minorEastAsia" w:hAnsiTheme="minorHAnsi" w:cstheme="minorBidi"/>
          <w:noProof/>
          <w:lang w:eastAsia="hu-HU"/>
        </w:rPr>
      </w:pPr>
      <w:del w:id="298" w:author="Vihari Réka" w:date="2018-11-24T14:27:00Z">
        <w:r w:rsidRPr="00A25C5E" w:rsidDel="00A25C5E">
          <w:rPr>
            <w:noProof/>
            <w:rPrChange w:id="299"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300"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301" w:author="Vihari Réka" w:date="2018-11-24T14:27:00Z"/>
          <w:rFonts w:asciiTheme="minorHAnsi" w:eastAsiaTheme="minorEastAsia" w:hAnsiTheme="minorHAnsi" w:cstheme="minorBidi"/>
          <w:noProof/>
          <w:lang w:eastAsia="hu-HU"/>
        </w:rPr>
      </w:pPr>
      <w:del w:id="302" w:author="Vihari Réka" w:date="2018-11-24T14:27:00Z">
        <w:r w:rsidRPr="00A25C5E" w:rsidDel="00A25C5E">
          <w:rPr>
            <w:noProof/>
            <w:rPrChange w:id="303"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304"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305" w:author="Vihari Réka" w:date="2018-11-24T14:27:00Z"/>
          <w:rFonts w:asciiTheme="minorHAnsi" w:eastAsiaTheme="minorEastAsia" w:hAnsiTheme="minorHAnsi" w:cstheme="minorBidi"/>
          <w:noProof/>
          <w:lang w:eastAsia="hu-HU"/>
        </w:rPr>
      </w:pPr>
      <w:del w:id="306" w:author="Vihari Réka" w:date="2018-11-24T14:27:00Z">
        <w:r w:rsidRPr="00A25C5E" w:rsidDel="00A25C5E">
          <w:rPr>
            <w:noProof/>
            <w:rPrChange w:id="307"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308"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309" w:author="Vihari Réka" w:date="2018-11-24T14:27:00Z"/>
          <w:rFonts w:asciiTheme="minorHAnsi" w:eastAsiaTheme="minorEastAsia" w:hAnsiTheme="minorHAnsi" w:cstheme="minorBidi"/>
          <w:noProof/>
          <w:lang w:eastAsia="hu-HU"/>
        </w:rPr>
      </w:pPr>
      <w:del w:id="310" w:author="Vihari Réka" w:date="2018-11-24T14:27:00Z">
        <w:r w:rsidRPr="00A25C5E" w:rsidDel="00A25C5E">
          <w:rPr>
            <w:noProof/>
            <w:rPrChange w:id="311"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312"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313" w:author="Vihari Réka" w:date="2018-11-24T14:27:00Z"/>
          <w:rFonts w:asciiTheme="minorHAnsi" w:eastAsiaTheme="minorEastAsia" w:hAnsiTheme="minorHAnsi" w:cstheme="minorBidi"/>
          <w:noProof/>
          <w:lang w:eastAsia="hu-HU"/>
        </w:rPr>
      </w:pPr>
      <w:del w:id="314" w:author="Vihari Réka" w:date="2018-11-24T14:27:00Z">
        <w:r w:rsidRPr="00A25C5E" w:rsidDel="00A25C5E">
          <w:rPr>
            <w:noProof/>
            <w:rPrChange w:id="315"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316"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317" w:author="Vihari Réka" w:date="2018-11-24T14:27:00Z"/>
          <w:rFonts w:asciiTheme="minorHAnsi" w:eastAsiaTheme="minorEastAsia" w:hAnsiTheme="minorHAnsi" w:cstheme="minorBidi"/>
          <w:noProof/>
          <w:lang w:eastAsia="hu-HU"/>
        </w:rPr>
      </w:pPr>
      <w:del w:id="318" w:author="Vihari Réka" w:date="2018-11-24T14:27:00Z">
        <w:r w:rsidRPr="00A25C5E" w:rsidDel="00A25C5E">
          <w:rPr>
            <w:noProof/>
            <w:rPrChange w:id="319"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320"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321" w:author="Vihari Réka" w:date="2018-11-24T14:27:00Z"/>
          <w:rFonts w:asciiTheme="minorHAnsi" w:eastAsiaTheme="minorEastAsia" w:hAnsiTheme="minorHAnsi" w:cstheme="minorBidi"/>
          <w:noProof/>
          <w:lang w:eastAsia="hu-HU"/>
        </w:rPr>
      </w:pPr>
      <w:del w:id="322" w:author="Vihari Réka" w:date="2018-11-24T14:27:00Z">
        <w:r w:rsidRPr="00A25C5E" w:rsidDel="00A25C5E">
          <w:rPr>
            <w:noProof/>
            <w:rPrChange w:id="323"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324"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325" w:author="Vihari Réka" w:date="2018-11-24T14:27:00Z"/>
          <w:rFonts w:asciiTheme="minorHAnsi" w:eastAsiaTheme="minorEastAsia" w:hAnsiTheme="minorHAnsi" w:cstheme="minorBidi"/>
          <w:noProof/>
          <w:lang w:eastAsia="hu-HU"/>
        </w:rPr>
      </w:pPr>
      <w:del w:id="326" w:author="Vihari Réka" w:date="2018-11-24T14:27:00Z">
        <w:r w:rsidRPr="00A25C5E" w:rsidDel="00A25C5E">
          <w:rPr>
            <w:noProof/>
            <w:rPrChange w:id="327"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328"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329" w:author="Vihari Réka" w:date="2018-11-24T14:27:00Z"/>
          <w:rFonts w:asciiTheme="minorHAnsi" w:eastAsiaTheme="minorEastAsia" w:hAnsiTheme="minorHAnsi" w:cstheme="minorBidi"/>
          <w:b w:val="0"/>
          <w:noProof/>
          <w:lang w:eastAsia="hu-HU"/>
        </w:rPr>
      </w:pPr>
      <w:del w:id="330" w:author="Vihari Réka" w:date="2018-11-24T14:27:00Z">
        <w:r w:rsidRPr="00A25C5E" w:rsidDel="00A25C5E">
          <w:rPr>
            <w:rFonts w:cs="Arial"/>
            <w:noProof/>
            <w:kern w:val="32"/>
            <w:rPrChange w:id="331"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32"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333" w:author="Vihari Réka" w:date="2018-11-24T14:27:00Z"/>
          <w:rFonts w:asciiTheme="minorHAnsi" w:eastAsiaTheme="minorEastAsia" w:hAnsiTheme="minorHAnsi" w:cstheme="minorBidi"/>
          <w:noProof/>
          <w:lang w:eastAsia="hu-HU"/>
        </w:rPr>
      </w:pPr>
      <w:del w:id="334" w:author="Vihari Réka" w:date="2018-11-24T14:27:00Z">
        <w:r w:rsidRPr="00A25C5E" w:rsidDel="00A25C5E">
          <w:rPr>
            <w:noProof/>
            <w:rPrChange w:id="335"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336"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337" w:author="Vihari Réka" w:date="2018-11-24T14:27:00Z"/>
          <w:rFonts w:asciiTheme="minorHAnsi" w:eastAsiaTheme="minorEastAsia" w:hAnsiTheme="minorHAnsi" w:cstheme="minorBidi"/>
          <w:b w:val="0"/>
          <w:noProof/>
          <w:lang w:eastAsia="hu-HU"/>
        </w:rPr>
      </w:pPr>
      <w:del w:id="338" w:author="Vihari Réka" w:date="2018-11-24T14:27:00Z">
        <w:r w:rsidRPr="00A25C5E" w:rsidDel="00A25C5E">
          <w:rPr>
            <w:rFonts w:cs="Arial"/>
            <w:noProof/>
            <w:kern w:val="32"/>
            <w:rPrChange w:id="339"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40"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341" w:author="Vihari Réka" w:date="2018-11-24T14:27:00Z"/>
          <w:rFonts w:asciiTheme="minorHAnsi" w:eastAsiaTheme="minorEastAsia" w:hAnsiTheme="minorHAnsi" w:cstheme="minorBidi"/>
          <w:noProof/>
          <w:lang w:eastAsia="hu-HU"/>
        </w:rPr>
      </w:pPr>
      <w:del w:id="342" w:author="Vihari Réka" w:date="2018-11-24T14:27:00Z">
        <w:r w:rsidRPr="00A25C5E" w:rsidDel="00A25C5E">
          <w:rPr>
            <w:noProof/>
            <w:rPrChange w:id="343"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344"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345" w:author="Vihari Réka" w:date="2018-11-24T14:27:00Z"/>
          <w:rFonts w:asciiTheme="minorHAnsi" w:eastAsiaTheme="minorEastAsia" w:hAnsiTheme="minorHAnsi" w:cstheme="minorBidi"/>
          <w:noProof/>
          <w:lang w:eastAsia="hu-HU"/>
        </w:rPr>
      </w:pPr>
      <w:del w:id="346" w:author="Vihari Réka" w:date="2018-11-24T14:27:00Z">
        <w:r w:rsidRPr="00A25C5E" w:rsidDel="00A25C5E">
          <w:rPr>
            <w:noProof/>
            <w:rPrChange w:id="347"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348"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349" w:author="Vihari Réka" w:date="2018-11-24T14:27:00Z"/>
          <w:rFonts w:asciiTheme="minorHAnsi" w:eastAsiaTheme="minorEastAsia" w:hAnsiTheme="minorHAnsi" w:cstheme="minorBidi"/>
          <w:b w:val="0"/>
          <w:noProof/>
          <w:lang w:eastAsia="hu-HU"/>
        </w:rPr>
      </w:pPr>
      <w:del w:id="350" w:author="Vihari Réka" w:date="2018-11-24T14:27:00Z">
        <w:r w:rsidRPr="00A25C5E" w:rsidDel="00A25C5E">
          <w:rPr>
            <w:rFonts w:cs="Arial"/>
            <w:noProof/>
            <w:kern w:val="32"/>
            <w:rPrChange w:id="351"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52"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353" w:author="Vihari Réka" w:date="2018-11-24T14:27:00Z"/>
          <w:rFonts w:asciiTheme="minorHAnsi" w:eastAsiaTheme="minorEastAsia" w:hAnsiTheme="minorHAnsi" w:cstheme="minorBidi"/>
          <w:noProof/>
          <w:lang w:eastAsia="hu-HU"/>
        </w:rPr>
      </w:pPr>
      <w:del w:id="354" w:author="Vihari Réka" w:date="2018-11-24T14:27:00Z">
        <w:r w:rsidRPr="00A25C5E" w:rsidDel="00A25C5E">
          <w:rPr>
            <w:noProof/>
            <w:rPrChange w:id="355"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356"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357" w:author="Vihari Réka" w:date="2018-11-24T14:27:00Z"/>
          <w:rFonts w:asciiTheme="minorHAnsi" w:eastAsiaTheme="minorEastAsia" w:hAnsiTheme="minorHAnsi" w:cstheme="minorBidi"/>
          <w:noProof/>
          <w:lang w:eastAsia="hu-HU"/>
        </w:rPr>
      </w:pPr>
      <w:del w:id="358" w:author="Vihari Réka" w:date="2018-11-24T14:27:00Z">
        <w:r w:rsidRPr="00A25C5E" w:rsidDel="00A25C5E">
          <w:rPr>
            <w:noProof/>
            <w:rPrChange w:id="359"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360"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361" w:author="Vihari Réka" w:date="2018-11-24T14:27:00Z"/>
          <w:rFonts w:asciiTheme="minorHAnsi" w:eastAsiaTheme="minorEastAsia" w:hAnsiTheme="minorHAnsi" w:cstheme="minorBidi"/>
          <w:b w:val="0"/>
          <w:noProof/>
          <w:lang w:eastAsia="hu-HU"/>
        </w:rPr>
      </w:pPr>
      <w:del w:id="362" w:author="Vihari Réka" w:date="2018-11-24T14:27:00Z">
        <w:r w:rsidRPr="00A25C5E" w:rsidDel="00A25C5E">
          <w:rPr>
            <w:rFonts w:cs="Arial"/>
            <w:noProof/>
            <w:kern w:val="32"/>
            <w:rPrChange w:id="363"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64"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365" w:author="Vihari Réka" w:date="2018-11-24T14:27:00Z"/>
          <w:rFonts w:asciiTheme="minorHAnsi" w:eastAsiaTheme="minorEastAsia" w:hAnsiTheme="minorHAnsi" w:cstheme="minorBidi"/>
          <w:noProof/>
          <w:lang w:eastAsia="hu-HU"/>
        </w:rPr>
      </w:pPr>
      <w:del w:id="366" w:author="Vihari Réka" w:date="2018-11-24T14:27:00Z">
        <w:r w:rsidRPr="00A25C5E" w:rsidDel="00A25C5E">
          <w:rPr>
            <w:noProof/>
            <w:rPrChange w:id="367"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368"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369" w:author="Vihari Réka" w:date="2018-11-24T14:27:00Z"/>
          <w:rFonts w:asciiTheme="minorHAnsi" w:eastAsiaTheme="minorEastAsia" w:hAnsiTheme="minorHAnsi" w:cstheme="minorBidi"/>
          <w:noProof/>
          <w:lang w:eastAsia="hu-HU"/>
        </w:rPr>
      </w:pPr>
      <w:del w:id="370" w:author="Vihari Réka" w:date="2018-11-24T14:27:00Z">
        <w:r w:rsidRPr="00A25C5E" w:rsidDel="00A25C5E">
          <w:rPr>
            <w:noProof/>
            <w:rPrChange w:id="371"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372"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373" w:author="Vihari Réka" w:date="2018-11-24T14:27:00Z"/>
          <w:rFonts w:asciiTheme="minorHAnsi" w:eastAsiaTheme="minorEastAsia" w:hAnsiTheme="minorHAnsi" w:cstheme="minorBidi"/>
          <w:b w:val="0"/>
          <w:noProof/>
          <w:lang w:eastAsia="hu-HU"/>
        </w:rPr>
      </w:pPr>
      <w:del w:id="374" w:author="Vihari Réka" w:date="2018-11-24T14:27:00Z">
        <w:r w:rsidRPr="00A25C5E" w:rsidDel="00A25C5E">
          <w:rPr>
            <w:rFonts w:cs="Arial"/>
            <w:noProof/>
            <w:kern w:val="32"/>
            <w:rPrChange w:id="375"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76"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377" w:author="Vihari Réka" w:date="2018-11-24T14:27:00Z"/>
          <w:rFonts w:asciiTheme="minorHAnsi" w:eastAsiaTheme="minorEastAsia" w:hAnsiTheme="minorHAnsi" w:cstheme="minorBidi"/>
          <w:b w:val="0"/>
          <w:noProof/>
          <w:lang w:eastAsia="hu-HU"/>
        </w:rPr>
      </w:pPr>
      <w:del w:id="378" w:author="Vihari Réka" w:date="2018-11-24T14:27:00Z">
        <w:r w:rsidRPr="00A25C5E" w:rsidDel="00A25C5E">
          <w:rPr>
            <w:rFonts w:cs="Arial"/>
            <w:noProof/>
            <w:kern w:val="32"/>
            <w:rPrChange w:id="379"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80"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381" w:author="Vihari Réka" w:date="2018-11-24T14:27:00Z"/>
          <w:rFonts w:asciiTheme="minorHAnsi" w:eastAsiaTheme="minorEastAsia" w:hAnsiTheme="minorHAnsi" w:cstheme="minorBidi"/>
          <w:b w:val="0"/>
          <w:noProof/>
          <w:lang w:eastAsia="hu-HU"/>
        </w:rPr>
      </w:pPr>
      <w:del w:id="382" w:author="Vihari Réka" w:date="2018-11-24T14:27:00Z">
        <w:r w:rsidRPr="00A25C5E" w:rsidDel="00A25C5E">
          <w:rPr>
            <w:rFonts w:cs="Arial"/>
            <w:noProof/>
            <w:kern w:val="32"/>
            <w:rPrChange w:id="383"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84"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385" w:author="Vihari Réka" w:date="2018-11-24T14:27:00Z"/>
          <w:rFonts w:asciiTheme="minorHAnsi" w:eastAsiaTheme="minorEastAsia" w:hAnsiTheme="minorHAnsi" w:cstheme="minorBidi"/>
          <w:b w:val="0"/>
          <w:noProof/>
          <w:lang w:eastAsia="hu-HU"/>
        </w:rPr>
      </w:pPr>
      <w:del w:id="386" w:author="Vihari Réka" w:date="2018-11-24T14:27:00Z">
        <w:r w:rsidRPr="00A25C5E" w:rsidDel="00A25C5E">
          <w:rPr>
            <w:rFonts w:cs="Arial"/>
            <w:noProof/>
            <w:kern w:val="32"/>
            <w:rPrChange w:id="387"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rFonts w:cs="Arial"/>
            <w:noProof/>
            <w:kern w:val="32"/>
            <w:rPrChange w:id="388"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bookmarkStart w:id="389" w:name="_GoBack"/>
      <w:bookmarkEnd w:id="389"/>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06755EDA" w:rsidR="00A471C6" w:rsidRPr="00B50CAA" w:rsidRDefault="00A471C6" w:rsidP="00A471C6">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ins w:id="390" w:author="Vihari Réka" w:date="2018-11-22T23:45:00Z">
        <w:r w:rsidR="00D1686B">
          <w:rPr>
            <w:noProof/>
          </w:rPr>
          <w:t>2018. 11. 22.</w:t>
        </w:r>
      </w:ins>
      <w:del w:id="391" w:author="Vihari Réka" w:date="2018-11-22T10:08:00Z">
        <w:r w:rsidR="00616B23" w:rsidDel="00465BCB">
          <w:rPr>
            <w:noProof/>
          </w:rPr>
          <w:delText>2018. 11. 19.</w:delText>
        </w:r>
      </w:del>
      <w:r w:rsidRPr="00B50CAA">
        <w:fldChar w:fldCharType="end"/>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392" w:name="_Toc530833374"/>
      <w:r w:rsidRPr="006C737D">
        <w:lastRenderedPageBreak/>
        <w:t>Összefoglaló</w:t>
      </w:r>
      <w:bookmarkEnd w:id="392"/>
    </w:p>
    <w:bookmarkEnd w:id="1"/>
    <w:bookmarkEnd w:id="2"/>
    <w:p w14:paraId="7B688261" w14:textId="77777777" w:rsidR="00A471C6" w:rsidRDefault="00A471C6" w:rsidP="00A471C6">
      <w:pPr>
        <w:ind w:right="-11"/>
      </w:pPr>
    </w:p>
    <w:p w14:paraId="735EBEDE" w14:textId="77777777" w:rsidR="00A471C6" w:rsidRPr="00283F58" w:rsidRDefault="00A471C6" w:rsidP="00A471C6">
      <w:pPr>
        <w:rPr>
          <w:rFonts w:ascii="Calibri" w:hAnsi="Calibri" w:cs="Times New Roman"/>
          <w:color w:val="000000"/>
          <w:lang w:eastAsia="hu-HU"/>
        </w:rPr>
      </w:pPr>
      <w:bookmarkStart w:id="393" w:name="OLE_LINK5"/>
      <w:bookmarkStart w:id="394" w:name="OLE_LINK6"/>
      <w:r w:rsidRPr="0014012A">
        <w:rPr>
          <w:rFonts w:ascii="Calibri" w:hAnsi="Calibri" w:cs="Times New Roman"/>
          <w:color w:val="000000"/>
          <w:lang w:eastAsia="hu-HU"/>
        </w:rPr>
        <w:t xml:space="preserve">Az okostelefonok </w:t>
      </w:r>
      <w:bookmarkEnd w:id="393"/>
      <w:bookmarkEnd w:id="394"/>
      <w:r w:rsidRPr="0014012A">
        <w:rPr>
          <w:rFonts w:ascii="Calibri" w:hAnsi="Calibri" w:cs="Times New Roman"/>
          <w:color w:val="000000"/>
          <w:lang w:eastAsia="hu-HU"/>
        </w:rPr>
        <w:t>elterjedésével egyre nagyobb szerepet töltenek be</w:t>
      </w:r>
      <w:r w:rsidRPr="00283F58">
        <w:rPr>
          <w:rFonts w:ascii="Calibri" w:hAnsi="Calibri" w:cs="Times New Roman"/>
          <w:color w:val="000000"/>
          <w:lang w:eastAsia="hu-HU"/>
        </w:rPr>
        <w:t xml:space="preserve"> életünkben a mobilapplikációk.</w:t>
      </w:r>
    </w:p>
    <w:p w14:paraId="14CD3FC4" w14:textId="77777777"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Ezeken az alkalmazásokon keresztül érjük el barátainkat, készítünk edzéstervet, de akár egy olyan mindennapi feladatot is, mint a főzés, ezek segítségével oldunk meg. Az élet számos területén megkönnyíti és lerövidíti az emberi munkát.</w:t>
      </w:r>
      <w:r>
        <w:rPr>
          <w:rFonts w:ascii="Calibri" w:hAnsi="Calibri" w:cs="Times New Roman"/>
          <w:color w:val="000000"/>
          <w:lang w:eastAsia="hu-HU"/>
        </w:rPr>
        <w:t xml:space="preserve"> Beépültek magán- és szakmai életünkbe egyaránt.</w:t>
      </w:r>
    </w:p>
    <w:p w14:paraId="2113F216" w14:textId="77777777" w:rsidR="00A471C6" w:rsidRPr="00283F58" w:rsidRDefault="00A471C6" w:rsidP="00A471C6">
      <w:pPr>
        <w:rPr>
          <w:rFonts w:ascii="Calibri" w:hAnsi="Calibri" w:cs="Times New Roman"/>
          <w:color w:val="000000"/>
          <w:lang w:eastAsia="hu-HU"/>
        </w:rPr>
      </w:pPr>
    </w:p>
    <w:p w14:paraId="153AEC18" w14:textId="77777777" w:rsidR="00A471C6"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Az Apple Inc. 2007-ben jelent meg a piacon első </w:t>
      </w:r>
      <w:r>
        <w:rPr>
          <w:rFonts w:ascii="Calibri" w:hAnsi="Calibri" w:cs="Times New Roman"/>
          <w:color w:val="000000"/>
          <w:lang w:eastAsia="hu-HU"/>
        </w:rPr>
        <w:t>i</w:t>
      </w:r>
      <w:r w:rsidRPr="00283F58">
        <w:rPr>
          <w:rFonts w:ascii="Calibri" w:hAnsi="Calibri" w:cs="Times New Roman"/>
          <w:color w:val="000000"/>
          <w:lang w:eastAsia="hu-HU"/>
        </w:rPr>
        <w:t>Phone készülékével, amely forradalmi újítás volt a kor telefonjaihoz képest. Az érintőképernyőben lévő lehetőségeket látva tervezték meg az első okostelefonjukat, ami azonnal hatalmas népszerűségre tett szert. Ennek oka a könny</w:t>
      </w:r>
      <w:r>
        <w:rPr>
          <w:rFonts w:ascii="Calibri" w:hAnsi="Calibri" w:cs="Times New Roman"/>
          <w:color w:val="000000"/>
          <w:lang w:eastAsia="hu-HU"/>
        </w:rPr>
        <w:t>ű</w:t>
      </w:r>
      <w:r w:rsidRPr="00283F58">
        <w:rPr>
          <w:rFonts w:ascii="Calibri" w:hAnsi="Calibri" w:cs="Times New Roman"/>
          <w:color w:val="000000"/>
          <w:lang w:eastAsia="hu-HU"/>
        </w:rPr>
        <w:t xml:space="preserve"> kezelhetőség és a felhasználói élmény volt, amelyet az új funkciók nyújtottak.</w:t>
      </w:r>
      <w:r>
        <w:rPr>
          <w:rFonts w:ascii="Calibri" w:hAnsi="Calibri" w:cs="Times New Roman"/>
          <w:color w:val="000000"/>
          <w:lang w:eastAsia="hu-HU"/>
        </w:rPr>
        <w:t xml:space="preserve">  </w:t>
      </w:r>
      <w:r w:rsidRPr="00283F58">
        <w:rPr>
          <w:rFonts w:ascii="Calibri" w:hAnsi="Calibri" w:cs="Times New Roman"/>
          <w:color w:val="000000"/>
          <w:lang w:eastAsia="hu-HU"/>
        </w:rPr>
        <w:t xml:space="preserve">Ma a legújabb piacon lévő </w:t>
      </w:r>
      <w:r>
        <w:rPr>
          <w:rFonts w:ascii="Calibri" w:hAnsi="Calibri" w:cs="Times New Roman"/>
          <w:color w:val="000000"/>
          <w:lang w:eastAsia="hu-HU"/>
        </w:rPr>
        <w:t>i</w:t>
      </w:r>
      <w:r w:rsidRPr="00283F58">
        <w:rPr>
          <w:rFonts w:ascii="Calibri" w:hAnsi="Calibri" w:cs="Times New Roman"/>
          <w:color w:val="000000"/>
          <w:lang w:eastAsia="hu-HU"/>
        </w:rPr>
        <w:t>Phone az Xs (2018),</w:t>
      </w:r>
      <w:r w:rsidRPr="0014012A">
        <w:rPr>
          <w:rFonts w:ascii="Calibri" w:hAnsi="Calibri" w:cs="Times New Roman"/>
          <w:color w:val="000000"/>
          <w:lang w:eastAsia="hu-HU"/>
        </w:rPr>
        <w:t> </w:t>
      </w:r>
      <w:r w:rsidRPr="00283F58">
        <w:rPr>
          <w:rFonts w:ascii="Calibri" w:hAnsi="Calibri" w:cs="Times New Roman"/>
          <w:color w:val="000000"/>
          <w:lang w:eastAsia="hu-HU"/>
        </w:rPr>
        <w:t>amely már arcfelismerő funkcióval és vezeték nélküli töltéssel rendelkezik</w:t>
      </w:r>
      <w:r>
        <w:rPr>
          <w:rFonts w:ascii="Calibri" w:hAnsi="Calibri" w:cs="Times New Roman"/>
          <w:color w:val="000000"/>
          <w:lang w:eastAsia="hu-HU"/>
        </w:rPr>
        <w:t>.</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283F58"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w:t>
      </w:r>
      <w:r>
        <w:rPr>
          <w:rFonts w:ascii="Calibri" w:hAnsi="Calibri" w:cs="Times New Roman"/>
          <w:color w:val="000000"/>
          <w:lang w:eastAsia="hu-HU"/>
        </w:rPr>
        <w:t>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14012A" w:rsidRDefault="00A471C6" w:rsidP="00A471C6">
      <w:pPr>
        <w:rPr>
          <w:rFonts w:ascii="Calibri" w:hAnsi="Calibri" w:cs="Times New Roman"/>
          <w:color w:val="000000"/>
          <w:lang w:eastAsia="hu-HU"/>
        </w:rPr>
      </w:pPr>
    </w:p>
    <w:p w14:paraId="3C59A395" w14:textId="77777777"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 xml:space="preserve">Szakdolgozatom célja egy olyan alkalmazás elkészítése iOS platformra, amely tetszőleges rendezvények szervezését és lebonyolítását könnyíti meg szolgáltatásaival, legyen szó akár egy </w:t>
      </w:r>
      <w:r>
        <w:rPr>
          <w:rFonts w:ascii="Calibri" w:hAnsi="Calibri" w:cs="Times New Roman"/>
          <w:color w:val="000000"/>
          <w:lang w:eastAsia="hu-HU"/>
        </w:rPr>
        <w:t>szakmai konferenciáról</w:t>
      </w:r>
      <w:r w:rsidRPr="0014012A">
        <w:rPr>
          <w:rFonts w:ascii="Calibri" w:hAnsi="Calibri" w:cs="Times New Roman"/>
          <w:color w:val="000000"/>
          <w:lang w:eastAsia="hu-HU"/>
        </w:rPr>
        <w:t>,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14012A" w:rsidRDefault="00A471C6" w:rsidP="00A471C6">
      <w:pPr>
        <w:rPr>
          <w:rFonts w:ascii="Calibri" w:hAnsi="Calibri" w:cs="Times New Roman"/>
          <w:color w:val="000000"/>
          <w:lang w:eastAsia="hu-HU"/>
        </w:rPr>
      </w:pPr>
    </w:p>
    <w:p w14:paraId="5B739A5E" w14:textId="77777777" w:rsidR="00A471C6" w:rsidRPr="00901C56" w:rsidRDefault="00A471C6" w:rsidP="00A471C6">
      <w:pPr>
        <w:rPr>
          <w:rFonts w:ascii="Calibri" w:hAnsi="Calibri" w:cs="Times New Roman"/>
          <w:color w:val="000000"/>
          <w:lang w:eastAsia="hu-HU"/>
        </w:rPr>
      </w:pPr>
      <w:r w:rsidRPr="0014012A">
        <w:rPr>
          <w:rFonts w:ascii="Calibri" w:hAnsi="Calibri" w:cs="Times New Roman"/>
          <w:color w:val="000000"/>
          <w:lang w:eastAsia="hu-HU"/>
        </w:rPr>
        <w:t>Dolgozatomban ismertetem az iOS platformra való fejlesztés sajátosságait. Bemutatom az alkalmazás tervezését és implementációját, kitérve a felhasználói felület felépítésére és az alkalmazás architektúrájára is.</w:t>
      </w:r>
      <w:bookmarkEnd w:id="3"/>
      <w:bookmarkEnd w:id="4"/>
    </w:p>
    <w:p w14:paraId="7CF6008E" w14:textId="77777777" w:rsidR="00A471C6" w:rsidRPr="006C737D" w:rsidRDefault="00A471C6" w:rsidP="00A471C6">
      <w:pPr>
        <w:pStyle w:val="Fejezetcimszmozsnlkl"/>
      </w:pPr>
      <w:bookmarkStart w:id="395" w:name="_Toc530833375"/>
      <w:r w:rsidRPr="006C737D">
        <w:lastRenderedPageBreak/>
        <w:t>Abstract</w:t>
      </w:r>
      <w:bookmarkEnd w:id="395"/>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77777777" w:rsidR="00A471C6" w:rsidRPr="006C737D" w:rsidRDefault="00A471C6" w:rsidP="00A471C6">
      <w:pPr>
        <w:pStyle w:val="Cmsor1"/>
        <w:keepLines w:val="0"/>
        <w:pageBreakBefore/>
        <w:numPr>
          <w:ilvl w:val="0"/>
          <w:numId w:val="16"/>
        </w:numPr>
        <w:spacing w:before="360" w:after="480" w:line="360" w:lineRule="auto"/>
        <w:jc w:val="both"/>
        <w:rPr>
          <w:rFonts w:ascii="Times New Roman" w:eastAsia="Times New Roman" w:hAnsi="Times New Roman" w:cs="Arial"/>
          <w:color w:val="auto"/>
          <w:kern w:val="32"/>
          <w:sz w:val="36"/>
          <w:szCs w:val="32"/>
        </w:rPr>
      </w:pPr>
      <w:bookmarkStart w:id="396" w:name="OLE_LINK7"/>
      <w:bookmarkStart w:id="397" w:name="OLE_LINK8"/>
      <w:bookmarkStart w:id="398" w:name="_Toc530833376"/>
      <w:r w:rsidRPr="006C737D">
        <w:rPr>
          <w:rFonts w:ascii="Times New Roman" w:eastAsia="Times New Roman" w:hAnsi="Times New Roman" w:cs="Arial"/>
          <w:color w:val="auto"/>
          <w:kern w:val="32"/>
          <w:sz w:val="36"/>
          <w:szCs w:val="32"/>
        </w:rPr>
        <w:lastRenderedPageBreak/>
        <w:t>Bevezetés</w:t>
      </w:r>
      <w:bookmarkEnd w:id="398"/>
    </w:p>
    <w:p w14:paraId="3020E89A" w14:textId="77777777" w:rsidR="00A471C6" w:rsidRPr="00D0072D" w:rsidRDefault="00A471C6" w:rsidP="00A471C6">
      <w:pPr>
        <w:spacing w:after="120" w:line="360" w:lineRule="auto"/>
        <w:ind w:firstLine="720"/>
        <w:jc w:val="both"/>
        <w:rPr>
          <w:rFonts w:cs="Times New Roman"/>
        </w:rPr>
      </w:pPr>
      <w:bookmarkStart w:id="399" w:name="OLE_LINK9"/>
      <w:bookmarkStart w:id="400" w:name="OLE_LINK10"/>
      <w:bookmarkEnd w:id="396"/>
      <w:bookmarkEnd w:id="397"/>
      <w:r w:rsidRPr="00D0072D">
        <w:rPr>
          <w:rFonts w:cs="Times New Roman"/>
        </w:rPr>
        <w:t>Egyre n</w:t>
      </w:r>
      <w:bookmarkEnd w:id="399"/>
      <w:bookmarkEnd w:id="400"/>
      <w:r w:rsidRPr="00D0072D">
        <w:rPr>
          <w:rFonts w:cs="Times New Roman"/>
        </w:rPr>
        <w:t xml:space="preserve">agyobb szerepet töltenek be életünkben a mobilalkalmazások. Gyakorlatilag már mindenhova visszük magunkkal telefonunkat. Ez az új szokás adta a gyökerét mobilapplikációs széleskörű elterjedséhez.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rsidP="00A471C6">
      <w:pPr>
        <w:ind w:right="-11"/>
        <w:rPr>
          <w:rFonts w:ascii="Calibri" w:hAnsi="Calibri" w:cs="Times New Roman"/>
          <w:color w:val="000000"/>
          <w:lang w:eastAsia="hu-HU"/>
        </w:rPr>
      </w:pPr>
    </w:p>
    <w:p w14:paraId="7568210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rsidP="00A471C6">
      <w:pPr>
        <w:ind w:right="-11"/>
        <w:rPr>
          <w:rFonts w:ascii="Calibri" w:hAnsi="Calibri" w:cs="Times New Roman"/>
          <w:color w:val="000000"/>
          <w:lang w:eastAsia="hu-HU"/>
        </w:rPr>
      </w:pPr>
    </w:p>
    <w:p w14:paraId="296BA664" w14:textId="77777777" w:rsidR="00A471C6" w:rsidRPr="00D0072D" w:rsidRDefault="00A471C6" w:rsidP="00A471C6">
      <w:pPr>
        <w:spacing w:after="120" w:line="360" w:lineRule="auto"/>
        <w:ind w:firstLine="720"/>
        <w:jc w:val="both"/>
        <w:rPr>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A471C6">
      <w:pPr>
        <w:spacing w:after="120" w:line="360" w:lineRule="auto"/>
        <w:ind w:firstLine="720"/>
        <w:jc w:val="both"/>
        <w:rPr>
          <w:rFonts w:cs="Times New Roman"/>
        </w:rPr>
      </w:pPr>
    </w:p>
    <w:p w14:paraId="6BA61E38" w14:textId="77777777" w:rsidR="00A471C6" w:rsidRPr="00D0072D" w:rsidRDefault="00A471C6" w:rsidP="00A471C6">
      <w:pPr>
        <w:spacing w:after="120" w:line="360" w:lineRule="auto"/>
        <w:ind w:firstLine="720"/>
        <w:jc w:val="both"/>
        <w:rPr>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w:t>
      </w:r>
      <w:r w:rsidRPr="00D0072D">
        <w:rPr>
          <w:rFonts w:cs="Times New Roman"/>
        </w:rPr>
        <w:lastRenderedPageBreak/>
        <w:t xml:space="preserve">gyakran használt verziókezelést is, amely egy több tagú fejlesztői csapatban segíti a hatékony alkalmazás készítést. </w:t>
      </w:r>
    </w:p>
    <w:p w14:paraId="5EE2308B" w14:textId="77777777" w:rsidR="00A471C6" w:rsidRPr="006F708A" w:rsidRDefault="00A471C6" w:rsidP="00A471C6">
      <w:pPr>
        <w:ind w:right="-11"/>
        <w:rPr>
          <w:rFonts w:ascii="Calibri" w:hAnsi="Calibri" w:cs="Times New Roman"/>
          <w:color w:val="000000"/>
          <w:lang w:eastAsia="hu-HU"/>
        </w:rPr>
      </w:pPr>
    </w:p>
    <w:p w14:paraId="266D3B69"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rsidP="00A471C6">
      <w:pPr>
        <w:ind w:right="-11"/>
        <w:rPr>
          <w:rFonts w:ascii="Calibri" w:hAnsi="Calibri" w:cs="Times New Roman"/>
          <w:color w:val="000000"/>
          <w:lang w:eastAsia="hu-HU"/>
        </w:rPr>
      </w:pPr>
    </w:p>
    <w:p w14:paraId="03C959FB" w14:textId="77777777" w:rsidR="00A471C6" w:rsidRPr="00D0072D" w:rsidRDefault="00A471C6" w:rsidP="00A471C6">
      <w:pPr>
        <w:pStyle w:val="Cmsor2"/>
        <w:numPr>
          <w:ilvl w:val="1"/>
          <w:numId w:val="17"/>
        </w:numPr>
      </w:pPr>
      <w:bookmarkStart w:id="401" w:name="_Toc530833377"/>
      <w:r w:rsidRPr="00D0072D">
        <w:t>Mobilpiaci kutatás</w:t>
      </w:r>
      <w:bookmarkEnd w:id="401"/>
    </w:p>
    <w:p w14:paraId="5E8D91F4" w14:textId="77777777" w:rsidR="00A471C6" w:rsidRDefault="00A471C6" w:rsidP="00A471C6">
      <w:pPr>
        <w:rPr>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402" w:author="Illanicz Barnabás" w:date="2018-11-19T10:09:00Z">
        <w:r w:rsidR="000347E8">
          <w:rPr>
            <w:rFonts w:cs="Times New Roman"/>
          </w:rPr>
          <w:t>o</w:t>
        </w:r>
      </w:ins>
      <w:del w:id="403"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404" w:author="Illanicz Barnabás" w:date="2018-11-19T10:11:00Z">
        <w:r w:rsidR="000347E8">
          <w:rPr>
            <w:rFonts w:cs="Times New Roman"/>
          </w:rPr>
          <w:t>hez</w:t>
        </w:r>
      </w:ins>
      <w:del w:id="405"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406"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9">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77777777" w:rsidR="00A471C6" w:rsidRDefault="000B295A" w:rsidP="00A471C6">
      <w:pPr>
        <w:pStyle w:val="Kpalrs"/>
        <w:jc w:val="center"/>
        <w:rPr>
          <w:rFonts w:ascii="Calibri" w:hAnsi="Calibri" w:cs="Times New Roman"/>
          <w:color w:val="000000"/>
        </w:rPr>
      </w:pPr>
      <w:r>
        <w:rPr>
          <w:rFonts w:ascii="Calibri" w:hAnsi="Calibri" w:cs="Times New Roman"/>
          <w:color w:val="000000"/>
        </w:rPr>
        <w:fldChar w:fldCharType="begin"/>
      </w:r>
      <w:r>
        <w:rPr>
          <w:rFonts w:ascii="Calibri" w:hAnsi="Calibri" w:cs="Times New Roman"/>
          <w:color w:val="000000"/>
        </w:rPr>
        <w:instrText xml:space="preserve"> STYLEREF 1 \s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rPr>
          <w:rFonts w:ascii="Calibri" w:hAnsi="Calibri" w:cs="Times New Roman"/>
          <w:color w:val="000000"/>
        </w:rPr>
        <w:t>.</w:t>
      </w:r>
      <w:r>
        <w:rPr>
          <w:rFonts w:ascii="Calibri" w:hAnsi="Calibri" w:cs="Times New Roman"/>
          <w:color w:val="000000"/>
        </w:rPr>
        <w:fldChar w:fldCharType="begin"/>
      </w:r>
      <w:r>
        <w:rPr>
          <w:rFonts w:ascii="Calibri" w:hAnsi="Calibri" w:cs="Times New Roman"/>
          <w:color w:val="000000"/>
        </w:rPr>
        <w:instrText xml:space="preserve"> SEQ ábra \* ARABIC \s 1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rsidR="00A471C6">
        <w:t xml:space="preserve">. ábra </w:t>
      </w:r>
      <w:commentRangeStart w:id="407"/>
      <w:r w:rsidR="00A471C6">
        <w:t>Mobil operációs rendszer eloszlása</w:t>
      </w:r>
      <w:commentRangeEnd w:id="407"/>
      <w:r w:rsidR="00592B1D">
        <w:rPr>
          <w:rStyle w:val="Jegyzethivatkozs"/>
          <w:i w:val="0"/>
          <w:iCs w:val="0"/>
          <w:color w:val="auto"/>
        </w:rPr>
        <w:commentReference w:id="407"/>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408" w:author="Vihari Réka" w:date="2018-11-22T10:10:00Z">
        <w:r w:rsidRPr="00D0072D" w:rsidDel="00465BCB">
          <w:rPr>
            <w:rFonts w:cs="Times New Roman"/>
          </w:rPr>
          <w:delText xml:space="preserve">a </w:delText>
        </w:r>
        <w:commentRangeStart w:id="409"/>
        <w:r w:rsidRPr="00D0072D" w:rsidDel="00465BCB">
          <w:rPr>
            <w:rFonts w:cs="Times New Roman"/>
          </w:rPr>
          <w:delText>Windows Phone</w:delText>
        </w:r>
        <w:commentRangeEnd w:id="409"/>
        <w:r w:rsidR="005512CB" w:rsidDel="00465BCB">
          <w:rPr>
            <w:rStyle w:val="Jegyzethivatkozs"/>
          </w:rPr>
          <w:commentReference w:id="409"/>
        </w:r>
        <w:r w:rsidRPr="00D0072D" w:rsidDel="00465BCB">
          <w:rPr>
            <w:rFonts w:cs="Times New Roman"/>
          </w:rPr>
          <w:delText xml:space="preserve">, </w:delText>
        </w:r>
      </w:del>
      <w:r w:rsidRPr="00D0072D">
        <w:rPr>
          <w:rFonts w:cs="Times New Roman"/>
        </w:rPr>
        <w:t xml:space="preserve">a BlackBerry és egyéb kisebb cégek. </w:t>
      </w:r>
      <w:ins w:id="410" w:author="Vihari Réka" w:date="2018-11-22T10:10:00Z">
        <w:r w:rsidR="0086570D">
          <w:rPr>
            <w:rFonts w:cs="Times New Roman"/>
          </w:rPr>
          <w:t>A Windows Phone</w:t>
        </w:r>
      </w:ins>
      <w:ins w:id="411" w:author="Vihari Réka" w:date="2018-11-23T21:33:00Z">
        <w:r w:rsidR="0086570D">
          <w:rPr>
            <w:rFonts w:cs="Times New Roman"/>
          </w:rPr>
          <w:t xml:space="preserve"> fejlesztését</w:t>
        </w:r>
      </w:ins>
      <w:ins w:id="412" w:author="Vihari Réka" w:date="2018-11-22T10:10:00Z">
        <w:r w:rsidR="00465BCB">
          <w:rPr>
            <w:rFonts w:cs="Times New Roman"/>
          </w:rPr>
          <w:t xml:space="preserve"> a Microsoft </w:t>
        </w:r>
      </w:ins>
      <w:ins w:id="413" w:author="Vihari Réka" w:date="2018-11-23T21:33:00Z">
        <w:r w:rsidR="0086570D">
          <w:rPr>
            <w:rFonts w:cs="Times New Roman"/>
          </w:rPr>
          <w:t xml:space="preserve">mára </w:t>
        </w:r>
      </w:ins>
      <w:ins w:id="414" w:author="Vihari Réka" w:date="2018-11-22T10:10:00Z">
        <w:r w:rsidR="00465BCB">
          <w:rPr>
            <w:rFonts w:cs="Times New Roman"/>
          </w:rPr>
          <w:t xml:space="preserve">megszüntette. </w:t>
        </w:r>
      </w:ins>
      <w:r w:rsidRPr="00D0072D">
        <w:rPr>
          <w:rFonts w:cs="Times New Roman"/>
        </w:rPr>
        <w:t xml:space="preserve">A kimutatás 2011-től napjainkig mutatja a százalékos </w:t>
      </w:r>
      <w:r w:rsidRPr="00D0072D">
        <w:rPr>
          <w:rFonts w:cs="Times New Roman"/>
        </w:rPr>
        <w:lastRenderedPageBreak/>
        <w:t xml:space="preserve">eloszlását a rendszerek használatának. Látható, hogy 2011-ben még hasonló elterjedésű volt a két cég, de az Android </w:t>
      </w:r>
      <w:del w:id="415" w:author="Vihari Réka" w:date="2018-11-22T10:11:00Z">
        <w:r w:rsidRPr="00D0072D" w:rsidDel="00465BCB">
          <w:rPr>
            <w:rFonts w:cs="Times New Roman"/>
          </w:rPr>
          <w:delText xml:space="preserve">a </w:delText>
        </w:r>
        <w:commentRangeStart w:id="416"/>
        <w:r w:rsidRPr="00D0072D" w:rsidDel="00465BCB">
          <w:rPr>
            <w:rFonts w:cs="Times New Roman"/>
          </w:rPr>
          <w:delText>platformok</w:delText>
        </w:r>
      </w:del>
      <w:ins w:id="417" w:author="Vihari Réka" w:date="2018-11-22T10:11:00Z">
        <w:r w:rsidR="00510AFC">
          <w:rPr>
            <w:rFonts w:cs="Times New Roman"/>
          </w:rPr>
          <w:t>platform</w:t>
        </w:r>
      </w:ins>
      <w:ins w:id="418" w:author="Vihari Réka" w:date="2018-11-24T14:16:00Z">
        <w:r w:rsidR="00510AFC">
          <w:rPr>
            <w:rFonts w:cs="Times New Roman"/>
          </w:rPr>
          <w:t xml:space="preserve"> </w:t>
        </w:r>
      </w:ins>
      <w:ins w:id="419" w:author="Vihari Réka" w:date="2018-11-22T10:11:00Z">
        <w:r w:rsidR="00465BCB">
          <w:rPr>
            <w:rFonts w:cs="Times New Roman"/>
          </w:rPr>
          <w:t>a többi készülékgyártó</w:t>
        </w:r>
      </w:ins>
      <w:r w:rsidRPr="00D0072D">
        <w:rPr>
          <w:rFonts w:cs="Times New Roman"/>
        </w:rPr>
        <w:t xml:space="preserve"> </w:t>
      </w:r>
      <w:commentRangeEnd w:id="416"/>
      <w:r w:rsidR="00EE4561">
        <w:rPr>
          <w:rStyle w:val="Jegyzethivatkozs"/>
        </w:rPr>
        <w:commentReference w:id="416"/>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420"/>
      <w:del w:id="421" w:author="Vihari Réka" w:date="2018-11-22T10:11:00Z">
        <w:r w:rsidRPr="00D0072D" w:rsidDel="00465BCB">
          <w:rPr>
            <w:rFonts w:cs="Times New Roman"/>
          </w:rPr>
          <w:delText>gyorsaság</w:delText>
        </w:r>
        <w:commentRangeEnd w:id="420"/>
        <w:r w:rsidR="00B352E2" w:rsidDel="00465BCB">
          <w:rPr>
            <w:rStyle w:val="Jegyzethivatkozs"/>
          </w:rPr>
          <w:commentReference w:id="420"/>
        </w:r>
      </w:del>
      <w:ins w:id="422"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77777777" w:rsidR="00A471C6" w:rsidRPr="00D0072D" w:rsidRDefault="005512CB" w:rsidP="00A471C6">
      <w:pPr>
        <w:pStyle w:val="Kpalrs"/>
        <w:jc w:val="center"/>
      </w:pPr>
      <w:r>
        <w:rPr>
          <w:noProof/>
        </w:rPr>
        <w:fldChar w:fldCharType="begin"/>
      </w:r>
      <w:r>
        <w:rPr>
          <w:noProof/>
        </w:rPr>
        <w:instrText xml:space="preserve"> STYLEREF 1 \s </w:instrText>
      </w:r>
      <w:r>
        <w:rPr>
          <w:noProof/>
        </w:rPr>
        <w:fldChar w:fldCharType="separate"/>
      </w:r>
      <w:r w:rsidR="000B295A">
        <w:rPr>
          <w:noProof/>
        </w:rPr>
        <w:t>1</w:t>
      </w:r>
      <w:r>
        <w:rPr>
          <w:noProof/>
        </w:rPr>
        <w:fldChar w:fldCharType="end"/>
      </w:r>
      <w:r w:rsidR="000B295A">
        <w:t>.</w:t>
      </w:r>
      <w:r>
        <w:rPr>
          <w:noProof/>
        </w:rPr>
        <w:fldChar w:fldCharType="begin"/>
      </w:r>
      <w:r>
        <w:rPr>
          <w:noProof/>
        </w:rPr>
        <w:instrText xml:space="preserve"> SEQ ábra \* ARABIC \s 1 </w:instrText>
      </w:r>
      <w:r>
        <w:rPr>
          <w:noProof/>
        </w:rPr>
        <w:fldChar w:fldCharType="separate"/>
      </w:r>
      <w:r w:rsidR="000B295A">
        <w:rPr>
          <w:noProof/>
        </w:rPr>
        <w:t>2</w:t>
      </w:r>
      <w:r>
        <w:rPr>
          <w:noProof/>
        </w:rPr>
        <w:fldChar w:fldCharType="end"/>
      </w:r>
      <w:r w:rsidR="00A471C6">
        <w:t>. ábra iOS készülékek gyorsasága Android készülékekhez képest</w:t>
      </w:r>
      <w:r w:rsidR="00A471C6">
        <w:rPr>
          <w:rFonts w:ascii="Calibri" w:hAnsi="Calibri" w:cs="Times New Roman"/>
          <w:color w:val="000000"/>
        </w:rPr>
        <w:br/>
      </w:r>
    </w:p>
    <w:p w14:paraId="079C9D1A" w14:textId="0F348B51" w:rsidR="00A471C6" w:rsidRPr="00D0072D" w:rsidRDefault="00A471C6" w:rsidP="00A471C6">
      <w:pPr>
        <w:spacing w:after="120" w:line="360" w:lineRule="auto"/>
        <w:ind w:firstLine="720"/>
        <w:jc w:val="both"/>
        <w:rPr>
          <w:rFonts w:cs="Times New Roman"/>
        </w:rPr>
      </w:pPr>
      <w:r w:rsidRPr="00D0072D">
        <w:rPr>
          <w:rFonts w:cs="Times New Roman"/>
        </w:rPr>
        <w:t xml:space="preserve">Az ábra alapján látszik, hogy míg egy videó szerkesztése iPhone X készülékkel 0:42 másodpercet vesz igénybe, </w:t>
      </w:r>
      <w:commentRangeStart w:id="423"/>
      <w:r w:rsidRPr="00D0072D">
        <w:rPr>
          <w:rFonts w:cs="Times New Roman"/>
        </w:rPr>
        <w:t>addig Android operációs rendszerrel ellátott társainak ez akár több mint a kétszeresébe is telhet</w:t>
      </w:r>
      <w:commentRangeEnd w:id="423"/>
      <w:r w:rsidR="00C14E9E">
        <w:rPr>
          <w:rStyle w:val="Jegyzethivatkozs"/>
        </w:rPr>
        <w:commentReference w:id="423"/>
      </w:r>
      <w:r w:rsidRPr="00D0072D">
        <w:rPr>
          <w:rFonts w:cs="Times New Roman"/>
        </w:rPr>
        <w:t xml:space="preserve">. </w:t>
      </w:r>
      <w:ins w:id="424"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425" w:author="Vihari Réka" w:date="2018-11-22T10:12:00Z">
        <w:r w:rsidR="00465BCB">
          <w:rPr>
            <w:rFonts w:cs="Times New Roman"/>
          </w:rPr>
          <w:t xml:space="preserve">Nem </w:t>
        </w:r>
      </w:ins>
      <w:del w:id="426"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7777777" w:rsidR="00A471C6" w:rsidRDefault="00A471C6" w:rsidP="00A471C6">
      <w:pPr>
        <w:spacing w:after="120" w:line="360" w:lineRule="auto"/>
        <w:jc w:val="both"/>
        <w:rPr>
          <w:rFonts w:cs="Times New Roman"/>
        </w:rPr>
      </w:pPr>
    </w:p>
    <w:p w14:paraId="257F1733" w14:textId="3EEADC27" w:rsidR="00A471C6" w:rsidRDefault="00A471C6" w:rsidP="00A471C6">
      <w:pPr>
        <w:spacing w:after="120" w:line="360" w:lineRule="auto"/>
        <w:jc w:val="both"/>
        <w:rPr>
          <w:rFonts w:cs="Times New Roman"/>
        </w:rPr>
      </w:pPr>
      <w:r>
        <w:rPr>
          <w:rFonts w:cs="Times New Roman"/>
        </w:rPr>
        <w:br/>
      </w:r>
      <w:r w:rsidRPr="00D0072D">
        <w:rPr>
          <w:rFonts w:cs="Times New Roman"/>
        </w:rPr>
        <w:t>Továbbá, a csak cégen belüli platform támogatottságnak köszönhetően jobb a hardver és szoftver integrációja. A nemrég bevezetett 3D Touch funkciója említendő meg ez</w:t>
      </w:r>
      <w:ins w:id="427" w:author="Illanicz Barnabás" w:date="2018-11-19T10:20:00Z">
        <w:r w:rsidR="004C3A0E">
          <w:rPr>
            <w:rFonts w:cs="Times New Roman"/>
          </w:rPr>
          <w:t xml:space="preserve"> </w:t>
        </w:r>
      </w:ins>
      <w:r w:rsidRPr="00D0072D">
        <w:rPr>
          <w:rFonts w:cs="Times New Roman"/>
        </w:rPr>
        <w:t xml:space="preserve">esetben, mely érzékeli a képernyő nyomásának erejét, ezzel is új funkciókat adva az operációs rendszernek. </w:t>
      </w:r>
      <w:r>
        <w:rPr>
          <w:rFonts w:cs="Times New Roman"/>
        </w:rPr>
        <w:t>Illetve, ezzel is növelne az egyszerűbb használhatóságot az And</w:t>
      </w:r>
      <w:ins w:id="428" w:author="Illanicz Barnabás" w:date="2018-11-19T10:20:00Z">
        <w:r w:rsidR="004C3A0E">
          <w:rPr>
            <w:rFonts w:cs="Times New Roman"/>
          </w:rPr>
          <w:t>r</w:t>
        </w:r>
      </w:ins>
      <w:r>
        <w:rPr>
          <w:rFonts w:cs="Times New Roman"/>
        </w:rPr>
        <w:t>o</w:t>
      </w:r>
      <w:del w:id="429"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430"/>
      <w:r>
        <w:rPr>
          <w:rFonts w:cs="Times New Roman"/>
        </w:rPr>
        <w:t>Az App</w:t>
      </w:r>
      <w:ins w:id="431" w:author="Vihari Réka" w:date="2018-11-22T10:14:00Z">
        <w:r w:rsidR="00465BCB">
          <w:rPr>
            <w:rFonts w:cs="Times New Roman"/>
          </w:rPr>
          <w:t xml:space="preserve">le </w:t>
        </w:r>
      </w:ins>
      <w:del w:id="432" w:author="Illanicz Barnabás" w:date="2018-11-19T10:20:00Z">
        <w:r w:rsidDel="000F73BC">
          <w:rPr>
            <w:rFonts w:cs="Times New Roman"/>
          </w:rPr>
          <w:delText xml:space="preserve">le </w:delText>
        </w:r>
      </w:del>
      <w:r>
        <w:rPr>
          <w:rFonts w:cs="Times New Roman"/>
        </w:rPr>
        <w:t>Store-ban megtalálható alkalmazások kiemelkedőek a Google</w:t>
      </w:r>
      <w:ins w:id="433"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430"/>
      <w:r w:rsidR="008C5897">
        <w:rPr>
          <w:rStyle w:val="Jegyzethivatkozs"/>
        </w:rPr>
        <w:commentReference w:id="430"/>
      </w:r>
      <w:r>
        <w:rPr>
          <w:rFonts w:cs="Times New Roman"/>
        </w:rPr>
        <w:t xml:space="preserve">Ez az Apple szigorú követelményeinek is köszönhető, az applikációk publikálásával szemben. Továbbá, </w:t>
      </w:r>
      <w:commentRangeStart w:id="434"/>
      <w:r>
        <w:rPr>
          <w:rFonts w:cs="Times New Roman"/>
        </w:rPr>
        <w:t xml:space="preserve">az Android nagy </w:t>
      </w:r>
      <w:del w:id="435" w:author="Vihari Réka" w:date="2018-11-22T10:16:00Z">
        <w:r w:rsidDel="00465BCB">
          <w:rPr>
            <w:rFonts w:cs="Times New Roman"/>
          </w:rPr>
          <w:delText xml:space="preserve">platform </w:delText>
        </w:r>
      </w:del>
      <w:ins w:id="436" w:author="Vihari Réka" w:date="2018-11-22T10:16:00Z">
        <w:r w:rsidR="00465BCB">
          <w:rPr>
            <w:rFonts w:cs="Times New Roman"/>
          </w:rPr>
          <w:t>eszköz</w:t>
        </w:r>
      </w:ins>
      <w:r>
        <w:rPr>
          <w:rFonts w:cs="Times New Roman"/>
        </w:rPr>
        <w:t xml:space="preserve">támogatottsága </w:t>
      </w:r>
      <w:ins w:id="437" w:author="Vihari Réka" w:date="2018-11-22T10:16:00Z">
        <w:r w:rsidR="00465BCB">
          <w:rPr>
            <w:rFonts w:cs="Times New Roman"/>
          </w:rPr>
          <w:t xml:space="preserve">és a különböző gyártók </w:t>
        </w:r>
      </w:ins>
      <w:r>
        <w:rPr>
          <w:rFonts w:cs="Times New Roman"/>
        </w:rPr>
        <w:t>révén</w:t>
      </w:r>
      <w:commentRangeEnd w:id="434"/>
      <w:r w:rsidR="004D2196">
        <w:rPr>
          <w:rStyle w:val="Jegyzethivatkozs"/>
        </w:rPr>
        <w:commentReference w:id="434"/>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438"/>
      <w:del w:id="439" w:author="Vihari Réka" w:date="2018-11-22T10:16:00Z">
        <w:r w:rsidDel="00465BCB">
          <w:rPr>
            <w:rFonts w:cs="Times New Roman"/>
          </w:rPr>
          <w:delText xml:space="preserve">platformra </w:delText>
        </w:r>
        <w:commentRangeEnd w:id="438"/>
        <w:r w:rsidR="003C458B" w:rsidDel="00465BCB">
          <w:rPr>
            <w:rStyle w:val="Jegyzethivatkozs"/>
          </w:rPr>
          <w:commentReference w:id="438"/>
        </w:r>
      </w:del>
      <w:ins w:id="440"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441"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442" w:name="_Toc530833378"/>
      <w:r w:rsidRPr="00CD4015">
        <w:rPr>
          <w:rFonts w:ascii="Times New Roman" w:eastAsia="Times New Roman" w:hAnsi="Times New Roman" w:cs="Arial"/>
          <w:color w:val="auto"/>
          <w:kern w:val="32"/>
          <w:sz w:val="36"/>
          <w:szCs w:val="32"/>
        </w:rPr>
        <w:lastRenderedPageBreak/>
        <w:t>2. Az iOS platform bemutatása</w:t>
      </w:r>
      <w:bookmarkEnd w:id="442"/>
    </w:p>
    <w:p w14:paraId="0C7F1128" w14:textId="77777777" w:rsidR="00A471C6" w:rsidRPr="00CD4015" w:rsidRDefault="00A471C6" w:rsidP="00A471C6">
      <w:pPr>
        <w:pStyle w:val="Cmsor2"/>
      </w:pPr>
      <w:bookmarkStart w:id="443" w:name="_Toc530833379"/>
      <w:r w:rsidRPr="00CD4015">
        <w:t>Az operációs rendszer fejlődése</w:t>
      </w:r>
      <w:bookmarkEnd w:id="443"/>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iOS, mely iPhone, iPad és iPod eszközökön működik. Mint minden operációs rendszer, ez is tartalmaz beépített alkalmazásokat (például: Üzenetek, Telefon, Internetböngésző,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EF6033" w:rsidRDefault="00A471C6" w:rsidP="00A471C6">
      <w:pPr>
        <w:spacing w:after="120" w:line="360" w:lineRule="auto"/>
        <w:ind w:firstLine="720"/>
        <w:jc w:val="both"/>
        <w:rPr>
          <w:rFonts w:cs="Times New Roman"/>
        </w:rPr>
      </w:pPr>
      <w:r>
        <w:rPr>
          <w:rFonts w:ascii="Calibri" w:hAnsi="Calibri" w:cs="Times New Roman"/>
          <w:color w:val="000000"/>
          <w:lang w:eastAsia="hu-HU"/>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A471C6">
      <w:pPr>
        <w:pStyle w:val="Cmsor3"/>
        <w:numPr>
          <w:ilvl w:val="2"/>
          <w:numId w:val="12"/>
        </w:numPr>
      </w:pPr>
      <w:bookmarkStart w:id="444" w:name="_Toc530833380"/>
      <w:r w:rsidRPr="00CD4015">
        <w:t>iOS 9</w:t>
      </w:r>
      <w:bookmarkEnd w:id="444"/>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445" w:author="Vihari Réka" w:date="2018-11-24T12:32:00Z"/>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446" w:author="Vihari Réka" w:date="2018-11-24T12:32:00Z">
        <w:r>
          <w:rPr>
            <w:rFonts w:cs="Times New Roman"/>
          </w:rPr>
          <w:t xml:space="preserve">A fejlesztőknek nagy segítséget nyújtott a UIStackView bevezetése, mely megkönnyítette a képernyőn lévő elemek megfelelő elhelyezését. Az alkalmazás fejlesztése közben kijelölhetünk elemeket (szövegek, gombok, stb,), amiket beágyazunk egy UIStackView-ba, melyből választhatunk vízszintes és függőleges rendezést. </w:t>
        </w:r>
      </w:ins>
      <w:ins w:id="447"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A471C6">
      <w:pPr>
        <w:pStyle w:val="Cmsor3"/>
        <w:numPr>
          <w:ilvl w:val="2"/>
          <w:numId w:val="11"/>
        </w:numPr>
      </w:pPr>
      <w:bookmarkStart w:id="448" w:name="_Toc530833381"/>
      <w:r w:rsidRPr="00CD4015">
        <w:lastRenderedPageBreak/>
        <w:t>iOS 10</w:t>
      </w:r>
      <w:bookmarkEnd w:id="448"/>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449"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204C38D7" w:rsidR="001D1FA7" w:rsidRPr="00EF6033" w:rsidRDefault="001D1FA7" w:rsidP="00A471C6">
      <w:pPr>
        <w:spacing w:after="120" w:line="360" w:lineRule="auto"/>
        <w:ind w:firstLine="720"/>
        <w:jc w:val="both"/>
        <w:rPr>
          <w:rFonts w:cs="Times New Roman"/>
        </w:rPr>
      </w:pPr>
      <w:ins w:id="450" w:author="Vihari Réka" w:date="2018-11-24T12:25:00Z">
        <w:r>
          <w:rPr>
            <w:rFonts w:cs="Times New Roman"/>
          </w:rPr>
          <w:t>Fejlesztők számára az alaklamzásokon belüli üzenet küldséhez az Apple létrehozta az MSMessageAppViewController</w:t>
        </w:r>
      </w:ins>
      <w:ins w:id="451" w:author="Vihari Réka" w:date="2018-11-24T12:26:00Z">
        <w:r>
          <w:rPr>
            <w:rFonts w:cs="Times New Roman"/>
          </w:rPr>
          <w:t xml:space="preserve"> osztály, mely szabadon felhasználható. Interaktív üzenetek készíthetőek vele</w:t>
        </w:r>
      </w:ins>
      <w:ins w:id="452" w:author="Vihari Réka" w:date="2018-11-24T12:27:00Z">
        <w:r>
          <w:rPr>
            <w:rFonts w:cs="Times New Roman"/>
          </w:rPr>
          <w:t xml:space="preserve">, illetve a shouldExpire </w:t>
        </w:r>
        <w:r w:rsidR="007B5552">
          <w:rPr>
            <w:rFonts w:cs="Times New Roman"/>
          </w:rPr>
          <w:t xml:space="preserve">metódus használatával beállítható, hogy egy üzenet automatikusan törlődjön egy meghatározott idő után. </w:t>
        </w:r>
      </w:ins>
    </w:p>
    <w:p w14:paraId="18AB8863" w14:textId="77777777" w:rsidR="00A471C6" w:rsidRDefault="00A471C6" w:rsidP="00A471C6">
      <w:pPr>
        <w:ind w:right="-11"/>
        <w:rPr>
          <w:rFonts w:ascii="Calibri" w:hAnsi="Calibri" w:cs="Times New Roman"/>
          <w:color w:val="000000"/>
          <w:lang w:eastAsia="hu-HU"/>
        </w:rPr>
      </w:pPr>
    </w:p>
    <w:p w14:paraId="079BECE0" w14:textId="77777777" w:rsidR="00A471C6" w:rsidRDefault="00A471C6" w:rsidP="00A471C6">
      <w:pPr>
        <w:ind w:right="-11"/>
        <w:rPr>
          <w:rFonts w:ascii="Calibri" w:hAnsi="Calibri" w:cs="Times New Roman"/>
          <w:color w:val="000000"/>
          <w:lang w:eastAsia="hu-HU"/>
        </w:rPr>
      </w:pPr>
    </w:p>
    <w:p w14:paraId="03DAF59E" w14:textId="77777777" w:rsidR="00A471C6" w:rsidRPr="00CD4015" w:rsidRDefault="00A471C6" w:rsidP="00A471C6">
      <w:pPr>
        <w:pStyle w:val="Cmsor3"/>
        <w:numPr>
          <w:ilvl w:val="2"/>
          <w:numId w:val="10"/>
        </w:numPr>
      </w:pPr>
      <w:bookmarkStart w:id="453" w:name="_Toc530833382"/>
      <w:r w:rsidRPr="00CD4015">
        <w:t>iOS 11</w:t>
      </w:r>
      <w:bookmarkEnd w:id="453"/>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575547D5" w:rsidR="00A471C6" w:rsidRDefault="00A471C6" w:rsidP="00A471C6">
      <w:pPr>
        <w:spacing w:after="120" w:line="360" w:lineRule="auto"/>
        <w:ind w:firstLine="720"/>
        <w:jc w:val="both"/>
        <w:rPr>
          <w:ins w:id="454" w:author="Vihari Réka" w:date="2018-11-23T21:44:00Z"/>
          <w:rFonts w:cs="Times New Roman"/>
        </w:rPr>
      </w:pPr>
      <w:r w:rsidRPr="00EF6033">
        <w:rPr>
          <w:rFonts w:cs="Times New Roman"/>
        </w:rPr>
        <w:t xml:space="preserve">Az iOS 11-es verzióját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3A1559B2" w:rsidR="00AD1D26" w:rsidRPr="00EF6033" w:rsidRDefault="00AD1D26" w:rsidP="00A471C6">
      <w:pPr>
        <w:spacing w:after="120" w:line="360" w:lineRule="auto"/>
        <w:ind w:firstLine="720"/>
        <w:jc w:val="both"/>
        <w:rPr>
          <w:rFonts w:cs="Times New Roman"/>
        </w:rPr>
      </w:pPr>
      <w:ins w:id="455" w:author="Vihari Réka" w:date="2018-11-23T21:44:00Z">
        <w:r>
          <w:rPr>
            <w:rFonts w:cs="Times New Roman"/>
          </w:rPr>
          <w:lastRenderedPageBreak/>
          <w:t xml:space="preserve">A fejlesztők számára </w:t>
        </w:r>
        <w:r w:rsidR="00616923">
          <w:rPr>
            <w:rFonts w:cs="Times New Roman"/>
          </w:rPr>
          <w:t>az ARKit megjelenése volt a legfőbb funkció</w:t>
        </w:r>
      </w:ins>
      <w:ins w:id="456" w:author="Vihari Réka" w:date="2018-11-23T21:56:00Z">
        <w:r w:rsidR="008531E2">
          <w:rPr>
            <w:rFonts w:cs="Times New Roman"/>
          </w:rPr>
          <w:t>, mely segítségével a készülék feltérképezheti a környezetet</w:t>
        </w:r>
      </w:ins>
      <w:ins w:id="457" w:author="Vihari Réka" w:date="2018-11-23T21:57:00Z">
        <w:r w:rsidR="008531E2">
          <w:rPr>
            <w:rFonts w:cs="Times New Roman"/>
          </w:rPr>
          <w:t xml:space="preserve">, melyet a fejlesztők manipulálhatnak és </w:t>
        </w:r>
      </w:ins>
      <w:ins w:id="458" w:author="Vihari Réka" w:date="2018-11-23T21:59:00Z">
        <w:r w:rsidR="008531E2">
          <w:rPr>
            <w:rFonts w:cs="Times New Roman"/>
          </w:rPr>
          <w:t xml:space="preserve">virtuális objektumokat helyezhetnek rá. Az ARKit integrálható 2D és 3D </w:t>
        </w:r>
      </w:ins>
      <w:ins w:id="459" w:author="Vihari Réka" w:date="2018-11-23T22:00:00Z">
        <w:r w:rsidR="008531E2">
          <w:rPr>
            <w:rFonts w:cs="Times New Roman"/>
          </w:rPr>
          <w:t xml:space="preserve">játékokhoz, melyet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460" w:author="Vihari Réka" w:date="2018-11-23T22:01:00Z">
        <w:r w:rsidRPr="00EF6033" w:rsidDel="008531E2">
          <w:rPr>
            <w:rFonts w:cs="Times New Roman"/>
          </w:rPr>
          <w:delText xml:space="preserve">Új </w:delText>
        </w:r>
      </w:del>
      <w:ins w:id="461"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462" w:name="_Toc530833383"/>
      <w:r w:rsidRPr="00CD4015">
        <w:t>iOS 12</w:t>
      </w:r>
      <w:bookmarkEnd w:id="462"/>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463"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rsidP="00A471C6">
      <w:pPr>
        <w:ind w:right="-11"/>
        <w:rPr>
          <w:rFonts w:ascii="Calibri" w:hAnsi="Calibri" w:cs="Times New Roman"/>
          <w:color w:val="000000"/>
        </w:rPr>
      </w:pPr>
    </w:p>
    <w:p w14:paraId="7514F36E" w14:textId="23EB21E7" w:rsidR="00A471C6" w:rsidRPr="00CD4015" w:rsidDel="00FD7292" w:rsidRDefault="00A471C6" w:rsidP="00A471C6">
      <w:pPr>
        <w:pStyle w:val="Cmsor2"/>
        <w:numPr>
          <w:ilvl w:val="1"/>
          <w:numId w:val="10"/>
        </w:numPr>
        <w:rPr>
          <w:del w:id="464" w:author="Vihari Réka" w:date="2018-11-24T13:59:00Z"/>
        </w:rPr>
      </w:pPr>
      <w:del w:id="465" w:author="Vihari Réka" w:date="2018-11-24T13:59:00Z">
        <w:r w:rsidRPr="00CD4015" w:rsidDel="00FD7292">
          <w:delText>Programozási nyelvek</w:delText>
        </w:r>
      </w:del>
    </w:p>
    <w:p w14:paraId="3FCBA8A4" w14:textId="77777777" w:rsidR="00A471C6" w:rsidRDefault="00A471C6" w:rsidP="00A471C6">
      <w:pPr>
        <w:pStyle w:val="Listaszerbekezds"/>
        <w:ind w:right="-11"/>
        <w:rPr>
          <w:rFonts w:ascii="Calibri" w:hAnsi="Calibri" w:cs="Times New Roman"/>
          <w:color w:val="000000"/>
        </w:rPr>
      </w:pPr>
    </w:p>
    <w:p w14:paraId="031161CA" w14:textId="0B20B398" w:rsidR="00A471C6" w:rsidRPr="00CD4015" w:rsidDel="00FD7292" w:rsidRDefault="00A471C6" w:rsidP="00A471C6">
      <w:pPr>
        <w:pStyle w:val="Cmsor3"/>
        <w:numPr>
          <w:ilvl w:val="2"/>
          <w:numId w:val="10"/>
        </w:numPr>
        <w:ind w:left="0" w:firstLine="0"/>
        <w:rPr>
          <w:del w:id="466" w:author="Vihari Réka" w:date="2018-11-24T13:59:00Z"/>
        </w:rPr>
      </w:pPr>
      <w:del w:id="467"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468"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469" w:author="Vihari Réka" w:date="2018-11-24T13:59:00Z"/>
          <w:rFonts w:cs="Times New Roman"/>
        </w:rPr>
      </w:pPr>
      <w:commentRangeStart w:id="470"/>
      <w:del w:id="471"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472" w:author="Vihari Réka" w:date="2018-11-24T13:59:00Z"/>
          <w:rFonts w:cs="Times New Roman"/>
        </w:rPr>
      </w:pPr>
      <w:del w:id="473"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470"/>
        <w:r w:rsidR="00A87FDE" w:rsidDel="00FD7292">
          <w:rPr>
            <w:rStyle w:val="Jegyzethivatkozs"/>
          </w:rPr>
          <w:commentReference w:id="470"/>
        </w:r>
      </w:del>
    </w:p>
    <w:p w14:paraId="4D8945BF" w14:textId="56F5C05C" w:rsidR="00A471C6" w:rsidRPr="00EF6033" w:rsidDel="00FD7292" w:rsidRDefault="00A471C6" w:rsidP="00A471C6">
      <w:pPr>
        <w:spacing w:after="120" w:line="360" w:lineRule="auto"/>
        <w:ind w:firstLine="720"/>
        <w:jc w:val="both"/>
        <w:rPr>
          <w:del w:id="474" w:author="Vihari Réka" w:date="2018-11-24T13:59:00Z"/>
          <w:rFonts w:cs="Times New Roman"/>
        </w:rPr>
      </w:pPr>
      <w:del w:id="475"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130784FA" w:rsidR="00A471C6" w:rsidRPr="00CD4015" w:rsidRDefault="00A471C6" w:rsidP="00FD7292">
      <w:pPr>
        <w:pStyle w:val="Cmsor3"/>
        <w:numPr>
          <w:ilvl w:val="1"/>
          <w:numId w:val="26"/>
        </w:numPr>
        <w:pPrChange w:id="476" w:author="Vihari Réka" w:date="2018-11-24T13:59:00Z">
          <w:pPr>
            <w:pStyle w:val="Cmsor3"/>
            <w:numPr>
              <w:ilvl w:val="2"/>
              <w:numId w:val="10"/>
            </w:numPr>
          </w:pPr>
        </w:pPrChange>
      </w:pPr>
      <w:bookmarkStart w:id="477" w:name="_Toc530833384"/>
      <w:r w:rsidRPr="00CD4015">
        <w:t>Swift</w:t>
      </w:r>
      <w:bookmarkEnd w:id="477"/>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iOS 8 operációs rendszerrel együtt. </w:t>
      </w:r>
      <w:ins w:id="478" w:author="Vihari Réka" w:date="2018-11-24T14:17:00Z">
        <w:r w:rsidR="008701A8">
          <w:rPr>
            <w:rFonts w:cs="Times New Roman"/>
          </w:rPr>
          <w:t xml:space="preserve">Az Apple eddigi fejlesztői nyelvét, az Objective-C-t váltotta fel. </w:t>
        </w:r>
      </w:ins>
      <w:r w:rsidRPr="00EF6033">
        <w:rPr>
          <w:rFonts w:cs="Times New Roman"/>
        </w:rPr>
        <w:t>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 az objektum-orientáltság mellett támogatja a strukturált, a procedurális-imperatív és a funkcionális stílusú programozást is. Legjelentősebb előnyei a biztonságos és kényelmes fejlesztés, illetve a jó futásidejű teljesítményre törekvés. </w:t>
      </w:r>
    </w:p>
    <w:p w14:paraId="620E4DDD" w14:textId="1254B491" w:rsidR="00A471C6" w:rsidRDefault="00A471C6" w:rsidP="00A471C6">
      <w:pPr>
        <w:ind w:right="-11"/>
        <w:rPr>
          <w:rFonts w:ascii="Calibri" w:hAnsi="Calibri" w:cs="Times New Roman"/>
          <w:color w:val="000000"/>
        </w:rPr>
      </w:pPr>
      <w:r w:rsidRPr="00EF6033">
        <w:rPr>
          <w:rFonts w:cs="Times New Roman"/>
        </w:rPr>
        <w:t xml:space="preserve">A dolgozatomban a Swift nyelvet használom, </w:t>
      </w:r>
      <w:del w:id="479"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480" w:author="Vihari Réka" w:date="2018-11-24T14:19:00Z">
        <w:r w:rsidR="008701A8">
          <w:rPr>
            <w:rFonts w:cs="Times New Roman"/>
          </w:rPr>
          <w:t xml:space="preserve">melynek egyszerűsítetett szintaxisa és nyelvtana van az Objective-C-hez képest. </w:t>
        </w:r>
      </w:ins>
      <w:ins w:id="481" w:author="Vihari Réka" w:date="2018-11-24T14:20:00Z">
        <w:r w:rsidR="008701A8">
          <w:rPr>
            <w:rFonts w:cs="Times New Roman"/>
          </w:rPr>
          <w:t xml:space="preserve">A Swift nyelv könnyen olvashat és írható. Továbbá, ugyanahhoz a funkcióhoz Swift nyelven kevesebb kódot kell írnunk, mint Objective-C-ben. </w:t>
        </w:r>
      </w:ins>
      <w:ins w:id="482" w:author="Vihari Réka" w:date="2018-11-24T14:21:00Z">
        <w:r w:rsidR="008701A8">
          <w:rPr>
            <w:rFonts w:cs="Times New Roman"/>
          </w:rPr>
          <w:t xml:space="preserve">Ezáltal kevesebb időt is vesz igénybe egy Swift nyelven írt alkalmazás build-elése, mint ha Objective-C-ben írtuk volna. </w:t>
        </w:r>
      </w:ins>
      <w:ins w:id="483" w:author="Vihari Réka" w:date="2018-11-24T14:19:00Z">
        <w:r w:rsidR="008701A8">
          <w:rPr>
            <w:rFonts w:cs="Times New Roman"/>
          </w:rPr>
          <w:t xml:space="preserve"> </w:t>
        </w:r>
      </w:ins>
    </w:p>
    <w:p w14:paraId="59CDF445" w14:textId="1DC66A63" w:rsidR="00A471C6" w:rsidRPr="00CD4015" w:rsidRDefault="00A471C6" w:rsidP="00FD7292">
      <w:pPr>
        <w:pStyle w:val="Cmsor2"/>
        <w:numPr>
          <w:ilvl w:val="1"/>
          <w:numId w:val="26"/>
        </w:numPr>
        <w:pPrChange w:id="484" w:author="Vihari Réka" w:date="2018-11-24T13:59:00Z">
          <w:pPr>
            <w:pStyle w:val="Cmsor2"/>
            <w:numPr>
              <w:numId w:val="10"/>
            </w:numPr>
            <w:ind w:left="580" w:hanging="580"/>
          </w:pPr>
        </w:pPrChange>
      </w:pPr>
      <w:bookmarkStart w:id="485" w:name="_Toc530833385"/>
      <w:r w:rsidRPr="00CD4015">
        <w:t>Xcode</w:t>
      </w:r>
      <w:bookmarkEnd w:id="485"/>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használja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w:t>
      </w:r>
      <w:r w:rsidRPr="00EF6033">
        <w:rPr>
          <w:rFonts w:cs="Times New Roman"/>
        </w:rPr>
        <w:lastRenderedPageBreak/>
        <w:t xml:space="preserve">osztásával. Itt helyezkedik el a debug navigátor, ahol láthatjuk a futó alkalmazás aktuális állapotát (CPU használat, memória,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Ezen felüli szolgáltatás még a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XCode-ot kiemelkedően könnyen kezelhető és sok hasznos, fejlesztést gyorsító eszközzel ellátott fejlesztői környezetnek. Sokan emiatt is </w:t>
      </w:r>
      <w:r>
        <w:rPr>
          <w:rFonts w:cs="Times New Roman"/>
        </w:rPr>
        <w:lastRenderedPageBreak/>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FD7292">
      <w:pPr>
        <w:pStyle w:val="Cmsor2"/>
        <w:numPr>
          <w:ilvl w:val="1"/>
          <w:numId w:val="26"/>
        </w:numPr>
        <w:pPrChange w:id="486" w:author="Vihari Réka" w:date="2018-11-24T13:59:00Z">
          <w:pPr>
            <w:pStyle w:val="Cmsor2"/>
            <w:numPr>
              <w:numId w:val="10"/>
            </w:numPr>
            <w:ind w:left="580" w:hanging="580"/>
          </w:pPr>
        </w:pPrChange>
      </w:pPr>
      <w:bookmarkStart w:id="487" w:name="_Toc530833386"/>
      <w:r>
        <w:t>Architektúrális</w:t>
      </w:r>
      <w:r w:rsidRPr="00CD4015">
        <w:t xml:space="preserve"> minták</w:t>
      </w:r>
      <w:bookmarkEnd w:id="487"/>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488"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77777777" w:rsidR="00A471C6" w:rsidRPr="00CD4015" w:rsidRDefault="00A471C6" w:rsidP="00FD7292">
      <w:pPr>
        <w:pStyle w:val="Cmsor3"/>
        <w:numPr>
          <w:ilvl w:val="2"/>
          <w:numId w:val="26"/>
        </w:numPr>
        <w:ind w:left="0" w:firstLine="0"/>
        <w:pPrChange w:id="489" w:author="Vihari Réka" w:date="2018-11-24T13:59:00Z">
          <w:pPr>
            <w:pStyle w:val="Cmsor3"/>
            <w:numPr>
              <w:ilvl w:val="2"/>
              <w:numId w:val="10"/>
            </w:numPr>
          </w:pPr>
        </w:pPrChange>
      </w:pPr>
      <w:bookmarkStart w:id="490" w:name="_Toc530833387"/>
      <w:r w:rsidRPr="00CD4015">
        <w:t>MVC</w:t>
      </w:r>
      <w:bookmarkEnd w:id="490"/>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3</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RDefault="00A471C6" w:rsidP="00FD7292">
      <w:pPr>
        <w:pStyle w:val="Cmsor3"/>
        <w:numPr>
          <w:ilvl w:val="2"/>
          <w:numId w:val="26"/>
        </w:numPr>
        <w:ind w:left="0" w:firstLine="0"/>
        <w:pPrChange w:id="491" w:author="Vihari Réka" w:date="2018-11-24T13:59:00Z">
          <w:pPr>
            <w:pStyle w:val="Cmsor3"/>
            <w:numPr>
              <w:ilvl w:val="2"/>
              <w:numId w:val="10"/>
            </w:numPr>
          </w:pPr>
        </w:pPrChange>
      </w:pPr>
      <w:bookmarkStart w:id="492" w:name="_Toc530833388"/>
      <w:r w:rsidRPr="00CD4015">
        <w:lastRenderedPageBreak/>
        <w:t>VIPER</w:t>
      </w:r>
      <w:bookmarkEnd w:id="492"/>
    </w:p>
    <w:p w14:paraId="535A8981" w14:textId="77777777" w:rsidR="00A471C6" w:rsidRPr="00EF6033" w:rsidRDefault="00A471C6" w:rsidP="00A471C6">
      <w:pPr>
        <w:spacing w:after="120" w:line="360" w:lineRule="auto"/>
        <w:jc w:val="both"/>
        <w:rPr>
          <w:rFonts w:cs="Times New Roman"/>
        </w:rPr>
      </w:pPr>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77777777"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2.4.4.1. ábra VIPER architektúra modellje</w:t>
      </w:r>
    </w:p>
    <w:p w14:paraId="18C016F9" w14:textId="77777777" w:rsidR="00A471C6" w:rsidRPr="00CD4015" w:rsidRDefault="00A471C6" w:rsidP="00FD7292">
      <w:pPr>
        <w:pStyle w:val="Cmsor3"/>
        <w:numPr>
          <w:ilvl w:val="2"/>
          <w:numId w:val="26"/>
        </w:numPr>
        <w:ind w:left="0" w:firstLine="0"/>
        <w:pPrChange w:id="493" w:author="Vihari Réka" w:date="2018-11-24T13:59:00Z">
          <w:pPr>
            <w:pStyle w:val="Cmsor3"/>
            <w:numPr>
              <w:ilvl w:val="2"/>
              <w:numId w:val="10"/>
            </w:numPr>
          </w:pPr>
        </w:pPrChange>
      </w:pPr>
      <w:bookmarkStart w:id="494" w:name="_Toc530833389"/>
      <w:r w:rsidRPr="00CD4015">
        <w:t>Viper vs MVC</w:t>
      </w:r>
      <w:bookmarkEnd w:id="494"/>
    </w:p>
    <w:p w14:paraId="1C3E1138" w14:textId="77777777" w:rsidR="00A471C6" w:rsidRDefault="00A471C6" w:rsidP="00A471C6">
      <w:pPr>
        <w:ind w:right="-11"/>
        <w:rPr>
          <w:rFonts w:ascii="Calibri" w:hAnsi="Calibri" w:cs="Times New Roman"/>
          <w:color w:val="000000"/>
        </w:rPr>
      </w:pPr>
    </w:p>
    <w:p w14:paraId="1427651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A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rsidP="00A471C6">
      <w:pPr>
        <w:ind w:right="-11"/>
        <w:rPr>
          <w:rFonts w:ascii="Calibri" w:hAnsi="Calibri" w:cs="Times New Roman"/>
          <w:color w:val="000000"/>
        </w:rPr>
      </w:pPr>
    </w:p>
    <w:p w14:paraId="41B2E6A2" w14:textId="77777777" w:rsidR="00A471C6" w:rsidRPr="00CD4015" w:rsidRDefault="00A471C6" w:rsidP="00FD7292">
      <w:pPr>
        <w:pStyle w:val="Cmsor3"/>
        <w:numPr>
          <w:ilvl w:val="2"/>
          <w:numId w:val="26"/>
        </w:numPr>
        <w:ind w:left="0" w:firstLine="0"/>
        <w:pPrChange w:id="495" w:author="Vihari Réka" w:date="2018-11-24T13:59:00Z">
          <w:pPr>
            <w:pStyle w:val="Cmsor3"/>
            <w:numPr>
              <w:ilvl w:val="2"/>
              <w:numId w:val="10"/>
            </w:numPr>
          </w:pPr>
        </w:pPrChange>
      </w:pPr>
      <w:bookmarkStart w:id="496" w:name="_Toc530833390"/>
      <w:r w:rsidRPr="00CD4015">
        <w:t>Konklúzió</w:t>
      </w:r>
      <w:bookmarkEnd w:id="496"/>
    </w:p>
    <w:p w14:paraId="0746AB19" w14:textId="77777777" w:rsidR="00A471C6" w:rsidRDefault="00A471C6" w:rsidP="00A471C6">
      <w:pPr>
        <w:pStyle w:val="Listaszerbekezds"/>
        <w:ind w:left="1080" w:right="-11"/>
        <w:rPr>
          <w:rFonts w:ascii="Calibri" w:hAnsi="Calibri" w:cs="Times New Roman"/>
          <w:color w:val="000000"/>
        </w:rPr>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w:t>
      </w:r>
      <w:r w:rsidRPr="00EF6033">
        <w:rPr>
          <w:rFonts w:cs="Times New Roman"/>
        </w:rPr>
        <w:lastRenderedPageBreak/>
        <w:t xml:space="preserve">ezek a tesztek tulajdonképpen nem is tesztelnek semmit. Ilyen lehet a Presenter metódusainak 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497" w:author="Vihari Réka" w:date="2018-11-22T10:17:00Z"/>
          <w:rFonts w:cs="Times New Roman"/>
        </w:rPr>
      </w:pPr>
      <w:commentRangeStart w:id="498"/>
      <w:r>
        <w:rPr>
          <w:rFonts w:cs="Times New Roman"/>
        </w:rPr>
        <w:t xml:space="preserve">A választásom végül az MVC mintára esetett, mert az alkalmazásom </w:t>
      </w:r>
      <w:ins w:id="499" w:author="Vihari Réka" w:date="2018-11-22T10:18:00Z">
        <w:r w:rsidR="00465BCB">
          <w:rPr>
            <w:rFonts w:cs="Times New Roman"/>
          </w:rPr>
          <w:t xml:space="preserve">mérete nem feltétlen indokolja a VIPER használatát. </w:t>
        </w:r>
      </w:ins>
      <w:del w:id="500"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498"/>
        <w:r w:rsidR="004B1FE8" w:rsidDel="00465BCB">
          <w:rPr>
            <w:rStyle w:val="Jegyzethivatkozs"/>
          </w:rPr>
          <w:commentReference w:id="498"/>
        </w:r>
      </w:del>
    </w:p>
    <w:p w14:paraId="5399050F" w14:textId="4D97735A" w:rsidR="00465BCB" w:rsidRPr="001B07CF" w:rsidDel="001B07CF" w:rsidRDefault="001B07CF" w:rsidP="001B07CF">
      <w:pPr>
        <w:pStyle w:val="Cmsor2"/>
        <w:numPr>
          <w:ilvl w:val="0"/>
          <w:numId w:val="0"/>
        </w:numPr>
        <w:ind w:left="720" w:hanging="720"/>
        <w:rPr>
          <w:del w:id="501" w:author="Vihari Réka" w:date="2018-11-22T10:19:00Z"/>
        </w:rPr>
        <w:pPrChange w:id="502" w:author="Vihari Réka" w:date="2018-11-24T13:47:00Z">
          <w:pPr>
            <w:pStyle w:val="Listaszerbekezds"/>
            <w:ind w:left="0" w:right="-11"/>
          </w:pPr>
        </w:pPrChange>
      </w:pPr>
      <w:ins w:id="503" w:author="Vihari Réka" w:date="2018-11-24T13:47:00Z">
        <w:r>
          <w:tab/>
        </w:r>
      </w:ins>
    </w:p>
    <w:p w14:paraId="13A15CF7" w14:textId="433B00B9" w:rsidR="001B07CF" w:rsidRPr="001B07CF" w:rsidRDefault="001B07CF" w:rsidP="001B07CF">
      <w:pPr>
        <w:pStyle w:val="Cmsor2"/>
        <w:numPr>
          <w:ilvl w:val="0"/>
          <w:numId w:val="0"/>
        </w:numPr>
        <w:ind w:left="720" w:hanging="720"/>
        <w:rPr>
          <w:ins w:id="504" w:author="Vihari Réka" w:date="2018-11-24T13:46:00Z"/>
        </w:rPr>
        <w:pPrChange w:id="505" w:author="Vihari Réka" w:date="2018-11-24T13:47:00Z">
          <w:pPr>
            <w:spacing w:after="120" w:line="360" w:lineRule="auto"/>
            <w:ind w:firstLine="720"/>
            <w:jc w:val="both"/>
          </w:pPr>
        </w:pPrChange>
      </w:pPr>
      <w:bookmarkStart w:id="506" w:name="_Toc530833391"/>
      <w:ins w:id="507" w:author="Vihari Réka" w:date="2018-11-24T13:46:00Z">
        <w:r w:rsidRPr="001B07CF">
          <w:rPr>
            <w:rPrChange w:id="508" w:author="Vihari Réka" w:date="2018-11-24T13:47:00Z">
              <w:rPr>
                <w:rFonts w:asciiTheme="minorHAnsi" w:eastAsiaTheme="minorEastAsia" w:hAnsiTheme="minorHAnsi" w:cs="Times New Roman"/>
                <w:sz w:val="22"/>
                <w:szCs w:val="22"/>
                <w:lang w:eastAsia="hu-HU"/>
              </w:rPr>
            </w:rPrChange>
          </w:rPr>
          <w:t>2.5. Verziókezelés</w:t>
        </w:r>
        <w:bookmarkEnd w:id="506"/>
      </w:ins>
    </w:p>
    <w:p w14:paraId="09BAE01F" w14:textId="02BD62C4" w:rsidR="00A471C6" w:rsidRPr="00510AFC" w:rsidDel="00FD7292" w:rsidRDefault="00FD7292" w:rsidP="00510AFC">
      <w:pPr>
        <w:spacing w:after="120" w:line="360" w:lineRule="auto"/>
        <w:ind w:firstLine="720"/>
        <w:jc w:val="both"/>
        <w:rPr>
          <w:del w:id="509" w:author="Vihari Réka" w:date="2018-11-24T14:00:00Z"/>
          <w:rFonts w:cs="Times New Roman"/>
          <w:rPrChange w:id="510" w:author="Vihari Réka" w:date="2018-11-24T14:12:00Z">
            <w:rPr>
              <w:del w:id="511" w:author="Vihari Réka" w:date="2018-11-24T14:00:00Z"/>
              <w:rFonts w:ascii="Calibri" w:hAnsi="Calibri" w:cs="Times New Roman"/>
              <w:color w:val="000000"/>
            </w:rPr>
          </w:rPrChange>
        </w:rPr>
        <w:pPrChange w:id="512" w:author="Vihari Réka" w:date="2018-11-24T14:12:00Z">
          <w:pPr>
            <w:pStyle w:val="Listaszerbekezds"/>
            <w:ind w:left="0" w:right="-11"/>
          </w:pPr>
        </w:pPrChange>
      </w:pPr>
      <w:ins w:id="513" w:author="Vihari Réka" w:date="2018-11-24T14:00:00Z">
        <w:r w:rsidRPr="00510AFC">
          <w:rPr>
            <w:rFonts w:cs="Times New Roman"/>
            <w:rPrChange w:id="514" w:author="Vihari Réka" w:date="2018-11-24T14:12:00Z">
              <w:rPr>
                <w:rFonts w:ascii="Calibri" w:hAnsi="Calibri" w:cs="Times New Roman"/>
                <w:color w:val="000000"/>
              </w:rPr>
            </w:rPrChange>
          </w:rPr>
          <w:t>Fejlesztés közben nagy segítséget nyújt a verziókezelés használata. Ehhez segítségül a GitHub</w:t>
        </w:r>
      </w:ins>
      <w:ins w:id="515" w:author="Vihari Réka" w:date="2018-11-24T14:01:00Z">
        <w:r w:rsidRPr="00510AFC">
          <w:rPr>
            <w:rFonts w:cs="Times New Roman"/>
            <w:rPrChange w:id="516" w:author="Vihari Réka" w:date="2018-11-24T14:12:00Z">
              <w:rPr>
                <w:rFonts w:ascii="Calibri" w:hAnsi="Calibri" w:cs="Times New Roman"/>
                <w:color w:val="000000"/>
              </w:rPr>
            </w:rPrChange>
          </w:rPr>
          <w:t xml:space="preserve">-ot hívtam, mely kódok tárolására alkalmas </w:t>
        </w:r>
      </w:ins>
      <w:ins w:id="517" w:author="Vihari Réka" w:date="2018-11-24T14:02:00Z">
        <w:r w:rsidRPr="00510AFC">
          <w:rPr>
            <w:rFonts w:cs="Times New Roman"/>
            <w:rPrChange w:id="518" w:author="Vihari Réka" w:date="2018-11-24T14:12:00Z">
              <w:rPr>
                <w:rFonts w:ascii="Calibri" w:hAnsi="Calibri" w:cs="Times New Roman"/>
                <w:color w:val="000000"/>
              </w:rPr>
            </w:rPrChange>
          </w:rPr>
          <w:t xml:space="preserve">platform. A </w:t>
        </w:r>
        <w:r w:rsidRPr="00510AFC">
          <w:rPr>
            <w:rFonts w:cs="Times New Roman"/>
            <w:rPrChange w:id="519" w:author="Vihari Réka" w:date="2018-11-24T14:12:00Z">
              <w:rPr>
                <w:rFonts w:ascii="Calibri" w:hAnsi="Calibri" w:cs="Times New Roman"/>
                <w:color w:val="000000"/>
              </w:rPr>
            </w:rPrChange>
          </w:rPr>
          <w:fldChar w:fldCharType="begin"/>
        </w:r>
        <w:r w:rsidRPr="00510AFC">
          <w:rPr>
            <w:rFonts w:cs="Times New Roman"/>
            <w:rPrChange w:id="520" w:author="Vihari Réka" w:date="2018-11-24T14:12:00Z">
              <w:rPr>
                <w:rFonts w:ascii="Calibri" w:hAnsi="Calibri" w:cs="Times New Roman"/>
                <w:color w:val="000000"/>
              </w:rPr>
            </w:rPrChange>
          </w:rPr>
          <w:instrText xml:space="preserve"> HYPERLINK "http://www.github.com-on" </w:instrText>
        </w:r>
        <w:r w:rsidRPr="00510AFC">
          <w:rPr>
            <w:rFonts w:cs="Times New Roman"/>
            <w:rPrChange w:id="521" w:author="Vihari Réka" w:date="2018-11-24T14:12:00Z">
              <w:rPr>
                <w:rFonts w:ascii="Calibri" w:hAnsi="Calibri" w:cs="Times New Roman"/>
                <w:color w:val="000000"/>
              </w:rPr>
            </w:rPrChange>
          </w:rPr>
          <w:fldChar w:fldCharType="separate"/>
        </w:r>
        <w:r w:rsidRPr="00510AFC">
          <w:rPr>
            <w:rPrChange w:id="522" w:author="Vihari Réka" w:date="2018-11-24T14:12:00Z">
              <w:rPr>
                <w:rStyle w:val="Hiperhivatkozs"/>
                <w:rFonts w:ascii="Calibri" w:hAnsi="Calibri" w:cs="Times New Roman"/>
              </w:rPr>
            </w:rPrChange>
          </w:rPr>
          <w:t>www.github.com-on</w:t>
        </w:r>
        <w:r w:rsidRPr="00510AFC">
          <w:rPr>
            <w:rFonts w:cs="Times New Roman"/>
            <w:rPrChange w:id="523" w:author="Vihari Réka" w:date="2018-11-24T14:12:00Z">
              <w:rPr>
                <w:rFonts w:ascii="Calibri" w:hAnsi="Calibri" w:cs="Times New Roman"/>
                <w:color w:val="000000"/>
              </w:rPr>
            </w:rPrChange>
          </w:rPr>
          <w:fldChar w:fldCharType="end"/>
        </w:r>
        <w:r w:rsidRPr="00510AFC">
          <w:rPr>
            <w:rFonts w:cs="Times New Roman"/>
            <w:rPrChange w:id="524" w:author="Vihari Réka" w:date="2018-11-24T14:12:00Z">
              <w:rPr>
                <w:rFonts w:ascii="Calibri" w:hAnsi="Calibri" w:cs="Times New Roman"/>
                <w:color w:val="000000"/>
              </w:rPr>
            </w:rPrChange>
          </w:rPr>
          <w:t xml:space="preserve"> bejelentkezés után lehetőségünk van feltölteni alkalmazásunk forráskódját, majd ennek segítségével verziókezelést alkalmazni rá, illetve megosztani másokkal. </w:t>
        </w:r>
      </w:ins>
    </w:p>
    <w:p w14:paraId="36829E5E" w14:textId="4C025996" w:rsidR="00FD7292" w:rsidRPr="00510AFC" w:rsidRDefault="00FD7292" w:rsidP="00510AFC">
      <w:pPr>
        <w:spacing w:after="120" w:line="360" w:lineRule="auto"/>
        <w:ind w:firstLine="720"/>
        <w:jc w:val="both"/>
        <w:rPr>
          <w:ins w:id="525" w:author="Vihari Réka" w:date="2018-11-24T14:03:00Z"/>
          <w:rFonts w:cs="Times New Roman"/>
          <w:rPrChange w:id="526" w:author="Vihari Réka" w:date="2018-11-24T14:12:00Z">
            <w:rPr>
              <w:ins w:id="527" w:author="Vihari Réka" w:date="2018-11-24T14:03:00Z"/>
              <w:rFonts w:ascii="Calibri" w:hAnsi="Calibri" w:cs="Times New Roman"/>
              <w:color w:val="000000"/>
            </w:rPr>
          </w:rPrChange>
        </w:rPr>
        <w:pPrChange w:id="528" w:author="Vihari Réka" w:date="2018-11-24T14:12:00Z">
          <w:pPr>
            <w:pStyle w:val="Listaszerbekezds"/>
            <w:ind w:left="0" w:right="-11"/>
          </w:pPr>
        </w:pPrChange>
      </w:pPr>
    </w:p>
    <w:p w14:paraId="1133AD61" w14:textId="485B7C33" w:rsidR="00FD7292" w:rsidRPr="00510AFC" w:rsidRDefault="00FD7292" w:rsidP="00510AFC">
      <w:pPr>
        <w:spacing w:after="120" w:line="360" w:lineRule="auto"/>
        <w:ind w:firstLine="720"/>
        <w:jc w:val="both"/>
        <w:rPr>
          <w:ins w:id="529" w:author="Vihari Réka" w:date="2018-11-24T14:10:00Z"/>
          <w:rFonts w:cs="Times New Roman"/>
          <w:rPrChange w:id="530" w:author="Vihari Réka" w:date="2018-11-24T14:12:00Z">
            <w:rPr>
              <w:ins w:id="531" w:author="Vihari Réka" w:date="2018-11-24T14:10:00Z"/>
              <w:rFonts w:ascii="Calibri" w:hAnsi="Calibri" w:cs="Times New Roman"/>
              <w:color w:val="000000"/>
            </w:rPr>
          </w:rPrChange>
        </w:rPr>
        <w:pPrChange w:id="532" w:author="Vihari Réka" w:date="2018-11-24T14:12:00Z">
          <w:pPr>
            <w:pStyle w:val="Listaszerbekezds"/>
            <w:ind w:left="0" w:right="-11"/>
          </w:pPr>
        </w:pPrChange>
      </w:pPr>
      <w:ins w:id="533" w:author="Vihari Réka" w:date="2018-11-24T14:03:00Z">
        <w:r w:rsidRPr="00510AFC">
          <w:rPr>
            <w:rFonts w:cs="Times New Roman"/>
            <w:rPrChange w:id="534" w:author="Vihari Réka" w:date="2018-11-24T14:12:00Z">
              <w:rPr>
                <w:rFonts w:ascii="Calibri" w:hAnsi="Calibri" w:cs="Times New Roman"/>
                <w:color w:val="000000"/>
              </w:rPr>
            </w:rPrChange>
          </w:rPr>
          <w:t xml:space="preserve">Verziókezelés szempontjából van egy fő ág (master) amelyre először feltöltjük alkalmazásunkat, majd a későbbi változtatásokat külön ágakra (branch) bonthatjuk. Minden egyes külön funkcióhoz érdemes külön ágat csinálni, ezzel is könnyebben </w:t>
        </w:r>
      </w:ins>
      <w:ins w:id="535" w:author="Vihari Réka" w:date="2018-11-24T14:04:00Z">
        <w:r w:rsidRPr="00510AFC">
          <w:rPr>
            <w:rFonts w:cs="Times New Roman"/>
            <w:rPrChange w:id="536" w:author="Vihari Réka" w:date="2018-11-24T14:12:00Z">
              <w:rPr>
                <w:rFonts w:ascii="Calibri" w:hAnsi="Calibri" w:cs="Times New Roman"/>
                <w:color w:val="000000"/>
              </w:rPr>
            </w:rPrChange>
          </w:rPr>
          <w:t xml:space="preserve">átláthatóvá téve az </w:t>
        </w:r>
      </w:ins>
      <w:ins w:id="537" w:author="Vihari Réka" w:date="2018-11-24T14:05:00Z">
        <w:r w:rsidRPr="00510AFC">
          <w:rPr>
            <w:rFonts w:cs="Times New Roman"/>
            <w:rPrChange w:id="538" w:author="Vihari Réka" w:date="2018-11-24T14:12:00Z">
              <w:rPr>
                <w:rFonts w:ascii="Calibri" w:hAnsi="Calibri" w:cs="Times New Roman"/>
                <w:color w:val="000000"/>
              </w:rPr>
            </w:rPrChange>
          </w:rPr>
          <w:t>alkalmazást. Az ágaknál egy rész elkészülése u</w:t>
        </w:r>
        <w:r w:rsidR="00510AFC" w:rsidRPr="00510AFC">
          <w:rPr>
            <w:rFonts w:cs="Times New Roman"/>
            <w:rPrChange w:id="539" w:author="Vihari Réka" w:date="2018-11-24T14:12:00Z">
              <w:rPr>
                <w:rFonts w:ascii="Calibri" w:hAnsi="Calibri" w:cs="Times New Roman"/>
                <w:color w:val="000000"/>
              </w:rPr>
            </w:rPrChange>
          </w:rPr>
          <w:t xml:space="preserve">tán érdemes commit-olnunk, melyben megjegyzést </w:t>
        </w:r>
      </w:ins>
      <w:ins w:id="540" w:author="Vihari Réka" w:date="2018-11-24T14:06:00Z">
        <w:r w:rsidR="00510AFC" w:rsidRPr="00510AFC">
          <w:rPr>
            <w:rFonts w:cs="Times New Roman"/>
            <w:rPrChange w:id="541" w:author="Vihari Réka" w:date="2018-11-24T14:12:00Z">
              <w:rPr>
                <w:rFonts w:ascii="Calibri" w:hAnsi="Calibri" w:cs="Times New Roman"/>
                <w:color w:val="000000"/>
              </w:rPr>
            </w:rPrChange>
          </w:rPr>
          <w:t xml:space="preserve">írhatunk a feltöltendő kódhoz. Ezt érdemes minél lényegre törőbben megfogalmazni, hogy csapat esetén a munkatársaink számára is átlátható legyen. A commit elkészülte után a push paranccsal tölthetjük fel az águnkra a forráskódot. Majd egyes ágak </w:t>
        </w:r>
        <w:r w:rsidR="00510AFC" w:rsidRPr="00510AFC">
          <w:rPr>
            <w:rFonts w:cs="Times New Roman"/>
            <w:rPrChange w:id="542" w:author="Vihari Réka" w:date="2018-11-24T14:12:00Z">
              <w:rPr>
                <w:rFonts w:ascii="Calibri" w:hAnsi="Calibri" w:cs="Times New Roman"/>
                <w:color w:val="000000"/>
              </w:rPr>
            </w:rPrChange>
          </w:rPr>
          <w:lastRenderedPageBreak/>
          <w:t>elkészülése után mergel-hetjük a fő ággal őket, ez lényegében egy összefésülést jelent. Fontos, hogy csak működő</w:t>
        </w:r>
      </w:ins>
      <w:ins w:id="543" w:author="Vihari Réka" w:date="2018-11-24T14:10:00Z">
        <w:r w:rsidR="00510AFC" w:rsidRPr="00510AFC">
          <w:rPr>
            <w:rFonts w:cs="Times New Roman"/>
            <w:rPrChange w:id="544" w:author="Vihari Réka" w:date="2018-11-24T14:12:00Z">
              <w:rPr>
                <w:rFonts w:ascii="Calibri" w:hAnsi="Calibri" w:cs="Times New Roman"/>
                <w:color w:val="000000"/>
              </w:rPr>
            </w:rPrChange>
          </w:rPr>
          <w:t xml:space="preserve"> (hiba nélküli)</w:t>
        </w:r>
      </w:ins>
      <w:ins w:id="545" w:author="Vihari Réka" w:date="2018-11-24T14:06:00Z">
        <w:r w:rsidR="00510AFC" w:rsidRPr="00510AFC">
          <w:rPr>
            <w:rFonts w:cs="Times New Roman"/>
            <w:rPrChange w:id="546" w:author="Vihari Réka" w:date="2018-11-24T14:12:00Z">
              <w:rPr>
                <w:rFonts w:ascii="Calibri" w:hAnsi="Calibri" w:cs="Times New Roman"/>
                <w:color w:val="000000"/>
              </w:rPr>
            </w:rPrChange>
          </w:rPr>
          <w:t xml:space="preserve"> részeket töltsünk fel az águnkra és a fő ágra is. </w:t>
        </w:r>
      </w:ins>
    </w:p>
    <w:p w14:paraId="78B89E25" w14:textId="7116410A" w:rsidR="00510AFC" w:rsidRDefault="00510AFC" w:rsidP="00510AFC">
      <w:pPr>
        <w:spacing w:after="120" w:line="360" w:lineRule="auto"/>
        <w:ind w:firstLine="720"/>
        <w:jc w:val="both"/>
        <w:rPr>
          <w:ins w:id="547" w:author="Vihari Réka" w:date="2018-11-24T14:12:00Z"/>
          <w:rFonts w:cs="Times New Roman"/>
        </w:rPr>
        <w:pPrChange w:id="548" w:author="Vihari Réka" w:date="2018-11-24T14:12:00Z">
          <w:pPr>
            <w:pStyle w:val="Listaszerbekezds"/>
            <w:ind w:left="0" w:right="-11"/>
          </w:pPr>
        </w:pPrChange>
      </w:pPr>
      <w:ins w:id="549" w:author="Vihari Réka" w:date="2018-11-24T14:10:00Z">
        <w:r w:rsidRPr="00510AFC">
          <w:rPr>
            <w:rFonts w:cs="Times New Roman"/>
            <w:rPrChange w:id="550" w:author="Vihari Réka" w:date="2018-11-24T14:12:00Z">
              <w:rPr>
                <w:rFonts w:ascii="Calibri" w:hAnsi="Calibri" w:cs="Times New Roman"/>
                <w:color w:val="000000"/>
              </w:rPr>
            </w:rPrChange>
          </w:rPr>
          <w:t xml:space="preserve">A verziókezelés használatával bármikor visszavonhatunk hibával járó tevékenységeket. Így érdemes nagyobb változtatások előtt mindig feltölteni az águnkra az eddig működő munkánkat, hogy </w:t>
        </w:r>
      </w:ins>
      <w:ins w:id="551" w:author="Vihari Réka" w:date="2018-11-24T14:11:00Z">
        <w:r w:rsidRPr="00510AFC">
          <w:rPr>
            <w:rFonts w:cs="Times New Roman"/>
            <w:rPrChange w:id="552" w:author="Vihari Réka" w:date="2018-11-24T14:12:00Z">
              <w:rPr>
                <w:rFonts w:ascii="Calibri" w:hAnsi="Calibri" w:cs="Times New Roman"/>
                <w:color w:val="000000"/>
              </w:rPr>
            </w:rPrChange>
          </w:rPr>
          <w:t xml:space="preserve">error esetén visszatudjunk térni a jó </w:t>
        </w:r>
      </w:ins>
      <w:ins w:id="553" w:author="Vihari Réka" w:date="2018-11-24T14:12:00Z">
        <w:r w:rsidRPr="00510AFC">
          <w:rPr>
            <w:rFonts w:cs="Times New Roman"/>
            <w:rPrChange w:id="554" w:author="Vihari Réka" w:date="2018-11-24T14:12:00Z">
              <w:rPr>
                <w:rFonts w:ascii="Calibri" w:hAnsi="Calibri" w:cs="Times New Roman"/>
                <w:color w:val="000000"/>
              </w:rPr>
            </w:rPrChange>
          </w:rPr>
          <w:t xml:space="preserve">verzióra. </w:t>
        </w:r>
      </w:ins>
    </w:p>
    <w:p w14:paraId="7DCA1B42" w14:textId="6F6F3035" w:rsidR="00510AFC" w:rsidRPr="00510AFC" w:rsidRDefault="00510AFC" w:rsidP="00510AFC">
      <w:pPr>
        <w:spacing w:after="120" w:line="360" w:lineRule="auto"/>
        <w:ind w:firstLine="720"/>
        <w:jc w:val="both"/>
        <w:rPr>
          <w:ins w:id="555" w:author="Vihari Réka" w:date="2018-11-24T14:03:00Z"/>
          <w:rFonts w:cs="Times New Roman"/>
          <w:rPrChange w:id="556" w:author="Vihari Réka" w:date="2018-11-24T14:12:00Z">
            <w:rPr>
              <w:ins w:id="557" w:author="Vihari Réka" w:date="2018-11-24T14:03:00Z"/>
              <w:rFonts w:ascii="Calibri" w:hAnsi="Calibri" w:cs="Times New Roman"/>
              <w:color w:val="000000"/>
            </w:rPr>
          </w:rPrChange>
        </w:rPr>
        <w:pPrChange w:id="558" w:author="Vihari Réka" w:date="2018-11-24T14:12:00Z">
          <w:pPr>
            <w:pStyle w:val="Listaszerbekezds"/>
            <w:ind w:left="0" w:right="-11"/>
          </w:pPr>
        </w:pPrChange>
      </w:pPr>
      <w:ins w:id="559" w:author="Vihari Réka" w:date="2018-11-24T14:12: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6134B49D" w14:textId="09683E13" w:rsidR="00A471C6" w:rsidRDefault="00A471C6" w:rsidP="00A471C6">
      <w:pPr>
        <w:pStyle w:val="Listaszerbekezds"/>
        <w:ind w:left="0" w:right="-11"/>
        <w:rPr>
          <w:rFonts w:ascii="Calibri" w:hAnsi="Calibri" w:cs="Times New Roman"/>
          <w:color w:val="000000"/>
        </w:rPr>
      </w:pPr>
    </w:p>
    <w:p w14:paraId="3E01E372"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560" w:name="_Toc530833392"/>
      <w:r w:rsidRPr="005F6762">
        <w:rPr>
          <w:rFonts w:ascii="Times New Roman" w:eastAsia="Times New Roman" w:hAnsi="Times New Roman" w:cs="Arial"/>
          <w:color w:val="auto"/>
          <w:kern w:val="32"/>
          <w:sz w:val="36"/>
          <w:szCs w:val="32"/>
        </w:rPr>
        <w:lastRenderedPageBreak/>
        <w:t>Feladat ismertetése</w:t>
      </w:r>
      <w:bookmarkEnd w:id="560"/>
    </w:p>
    <w:p w14:paraId="697F6248" w14:textId="4D125734" w:rsidR="00A471C6" w:rsidRDefault="00A471C6" w:rsidP="00A471C6">
      <w:pPr>
        <w:pStyle w:val="Cmsor2"/>
        <w:numPr>
          <w:ilvl w:val="1"/>
          <w:numId w:val="15"/>
        </w:numPr>
      </w:pPr>
      <w:bookmarkStart w:id="561" w:name="_Toc530833393"/>
      <w:commentRangeStart w:id="562"/>
      <w:r>
        <w:t>Specifikáció</w:t>
      </w:r>
      <w:commentRangeEnd w:id="562"/>
      <w:r w:rsidR="002604BA">
        <w:rPr>
          <w:rStyle w:val="Jegyzethivatkozs"/>
          <w:rFonts w:cs="Sendnya"/>
          <w:b w:val="0"/>
          <w:bCs w:val="0"/>
          <w:iCs w:val="0"/>
        </w:rPr>
        <w:commentReference w:id="562"/>
      </w:r>
      <w:bookmarkEnd w:id="561"/>
      <w:ins w:id="563" w:author="Vihari Réka" w:date="2018-11-22T10:20:00Z">
        <w:r w:rsidR="00A613DE">
          <w:t xml:space="preserve"> </w:t>
        </w:r>
      </w:ins>
    </w:p>
    <w:p w14:paraId="1EAD2856" w14:textId="73F12E13" w:rsidR="007D61CF" w:rsidRDefault="00BC353E" w:rsidP="007D61CF">
      <w:pPr>
        <w:pStyle w:val="Jegyzetszveg"/>
        <w:rPr>
          <w:ins w:id="564" w:author="Vihari Réka" w:date="2018-11-24T14:25:00Z"/>
        </w:rPr>
      </w:pPr>
      <w:ins w:id="565" w:author="Vihari Réka" w:date="2018-11-24T14:25:00Z">
        <w:r>
          <w:rPr>
            <w:rFonts w:cs="Times New Roman"/>
          </w:rPr>
          <w:t>TODO</w:t>
        </w:r>
        <w:r w:rsidR="007D61CF">
          <w:rPr>
            <w:rFonts w:cs="Times New Roman"/>
          </w:rPr>
          <w:t>:</w:t>
        </w:r>
        <w:r w:rsidR="007D61CF" w:rsidRPr="007D61CF">
          <w:t xml:space="preserve"> </w:t>
        </w:r>
        <w:r w:rsidR="007D61CF">
          <w:t>alkalmazással szemben támasztott követelményeket</w:t>
        </w:r>
        <w:r w:rsidR="007D61CF" w:rsidRPr="00863322" w:rsidDel="001B07CF">
          <w:rPr>
            <w:rFonts w:cs="Times New Roman"/>
          </w:rPr>
          <w:t xml:space="preserve"> </w:t>
        </w:r>
        <w:r w:rsidR="007D61CF">
          <w:rPr>
            <w:rFonts w:cs="Times New Roman"/>
          </w:rPr>
          <w:t>,</w:t>
        </w:r>
        <w:r w:rsidR="007D61CF" w:rsidRPr="007D61CF">
          <w:t xml:space="preserve"> </w:t>
        </w:r>
        <w:r w:rsidR="007D61CF">
          <w:t>milyen funkciókat tud „majd” az alkalmazás, esetleg van-e hasonló app a piacon, ha van akkor azokhoz képest mivel tud többet stb.</w:t>
        </w:r>
      </w:ins>
    </w:p>
    <w:p w14:paraId="56EA4423" w14:textId="545D69B5" w:rsidR="004709EC" w:rsidRPr="00863322" w:rsidDel="001B07CF" w:rsidRDefault="004709EC" w:rsidP="00597446">
      <w:pPr>
        <w:spacing w:after="120" w:line="360" w:lineRule="auto"/>
        <w:ind w:firstLine="720"/>
        <w:rPr>
          <w:moveFrom w:id="566" w:author="Vihari Réka" w:date="2018-11-24T13:50:00Z"/>
          <w:rFonts w:cs="Times New Roman"/>
        </w:rPr>
        <w:pPrChange w:id="567" w:author="Vihari Réka" w:date="2018-11-24T13:58:00Z">
          <w:pPr>
            <w:spacing w:after="120" w:line="360" w:lineRule="auto"/>
            <w:ind w:firstLine="720"/>
            <w:jc w:val="both"/>
          </w:pPr>
        </w:pPrChange>
      </w:pPr>
      <w:moveFromRangeStart w:id="568" w:author="Vihari Réka" w:date="2018-11-24T13:50:00Z" w:name="move530830731"/>
      <w:moveFrom w:id="569" w:author="Vihari Réka" w:date="2018-11-24T13:50:00Z">
        <w:r w:rsidRPr="00863322" w:rsidDel="001B07CF">
          <w:rPr>
            <w:rFonts w:cs="Times New Roman"/>
          </w:rPr>
          <w:t>A dolgozatomban egy olyan alkalmazást mutatok be, mely különféle rendezvények lebonyolításához használható</w:t>
        </w:r>
        <w:r w:rsidR="00F60A79" w:rsidRPr="00863322" w:rsidDel="001B07CF">
          <w:rPr>
            <w:rFonts w:cs="Times New Roman"/>
          </w:rPr>
          <w:t xml:space="preserve"> iOS platformon</w:t>
        </w:r>
        <w:r w:rsidRPr="00863322" w:rsidDel="001B07CF">
          <w:rPr>
            <w:rFonts w:cs="Times New Roman"/>
          </w:rPr>
          <w:t xml:space="preserve">. </w:t>
        </w:r>
        <w:r w:rsidR="00F60A79" w:rsidRPr="00863322" w:rsidDel="001B07CF">
          <w:rPr>
            <w:rFonts w:cs="Times New Roman"/>
          </w:rPr>
          <w:t xml:space="preserve">A backend által nyújtott testreszabhatóságnak köszönhetően, laikus szemmel is változtathatóvá válnak az alkalmazás fő adatai. </w:t>
        </w:r>
        <w:r w:rsidR="00F60A79" w:rsidRPr="00863322" w:rsidDel="001B07CF">
          <w:rPr>
            <w:rFonts w:cs="Times New Roman"/>
          </w:rPr>
          <w:br/>
          <w:t>Az applikáció öt fő menüből áll, mely authentikáció után válik láthatóvá a felhasználó számára.</w:t>
        </w:r>
        <w:r w:rsidR="00A4098C" w:rsidDel="001B07CF">
          <w:rPr>
            <w:rFonts w:cs="Times New Roman"/>
          </w:rPr>
          <w:t xml:space="preserve"> </w:t>
        </w:r>
        <w:r w:rsidR="0039020A" w:rsidDel="001B07CF">
          <w:rPr>
            <w:rFonts w:cs="Times New Roman"/>
          </w:rPr>
          <w:t xml:space="preserve">Az alkalmazásom a kliens funkciót tölti be, de készítettem hozzá szervert is, melyet a későbbiekben mutatok be. </w:t>
        </w:r>
        <w:r w:rsidR="00F60A79" w:rsidRPr="00863322" w:rsidDel="001B07CF">
          <w:rPr>
            <w:rFonts w:cs="Times New Roman"/>
          </w:rPr>
          <w:t xml:space="preserve"> </w:t>
        </w:r>
      </w:moveFrom>
    </w:p>
    <w:p w14:paraId="7444E6B3" w14:textId="2BDB619E" w:rsidR="00F60A79" w:rsidDel="001B07CF" w:rsidRDefault="00F60A79" w:rsidP="00597446">
      <w:pPr>
        <w:rPr>
          <w:moveFrom w:id="570" w:author="Vihari Réka" w:date="2018-11-24T13:50:00Z"/>
        </w:rPr>
        <w:pPrChange w:id="571" w:author="Vihari Réka" w:date="2018-11-24T13:58:00Z">
          <w:pPr/>
        </w:pPrChange>
      </w:pPr>
    </w:p>
    <w:p w14:paraId="12536820" w14:textId="1A3CB69A" w:rsidR="00F60A79" w:rsidRPr="00863322" w:rsidDel="001B07CF" w:rsidRDefault="00F60A79" w:rsidP="00597446">
      <w:pPr>
        <w:rPr>
          <w:moveFrom w:id="572" w:author="Vihari Réka" w:date="2018-11-24T13:50:00Z"/>
          <w:rFonts w:cs="Arial"/>
          <w:b/>
          <w:bCs/>
          <w:sz w:val="28"/>
          <w:szCs w:val="26"/>
        </w:rPr>
        <w:pPrChange w:id="573" w:author="Vihari Réka" w:date="2018-11-24T13:58:00Z">
          <w:pPr/>
        </w:pPrChange>
      </w:pPr>
      <w:moveFrom w:id="574" w:author="Vihari Réka" w:date="2018-11-24T13:50:00Z">
        <w:r w:rsidRPr="00863322" w:rsidDel="001B07CF">
          <w:rPr>
            <w:rFonts w:cs="Arial"/>
            <w:b/>
            <w:bCs/>
            <w:sz w:val="28"/>
            <w:szCs w:val="26"/>
          </w:rPr>
          <w:t xml:space="preserve">3.1.1 Alkalmazás indítása </w:t>
        </w:r>
      </w:moveFrom>
    </w:p>
    <w:p w14:paraId="24CE5A49" w14:textId="2636015F" w:rsidR="00F60A79" w:rsidDel="001B07CF" w:rsidRDefault="00F60A79" w:rsidP="00597446">
      <w:pPr>
        <w:rPr>
          <w:moveFrom w:id="575" w:author="Vihari Réka" w:date="2018-11-24T13:50:00Z"/>
        </w:rPr>
        <w:pPrChange w:id="576" w:author="Vihari Réka" w:date="2018-11-24T13:58:00Z">
          <w:pPr/>
        </w:pPrChange>
      </w:pPr>
    </w:p>
    <w:p w14:paraId="1B6A6103" w14:textId="2D7CE802" w:rsidR="00F60A79" w:rsidRPr="00863322" w:rsidDel="001B07CF" w:rsidRDefault="00F60A79" w:rsidP="00597446">
      <w:pPr>
        <w:spacing w:after="120" w:line="360" w:lineRule="auto"/>
        <w:ind w:firstLine="720"/>
        <w:rPr>
          <w:moveFrom w:id="577" w:author="Vihari Réka" w:date="2018-11-24T13:50:00Z"/>
          <w:rFonts w:cs="Times New Roman"/>
        </w:rPr>
        <w:pPrChange w:id="578" w:author="Vihari Réka" w:date="2018-11-24T13:58:00Z">
          <w:pPr>
            <w:spacing w:after="120" w:line="360" w:lineRule="auto"/>
            <w:ind w:firstLine="720"/>
            <w:jc w:val="both"/>
          </w:pPr>
        </w:pPrChange>
      </w:pPr>
      <w:moveFrom w:id="579" w:author="Vihari Réka" w:date="2018-11-24T13:50:00Z">
        <w:r w:rsidRPr="00863322" w:rsidDel="001B07CF">
          <w:rPr>
            <w:rFonts w:cs="Times New Roman"/>
          </w:rPr>
          <w:t xml:space="preserve">Az alkalmazás kezdő oldalán </w:t>
        </w:r>
        <w:r w:rsidR="00DF2B16" w:rsidRPr="00863322" w:rsidDel="001B07CF">
          <w:rPr>
            <w:rFonts w:cs="Times New Roman"/>
          </w:rPr>
          <w:t xml:space="preserve">az esemény adatit láthatjuk, a szervertől kapott adatok alapján. Illetve, </w:t>
        </w:r>
        <w:r w:rsidRPr="00863322" w:rsidDel="001B07CF">
          <w:rPr>
            <w:rFonts w:cs="Times New Roman"/>
          </w:rPr>
          <w:t xml:space="preserve">két lehetőséggel találkozhatunk, mely a bejelentkezés és a regisztráció lehetőségéből áll. Ez az eseményhez tartozó adatok védelmére szolgál, hogy jogosulatlan személyek ne férhessenek hozzá az adatbázishoz. </w:t>
        </w:r>
      </w:moveFrom>
    </w:p>
    <w:p w14:paraId="5B18764C" w14:textId="3F890414" w:rsidR="00DF2B16" w:rsidRPr="00863322" w:rsidDel="001B07CF" w:rsidRDefault="00DF2B16" w:rsidP="00597446">
      <w:pPr>
        <w:spacing w:after="120" w:line="360" w:lineRule="auto"/>
        <w:ind w:firstLine="720"/>
        <w:rPr>
          <w:moveFrom w:id="580" w:author="Vihari Réka" w:date="2018-11-24T13:50:00Z"/>
          <w:rFonts w:cs="Times New Roman"/>
        </w:rPr>
        <w:pPrChange w:id="581" w:author="Vihari Réka" w:date="2018-11-24T13:58:00Z">
          <w:pPr>
            <w:spacing w:after="120" w:line="360" w:lineRule="auto"/>
            <w:ind w:firstLine="720"/>
            <w:jc w:val="center"/>
          </w:pPr>
        </w:pPrChange>
      </w:pPr>
      <w:moveFrom w:id="582" w:author="Vihari Réka" w:date="2018-11-24T13:50:00Z">
        <w:r w:rsidRPr="00863322" w:rsidDel="001B07CF">
          <w:rPr>
            <w:rFonts w:cs="Times New Roman"/>
            <w:noProof/>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From>
    </w:p>
    <w:p w14:paraId="547F2304" w14:textId="5176CC22" w:rsidR="00DF2B16" w:rsidRPr="00863322" w:rsidDel="001B07CF" w:rsidRDefault="00DF2B16" w:rsidP="00597446">
      <w:pPr>
        <w:spacing w:after="120" w:line="360" w:lineRule="auto"/>
        <w:ind w:firstLine="720"/>
        <w:rPr>
          <w:moveFrom w:id="583" w:author="Vihari Réka" w:date="2018-11-24T13:50:00Z"/>
          <w:rFonts w:cs="Times New Roman"/>
        </w:rPr>
        <w:pPrChange w:id="584" w:author="Vihari Réka" w:date="2018-11-24T13:58:00Z">
          <w:pPr>
            <w:spacing w:after="120" w:line="360" w:lineRule="auto"/>
            <w:ind w:firstLine="720"/>
            <w:jc w:val="both"/>
          </w:pPr>
        </w:pPrChange>
      </w:pPr>
      <w:moveFrom w:id="585" w:author="Vihari Réka" w:date="2018-11-24T13:50:00Z">
        <w:r w:rsidRPr="00863322" w:rsidDel="001B07CF">
          <w:rPr>
            <w:rFonts w:cs="Times New Roman"/>
          </w:rPr>
          <w:t xml:space="preserve">A bejelentkezéshez email és jelszó megadása szükséges. Sikeres bejelentkezés esetén már regisztrált felhasználóval rendelkezünk a szerveren, ekkor az alkalmazás automatikusan tovább irányít a főoldalra. </w:t>
        </w:r>
      </w:moveFrom>
    </w:p>
    <w:p w14:paraId="2C6F2F64" w14:textId="55821D53" w:rsidR="00DF2B16" w:rsidDel="001B07CF" w:rsidRDefault="00DF2B16" w:rsidP="00597446">
      <w:pPr>
        <w:rPr>
          <w:moveFrom w:id="586" w:author="Vihari Réka" w:date="2018-11-24T13:50:00Z"/>
        </w:rPr>
        <w:pPrChange w:id="587" w:author="Vihari Réka" w:date="2018-11-24T13:58:00Z">
          <w:pPr/>
        </w:pPrChange>
      </w:pPr>
    </w:p>
    <w:p w14:paraId="4079C820" w14:textId="7BABE558" w:rsidR="00DF2B16" w:rsidDel="001B07CF" w:rsidRDefault="00DF2B16" w:rsidP="00597446">
      <w:pPr>
        <w:rPr>
          <w:moveFrom w:id="588" w:author="Vihari Réka" w:date="2018-11-24T13:50:00Z"/>
        </w:rPr>
        <w:pPrChange w:id="589" w:author="Vihari Réka" w:date="2018-11-24T13:58:00Z">
          <w:pPr>
            <w:jc w:val="center"/>
          </w:pPr>
        </w:pPrChange>
      </w:pPr>
    </w:p>
    <w:p w14:paraId="1AFF4154" w14:textId="35681398" w:rsidR="00DF2B16" w:rsidRPr="00863322" w:rsidDel="001B07CF" w:rsidRDefault="00DF2B16" w:rsidP="00597446">
      <w:pPr>
        <w:spacing w:after="120" w:line="360" w:lineRule="auto"/>
        <w:ind w:firstLine="720"/>
        <w:rPr>
          <w:moveFrom w:id="590" w:author="Vihari Réka" w:date="2018-11-24T13:50:00Z"/>
          <w:rFonts w:cs="Times New Roman"/>
        </w:rPr>
        <w:pPrChange w:id="591" w:author="Vihari Réka" w:date="2018-11-24T13:58:00Z">
          <w:pPr>
            <w:spacing w:after="120" w:line="360" w:lineRule="auto"/>
            <w:ind w:firstLine="720"/>
            <w:jc w:val="both"/>
          </w:pPr>
        </w:pPrChange>
      </w:pPr>
      <w:moveFrom w:id="592" w:author="Vihari Réka" w:date="2018-11-24T13:50:00Z">
        <w:r w:rsidRPr="00863322" w:rsidDel="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From>
    </w:p>
    <w:p w14:paraId="4D79F4DA" w14:textId="74C46C1B" w:rsidR="00DF2B16" w:rsidDel="001B07CF" w:rsidRDefault="00DF2B16" w:rsidP="00597446">
      <w:pPr>
        <w:rPr>
          <w:moveFrom w:id="593" w:author="Vihari Réka" w:date="2018-11-24T13:50:00Z"/>
        </w:rPr>
        <w:pPrChange w:id="594" w:author="Vihari Réka" w:date="2018-11-24T13:58:00Z">
          <w:pPr>
            <w:jc w:val="center"/>
          </w:pPr>
        </w:pPrChange>
      </w:pPr>
    </w:p>
    <w:p w14:paraId="5AB33805" w14:textId="2E74495C" w:rsidR="00DF2B16" w:rsidDel="001B07CF" w:rsidRDefault="00DF2B16" w:rsidP="00597446">
      <w:pPr>
        <w:rPr>
          <w:moveFrom w:id="595" w:author="Vihari Réka" w:date="2018-11-24T13:50:00Z"/>
        </w:rPr>
        <w:pPrChange w:id="596" w:author="Vihari Réka" w:date="2018-11-24T13:58:00Z">
          <w:pPr/>
        </w:pPrChange>
      </w:pPr>
    </w:p>
    <w:p w14:paraId="2878F614" w14:textId="3E2F2A82" w:rsidR="00DF2B16" w:rsidDel="001B07CF" w:rsidRDefault="00DF2B16" w:rsidP="00597446">
      <w:pPr>
        <w:rPr>
          <w:moveFrom w:id="597" w:author="Vihari Réka" w:date="2018-11-24T13:50:00Z"/>
        </w:rPr>
        <w:pPrChange w:id="598" w:author="Vihari Réka" w:date="2018-11-24T13:58:00Z">
          <w:pPr/>
        </w:pPrChange>
      </w:pPr>
    </w:p>
    <w:p w14:paraId="43852413" w14:textId="4A61EB6C" w:rsidR="00DF2B16" w:rsidRPr="00863322" w:rsidDel="001B07CF" w:rsidRDefault="00DF2B16" w:rsidP="00597446">
      <w:pPr>
        <w:rPr>
          <w:moveFrom w:id="599" w:author="Vihari Réka" w:date="2018-11-24T13:50:00Z"/>
          <w:rFonts w:cs="Arial"/>
          <w:b/>
          <w:bCs/>
          <w:sz w:val="28"/>
          <w:szCs w:val="26"/>
        </w:rPr>
        <w:pPrChange w:id="600" w:author="Vihari Réka" w:date="2018-11-24T13:58:00Z">
          <w:pPr/>
        </w:pPrChange>
      </w:pPr>
      <w:moveFrom w:id="601" w:author="Vihari Réka" w:date="2018-11-24T13:50:00Z">
        <w:r w:rsidRPr="00863322" w:rsidDel="001B07CF">
          <w:rPr>
            <w:rFonts w:cs="Arial"/>
            <w:b/>
            <w:bCs/>
            <w:sz w:val="28"/>
            <w:szCs w:val="26"/>
          </w:rPr>
          <w:t>3.1.2</w:t>
        </w:r>
        <w:r w:rsidR="00F01E26" w:rsidRPr="00863322" w:rsidDel="001B07CF">
          <w:rPr>
            <w:rFonts w:cs="Arial"/>
            <w:b/>
            <w:bCs/>
            <w:sz w:val="28"/>
            <w:szCs w:val="26"/>
          </w:rPr>
          <w:t xml:space="preserve">. </w:t>
        </w:r>
        <w:r w:rsidRPr="00863322" w:rsidDel="001B07CF">
          <w:rPr>
            <w:rFonts w:cs="Arial"/>
            <w:b/>
            <w:bCs/>
            <w:sz w:val="28"/>
            <w:szCs w:val="26"/>
          </w:rPr>
          <w:t xml:space="preserve"> </w:t>
        </w:r>
        <w:r w:rsidR="00F01E26" w:rsidRPr="00863322" w:rsidDel="001B07CF">
          <w:rPr>
            <w:rFonts w:cs="Arial"/>
            <w:b/>
            <w:bCs/>
            <w:sz w:val="28"/>
            <w:szCs w:val="26"/>
          </w:rPr>
          <w:t>Főoldal - Menü</w:t>
        </w:r>
      </w:moveFrom>
    </w:p>
    <w:p w14:paraId="65C5B954" w14:textId="29916BAC" w:rsidR="00DF2B16" w:rsidDel="001B07CF" w:rsidRDefault="00DF2B16" w:rsidP="00597446">
      <w:pPr>
        <w:rPr>
          <w:moveFrom w:id="602" w:author="Vihari Réka" w:date="2018-11-24T13:50:00Z"/>
        </w:rPr>
        <w:pPrChange w:id="603" w:author="Vihari Réka" w:date="2018-11-24T13:58:00Z">
          <w:pPr/>
        </w:pPrChange>
      </w:pPr>
    </w:p>
    <w:p w14:paraId="6D63AFD8" w14:textId="447DCE1B" w:rsidR="00F01E26" w:rsidRPr="00863322" w:rsidDel="001B07CF" w:rsidRDefault="00DF2B16" w:rsidP="00597446">
      <w:pPr>
        <w:spacing w:after="120" w:line="360" w:lineRule="auto"/>
        <w:ind w:firstLine="720"/>
        <w:rPr>
          <w:moveFrom w:id="604" w:author="Vihari Réka" w:date="2018-11-24T13:50:00Z"/>
          <w:rFonts w:cs="Times New Roman"/>
        </w:rPr>
        <w:pPrChange w:id="605" w:author="Vihari Réka" w:date="2018-11-24T13:58:00Z">
          <w:pPr>
            <w:spacing w:after="120" w:line="360" w:lineRule="auto"/>
            <w:ind w:firstLine="720"/>
            <w:jc w:val="both"/>
          </w:pPr>
        </w:pPrChange>
      </w:pPr>
      <w:moveFrom w:id="606" w:author="Vihari Réka" w:date="2018-11-24T13:50:00Z">
        <w:r w:rsidRPr="00863322" w:rsidDel="001B07CF">
          <w:rPr>
            <w:rFonts w:cs="Times New Roman"/>
          </w:rPr>
          <w:t>A bejelentkezés követően a főoldalra érkezünk, mely magában foglalja a menüt is. Itt a szervertől kapott adatok alapján látható az esemény neve és kezdő-, illetve befejező dátuma. Továbbá, innen érjük el a kapcsolat oldalt</w:t>
        </w:r>
        <w:r w:rsidR="00F01E26" w:rsidRPr="00863322" w:rsidDel="001B07CF">
          <w:rPr>
            <w:rFonts w:cs="Times New Roman"/>
          </w:rPr>
          <w:t xml:space="preserve"> a jobb felső sarokban lévő ikon megnyomásával</w:t>
        </w:r>
        <w:r w:rsidRPr="00863322" w:rsidDel="001B07CF">
          <w:rPr>
            <w:rFonts w:cs="Times New Roman"/>
          </w:rPr>
          <w:t xml:space="preserve">, melyen a szervezők elérhetősége található. </w:t>
        </w:r>
        <w:r w:rsidR="00F01E26" w:rsidRPr="00863322" w:rsidDel="001B07CF">
          <w:rPr>
            <w:rFonts w:cs="Times New Roman"/>
          </w:rPr>
          <w:t xml:space="preserve">A bal felső sarokban pedig a Kijelentkezés gomb található, melynek megnyomásával kijelentkezhetünk az alkalmazásból és visszakerülünk a kezdő oldalra.  </w:t>
        </w:r>
      </w:moveFrom>
    </w:p>
    <w:p w14:paraId="245DD3A0" w14:textId="4B30C4C6" w:rsidR="00DF2B16" w:rsidRPr="00863322" w:rsidDel="001B07CF" w:rsidRDefault="00DF2B16" w:rsidP="00597446">
      <w:pPr>
        <w:spacing w:after="120" w:line="360" w:lineRule="auto"/>
        <w:ind w:firstLine="720"/>
        <w:rPr>
          <w:moveFrom w:id="607" w:author="Vihari Réka" w:date="2018-11-24T13:50:00Z"/>
          <w:rFonts w:cs="Times New Roman"/>
        </w:rPr>
        <w:pPrChange w:id="608" w:author="Vihari Réka" w:date="2018-11-24T13:58:00Z">
          <w:pPr>
            <w:spacing w:after="120" w:line="360" w:lineRule="auto"/>
            <w:ind w:firstLine="720"/>
            <w:jc w:val="both"/>
          </w:pPr>
        </w:pPrChange>
      </w:pPr>
      <w:moveFrom w:id="609" w:author="Vihari Réka" w:date="2018-11-24T13:50:00Z">
        <w:r w:rsidRPr="00863322" w:rsidDel="001B07CF">
          <w:rPr>
            <w:rFonts w:cs="Times New Roman"/>
          </w:rPr>
          <w:t xml:space="preserve">Ezen felül lehetőségünk van a menü pontjai között navigálni. A menüben öt lehetőség közül választhatunk: Kezdőlap, Programok, Helyzet, Üzenetek, Leírás. </w:t>
        </w:r>
        <w:r w:rsidR="00F01E26" w:rsidRPr="00863322" w:rsidDel="001B07CF">
          <w:rPr>
            <w:rFonts w:cs="Times New Roman"/>
          </w:rPr>
          <w:t xml:space="preserve">A főoldalra a Kezdőlap menüpont navigál. </w:t>
        </w:r>
      </w:moveFrom>
    </w:p>
    <w:p w14:paraId="3E8C792B" w14:textId="6AB739AE" w:rsidR="00F01E26" w:rsidDel="001B07CF" w:rsidRDefault="00F01E26" w:rsidP="00597446">
      <w:pPr>
        <w:rPr>
          <w:moveFrom w:id="610" w:author="Vihari Réka" w:date="2018-11-24T13:50:00Z"/>
        </w:rPr>
        <w:pPrChange w:id="611" w:author="Vihari Réka" w:date="2018-11-24T13:58:00Z">
          <w:pPr>
            <w:jc w:val="center"/>
          </w:pPr>
        </w:pPrChange>
      </w:pPr>
      <w:moveFrom w:id="612" w:author="Vihari Réka" w:date="2018-11-24T13:50:00Z">
        <w:r w:rsidDel="001B07CF">
          <w:rPr>
            <w:noProof/>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moveFrom>
    </w:p>
    <w:p w14:paraId="2E112A82" w14:textId="122CB070" w:rsidR="001C5774" w:rsidDel="001B07CF" w:rsidRDefault="001C5774" w:rsidP="00597446">
      <w:pPr>
        <w:rPr>
          <w:moveFrom w:id="613" w:author="Vihari Réka" w:date="2018-11-24T13:50:00Z"/>
        </w:rPr>
        <w:pPrChange w:id="614" w:author="Vihari Réka" w:date="2018-11-24T13:58:00Z">
          <w:pPr>
            <w:jc w:val="center"/>
          </w:pPr>
        </w:pPrChange>
      </w:pPr>
    </w:p>
    <w:p w14:paraId="6398866E" w14:textId="57798590" w:rsidR="001C5774" w:rsidDel="001B07CF" w:rsidRDefault="001C5774" w:rsidP="00597446">
      <w:pPr>
        <w:rPr>
          <w:moveFrom w:id="615" w:author="Vihari Réka" w:date="2018-11-24T13:50:00Z"/>
          <w:rFonts w:cs="Arial"/>
          <w:b/>
          <w:bCs/>
          <w:sz w:val="28"/>
          <w:szCs w:val="26"/>
        </w:rPr>
        <w:pPrChange w:id="616" w:author="Vihari Réka" w:date="2018-11-24T13:58:00Z">
          <w:pPr/>
        </w:pPrChange>
      </w:pPr>
      <w:moveFrom w:id="617" w:author="Vihari Réka" w:date="2018-11-24T13:50:00Z">
        <w:r w:rsidDel="001B07CF">
          <w:rPr>
            <w:rFonts w:cs="Arial"/>
            <w:b/>
            <w:bCs/>
            <w:sz w:val="28"/>
            <w:szCs w:val="26"/>
          </w:rPr>
          <w:t>3.1.2.1 Kapcsolat</w:t>
        </w:r>
      </w:moveFrom>
    </w:p>
    <w:p w14:paraId="6D6A158E" w14:textId="6C05CD16" w:rsidR="001C5774" w:rsidDel="001B07CF" w:rsidRDefault="001C5774" w:rsidP="00597446">
      <w:pPr>
        <w:rPr>
          <w:moveFrom w:id="618" w:author="Vihari Réka" w:date="2018-11-24T13:50:00Z"/>
          <w:rFonts w:cs="Arial"/>
          <w:b/>
          <w:bCs/>
          <w:sz w:val="28"/>
          <w:szCs w:val="26"/>
        </w:rPr>
        <w:pPrChange w:id="619" w:author="Vihari Réka" w:date="2018-11-24T13:58:00Z">
          <w:pPr/>
        </w:pPrChange>
      </w:pPr>
    </w:p>
    <w:p w14:paraId="19C9E27F" w14:textId="64B95D28" w:rsidR="001C5774" w:rsidRPr="001C5774" w:rsidDel="001B07CF" w:rsidRDefault="001C5774" w:rsidP="00597446">
      <w:pPr>
        <w:spacing w:after="120" w:line="360" w:lineRule="auto"/>
        <w:ind w:firstLine="720"/>
        <w:rPr>
          <w:moveFrom w:id="620" w:author="Vihari Réka" w:date="2018-11-24T13:50:00Z"/>
          <w:rFonts w:cs="Times New Roman"/>
        </w:rPr>
        <w:pPrChange w:id="621" w:author="Vihari Réka" w:date="2018-11-24T13:58:00Z">
          <w:pPr>
            <w:spacing w:after="120" w:line="360" w:lineRule="auto"/>
            <w:ind w:firstLine="720"/>
            <w:jc w:val="both"/>
          </w:pPr>
        </w:pPrChange>
      </w:pPr>
      <w:moveFrom w:id="622" w:author="Vihari Réka" w:date="2018-11-24T13:50:00Z">
        <w:r w:rsidRPr="001C5774" w:rsidDel="001B07CF">
          <w:rPr>
            <w:rFonts w:cs="Times New Roman"/>
          </w:rPr>
          <w:t xml:space="preserve">A Kezdőlap oldalon a jobb felső sarokban található információ gombra kattintva a Kapcsolat oldalra érkezünk. Itt találhatjuk meg a szervezők elérhetőségeit. </w:t>
        </w:r>
      </w:moveFrom>
    </w:p>
    <w:p w14:paraId="7102E9FE" w14:textId="122A892D" w:rsidR="001C5774" w:rsidRPr="001C5774" w:rsidDel="001B07CF" w:rsidRDefault="001C5774" w:rsidP="00597446">
      <w:pPr>
        <w:spacing w:after="120" w:line="360" w:lineRule="auto"/>
        <w:ind w:firstLine="720"/>
        <w:rPr>
          <w:moveFrom w:id="623" w:author="Vihari Réka" w:date="2018-11-24T13:50:00Z"/>
          <w:rFonts w:cs="Times New Roman"/>
        </w:rPr>
        <w:pPrChange w:id="624" w:author="Vihari Réka" w:date="2018-11-24T13:58:00Z">
          <w:pPr>
            <w:spacing w:after="120" w:line="360" w:lineRule="auto"/>
            <w:ind w:firstLine="720"/>
            <w:jc w:val="both"/>
          </w:pPr>
        </w:pPrChange>
      </w:pPr>
      <w:moveFrom w:id="625" w:author="Vihari Réka" w:date="2018-11-24T13:50:00Z">
        <w:r w:rsidRPr="001C5774" w:rsidDel="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From>
    </w:p>
    <w:p w14:paraId="17D79688" w14:textId="04DD2CB6" w:rsidR="001C5774" w:rsidDel="001B07CF" w:rsidRDefault="001C5774" w:rsidP="00597446">
      <w:pPr>
        <w:rPr>
          <w:moveFrom w:id="626" w:author="Vihari Réka" w:date="2018-11-24T13:50:00Z"/>
          <w:rFonts w:cs="Arial"/>
          <w:b/>
          <w:bCs/>
          <w:sz w:val="28"/>
          <w:szCs w:val="26"/>
        </w:rPr>
        <w:pPrChange w:id="627" w:author="Vihari Réka" w:date="2018-11-24T13:58:00Z">
          <w:pPr/>
        </w:pPrChange>
      </w:pPr>
    </w:p>
    <w:p w14:paraId="44B6B08E" w14:textId="3408FFC9" w:rsidR="00F01E26" w:rsidRPr="00863322" w:rsidDel="001B07CF" w:rsidRDefault="00F01E26" w:rsidP="00597446">
      <w:pPr>
        <w:rPr>
          <w:moveFrom w:id="628" w:author="Vihari Réka" w:date="2018-11-24T13:50:00Z"/>
          <w:rFonts w:cs="Arial"/>
          <w:b/>
          <w:bCs/>
          <w:sz w:val="28"/>
          <w:szCs w:val="26"/>
        </w:rPr>
        <w:pPrChange w:id="629" w:author="Vihari Réka" w:date="2018-11-24T13:58:00Z">
          <w:pPr/>
        </w:pPrChange>
      </w:pPr>
      <w:moveFrom w:id="630" w:author="Vihari Réka" w:date="2018-11-24T13:50:00Z">
        <w:r w:rsidRPr="00863322" w:rsidDel="001B07CF">
          <w:rPr>
            <w:rFonts w:cs="Arial"/>
            <w:b/>
            <w:bCs/>
            <w:sz w:val="28"/>
            <w:szCs w:val="26"/>
          </w:rPr>
          <w:t>3.1.3 Programok</w:t>
        </w:r>
      </w:moveFrom>
    </w:p>
    <w:p w14:paraId="2FA00690" w14:textId="5849884D" w:rsidR="00F01E26" w:rsidDel="001B07CF" w:rsidRDefault="00F01E26" w:rsidP="00597446">
      <w:pPr>
        <w:rPr>
          <w:moveFrom w:id="631" w:author="Vihari Réka" w:date="2018-11-24T13:50:00Z"/>
        </w:rPr>
        <w:pPrChange w:id="632" w:author="Vihari Réka" w:date="2018-11-24T13:58:00Z">
          <w:pPr/>
        </w:pPrChange>
      </w:pPr>
    </w:p>
    <w:p w14:paraId="29288706" w14:textId="270B6326" w:rsidR="00F01E26" w:rsidRPr="00863322" w:rsidDel="001B07CF" w:rsidRDefault="00F01E26" w:rsidP="00597446">
      <w:pPr>
        <w:spacing w:after="120" w:line="360" w:lineRule="auto"/>
        <w:ind w:firstLine="720"/>
        <w:rPr>
          <w:moveFrom w:id="633" w:author="Vihari Réka" w:date="2018-11-24T13:50:00Z"/>
          <w:rFonts w:cs="Times New Roman"/>
        </w:rPr>
        <w:pPrChange w:id="634" w:author="Vihari Réka" w:date="2018-11-24T13:58:00Z">
          <w:pPr>
            <w:spacing w:after="120" w:line="360" w:lineRule="auto"/>
            <w:ind w:firstLine="720"/>
            <w:jc w:val="both"/>
          </w:pPr>
        </w:pPrChange>
      </w:pPr>
      <w:moveFrom w:id="635" w:author="Vihari Réka" w:date="2018-11-24T13:50:00Z">
        <w:r w:rsidRPr="00863322" w:rsidDel="001B07CF">
          <w:rPr>
            <w:rFonts w:cs="Times New Roman"/>
          </w:rPr>
          <w:t xml:space="preserve">A Programok menüpont kiválasztásával bármelyik képernyőről átnavigálhatunk a Programokra. Mint látható, a menü itt is jelen van az alkalmazásban, mely segíti a gyorsabb képernyő váltást. </w:t>
        </w:r>
      </w:moveFrom>
    </w:p>
    <w:p w14:paraId="12D0BA50" w14:textId="233C993F" w:rsidR="00F01E26" w:rsidRPr="00863322" w:rsidDel="001B07CF" w:rsidRDefault="00863322" w:rsidP="00597446">
      <w:pPr>
        <w:spacing w:after="120" w:line="360" w:lineRule="auto"/>
        <w:ind w:firstLine="720"/>
        <w:rPr>
          <w:moveFrom w:id="636" w:author="Vihari Réka" w:date="2018-11-24T13:50:00Z"/>
          <w:rFonts w:cs="Times New Roman"/>
        </w:rPr>
        <w:pPrChange w:id="637" w:author="Vihari Réka" w:date="2018-11-24T13:58:00Z">
          <w:pPr>
            <w:spacing w:after="120" w:line="360" w:lineRule="auto"/>
            <w:ind w:firstLine="720"/>
            <w:jc w:val="both"/>
          </w:pPr>
        </w:pPrChange>
      </w:pPr>
      <w:moveFrom w:id="638" w:author="Vihari Réka" w:date="2018-11-24T13:50:00Z">
        <w:r w:rsidRPr="00863322" w:rsidDel="001B07CF">
          <w:rPr>
            <w:rFonts w:cs="Times New Roman"/>
          </w:rPr>
          <w:t xml:space="preserve">Itt az esemény programjairól kaphatunk információkat. Alapvetően a mai dátumhoz tartozó eseményeket látjuk időpont szerint, de lehetőségünk van bármely nap eseményeinek kiválasztására. </w:t>
        </w:r>
      </w:moveFrom>
    </w:p>
    <w:p w14:paraId="6C884D53" w14:textId="59D8D348" w:rsidR="000C2809" w:rsidDel="001B07CF" w:rsidRDefault="00863322" w:rsidP="00597446">
      <w:pPr>
        <w:spacing w:after="120" w:line="360" w:lineRule="auto"/>
        <w:ind w:firstLine="720"/>
        <w:rPr>
          <w:moveFrom w:id="639" w:author="Vihari Réka" w:date="2018-11-24T13:50:00Z"/>
          <w:rFonts w:cs="Times New Roman"/>
        </w:rPr>
        <w:pPrChange w:id="640" w:author="Vihari Réka" w:date="2018-11-24T13:58:00Z">
          <w:pPr>
            <w:spacing w:after="120" w:line="360" w:lineRule="auto"/>
            <w:ind w:firstLine="720"/>
            <w:jc w:val="both"/>
          </w:pPr>
        </w:pPrChange>
      </w:pPr>
      <w:moveFrom w:id="641" w:author="Vihari Réka" w:date="2018-11-24T13:50:00Z">
        <w:r w:rsidRPr="00863322" w:rsidDel="001B07CF">
          <w:rPr>
            <w:rFonts w:cs="Times New Roman"/>
          </w:rPr>
          <w:t xml:space="preserve">Az eseményekhez képek, időpont, név és leírás tartozik, melyeket az alkalmazás a szerver oldalról tölt be, így ott bármikor változtathatjuk </w:t>
        </w:r>
        <w:r w:rsidR="002275D6" w:rsidDel="001B07CF">
          <w:rPr>
            <w:rFonts w:cs="Times New Roman"/>
          </w:rPr>
          <w:t xml:space="preserve">onnan </w:t>
        </w:r>
        <w:r w:rsidRPr="00863322" w:rsidDel="001B07CF">
          <w:rPr>
            <w:rFonts w:cs="Times New Roman"/>
          </w:rPr>
          <w:t xml:space="preserve">őket.  </w:t>
        </w:r>
        <w:r w:rsidR="000C2809" w:rsidDel="001B07CF">
          <w:rPr>
            <w:rFonts w:cs="Times New Roman"/>
          </w:rPr>
          <w:t>A lokáció ikon megnyomásával az alkalmazás megnyitja az Apple beépített térkép alkalmazását, mely megmutatja az esemény pontos címét és így lehetőségünk van útvonalat tervezni az adott programhoz.</w:t>
        </w:r>
      </w:moveFrom>
    </w:p>
    <w:p w14:paraId="440B672F" w14:textId="005931D0" w:rsidR="00863322" w:rsidRPr="00863322" w:rsidDel="001B07CF" w:rsidRDefault="000C2809" w:rsidP="00597446">
      <w:pPr>
        <w:spacing w:after="120" w:line="360" w:lineRule="auto"/>
        <w:ind w:firstLine="720"/>
        <w:rPr>
          <w:moveFrom w:id="642" w:author="Vihari Réka" w:date="2018-11-24T13:50:00Z"/>
          <w:rFonts w:cs="Times New Roman"/>
        </w:rPr>
        <w:pPrChange w:id="643" w:author="Vihari Réka" w:date="2018-11-24T13:58:00Z">
          <w:pPr>
            <w:spacing w:after="120" w:line="360" w:lineRule="auto"/>
            <w:ind w:firstLine="720"/>
            <w:jc w:val="both"/>
          </w:pPr>
        </w:pPrChange>
      </w:pPr>
      <w:moveFrom w:id="644" w:author="Vihari Réka" w:date="2018-11-24T13:50:00Z">
        <w:r w:rsidDel="001B07CF">
          <w:rPr>
            <w:rFonts w:cs="Times New Roman"/>
          </w:rPr>
          <w:t>A jobb felső sarokban található Ma gombbal pedig bármikor visszaugorhatunk a mai nap programtervére.</w:t>
        </w:r>
      </w:moveFrom>
    </w:p>
    <w:p w14:paraId="04823DA2" w14:textId="7B0FFEB6" w:rsidR="00F01E26" w:rsidDel="001B07CF" w:rsidRDefault="00F01E26" w:rsidP="00597446">
      <w:pPr>
        <w:rPr>
          <w:moveFrom w:id="645" w:author="Vihari Réka" w:date="2018-11-24T13:50:00Z"/>
        </w:rPr>
        <w:pPrChange w:id="646" w:author="Vihari Réka" w:date="2018-11-24T13:58:00Z">
          <w:pPr>
            <w:jc w:val="center"/>
          </w:pPr>
        </w:pPrChange>
      </w:pPr>
      <w:moveFrom w:id="647" w:author="Vihari Réka" w:date="2018-11-24T13:50:00Z">
        <w:r w:rsidDel="001B07CF">
          <w:rPr>
            <w:noProof/>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From>
    </w:p>
    <w:p w14:paraId="1383353D" w14:textId="2FAB8D5F" w:rsidR="00F01E26" w:rsidDel="001B07CF" w:rsidRDefault="00F01E26" w:rsidP="00597446">
      <w:pPr>
        <w:rPr>
          <w:moveFrom w:id="648" w:author="Vihari Réka" w:date="2018-11-24T13:50:00Z"/>
        </w:rPr>
        <w:pPrChange w:id="649" w:author="Vihari Réka" w:date="2018-11-24T13:58:00Z">
          <w:pPr/>
        </w:pPrChange>
      </w:pPr>
      <w:moveFrom w:id="650" w:author="Vihari Réka" w:date="2018-11-24T13:50:00Z">
        <w:r w:rsidDel="001B07CF">
          <w:t xml:space="preserve"> </w:t>
        </w:r>
      </w:moveFrom>
    </w:p>
    <w:p w14:paraId="2B9E2048" w14:textId="635B35B9" w:rsidR="000C2809" w:rsidRPr="001C5774" w:rsidDel="001B07CF" w:rsidRDefault="000C2809" w:rsidP="00597446">
      <w:pPr>
        <w:rPr>
          <w:moveFrom w:id="651" w:author="Vihari Réka" w:date="2018-11-24T13:50:00Z"/>
          <w:rFonts w:cs="Arial"/>
          <w:b/>
          <w:bCs/>
          <w:sz w:val="28"/>
          <w:szCs w:val="26"/>
        </w:rPr>
        <w:pPrChange w:id="652" w:author="Vihari Réka" w:date="2018-11-24T13:58:00Z">
          <w:pPr/>
        </w:pPrChange>
      </w:pPr>
      <w:moveFrom w:id="653" w:author="Vihari Réka" w:date="2018-11-24T13:50:00Z">
        <w:r w:rsidRPr="001C5774" w:rsidDel="001B07CF">
          <w:rPr>
            <w:rFonts w:cs="Arial"/>
            <w:b/>
            <w:bCs/>
            <w:sz w:val="28"/>
            <w:szCs w:val="26"/>
          </w:rPr>
          <w:t>3.1.4. Helyzet</w:t>
        </w:r>
      </w:moveFrom>
    </w:p>
    <w:p w14:paraId="6C4929B1" w14:textId="3D28ED99" w:rsidR="000C2809" w:rsidDel="001B07CF" w:rsidRDefault="000C2809" w:rsidP="00597446">
      <w:pPr>
        <w:rPr>
          <w:moveFrom w:id="654" w:author="Vihari Réka" w:date="2018-11-24T13:50:00Z"/>
        </w:rPr>
        <w:pPrChange w:id="655" w:author="Vihari Réka" w:date="2018-11-24T13:58:00Z">
          <w:pPr/>
        </w:pPrChange>
      </w:pPr>
    </w:p>
    <w:p w14:paraId="4DD16CB4" w14:textId="659D7D0A" w:rsidR="002F2749" w:rsidRPr="001C5774" w:rsidDel="001B07CF" w:rsidRDefault="000C2809" w:rsidP="00597446">
      <w:pPr>
        <w:spacing w:after="120" w:line="360" w:lineRule="auto"/>
        <w:ind w:firstLine="720"/>
        <w:rPr>
          <w:moveFrom w:id="656" w:author="Vihari Réka" w:date="2018-11-24T13:50:00Z"/>
          <w:rFonts w:cs="Times New Roman"/>
        </w:rPr>
        <w:pPrChange w:id="657" w:author="Vihari Réka" w:date="2018-11-24T13:58:00Z">
          <w:pPr>
            <w:spacing w:after="120" w:line="360" w:lineRule="auto"/>
            <w:ind w:firstLine="720"/>
            <w:jc w:val="both"/>
          </w:pPr>
        </w:pPrChange>
      </w:pPr>
      <w:moveFrom w:id="658" w:author="Vihari Réka" w:date="2018-11-24T13:50:00Z">
        <w:r w:rsidRPr="001C5774" w:rsidDel="001B07CF">
          <w:rPr>
            <w:rFonts w:cs="Times New Roman"/>
          </w:rPr>
          <w:t xml:space="preserve">A </w:t>
        </w:r>
        <w:r w:rsidR="001C5774" w:rsidRPr="001C5774" w:rsidDel="001B07CF">
          <w:rPr>
            <w:rFonts w:cs="Times New Roman"/>
          </w:rPr>
          <w:t>H</w:t>
        </w:r>
        <w:r w:rsidRPr="001C5774" w:rsidDel="001B07CF">
          <w:rPr>
            <w:rFonts w:cs="Times New Roman"/>
          </w:rPr>
          <w:t xml:space="preserve">elyzet menüpontban láthatjuk a többi felhasználó, illetve saját helyzetünket. Itt csak azokat a felhasználókat láthatjuk, akik elfogadták lokációjuk megosztását az applikáció számára. </w:t>
        </w:r>
        <w:r w:rsidR="002F2749" w:rsidRPr="001C5774" w:rsidDel="001B07CF">
          <w:rPr>
            <w:rFonts w:cs="Times New Roman"/>
          </w:rPr>
          <w: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From>
    </w:p>
    <w:p w14:paraId="7644038A" w14:textId="495CE201" w:rsidR="002F2749" w:rsidRPr="001C5774" w:rsidDel="001B07CF" w:rsidRDefault="002F2749" w:rsidP="00597446">
      <w:pPr>
        <w:spacing w:after="120" w:line="360" w:lineRule="auto"/>
        <w:ind w:firstLine="720"/>
        <w:rPr>
          <w:moveFrom w:id="659" w:author="Vihari Réka" w:date="2018-11-24T13:50:00Z"/>
          <w:rFonts w:cs="Times New Roman"/>
        </w:rPr>
        <w:pPrChange w:id="660" w:author="Vihari Réka" w:date="2018-11-24T13:58:00Z">
          <w:pPr>
            <w:spacing w:after="120" w:line="360" w:lineRule="auto"/>
            <w:ind w:firstLine="720"/>
            <w:jc w:val="both"/>
          </w:pPr>
        </w:pPrChange>
      </w:pPr>
      <w:moveFrom w:id="661" w:author="Vihari Réka" w:date="2018-11-24T13:50:00Z">
        <w:r w:rsidRPr="001C5774" w:rsidDel="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From>
    </w:p>
    <w:p w14:paraId="2A48B048" w14:textId="0B571197" w:rsidR="002F2749" w:rsidRPr="001C5774" w:rsidDel="001B07CF" w:rsidRDefault="002F2749" w:rsidP="00597446">
      <w:pPr>
        <w:spacing w:after="120" w:line="360" w:lineRule="auto"/>
        <w:ind w:firstLine="720"/>
        <w:rPr>
          <w:moveFrom w:id="662" w:author="Vihari Réka" w:date="2018-11-24T13:50:00Z"/>
          <w:rFonts w:cs="Times New Roman"/>
        </w:rPr>
        <w:pPrChange w:id="663" w:author="Vihari Réka" w:date="2018-11-24T13:58:00Z">
          <w:pPr>
            <w:spacing w:after="120" w:line="360" w:lineRule="auto"/>
            <w:ind w:firstLine="720"/>
            <w:jc w:val="both"/>
          </w:pPr>
        </w:pPrChange>
      </w:pPr>
      <w:moveFrom w:id="664" w:author="Vihari Réka" w:date="2018-11-24T13:50:00Z">
        <w:r w:rsidRPr="001C5774" w:rsidDel="001B07CF">
          <w:rPr>
            <w:rFonts w:cs="Times New Roman"/>
          </w:rPr>
          <w:t>A jobb felső sarokban található Új gomb megnyomásával pedig törölhetjük az eddig kirajzolt útvonalakat.</w:t>
        </w:r>
      </w:moveFrom>
    </w:p>
    <w:p w14:paraId="419F8A68" w14:textId="60FFF161" w:rsidR="000C2809" w:rsidDel="001B07CF" w:rsidRDefault="000C2809" w:rsidP="00597446">
      <w:pPr>
        <w:rPr>
          <w:moveFrom w:id="665" w:author="Vihari Réka" w:date="2018-11-24T13:50:00Z"/>
        </w:rPr>
        <w:pPrChange w:id="666" w:author="Vihari Réka" w:date="2018-11-24T13:58:00Z">
          <w:pPr/>
        </w:pPrChange>
      </w:pPr>
      <w:moveFrom w:id="667" w:author="Vihari Réka" w:date="2018-11-24T13:50:00Z">
        <w:r w:rsidDel="001B07CF">
          <w:rPr>
            <w:noProof/>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Del="001B07CF">
          <w:rPr>
            <w:noProof/>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moveFrom>
    </w:p>
    <w:p w14:paraId="208D7FDD" w14:textId="55DBFF23" w:rsidR="001C5774" w:rsidDel="001B07CF" w:rsidRDefault="001C5774" w:rsidP="00597446">
      <w:pPr>
        <w:rPr>
          <w:moveFrom w:id="668" w:author="Vihari Réka" w:date="2018-11-24T13:50:00Z"/>
        </w:rPr>
        <w:pPrChange w:id="669" w:author="Vihari Réka" w:date="2018-11-24T13:58:00Z">
          <w:pPr/>
        </w:pPrChange>
      </w:pPr>
    </w:p>
    <w:p w14:paraId="6F6F1115" w14:textId="574A33EF" w:rsidR="001C5774" w:rsidRPr="001C5774" w:rsidDel="001B07CF" w:rsidRDefault="001C5774" w:rsidP="00597446">
      <w:pPr>
        <w:rPr>
          <w:moveFrom w:id="670" w:author="Vihari Réka" w:date="2018-11-24T13:50:00Z"/>
          <w:rFonts w:cs="Arial"/>
          <w:b/>
          <w:bCs/>
          <w:sz w:val="28"/>
          <w:szCs w:val="26"/>
        </w:rPr>
        <w:pPrChange w:id="671" w:author="Vihari Réka" w:date="2018-11-24T13:58:00Z">
          <w:pPr/>
        </w:pPrChange>
      </w:pPr>
      <w:moveFrom w:id="672" w:author="Vihari Réka" w:date="2018-11-24T13:50:00Z">
        <w:r w:rsidRPr="001C5774" w:rsidDel="001B07CF">
          <w:rPr>
            <w:rFonts w:cs="Arial"/>
            <w:b/>
            <w:bCs/>
            <w:sz w:val="28"/>
            <w:szCs w:val="26"/>
          </w:rPr>
          <w:t xml:space="preserve">3.1.5 </w:t>
        </w:r>
        <w:commentRangeStart w:id="673"/>
        <w:r w:rsidRPr="001C5774" w:rsidDel="001B07CF">
          <w:rPr>
            <w:rFonts w:cs="Arial"/>
            <w:b/>
            <w:bCs/>
            <w:sz w:val="28"/>
            <w:szCs w:val="26"/>
          </w:rPr>
          <w:t>Üzenetek</w:t>
        </w:r>
        <w:commentRangeEnd w:id="673"/>
        <w:r w:rsidR="006945D2" w:rsidDel="001B07CF">
          <w:rPr>
            <w:rStyle w:val="Jegyzethivatkozs"/>
          </w:rPr>
          <w:commentReference w:id="673"/>
        </w:r>
      </w:moveFrom>
    </w:p>
    <w:p w14:paraId="12EF3DA1" w14:textId="54B7437F" w:rsidR="001C5774" w:rsidDel="001B07CF" w:rsidRDefault="001C5774" w:rsidP="00597446">
      <w:pPr>
        <w:rPr>
          <w:moveFrom w:id="674" w:author="Vihari Réka" w:date="2018-11-24T13:50:00Z"/>
        </w:rPr>
        <w:pPrChange w:id="675" w:author="Vihari Réka" w:date="2018-11-24T13:58:00Z">
          <w:pPr/>
        </w:pPrChange>
      </w:pPr>
    </w:p>
    <w:p w14:paraId="7F1C0BA5" w14:textId="15A539A7" w:rsidR="001C5774" w:rsidRPr="001C5774" w:rsidDel="001B07CF" w:rsidRDefault="001C5774" w:rsidP="00597446">
      <w:pPr>
        <w:spacing w:after="120" w:line="360" w:lineRule="auto"/>
        <w:ind w:firstLine="720"/>
        <w:rPr>
          <w:moveFrom w:id="676" w:author="Vihari Réka" w:date="2018-11-24T13:50:00Z"/>
          <w:rFonts w:cs="Times New Roman"/>
        </w:rPr>
        <w:pPrChange w:id="677" w:author="Vihari Réka" w:date="2018-11-24T13:58:00Z">
          <w:pPr>
            <w:spacing w:after="120" w:line="360" w:lineRule="auto"/>
            <w:ind w:firstLine="720"/>
            <w:jc w:val="both"/>
          </w:pPr>
        </w:pPrChange>
      </w:pPr>
      <w:moveFrom w:id="678" w:author="Vihari Réka" w:date="2018-11-24T13:50:00Z">
        <w:r w:rsidRPr="001C5774" w:rsidDel="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From>
    </w:p>
    <w:p w14:paraId="71F7C80D" w14:textId="149E942F" w:rsidR="001C5774" w:rsidRPr="001C5774" w:rsidDel="001B07CF" w:rsidRDefault="001C5774" w:rsidP="00597446">
      <w:pPr>
        <w:spacing w:after="120" w:line="360" w:lineRule="auto"/>
        <w:ind w:firstLine="720"/>
        <w:rPr>
          <w:moveFrom w:id="679" w:author="Vihari Réka" w:date="2018-11-24T13:50:00Z"/>
          <w:rFonts w:cs="Times New Roman"/>
        </w:rPr>
        <w:pPrChange w:id="680" w:author="Vihari Réka" w:date="2018-11-24T13:58:00Z">
          <w:pPr>
            <w:spacing w:after="120" w:line="360" w:lineRule="auto"/>
            <w:ind w:firstLine="720"/>
            <w:jc w:val="both"/>
          </w:pPr>
        </w:pPrChange>
      </w:pPr>
      <w:moveFrom w:id="681" w:author="Vihari Réka" w:date="2018-11-24T13:50:00Z">
        <w:r w:rsidRPr="001C5774" w:rsidDel="001B07CF">
          <w:rPr>
            <w:rFonts w:cs="Times New Roman"/>
          </w:rPr>
          <w:t xml:space="preserve">Az elküldött üzenet tartalmazza a feladó nevét, illetve a küldés idejét. A képernyő lefele húzásával van lehetőségünk ráfrissíteni az érkezett üzenetekre. </w:t>
        </w:r>
      </w:moveFrom>
    </w:p>
    <w:p w14:paraId="49C29887" w14:textId="6AC14755" w:rsidR="001C5774" w:rsidDel="001B07CF" w:rsidRDefault="001C5774" w:rsidP="00597446">
      <w:pPr>
        <w:rPr>
          <w:moveFrom w:id="682" w:author="Vihari Réka" w:date="2018-11-24T13:50:00Z"/>
        </w:rPr>
        <w:pPrChange w:id="683" w:author="Vihari Réka" w:date="2018-11-24T13:58:00Z">
          <w:pPr>
            <w:jc w:val="center"/>
          </w:pPr>
        </w:pPrChange>
      </w:pPr>
      <w:moveFrom w:id="684" w:author="Vihari Réka" w:date="2018-11-24T13:50:00Z">
        <w:r w:rsidDel="001B07CF">
          <w:rPr>
            <w:noProof/>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moveFrom>
    </w:p>
    <w:p w14:paraId="49624BFC" w14:textId="13DA725B" w:rsidR="001C5774" w:rsidDel="001B07CF" w:rsidRDefault="001C5774" w:rsidP="00597446">
      <w:pPr>
        <w:rPr>
          <w:moveFrom w:id="685" w:author="Vihari Réka" w:date="2018-11-24T13:50:00Z"/>
        </w:rPr>
        <w:pPrChange w:id="686" w:author="Vihari Réka" w:date="2018-11-24T13:58:00Z">
          <w:pPr/>
        </w:pPrChange>
      </w:pPr>
    </w:p>
    <w:p w14:paraId="5B09CD53" w14:textId="3E61C4CE" w:rsidR="001C5774" w:rsidRPr="001C5774" w:rsidDel="001B07CF" w:rsidRDefault="001C5774" w:rsidP="00597446">
      <w:pPr>
        <w:rPr>
          <w:moveFrom w:id="687" w:author="Vihari Réka" w:date="2018-11-24T13:50:00Z"/>
          <w:rFonts w:cs="Arial"/>
          <w:b/>
          <w:bCs/>
          <w:sz w:val="28"/>
          <w:szCs w:val="26"/>
        </w:rPr>
        <w:pPrChange w:id="688" w:author="Vihari Réka" w:date="2018-11-24T13:58:00Z">
          <w:pPr/>
        </w:pPrChange>
      </w:pPr>
      <w:moveFrom w:id="689" w:author="Vihari Réka" w:date="2018-11-24T13:50:00Z">
        <w:r w:rsidRPr="001C5774" w:rsidDel="001B07CF">
          <w:rPr>
            <w:rFonts w:cs="Arial"/>
            <w:b/>
            <w:bCs/>
            <w:sz w:val="28"/>
            <w:szCs w:val="26"/>
          </w:rPr>
          <w:t>3.1.6 Leírás</w:t>
        </w:r>
      </w:moveFrom>
    </w:p>
    <w:p w14:paraId="2216CDA2" w14:textId="47C7F212" w:rsidR="001C5774" w:rsidDel="001B07CF" w:rsidRDefault="001C5774" w:rsidP="00597446">
      <w:pPr>
        <w:rPr>
          <w:moveFrom w:id="690" w:author="Vihari Réka" w:date="2018-11-24T13:50:00Z"/>
        </w:rPr>
        <w:pPrChange w:id="691" w:author="Vihari Réka" w:date="2018-11-24T13:58:00Z">
          <w:pPr/>
        </w:pPrChange>
      </w:pPr>
    </w:p>
    <w:p w14:paraId="5FDB8994" w14:textId="4569E1D5" w:rsidR="001C5774" w:rsidRPr="001C5774" w:rsidDel="001B07CF" w:rsidRDefault="001C5774" w:rsidP="00597446">
      <w:pPr>
        <w:spacing w:after="120" w:line="360" w:lineRule="auto"/>
        <w:ind w:firstLine="720"/>
        <w:rPr>
          <w:moveFrom w:id="692" w:author="Vihari Réka" w:date="2018-11-24T13:50:00Z"/>
          <w:rFonts w:cs="Times New Roman"/>
        </w:rPr>
        <w:pPrChange w:id="693" w:author="Vihari Réka" w:date="2018-11-24T13:58:00Z">
          <w:pPr>
            <w:spacing w:after="120" w:line="360" w:lineRule="auto"/>
            <w:ind w:firstLine="720"/>
            <w:jc w:val="both"/>
          </w:pPr>
        </w:pPrChange>
      </w:pPr>
      <w:moveFrom w:id="694" w:author="Vihari Réka" w:date="2018-11-24T13:50:00Z">
        <w:r w:rsidRPr="001C5774" w:rsidDel="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From>
    </w:p>
    <w:p w14:paraId="0439E8C8" w14:textId="0A099195" w:rsidR="001C5774" w:rsidRPr="001C5774" w:rsidDel="001B07CF" w:rsidRDefault="001C5774" w:rsidP="00597446">
      <w:pPr>
        <w:spacing w:after="120" w:line="360" w:lineRule="auto"/>
        <w:ind w:firstLine="720"/>
        <w:rPr>
          <w:moveFrom w:id="695" w:author="Vihari Réka" w:date="2018-11-24T13:50:00Z"/>
          <w:rFonts w:cs="Times New Roman"/>
        </w:rPr>
        <w:pPrChange w:id="696" w:author="Vihari Réka" w:date="2018-11-24T13:58:00Z">
          <w:pPr>
            <w:spacing w:after="120" w:line="360" w:lineRule="auto"/>
            <w:ind w:firstLine="720"/>
            <w:jc w:val="both"/>
          </w:pPr>
        </w:pPrChange>
      </w:pPr>
      <w:moveFrom w:id="697" w:author="Vihari Réka" w:date="2018-11-24T13:50:00Z">
        <w:r w:rsidRPr="001C5774" w:rsidDel="001B07CF">
          <w:rPr>
            <w:rFonts w:cs="Times New Roman"/>
          </w:rPr>
          <w:t xml:space="preserve">Itt felhasználói interakcióra nincs lehetőségünk, csak részletesebb információkat kaphatunk a programról. </w:t>
        </w:r>
      </w:moveFrom>
    </w:p>
    <w:moveFromRangeEnd w:id="568"/>
    <w:p w14:paraId="3CA3F75B" w14:textId="5AFFD17A" w:rsidR="001C5774" w:rsidRDefault="001C5774" w:rsidP="00597446">
      <w:pPr>
        <w:pPrChange w:id="698" w:author="Vihari Réka" w:date="2018-11-24T13:58:00Z">
          <w:pPr>
            <w:jc w:val="center"/>
          </w:pPr>
        </w:pPrChange>
      </w:pPr>
      <w:del w:id="699" w:author="Vihari Réka" w:date="2018-11-24T13:54:00Z">
        <w:r w:rsidDel="001B07CF">
          <w:rPr>
            <w:noProof/>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700" w:name="_Toc530833394"/>
      <w:r w:rsidRPr="005F6762">
        <w:rPr>
          <w:rFonts w:ascii="Times New Roman" w:eastAsia="Times New Roman" w:hAnsi="Times New Roman" w:cs="Arial"/>
          <w:color w:val="auto"/>
          <w:kern w:val="32"/>
          <w:sz w:val="36"/>
          <w:szCs w:val="32"/>
        </w:rPr>
        <w:lastRenderedPageBreak/>
        <w:t>Technológiák ismertetése</w:t>
      </w:r>
      <w:bookmarkEnd w:id="700"/>
    </w:p>
    <w:p w14:paraId="52FE1EDE" w14:textId="77777777" w:rsidR="00A471C6" w:rsidRDefault="00A471C6" w:rsidP="00A471C6">
      <w:pPr>
        <w:pStyle w:val="Cmsor2"/>
        <w:numPr>
          <w:ilvl w:val="1"/>
          <w:numId w:val="15"/>
        </w:numPr>
      </w:pPr>
      <w:r>
        <w:t xml:space="preserve"> </w:t>
      </w:r>
      <w:bookmarkStart w:id="701" w:name="_Toc530833395"/>
      <w:r>
        <w:t>CocoaPods</w:t>
      </w:r>
      <w:bookmarkEnd w:id="701"/>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702" w:author="Vihari Réka" w:date="2018-11-22T10:38:00Z">
        <w:r w:rsidR="002052A4">
          <w:rPr>
            <w:rFonts w:cs="Times New Roman"/>
          </w:rPr>
          <w:t xml:space="preserve"> és</w:t>
        </w:r>
      </w:ins>
      <w:ins w:id="703" w:author="Illanicz Barnabás" w:date="2018-11-19T12:01:00Z">
        <w:del w:id="704" w:author="Vihari Réka" w:date="2018-11-22T10:38:00Z">
          <w:r w:rsidR="007913B3" w:rsidDel="002052A4">
            <w:rPr>
              <w:rFonts w:cs="Times New Roman"/>
            </w:rPr>
            <w:delText>,</w:delText>
          </w:r>
        </w:del>
        <w:r w:rsidR="007913B3">
          <w:rPr>
            <w:rFonts w:cs="Times New Roman"/>
          </w:rPr>
          <w:t xml:space="preserve"> </w:t>
        </w:r>
      </w:ins>
      <w:del w:id="705" w:author="Illanicz Barnabás" w:date="2018-11-19T12:01:00Z">
        <w:r w:rsidRPr="00CF7797" w:rsidDel="007913B3">
          <w:rPr>
            <w:rFonts w:cs="Times New Roman"/>
          </w:rPr>
          <w:delText xml:space="preserve"> és </w:delText>
        </w:r>
      </w:del>
      <w:r w:rsidRPr="00CF7797">
        <w:rPr>
          <w:rFonts w:cs="Times New Roman"/>
        </w:rPr>
        <w:t xml:space="preserve">Objective-C </w:t>
      </w:r>
      <w:ins w:id="706" w:author="Vihari Réka" w:date="2018-11-22T10:38:00Z">
        <w:r w:rsidR="002052A4">
          <w:rPr>
            <w:rFonts w:cs="Times New Roman"/>
          </w:rPr>
          <w:t xml:space="preserve">nyelveken </w:t>
        </w:r>
      </w:ins>
      <w:del w:id="707" w:author="Vihari Réka" w:date="2018-11-22T10:38:00Z">
        <w:r w:rsidRPr="00CF7797" w:rsidDel="002052A4">
          <w:rPr>
            <w:rFonts w:cs="Times New Roman"/>
          </w:rPr>
          <w:delText xml:space="preserve">és </w:delText>
        </w:r>
        <w:commentRangeStart w:id="708"/>
        <w:r w:rsidRPr="00CF7797" w:rsidDel="002052A4">
          <w:rPr>
            <w:rFonts w:cs="Times New Roman"/>
          </w:rPr>
          <w:delText xml:space="preserve">egyéb Obejctive-C futásidejű nyelvekben </w:delText>
        </w:r>
        <w:commentRangeEnd w:id="708"/>
        <w:r w:rsidR="004119D9" w:rsidDel="002052A4">
          <w:rPr>
            <w:rStyle w:val="Jegyzethivatkozs"/>
          </w:rPr>
          <w:commentReference w:id="708"/>
        </w:r>
      </w:del>
      <w:r w:rsidRPr="00CF7797">
        <w:rPr>
          <w:rFonts w:cs="Times New Roman"/>
        </w:rPr>
        <w:t>írt alkalm</w:t>
      </w:r>
      <w:ins w:id="709" w:author="Illanicz Barnabás" w:date="2018-11-19T12:00:00Z">
        <w:r w:rsidR="00B35528">
          <w:rPr>
            <w:rFonts w:cs="Times New Roman"/>
          </w:rPr>
          <w:t>az</w:t>
        </w:r>
      </w:ins>
      <w:r w:rsidRPr="00CF7797">
        <w:rPr>
          <w:rFonts w:cs="Times New Roman"/>
        </w:rPr>
        <w:t>á</w:t>
      </w:r>
      <w:del w:id="710" w:author="Illanicz Barnabás" w:date="2018-11-19T12:00:00Z">
        <w:r w:rsidRPr="00CF7797" w:rsidDel="00B35528">
          <w:rPr>
            <w:rFonts w:cs="Times New Roman"/>
          </w:rPr>
          <w:delText>zo</w:delText>
        </w:r>
      </w:del>
      <w:r w:rsidRPr="00CF7797">
        <w:rPr>
          <w:rFonts w:cs="Times New Roman"/>
        </w:rPr>
        <w:t>s</w:t>
      </w:r>
      <w:ins w:id="711"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712"/>
      <w:del w:id="713" w:author="Vihari Réka" w:date="2018-11-22T10:37:00Z">
        <w:r w:rsidRPr="00CF7797" w:rsidDel="002052A4">
          <w:rPr>
            <w:rFonts w:cs="Times New Roman"/>
          </w:rPr>
          <w:delText xml:space="preserve">részeket </w:delText>
        </w:r>
      </w:del>
      <w:commentRangeEnd w:id="712"/>
      <w:ins w:id="714"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712"/>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5"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715"/>
      <w:r w:rsidR="00CF7797" w:rsidRPr="00CF7797">
        <w:rPr>
          <w:rFonts w:cs="Times New Roman"/>
        </w:rPr>
        <w:t>Pod</w:t>
      </w:r>
      <w:del w:id="716"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715"/>
      <w:r w:rsidR="0032207A">
        <w:rPr>
          <w:rStyle w:val="Jegyzethivatkozs"/>
        </w:rPr>
        <w:commentReference w:id="715"/>
      </w:r>
      <w:ins w:id="717" w:author="Vihari Réka" w:date="2018-11-22T10:37:00Z">
        <w:r w:rsidR="002052A4">
          <w:rPr>
            <w:rFonts w:cs="Times New Roman"/>
          </w:rPr>
          <w:t>-</w:t>
        </w:r>
      </w:ins>
      <w:del w:id="718"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719" w:author="Vihari Réka" w:date="2018-11-22T10:20:00Z">
        <w:r w:rsidRPr="00CF7797" w:rsidDel="00A613DE">
          <w:rPr>
            <w:rFonts w:cs="Times New Roman"/>
          </w:rPr>
          <w:delText>-</w:delText>
        </w:r>
      </w:del>
      <w:r w:rsidRPr="00CF7797">
        <w:rPr>
          <w:rFonts w:cs="Times New Roman"/>
        </w:rPr>
        <w:t>file</w:t>
      </w:r>
      <w:ins w:id="720" w:author="Vihari Réka" w:date="2018-11-22T10:37:00Z">
        <w:r w:rsidR="002052A4">
          <w:rPr>
            <w:rFonts w:cs="Times New Roman"/>
          </w:rPr>
          <w:t>-</w:t>
        </w:r>
      </w:ins>
      <w:ins w:id="721" w:author="Illanicz Barnabás" w:date="2018-11-19T13:53:00Z">
        <w:del w:id="722"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723"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724"/>
      <w:r>
        <w:rPr>
          <w:rFonts w:cs="Times New Roman"/>
        </w:rPr>
        <w:t>Az alábbi képen látható az alkalmazásom Pod</w:t>
      </w:r>
      <w:del w:id="725" w:author="Vihari Réka" w:date="2018-11-22T10:37:00Z">
        <w:r w:rsidDel="002052A4">
          <w:rPr>
            <w:rFonts w:cs="Times New Roman"/>
          </w:rPr>
          <w:delText xml:space="preserve"> </w:delText>
        </w:r>
      </w:del>
      <w:r>
        <w:rPr>
          <w:rFonts w:cs="Times New Roman"/>
        </w:rPr>
        <w:t>file</w:t>
      </w:r>
      <w:ins w:id="726" w:author="Vihari Réka" w:date="2018-11-22T10:37:00Z">
        <w:r w:rsidR="002052A4">
          <w:rPr>
            <w:rFonts w:cs="Times New Roman"/>
          </w:rPr>
          <w:t>-</w:t>
        </w:r>
      </w:ins>
      <w:del w:id="727" w:author="Vihari Réka" w:date="2018-11-22T10:20:00Z">
        <w:r w:rsidDel="00A613DE">
          <w:rPr>
            <w:rFonts w:cs="Times New Roman"/>
          </w:rPr>
          <w:delText>-</w:delText>
        </w:r>
      </w:del>
      <w:r>
        <w:rPr>
          <w:rFonts w:cs="Times New Roman"/>
        </w:rPr>
        <w:t>ja</w:t>
      </w:r>
      <w:commentRangeEnd w:id="724"/>
      <w:r w:rsidR="006C504C">
        <w:rPr>
          <w:rStyle w:val="Jegyzethivatkozs"/>
        </w:rPr>
        <w:commentReference w:id="724"/>
      </w:r>
      <w:r>
        <w:rPr>
          <w:rFonts w:cs="Times New Roman"/>
        </w:rPr>
        <w:t>. Több külső könyvtárat is felhasználtam, melyek megkönnyítették a fejlesztői munk</w:t>
      </w:r>
      <w:r w:rsidR="00411B12">
        <w:rPr>
          <w:rFonts w:cs="Times New Roman"/>
        </w:rPr>
        <w:t>át. Ilyen</w:t>
      </w:r>
      <w:del w:id="728" w:author="Illanicz Barnabás" w:date="2018-11-19T13:55:00Z">
        <w:r w:rsidR="00411B12" w:rsidDel="007879BA">
          <w:rPr>
            <w:rFonts w:cs="Times New Roman"/>
          </w:rPr>
          <w:delText>,</w:delText>
        </w:r>
      </w:del>
      <w:r w:rsidR="00411B12">
        <w:rPr>
          <w:rFonts w:cs="Times New Roman"/>
        </w:rPr>
        <w:t xml:space="preserve"> például </w:t>
      </w:r>
      <w:del w:id="729"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BA753E" w:rsidRDefault="00BA753E" w:rsidP="00BA753E">
      <w:pPr>
        <w:shd w:val="clear" w:color="auto" w:fill="F5F5F5"/>
        <w:spacing w:line="270" w:lineRule="atLeast"/>
        <w:rPr>
          <w:ins w:id="730" w:author="Vihari Réka" w:date="2018-11-23T20:43:00Z"/>
          <w:rFonts w:ascii="Menlo" w:hAnsi="Menlo" w:cs="Menlo"/>
          <w:color w:val="333333"/>
          <w:sz w:val="18"/>
          <w:szCs w:val="18"/>
          <w:lang w:eastAsia="hu-HU"/>
        </w:rPr>
      </w:pPr>
      <w:ins w:id="731" w:author="Vihari Réka" w:date="2018-11-23T20:43:00Z">
        <w:r w:rsidRPr="00BA753E">
          <w:rPr>
            <w:rFonts w:ascii="Menlo" w:hAnsi="Menlo" w:cs="Menlo"/>
            <w:i/>
            <w:iCs/>
            <w:color w:val="AAAAAA"/>
            <w:sz w:val="18"/>
            <w:szCs w:val="18"/>
            <w:lang w:eastAsia="hu-HU"/>
          </w:rPr>
          <w:t># Uncomment the next line to define a global platform for your project</w:t>
        </w:r>
      </w:ins>
    </w:p>
    <w:p w14:paraId="441102EA" w14:textId="77777777" w:rsidR="00BA753E" w:rsidRPr="00BA753E" w:rsidRDefault="00BA753E" w:rsidP="00BA753E">
      <w:pPr>
        <w:shd w:val="clear" w:color="auto" w:fill="F5F5F5"/>
        <w:spacing w:line="270" w:lineRule="atLeast"/>
        <w:rPr>
          <w:ins w:id="732" w:author="Vihari Réka" w:date="2018-11-23T20:43:00Z"/>
          <w:rFonts w:ascii="Menlo" w:hAnsi="Menlo" w:cs="Menlo"/>
          <w:color w:val="333333"/>
          <w:sz w:val="18"/>
          <w:szCs w:val="18"/>
          <w:lang w:eastAsia="hu-HU"/>
        </w:rPr>
      </w:pPr>
      <w:ins w:id="733" w:author="Vihari Réka" w:date="2018-11-23T20:43:00Z">
        <w:r w:rsidRPr="00BA753E">
          <w:rPr>
            <w:rFonts w:ascii="Menlo" w:hAnsi="Menlo" w:cs="Menlo"/>
            <w:color w:val="333333"/>
            <w:sz w:val="18"/>
            <w:szCs w:val="18"/>
            <w:lang w:eastAsia="hu-HU"/>
          </w:rPr>
          <w:t xml:space="preserve">platform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ios</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9.0</w:t>
        </w:r>
        <w:r w:rsidRPr="00BA753E">
          <w:rPr>
            <w:rFonts w:ascii="Menlo" w:hAnsi="Menlo" w:cs="Menlo"/>
            <w:color w:val="777777"/>
            <w:sz w:val="18"/>
            <w:szCs w:val="18"/>
            <w:lang w:eastAsia="hu-HU"/>
          </w:rPr>
          <w:t>'</w:t>
        </w:r>
      </w:ins>
    </w:p>
    <w:p w14:paraId="5BA9A465" w14:textId="77777777" w:rsidR="00BA753E" w:rsidRPr="00BA753E" w:rsidRDefault="00BA753E" w:rsidP="00BA753E">
      <w:pPr>
        <w:shd w:val="clear" w:color="auto" w:fill="F5F5F5"/>
        <w:spacing w:line="270" w:lineRule="atLeast"/>
        <w:rPr>
          <w:ins w:id="734" w:author="Vihari Réka" w:date="2018-11-23T20:43:00Z"/>
          <w:rFonts w:ascii="Menlo" w:hAnsi="Menlo" w:cs="Menlo"/>
          <w:color w:val="333333"/>
          <w:sz w:val="18"/>
          <w:szCs w:val="18"/>
          <w:lang w:eastAsia="hu-HU"/>
        </w:rPr>
      </w:pPr>
    </w:p>
    <w:p w14:paraId="1614AB48" w14:textId="77777777" w:rsidR="00BA753E" w:rsidRPr="00BA753E" w:rsidRDefault="00BA753E" w:rsidP="00BA753E">
      <w:pPr>
        <w:shd w:val="clear" w:color="auto" w:fill="F5F5F5"/>
        <w:spacing w:line="270" w:lineRule="atLeast"/>
        <w:rPr>
          <w:ins w:id="735" w:author="Vihari Réka" w:date="2018-11-23T20:43:00Z"/>
          <w:rFonts w:ascii="Menlo" w:hAnsi="Menlo" w:cs="Menlo"/>
          <w:color w:val="333333"/>
          <w:sz w:val="18"/>
          <w:szCs w:val="18"/>
          <w:lang w:eastAsia="hu-HU"/>
        </w:rPr>
      </w:pPr>
      <w:ins w:id="736" w:author="Vihari Réka" w:date="2018-11-23T20:43:00Z">
        <w:r w:rsidRPr="00BA753E">
          <w:rPr>
            <w:rFonts w:ascii="Menlo" w:hAnsi="Menlo" w:cs="Menlo"/>
            <w:color w:val="333333"/>
            <w:sz w:val="18"/>
            <w:szCs w:val="18"/>
            <w:lang w:eastAsia="hu-HU"/>
          </w:rPr>
          <w:t xml:space="preserve">target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EventApp</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4B69C6"/>
            <w:sz w:val="18"/>
            <w:szCs w:val="18"/>
            <w:lang w:eastAsia="hu-HU"/>
          </w:rPr>
          <w:t>do</w:t>
        </w:r>
      </w:ins>
    </w:p>
    <w:p w14:paraId="31FBB4E9" w14:textId="77777777" w:rsidR="00BA753E" w:rsidRPr="00BA753E" w:rsidRDefault="00BA753E" w:rsidP="00BA753E">
      <w:pPr>
        <w:shd w:val="clear" w:color="auto" w:fill="F5F5F5"/>
        <w:spacing w:line="270" w:lineRule="atLeast"/>
        <w:rPr>
          <w:ins w:id="737" w:author="Vihari Réka" w:date="2018-11-23T20:43:00Z"/>
          <w:rFonts w:ascii="Menlo" w:hAnsi="Menlo" w:cs="Menlo"/>
          <w:color w:val="333333"/>
          <w:sz w:val="18"/>
          <w:szCs w:val="18"/>
          <w:lang w:eastAsia="hu-HU"/>
        </w:rPr>
      </w:pPr>
      <w:ins w:id="738"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 Comment the next line if you're not using Swift and don't want to use dynamic frameworks</w:t>
        </w:r>
      </w:ins>
    </w:p>
    <w:p w14:paraId="20581AA0" w14:textId="77777777" w:rsidR="00BA753E" w:rsidRPr="00BA753E" w:rsidRDefault="00BA753E" w:rsidP="00BA753E">
      <w:pPr>
        <w:shd w:val="clear" w:color="auto" w:fill="F5F5F5"/>
        <w:spacing w:line="270" w:lineRule="atLeast"/>
        <w:rPr>
          <w:ins w:id="739" w:author="Vihari Réka" w:date="2018-11-23T20:43:00Z"/>
          <w:rFonts w:ascii="Menlo" w:hAnsi="Menlo" w:cs="Menlo"/>
          <w:color w:val="333333"/>
          <w:sz w:val="18"/>
          <w:szCs w:val="18"/>
          <w:lang w:eastAsia="hu-HU"/>
        </w:rPr>
      </w:pPr>
      <w:ins w:id="740" w:author="Vihari Réka" w:date="2018-11-23T20:43:00Z">
        <w:r w:rsidRPr="00BA753E">
          <w:rPr>
            <w:rFonts w:ascii="Menlo" w:hAnsi="Menlo" w:cs="Menlo"/>
            <w:color w:val="333333"/>
            <w:sz w:val="18"/>
            <w:szCs w:val="18"/>
            <w:lang w:eastAsia="hu-HU"/>
          </w:rPr>
          <w:t xml:space="preserve">  use_frameworks!</w:t>
        </w:r>
      </w:ins>
    </w:p>
    <w:p w14:paraId="6F0226A4" w14:textId="77777777" w:rsidR="00BA753E" w:rsidRPr="00BA753E" w:rsidRDefault="00BA753E" w:rsidP="00BA753E">
      <w:pPr>
        <w:shd w:val="clear" w:color="auto" w:fill="F5F5F5"/>
        <w:spacing w:line="270" w:lineRule="atLeast"/>
        <w:rPr>
          <w:ins w:id="741" w:author="Vihari Réka" w:date="2018-11-23T20:43:00Z"/>
          <w:rFonts w:ascii="Menlo" w:hAnsi="Menlo" w:cs="Menlo"/>
          <w:color w:val="333333"/>
          <w:sz w:val="18"/>
          <w:szCs w:val="18"/>
          <w:lang w:eastAsia="hu-HU"/>
        </w:rPr>
      </w:pPr>
    </w:p>
    <w:p w14:paraId="40915C76" w14:textId="77777777" w:rsidR="00BA753E" w:rsidRPr="00BA753E" w:rsidRDefault="00BA753E" w:rsidP="00BA753E">
      <w:pPr>
        <w:shd w:val="clear" w:color="auto" w:fill="F5F5F5"/>
        <w:spacing w:line="270" w:lineRule="atLeast"/>
        <w:rPr>
          <w:ins w:id="742" w:author="Vihari Réka" w:date="2018-11-23T20:43:00Z"/>
          <w:rFonts w:ascii="Menlo" w:hAnsi="Menlo" w:cs="Menlo"/>
          <w:color w:val="333333"/>
          <w:sz w:val="18"/>
          <w:szCs w:val="18"/>
          <w:lang w:eastAsia="hu-HU"/>
        </w:rPr>
      </w:pPr>
      <w:ins w:id="743"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 Pods for EventApp</w:t>
        </w:r>
      </w:ins>
    </w:p>
    <w:p w14:paraId="2394F083" w14:textId="77777777" w:rsidR="00BA753E" w:rsidRPr="00BA753E" w:rsidRDefault="00BA753E" w:rsidP="00BA753E">
      <w:pPr>
        <w:shd w:val="clear" w:color="auto" w:fill="F5F5F5"/>
        <w:spacing w:line="270" w:lineRule="atLeast"/>
        <w:rPr>
          <w:ins w:id="744" w:author="Vihari Réka" w:date="2018-11-23T20:43:00Z"/>
          <w:rFonts w:ascii="Menlo" w:hAnsi="Menlo" w:cs="Menlo"/>
          <w:color w:val="333333"/>
          <w:sz w:val="18"/>
          <w:szCs w:val="18"/>
          <w:lang w:eastAsia="hu-HU"/>
        </w:rPr>
      </w:pPr>
      <w:ins w:id="745"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#pod 'SwiftLint'</w:t>
        </w:r>
      </w:ins>
    </w:p>
    <w:p w14:paraId="23DB9CAC" w14:textId="77777777" w:rsidR="00BA753E" w:rsidRPr="00BA753E" w:rsidRDefault="00BA753E" w:rsidP="00BA753E">
      <w:pPr>
        <w:shd w:val="clear" w:color="auto" w:fill="F5F5F5"/>
        <w:spacing w:line="270" w:lineRule="atLeast"/>
        <w:rPr>
          <w:ins w:id="746" w:author="Vihari Réka" w:date="2018-11-23T20:43:00Z"/>
          <w:rFonts w:ascii="Menlo" w:hAnsi="Menlo" w:cs="Menlo"/>
          <w:color w:val="333333"/>
          <w:sz w:val="18"/>
          <w:szCs w:val="18"/>
          <w:lang w:eastAsia="hu-HU"/>
        </w:rPr>
      </w:pPr>
    </w:p>
    <w:p w14:paraId="3B16261C" w14:textId="77777777" w:rsidR="00BA753E" w:rsidRPr="00BA753E" w:rsidRDefault="00BA753E" w:rsidP="00BA753E">
      <w:pPr>
        <w:shd w:val="clear" w:color="auto" w:fill="F5F5F5"/>
        <w:spacing w:line="270" w:lineRule="atLeast"/>
        <w:rPr>
          <w:ins w:id="747" w:author="Vihari Réka" w:date="2018-11-23T20:43:00Z"/>
          <w:rFonts w:ascii="Menlo" w:hAnsi="Menlo" w:cs="Menlo"/>
          <w:color w:val="333333"/>
          <w:sz w:val="18"/>
          <w:szCs w:val="18"/>
          <w:lang w:eastAsia="hu-HU"/>
        </w:rPr>
      </w:pPr>
      <w:ins w:id="748" w:author="Vihari Réka" w:date="2018-11-23T20:43:00Z">
        <w:r w:rsidRPr="00BA753E">
          <w:rPr>
            <w:rFonts w:ascii="Menlo" w:hAnsi="Menlo" w:cs="Menlo"/>
            <w:color w:val="333333"/>
            <w:sz w:val="18"/>
            <w:szCs w:val="18"/>
            <w:lang w:eastAsia="hu-HU"/>
          </w:rPr>
          <w:lastRenderedPageBreak/>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MessageKit</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path</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../MessageKit</w:t>
        </w:r>
        <w:r w:rsidRPr="00BA753E">
          <w:rPr>
            <w:rFonts w:ascii="Menlo" w:hAnsi="Menlo" w:cs="Menlo"/>
            <w:color w:val="777777"/>
            <w:sz w:val="18"/>
            <w:szCs w:val="18"/>
            <w:lang w:eastAsia="hu-HU"/>
          </w:rPr>
          <w:t>'</w:t>
        </w:r>
      </w:ins>
    </w:p>
    <w:p w14:paraId="5BC0DFC7" w14:textId="77777777" w:rsidR="00BA753E" w:rsidRPr="00BA753E" w:rsidRDefault="00BA753E" w:rsidP="00BA753E">
      <w:pPr>
        <w:shd w:val="clear" w:color="auto" w:fill="F5F5F5"/>
        <w:spacing w:line="270" w:lineRule="atLeast"/>
        <w:rPr>
          <w:ins w:id="749" w:author="Vihari Réka" w:date="2018-11-23T20:43:00Z"/>
          <w:rFonts w:ascii="Menlo" w:hAnsi="Menlo" w:cs="Menlo"/>
          <w:color w:val="333333"/>
          <w:sz w:val="18"/>
          <w:szCs w:val="18"/>
          <w:lang w:eastAsia="hu-HU"/>
        </w:rPr>
      </w:pPr>
      <w:ins w:id="750"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MessageInputBar</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git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https://github.com/MessageKit/MessageInputBar.git</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branch</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master</w:t>
        </w:r>
        <w:r w:rsidRPr="00BA753E">
          <w:rPr>
            <w:rFonts w:ascii="Menlo" w:hAnsi="Menlo" w:cs="Menlo"/>
            <w:color w:val="777777"/>
            <w:sz w:val="18"/>
            <w:szCs w:val="18"/>
            <w:lang w:eastAsia="hu-HU"/>
          </w:rPr>
          <w:t>'</w:t>
        </w:r>
      </w:ins>
    </w:p>
    <w:p w14:paraId="1155CCCF" w14:textId="77777777" w:rsidR="00BA753E" w:rsidRPr="00BA753E" w:rsidRDefault="00BA753E" w:rsidP="00BA753E">
      <w:pPr>
        <w:shd w:val="clear" w:color="auto" w:fill="F5F5F5"/>
        <w:spacing w:line="270" w:lineRule="atLeast"/>
        <w:rPr>
          <w:ins w:id="751" w:author="Vihari Réka" w:date="2018-11-23T20:43:00Z"/>
          <w:rFonts w:ascii="Menlo" w:hAnsi="Menlo" w:cs="Menlo"/>
          <w:color w:val="333333"/>
          <w:sz w:val="18"/>
          <w:szCs w:val="18"/>
          <w:lang w:eastAsia="hu-HU"/>
        </w:rPr>
      </w:pPr>
      <w:ins w:id="752"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FSCalendar</w:t>
        </w:r>
        <w:r w:rsidRPr="00BA753E">
          <w:rPr>
            <w:rFonts w:ascii="Menlo" w:hAnsi="Menlo" w:cs="Menlo"/>
            <w:color w:val="777777"/>
            <w:sz w:val="18"/>
            <w:szCs w:val="18"/>
            <w:lang w:eastAsia="hu-HU"/>
          </w:rPr>
          <w:t>'</w:t>
        </w:r>
      </w:ins>
    </w:p>
    <w:p w14:paraId="239EC9D0" w14:textId="77777777" w:rsidR="00BA753E" w:rsidRPr="00BA753E" w:rsidRDefault="00BA753E" w:rsidP="00BA753E">
      <w:pPr>
        <w:shd w:val="clear" w:color="auto" w:fill="F5F5F5"/>
        <w:spacing w:line="270" w:lineRule="atLeast"/>
        <w:rPr>
          <w:ins w:id="753" w:author="Vihari Réka" w:date="2018-11-23T20:43:00Z"/>
          <w:rFonts w:ascii="Menlo" w:hAnsi="Menlo" w:cs="Menlo"/>
          <w:color w:val="333333"/>
          <w:sz w:val="18"/>
          <w:szCs w:val="18"/>
          <w:lang w:eastAsia="hu-HU"/>
        </w:rPr>
      </w:pPr>
      <w:ins w:id="754"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Alamofire</w:t>
        </w:r>
        <w:r w:rsidRPr="00BA753E">
          <w:rPr>
            <w:rFonts w:ascii="Menlo" w:hAnsi="Menlo" w:cs="Menlo"/>
            <w:color w:val="777777"/>
            <w:sz w:val="18"/>
            <w:szCs w:val="18"/>
            <w:lang w:eastAsia="hu-HU"/>
          </w:rPr>
          <w:t>'</w:t>
        </w:r>
      </w:ins>
    </w:p>
    <w:p w14:paraId="1DB0F546" w14:textId="77777777" w:rsidR="00BA753E" w:rsidRPr="00BA753E" w:rsidRDefault="00BA753E" w:rsidP="00BA753E">
      <w:pPr>
        <w:shd w:val="clear" w:color="auto" w:fill="F5F5F5"/>
        <w:spacing w:line="270" w:lineRule="atLeast"/>
        <w:rPr>
          <w:ins w:id="755" w:author="Vihari Réka" w:date="2018-11-23T20:43:00Z"/>
          <w:rFonts w:ascii="Menlo" w:hAnsi="Menlo" w:cs="Menlo"/>
          <w:color w:val="333333"/>
          <w:sz w:val="18"/>
          <w:szCs w:val="18"/>
          <w:lang w:eastAsia="hu-HU"/>
        </w:rPr>
      </w:pPr>
      <w:ins w:id="756"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SwiftyJSON</w:t>
        </w:r>
        <w:r w:rsidRPr="00BA753E">
          <w:rPr>
            <w:rFonts w:ascii="Menlo" w:hAnsi="Menlo" w:cs="Menlo"/>
            <w:color w:val="777777"/>
            <w:sz w:val="18"/>
            <w:szCs w:val="18"/>
            <w:lang w:eastAsia="hu-HU"/>
          </w:rPr>
          <w:t>'</w:t>
        </w:r>
      </w:ins>
    </w:p>
    <w:p w14:paraId="28BE4790" w14:textId="77777777" w:rsidR="00BA753E" w:rsidRPr="00BA753E" w:rsidRDefault="00BA753E" w:rsidP="00BA753E">
      <w:pPr>
        <w:shd w:val="clear" w:color="auto" w:fill="F5F5F5"/>
        <w:spacing w:line="270" w:lineRule="atLeast"/>
        <w:rPr>
          <w:ins w:id="757" w:author="Vihari Réka" w:date="2018-11-23T20:43:00Z"/>
          <w:rFonts w:ascii="Menlo" w:hAnsi="Menlo" w:cs="Menlo"/>
          <w:color w:val="333333"/>
          <w:sz w:val="18"/>
          <w:szCs w:val="18"/>
          <w:lang w:eastAsia="hu-HU"/>
        </w:rPr>
      </w:pPr>
      <w:ins w:id="758"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Kingfisher</w:t>
        </w:r>
        <w:r w:rsidRPr="00BA753E">
          <w:rPr>
            <w:rFonts w:ascii="Menlo" w:hAnsi="Menlo" w:cs="Menlo"/>
            <w:color w:val="777777"/>
            <w:sz w:val="18"/>
            <w:szCs w:val="18"/>
            <w:lang w:eastAsia="hu-HU"/>
          </w:rPr>
          <w:t>'</w:t>
        </w:r>
      </w:ins>
    </w:p>
    <w:p w14:paraId="26CC1D94" w14:textId="77777777" w:rsidR="00BA753E" w:rsidRPr="00BA753E" w:rsidRDefault="00BA753E" w:rsidP="00BA753E">
      <w:pPr>
        <w:shd w:val="clear" w:color="auto" w:fill="F5F5F5"/>
        <w:spacing w:line="270" w:lineRule="atLeast"/>
        <w:rPr>
          <w:ins w:id="759" w:author="Vihari Réka" w:date="2018-11-23T20:43:00Z"/>
          <w:rFonts w:ascii="Menlo" w:hAnsi="Menlo" w:cs="Menlo"/>
          <w:color w:val="333333"/>
          <w:sz w:val="18"/>
          <w:szCs w:val="18"/>
          <w:lang w:eastAsia="hu-HU"/>
        </w:rPr>
      </w:pPr>
      <w:ins w:id="760"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SwiftKeychainWrapper</w:t>
        </w:r>
        <w:r w:rsidRPr="00BA753E">
          <w:rPr>
            <w:rFonts w:ascii="Menlo" w:hAnsi="Menlo" w:cs="Menlo"/>
            <w:color w:val="777777"/>
            <w:sz w:val="18"/>
            <w:szCs w:val="18"/>
            <w:lang w:eastAsia="hu-HU"/>
          </w:rPr>
          <w:t>'</w:t>
        </w:r>
      </w:ins>
    </w:p>
    <w:p w14:paraId="7F978E6E" w14:textId="77777777" w:rsidR="00BA753E" w:rsidRPr="00BA753E" w:rsidRDefault="00BA753E" w:rsidP="00BA753E">
      <w:pPr>
        <w:shd w:val="clear" w:color="auto" w:fill="F5F5F5"/>
        <w:spacing w:line="270" w:lineRule="atLeast"/>
        <w:rPr>
          <w:ins w:id="761" w:author="Vihari Réka" w:date="2018-11-23T20:43:00Z"/>
          <w:rFonts w:ascii="Menlo" w:hAnsi="Menlo" w:cs="Menlo"/>
          <w:color w:val="333333"/>
          <w:sz w:val="18"/>
          <w:szCs w:val="18"/>
          <w:lang w:eastAsia="hu-HU"/>
        </w:rPr>
      </w:pPr>
    </w:p>
    <w:p w14:paraId="743FFFBA" w14:textId="77777777" w:rsidR="00BA753E" w:rsidRPr="00BA753E" w:rsidRDefault="00BA753E" w:rsidP="00BA753E">
      <w:pPr>
        <w:shd w:val="clear" w:color="auto" w:fill="F5F5F5"/>
        <w:spacing w:line="270" w:lineRule="atLeast"/>
        <w:rPr>
          <w:ins w:id="762" w:author="Vihari Réka" w:date="2018-11-23T20:43:00Z"/>
          <w:rFonts w:ascii="Menlo" w:hAnsi="Menlo" w:cs="Menlo"/>
          <w:color w:val="333333"/>
          <w:sz w:val="18"/>
          <w:szCs w:val="18"/>
          <w:lang w:eastAsia="hu-HU"/>
        </w:rPr>
      </w:pPr>
      <w:ins w:id="763" w:author="Vihari Réka" w:date="2018-11-23T20:43:00Z">
        <w:r w:rsidRPr="00BA753E">
          <w:rPr>
            <w:rFonts w:ascii="Menlo" w:hAnsi="Menlo" w:cs="Menlo"/>
            <w:color w:val="4B69C6"/>
            <w:sz w:val="18"/>
            <w:szCs w:val="18"/>
            <w:lang w:eastAsia="hu-HU"/>
          </w:rPr>
          <w:t>end</w:t>
        </w:r>
      </w:ins>
    </w:p>
    <w:p w14:paraId="716FA168" w14:textId="564286D1" w:rsidR="00CF7797" w:rsidRDefault="00CF7797" w:rsidP="007F3E02">
      <w:del w:id="764"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77777777" w:rsidR="00125D28" w:rsidRDefault="00125D28" w:rsidP="007F3E02">
      <w:pPr>
        <w:rPr>
          <w:rFonts w:cs="Arial"/>
          <w:b/>
          <w:bCs/>
          <w:sz w:val="28"/>
          <w:szCs w:val="26"/>
        </w:rPr>
      </w:pPr>
      <w:r w:rsidRPr="00125D28">
        <w:rPr>
          <w:rFonts w:cs="Arial"/>
          <w:b/>
          <w:bCs/>
          <w:sz w:val="28"/>
          <w:szCs w:val="26"/>
        </w:rPr>
        <w:t>4.1.1 FSCalendar</w:t>
      </w:r>
    </w:p>
    <w:p w14:paraId="5274AE1F" w14:textId="77777777" w:rsidR="00125D28" w:rsidRPr="00125D28" w:rsidRDefault="00125D28" w:rsidP="007F3E02">
      <w:pPr>
        <w:rPr>
          <w:rFonts w:cs="Arial"/>
          <w:b/>
          <w:bCs/>
          <w:sz w:val="28"/>
          <w:szCs w:val="26"/>
        </w:rPr>
      </w:pPr>
    </w:p>
    <w:p w14:paraId="6148C43C" w14:textId="77777777"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765"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766"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commentRangeStart w:id="767"/>
      <w:r w:rsidR="00125D28" w:rsidRPr="00A4098C">
        <w:rPr>
          <w:rFonts w:cs="Times New Roman"/>
        </w:rPr>
        <w:t>Ezzel a Storyboard-ban nem válik láthatóvá, mert ő nem tudja automatikusan megjeleníteni a külső könyvtárakat</w:t>
      </w:r>
      <w:commentRangeEnd w:id="767"/>
      <w:r w:rsidR="00380B4A">
        <w:rPr>
          <w:rStyle w:val="Jegyzethivatkozs"/>
        </w:rPr>
        <w:commentReference w:id="767"/>
      </w:r>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77777777" w:rsidR="00125D28" w:rsidRDefault="00125D28" w:rsidP="007F3E02">
      <w:pPr>
        <w:rPr>
          <w:rFonts w:cs="Arial"/>
          <w:b/>
          <w:bCs/>
          <w:sz w:val="28"/>
          <w:szCs w:val="26"/>
        </w:rPr>
      </w:pPr>
      <w:r w:rsidRPr="00125D28">
        <w:rPr>
          <w:rFonts w:cs="Arial"/>
          <w:b/>
          <w:bCs/>
          <w:sz w:val="28"/>
          <w:szCs w:val="26"/>
        </w:rPr>
        <w:t>4.1.2 Alamofire</w:t>
      </w:r>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768"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769" w:author="Illanicz Barnabás" w:date="2018-11-19T14:12:00Z">
        <w:r w:rsidR="00557579">
          <w:rPr>
            <w:rFonts w:cs="Times New Roman"/>
          </w:rPr>
          <w:t>a</w:t>
        </w:r>
      </w:ins>
      <w:del w:id="770"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6B178DB" w:rsidR="00BA753E" w:rsidRDefault="00BA753E" w:rsidP="00BA753E">
      <w:pPr>
        <w:rPr>
          <w:ins w:id="771" w:author="Vihari Réka" w:date="2018-11-23T20:45:00Z"/>
          <w:rFonts w:cs="Arial"/>
          <w:b/>
          <w:bCs/>
          <w:sz w:val="28"/>
          <w:szCs w:val="26"/>
        </w:rPr>
      </w:pPr>
      <w:ins w:id="772" w:author="Vihari Réka" w:date="2018-11-23T20:45:00Z">
        <w:r>
          <w:rPr>
            <w:rFonts w:cs="Arial"/>
            <w:b/>
            <w:bCs/>
            <w:sz w:val="28"/>
            <w:szCs w:val="26"/>
          </w:rPr>
          <w:t>4.1.</w:t>
        </w:r>
      </w:ins>
      <w:ins w:id="773" w:author="Vihari Réka" w:date="2018-11-23T20:46:00Z">
        <w:r>
          <w:rPr>
            <w:rFonts w:cs="Arial"/>
            <w:b/>
            <w:bCs/>
            <w:sz w:val="28"/>
            <w:szCs w:val="26"/>
          </w:rPr>
          <w:t>3</w:t>
        </w:r>
      </w:ins>
      <w:ins w:id="774" w:author="Vihari Réka" w:date="2018-11-23T20:45:00Z">
        <w:r w:rsidRPr="00125D28">
          <w:rPr>
            <w:rFonts w:cs="Arial"/>
            <w:b/>
            <w:bCs/>
            <w:sz w:val="28"/>
            <w:szCs w:val="26"/>
          </w:rPr>
          <w:t xml:space="preserve"> </w:t>
        </w:r>
        <w:r>
          <w:rPr>
            <w:rFonts w:cs="Arial"/>
            <w:b/>
            <w:bCs/>
            <w:sz w:val="28"/>
            <w:szCs w:val="26"/>
          </w:rPr>
          <w:t>Kingfisher</w:t>
        </w:r>
      </w:ins>
    </w:p>
    <w:p w14:paraId="5574E3AD" w14:textId="5176293F" w:rsidR="00BA753E" w:rsidRDefault="00BA753E" w:rsidP="00BA753E">
      <w:pPr>
        <w:spacing w:after="120" w:line="360" w:lineRule="auto"/>
        <w:jc w:val="both"/>
        <w:rPr>
          <w:ins w:id="775" w:author="Vihari Réka" w:date="2018-11-23T20:46:00Z"/>
          <w:rFonts w:cs="Times New Roman"/>
        </w:rPr>
        <w:pPrChange w:id="776" w:author="Vihari Réka" w:date="2018-11-23T20:45:00Z">
          <w:pPr>
            <w:spacing w:after="120" w:line="360" w:lineRule="auto"/>
            <w:ind w:firstLine="720"/>
            <w:jc w:val="both"/>
          </w:pPr>
        </w:pPrChange>
      </w:pPr>
    </w:p>
    <w:p w14:paraId="3D193EDD" w14:textId="5EADB25F" w:rsidR="00BA753E" w:rsidRDefault="00BA753E" w:rsidP="00BA753E">
      <w:pPr>
        <w:spacing w:after="120" w:line="360" w:lineRule="auto"/>
        <w:jc w:val="both"/>
        <w:rPr>
          <w:ins w:id="777" w:author="Vihari Réka" w:date="2018-11-23T20:47:00Z"/>
          <w:rFonts w:cs="Times New Roman"/>
        </w:rPr>
        <w:pPrChange w:id="778" w:author="Vihari Réka" w:date="2018-11-23T20:45:00Z">
          <w:pPr>
            <w:spacing w:after="120" w:line="360" w:lineRule="auto"/>
            <w:ind w:firstLine="720"/>
            <w:jc w:val="both"/>
          </w:pPr>
        </w:pPrChange>
      </w:pPr>
      <w:ins w:id="779" w:author="Vihari Réka" w:date="2018-11-23T20:46:00Z">
        <w:r>
          <w:rPr>
            <w:rFonts w:cs="Times New Roman"/>
          </w:rPr>
          <w:t xml:space="preserve">A Kingfisher hívtam segítségül a szervertől kapott képekhez tartozó URL-ek feloldására. </w:t>
        </w:r>
      </w:ins>
      <w:ins w:id="780" w:author="Vihari Réka" w:date="2018-11-23T20:47:00Z">
        <w:r>
          <w:rPr>
            <w:rFonts w:cs="Times New Roman"/>
          </w:rPr>
          <w:t xml:space="preserve">Itt a tárolom a szervertől </w:t>
        </w:r>
        <w:r w:rsidR="00925971">
          <w:rPr>
            <w:rFonts w:cs="Times New Roman"/>
          </w:rPr>
          <w:t>visszakapott String értéket, majd átalakítom URL típusúvá. Ezután a változtatni kívánt image után írok egy .kf-et, ami a Kingfisher-t jelöli és ezután hívom meg a setImage</w:t>
        </w:r>
      </w:ins>
      <w:ins w:id="781" w:author="Vihari Réka" w:date="2018-11-23T20:48:00Z">
        <w:r w:rsidR="00925971">
          <w:rPr>
            <w:rFonts w:cs="Times New Roman"/>
          </w:rPr>
          <w:t>(with: url)</w:t>
        </w:r>
      </w:ins>
      <w:ins w:id="782" w:author="Vihari Réka" w:date="2018-11-23T20:47:00Z">
        <w:r w:rsidR="00925971">
          <w:rPr>
            <w:rFonts w:cs="Times New Roman"/>
          </w:rPr>
          <w:t xml:space="preserve"> metódust. </w:t>
        </w:r>
      </w:ins>
      <w:ins w:id="783" w:author="Vihari Réka" w:date="2018-11-24T14:22:00Z">
        <w:r w:rsidR="00BC353E">
          <w:rPr>
            <w:rFonts w:cs="Times New Roman"/>
          </w:rPr>
          <w:t xml:space="preserve">Ennek használatával könnyen alkalmazhatunk URL-eket kép megadásához alkalmazásunkban. </w:t>
        </w:r>
      </w:ins>
    </w:p>
    <w:p w14:paraId="78D0DA6C" w14:textId="77777777" w:rsidR="00BA753E" w:rsidRPr="00925971" w:rsidRDefault="00BA753E" w:rsidP="00BA753E">
      <w:pPr>
        <w:tabs>
          <w:tab w:val="left" w:pos="593"/>
        </w:tabs>
        <w:autoSpaceDE w:val="0"/>
        <w:autoSpaceDN w:val="0"/>
        <w:adjustRightInd w:val="0"/>
        <w:rPr>
          <w:ins w:id="784" w:author="Vihari Réka" w:date="2018-11-23T20:47:00Z"/>
          <w:rFonts w:ascii="Helvetica" w:eastAsiaTheme="minorHAnsi" w:hAnsi="Helvetica" w:cs="Helvetica"/>
          <w:sz w:val="16"/>
          <w:szCs w:val="16"/>
          <w:rPrChange w:id="785" w:author="Vihari Réka" w:date="2018-11-23T20:49:00Z">
            <w:rPr>
              <w:ins w:id="786" w:author="Vihari Réka" w:date="2018-11-23T20:47:00Z"/>
              <w:rFonts w:ascii="Helvetica" w:eastAsiaTheme="minorHAnsi" w:hAnsi="Helvetica" w:cs="Helvetica"/>
            </w:rPr>
          </w:rPrChange>
        </w:rPr>
      </w:pPr>
      <w:ins w:id="787" w:author="Vihari Réka" w:date="2018-11-23T20:47:00Z">
        <w:r w:rsidRPr="00925971">
          <w:rPr>
            <w:rFonts w:ascii="Menlo" w:eastAsiaTheme="minorHAnsi" w:hAnsi="Menlo" w:cs="Menlo"/>
            <w:b/>
            <w:bCs/>
            <w:color w:val="9B2393"/>
            <w:sz w:val="16"/>
            <w:szCs w:val="16"/>
            <w:rPrChange w:id="788" w:author="Vihari Réka" w:date="2018-11-23T20:49:00Z">
              <w:rPr>
                <w:rFonts w:ascii="Menlo" w:eastAsiaTheme="minorHAnsi" w:hAnsi="Menlo" w:cs="Menlo"/>
                <w:b/>
                <w:bCs/>
                <w:color w:val="9B2393"/>
              </w:rPr>
            </w:rPrChange>
          </w:rPr>
          <w:t>guard</w:t>
        </w:r>
        <w:r w:rsidRPr="00925971">
          <w:rPr>
            <w:rFonts w:ascii="Menlo" w:eastAsiaTheme="minorHAnsi" w:hAnsi="Menlo" w:cs="Menlo"/>
            <w:color w:val="000000"/>
            <w:sz w:val="16"/>
            <w:szCs w:val="16"/>
            <w:rPrChange w:id="789"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790" w:author="Vihari Réka" w:date="2018-11-23T20:49:00Z">
              <w:rPr>
                <w:rFonts w:ascii="Menlo" w:eastAsiaTheme="minorHAnsi" w:hAnsi="Menlo" w:cs="Menlo"/>
                <w:b/>
                <w:bCs/>
                <w:color w:val="9B2393"/>
              </w:rPr>
            </w:rPrChange>
          </w:rPr>
          <w:t>let</w:t>
        </w:r>
        <w:r w:rsidRPr="00925971">
          <w:rPr>
            <w:rFonts w:ascii="Menlo" w:eastAsiaTheme="minorHAnsi" w:hAnsi="Menlo" w:cs="Menlo"/>
            <w:color w:val="000000"/>
            <w:sz w:val="16"/>
            <w:szCs w:val="16"/>
            <w:rPrChange w:id="791" w:author="Vihari Réka" w:date="2018-11-23T20:49:00Z">
              <w:rPr>
                <w:rFonts w:ascii="Menlo" w:eastAsiaTheme="minorHAnsi" w:hAnsi="Menlo" w:cs="Menlo"/>
                <w:color w:val="000000"/>
              </w:rPr>
            </w:rPrChange>
          </w:rPr>
          <w:t xml:space="preserve"> iconString = </w:t>
        </w:r>
        <w:r w:rsidRPr="00925971">
          <w:rPr>
            <w:rFonts w:ascii="Menlo" w:eastAsiaTheme="minorHAnsi" w:hAnsi="Menlo" w:cs="Menlo"/>
            <w:color w:val="326D74"/>
            <w:sz w:val="16"/>
            <w:szCs w:val="16"/>
            <w:rPrChange w:id="792" w:author="Vihari Réka" w:date="2018-11-23T20:49:00Z">
              <w:rPr>
                <w:rFonts w:ascii="Menlo" w:eastAsiaTheme="minorHAnsi" w:hAnsi="Menlo" w:cs="Menlo"/>
                <w:color w:val="326D74"/>
              </w:rPr>
            </w:rPrChange>
          </w:rPr>
          <w:t>event</w:t>
        </w:r>
        <w:r w:rsidRPr="00925971">
          <w:rPr>
            <w:rFonts w:ascii="Menlo" w:eastAsiaTheme="minorHAnsi" w:hAnsi="Menlo" w:cs="Menlo"/>
            <w:color w:val="000000"/>
            <w:sz w:val="16"/>
            <w:szCs w:val="16"/>
            <w:rPrChange w:id="793" w:author="Vihari Réka" w:date="2018-11-23T20:49:00Z">
              <w:rPr>
                <w:rFonts w:ascii="Menlo" w:eastAsiaTheme="minorHAnsi" w:hAnsi="Menlo" w:cs="Menlo"/>
                <w:color w:val="000000"/>
              </w:rPr>
            </w:rPrChange>
          </w:rPr>
          <w:t>[</w:t>
        </w:r>
        <w:r w:rsidRPr="00925971">
          <w:rPr>
            <w:rFonts w:ascii="Menlo" w:eastAsiaTheme="minorHAnsi" w:hAnsi="Menlo" w:cs="Menlo"/>
            <w:color w:val="1C00CF"/>
            <w:sz w:val="16"/>
            <w:szCs w:val="16"/>
            <w:rPrChange w:id="794" w:author="Vihari Réka" w:date="2018-11-23T20:49:00Z">
              <w:rPr>
                <w:rFonts w:ascii="Menlo" w:eastAsiaTheme="minorHAnsi" w:hAnsi="Menlo" w:cs="Menlo"/>
                <w:color w:val="1C00CF"/>
              </w:rPr>
            </w:rPrChange>
          </w:rPr>
          <w:t>0</w:t>
        </w:r>
        <w:r w:rsidRPr="00925971">
          <w:rPr>
            <w:rFonts w:ascii="Menlo" w:eastAsiaTheme="minorHAnsi" w:hAnsi="Menlo" w:cs="Menlo"/>
            <w:color w:val="000000"/>
            <w:sz w:val="16"/>
            <w:szCs w:val="16"/>
            <w:rPrChange w:id="795" w:author="Vihari Réka" w:date="2018-11-23T20:49:00Z">
              <w:rPr>
                <w:rFonts w:ascii="Menlo" w:eastAsiaTheme="minorHAnsi" w:hAnsi="Menlo" w:cs="Menlo"/>
                <w:color w:val="000000"/>
              </w:rPr>
            </w:rPrChange>
          </w:rPr>
          <w:t>].</w:t>
        </w:r>
        <w:r w:rsidRPr="00925971">
          <w:rPr>
            <w:rFonts w:ascii="Menlo" w:eastAsiaTheme="minorHAnsi" w:hAnsi="Menlo" w:cs="Menlo"/>
            <w:color w:val="326D74"/>
            <w:sz w:val="16"/>
            <w:szCs w:val="16"/>
            <w:rPrChange w:id="796" w:author="Vihari Réka" w:date="2018-11-23T20:49:00Z">
              <w:rPr>
                <w:rFonts w:ascii="Menlo" w:eastAsiaTheme="minorHAnsi" w:hAnsi="Menlo" w:cs="Menlo"/>
                <w:color w:val="326D74"/>
              </w:rPr>
            </w:rPrChange>
          </w:rPr>
          <w:t>iconURL</w:t>
        </w:r>
        <w:r w:rsidRPr="00925971">
          <w:rPr>
            <w:rFonts w:ascii="Menlo" w:eastAsiaTheme="minorHAnsi" w:hAnsi="Menlo" w:cs="Menlo"/>
            <w:color w:val="000000"/>
            <w:sz w:val="16"/>
            <w:szCs w:val="16"/>
            <w:rPrChange w:id="797"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798" w:author="Vihari Réka" w:date="2018-11-23T20:49:00Z">
              <w:rPr>
                <w:rFonts w:ascii="Menlo" w:eastAsiaTheme="minorHAnsi" w:hAnsi="Menlo" w:cs="Menlo"/>
                <w:b/>
                <w:bCs/>
                <w:color w:val="9B2393"/>
              </w:rPr>
            </w:rPrChange>
          </w:rPr>
          <w:t>else</w:t>
        </w:r>
        <w:r w:rsidRPr="00925971">
          <w:rPr>
            <w:rFonts w:ascii="Menlo" w:eastAsiaTheme="minorHAnsi" w:hAnsi="Menlo" w:cs="Menlo"/>
            <w:color w:val="000000"/>
            <w:sz w:val="16"/>
            <w:szCs w:val="16"/>
            <w:rPrChange w:id="799" w:author="Vihari Réka" w:date="2018-11-23T20:49:00Z">
              <w:rPr>
                <w:rFonts w:ascii="Menlo" w:eastAsiaTheme="minorHAnsi" w:hAnsi="Menlo" w:cs="Menlo"/>
                <w:color w:val="000000"/>
              </w:rPr>
            </w:rPrChange>
          </w:rPr>
          <w:t xml:space="preserve"> { </w:t>
        </w:r>
        <w:r w:rsidRPr="00925971">
          <w:rPr>
            <w:rFonts w:ascii="Menlo" w:eastAsiaTheme="minorHAnsi" w:hAnsi="Menlo" w:cs="Menlo"/>
            <w:b/>
            <w:bCs/>
            <w:color w:val="9B2393"/>
            <w:sz w:val="16"/>
            <w:szCs w:val="16"/>
            <w:rPrChange w:id="800" w:author="Vihari Réka" w:date="2018-11-23T20:49:00Z">
              <w:rPr>
                <w:rFonts w:ascii="Menlo" w:eastAsiaTheme="minorHAnsi" w:hAnsi="Menlo" w:cs="Menlo"/>
                <w:b/>
                <w:bCs/>
                <w:color w:val="9B2393"/>
              </w:rPr>
            </w:rPrChange>
          </w:rPr>
          <w:t>return</w:t>
        </w:r>
        <w:r w:rsidRPr="00925971">
          <w:rPr>
            <w:rFonts w:ascii="Menlo" w:eastAsiaTheme="minorHAnsi" w:hAnsi="Menlo" w:cs="Menlo"/>
            <w:color w:val="000000"/>
            <w:sz w:val="16"/>
            <w:szCs w:val="16"/>
            <w:rPrChange w:id="801" w:author="Vihari Réka" w:date="2018-11-23T20:49:00Z">
              <w:rPr>
                <w:rFonts w:ascii="Menlo" w:eastAsiaTheme="minorHAnsi" w:hAnsi="Menlo" w:cs="Menlo"/>
                <w:color w:val="000000"/>
              </w:rPr>
            </w:rPrChange>
          </w:rPr>
          <w:t xml:space="preserve"> }</w:t>
        </w:r>
      </w:ins>
    </w:p>
    <w:p w14:paraId="7F5858F7" w14:textId="77777777" w:rsidR="00BA753E" w:rsidRPr="00925971" w:rsidRDefault="00BA753E" w:rsidP="00BA753E">
      <w:pPr>
        <w:tabs>
          <w:tab w:val="left" w:pos="593"/>
        </w:tabs>
        <w:autoSpaceDE w:val="0"/>
        <w:autoSpaceDN w:val="0"/>
        <w:adjustRightInd w:val="0"/>
        <w:rPr>
          <w:ins w:id="802" w:author="Vihari Réka" w:date="2018-11-23T20:47:00Z"/>
          <w:rFonts w:ascii="Helvetica" w:eastAsiaTheme="minorHAnsi" w:hAnsi="Helvetica" w:cs="Helvetica"/>
          <w:sz w:val="16"/>
          <w:szCs w:val="16"/>
          <w:rPrChange w:id="803" w:author="Vihari Réka" w:date="2018-11-23T20:49:00Z">
            <w:rPr>
              <w:ins w:id="804" w:author="Vihari Réka" w:date="2018-11-23T20:47:00Z"/>
              <w:rFonts w:ascii="Helvetica" w:eastAsiaTheme="minorHAnsi" w:hAnsi="Helvetica" w:cs="Helvetica"/>
            </w:rPr>
          </w:rPrChange>
        </w:rPr>
      </w:pPr>
      <w:ins w:id="805" w:author="Vihari Réka" w:date="2018-11-23T20:47:00Z">
        <w:r w:rsidRPr="00925971">
          <w:rPr>
            <w:rFonts w:ascii="Menlo" w:eastAsiaTheme="minorHAnsi" w:hAnsi="Menlo" w:cs="Menlo"/>
            <w:color w:val="000000"/>
            <w:sz w:val="16"/>
            <w:szCs w:val="16"/>
            <w:rPrChange w:id="806" w:author="Vihari Réka" w:date="2018-11-23T20:49:00Z">
              <w:rPr>
                <w:rFonts w:ascii="Menlo" w:eastAsiaTheme="minorHAnsi" w:hAnsi="Menlo" w:cs="Menlo"/>
                <w:color w:val="000000"/>
              </w:rPr>
            </w:rPrChange>
          </w:rPr>
          <w:lastRenderedPageBreak/>
          <w:t xml:space="preserve">        </w:t>
        </w:r>
        <w:r w:rsidRPr="00925971">
          <w:rPr>
            <w:rFonts w:ascii="Menlo" w:eastAsiaTheme="minorHAnsi" w:hAnsi="Menlo" w:cs="Menlo"/>
            <w:b/>
            <w:bCs/>
            <w:color w:val="9B2393"/>
            <w:sz w:val="16"/>
            <w:szCs w:val="16"/>
            <w:rPrChange w:id="807" w:author="Vihari Réka" w:date="2018-11-23T20:49:00Z">
              <w:rPr>
                <w:rFonts w:ascii="Menlo" w:eastAsiaTheme="minorHAnsi" w:hAnsi="Menlo" w:cs="Menlo"/>
                <w:b/>
                <w:bCs/>
                <w:color w:val="9B2393"/>
              </w:rPr>
            </w:rPrChange>
          </w:rPr>
          <w:t>guard</w:t>
        </w:r>
        <w:r w:rsidRPr="00925971">
          <w:rPr>
            <w:rFonts w:ascii="Menlo" w:eastAsiaTheme="minorHAnsi" w:hAnsi="Menlo" w:cs="Menlo"/>
            <w:color w:val="000000"/>
            <w:sz w:val="16"/>
            <w:szCs w:val="16"/>
            <w:rPrChange w:id="808"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809" w:author="Vihari Réka" w:date="2018-11-23T20:49:00Z">
              <w:rPr>
                <w:rFonts w:ascii="Menlo" w:eastAsiaTheme="minorHAnsi" w:hAnsi="Menlo" w:cs="Menlo"/>
                <w:b/>
                <w:bCs/>
                <w:color w:val="9B2393"/>
              </w:rPr>
            </w:rPrChange>
          </w:rPr>
          <w:t>let</w:t>
        </w:r>
        <w:r w:rsidRPr="00925971">
          <w:rPr>
            <w:rFonts w:ascii="Menlo" w:eastAsiaTheme="minorHAnsi" w:hAnsi="Menlo" w:cs="Menlo"/>
            <w:color w:val="000000"/>
            <w:sz w:val="16"/>
            <w:szCs w:val="16"/>
            <w:rPrChange w:id="810" w:author="Vihari Réka" w:date="2018-11-23T20:49:00Z">
              <w:rPr>
                <w:rFonts w:ascii="Menlo" w:eastAsiaTheme="minorHAnsi" w:hAnsi="Menlo" w:cs="Menlo"/>
                <w:color w:val="000000"/>
              </w:rPr>
            </w:rPrChange>
          </w:rPr>
          <w:t xml:space="preserve"> url = </w:t>
        </w:r>
        <w:r w:rsidRPr="00925971">
          <w:rPr>
            <w:rFonts w:ascii="Menlo" w:eastAsiaTheme="minorHAnsi" w:hAnsi="Menlo" w:cs="Menlo"/>
            <w:color w:val="5C2699"/>
            <w:sz w:val="16"/>
            <w:szCs w:val="16"/>
            <w:rPrChange w:id="811" w:author="Vihari Réka" w:date="2018-11-23T20:49:00Z">
              <w:rPr>
                <w:rFonts w:ascii="Menlo" w:eastAsiaTheme="minorHAnsi" w:hAnsi="Menlo" w:cs="Menlo"/>
                <w:color w:val="5C2699"/>
              </w:rPr>
            </w:rPrChange>
          </w:rPr>
          <w:t>URL</w:t>
        </w:r>
        <w:r w:rsidRPr="00925971">
          <w:rPr>
            <w:rFonts w:ascii="Menlo" w:eastAsiaTheme="minorHAnsi" w:hAnsi="Menlo" w:cs="Menlo"/>
            <w:color w:val="000000"/>
            <w:sz w:val="16"/>
            <w:szCs w:val="16"/>
            <w:rPrChange w:id="812" w:author="Vihari Réka" w:date="2018-11-23T20:49:00Z">
              <w:rPr>
                <w:rFonts w:ascii="Menlo" w:eastAsiaTheme="minorHAnsi" w:hAnsi="Menlo" w:cs="Menlo"/>
                <w:color w:val="000000"/>
              </w:rPr>
            </w:rPrChange>
          </w:rPr>
          <w:t xml:space="preserve">(string: iconString) </w:t>
        </w:r>
        <w:r w:rsidRPr="00925971">
          <w:rPr>
            <w:rFonts w:ascii="Menlo" w:eastAsiaTheme="minorHAnsi" w:hAnsi="Menlo" w:cs="Menlo"/>
            <w:b/>
            <w:bCs/>
            <w:color w:val="9B2393"/>
            <w:sz w:val="16"/>
            <w:szCs w:val="16"/>
            <w:rPrChange w:id="813" w:author="Vihari Réka" w:date="2018-11-23T20:49:00Z">
              <w:rPr>
                <w:rFonts w:ascii="Menlo" w:eastAsiaTheme="minorHAnsi" w:hAnsi="Menlo" w:cs="Menlo"/>
                <w:b/>
                <w:bCs/>
                <w:color w:val="9B2393"/>
              </w:rPr>
            </w:rPrChange>
          </w:rPr>
          <w:t>else</w:t>
        </w:r>
        <w:r w:rsidRPr="00925971">
          <w:rPr>
            <w:rFonts w:ascii="Menlo" w:eastAsiaTheme="minorHAnsi" w:hAnsi="Menlo" w:cs="Menlo"/>
            <w:color w:val="000000"/>
            <w:sz w:val="16"/>
            <w:szCs w:val="16"/>
            <w:rPrChange w:id="814" w:author="Vihari Réka" w:date="2018-11-23T20:49:00Z">
              <w:rPr>
                <w:rFonts w:ascii="Menlo" w:eastAsiaTheme="minorHAnsi" w:hAnsi="Menlo" w:cs="Menlo"/>
                <w:color w:val="000000"/>
              </w:rPr>
            </w:rPrChange>
          </w:rPr>
          <w:t xml:space="preserve"> { </w:t>
        </w:r>
        <w:r w:rsidRPr="00925971">
          <w:rPr>
            <w:rFonts w:ascii="Menlo" w:eastAsiaTheme="minorHAnsi" w:hAnsi="Menlo" w:cs="Menlo"/>
            <w:b/>
            <w:bCs/>
            <w:color w:val="9B2393"/>
            <w:sz w:val="16"/>
            <w:szCs w:val="16"/>
            <w:rPrChange w:id="815" w:author="Vihari Réka" w:date="2018-11-23T20:49:00Z">
              <w:rPr>
                <w:rFonts w:ascii="Menlo" w:eastAsiaTheme="minorHAnsi" w:hAnsi="Menlo" w:cs="Menlo"/>
                <w:b/>
                <w:bCs/>
                <w:color w:val="9B2393"/>
              </w:rPr>
            </w:rPrChange>
          </w:rPr>
          <w:t>return</w:t>
        </w:r>
        <w:r w:rsidRPr="00925971">
          <w:rPr>
            <w:rFonts w:ascii="Menlo" w:eastAsiaTheme="minorHAnsi" w:hAnsi="Menlo" w:cs="Menlo"/>
            <w:color w:val="000000"/>
            <w:sz w:val="16"/>
            <w:szCs w:val="16"/>
            <w:rPrChange w:id="816" w:author="Vihari Réka" w:date="2018-11-23T20:49:00Z">
              <w:rPr>
                <w:rFonts w:ascii="Menlo" w:eastAsiaTheme="minorHAnsi" w:hAnsi="Menlo" w:cs="Menlo"/>
                <w:color w:val="000000"/>
              </w:rPr>
            </w:rPrChange>
          </w:rPr>
          <w:t xml:space="preserve"> }</w:t>
        </w:r>
      </w:ins>
    </w:p>
    <w:p w14:paraId="7692CFD4" w14:textId="7B5A061F" w:rsidR="00BA753E" w:rsidRPr="00925971" w:rsidRDefault="00BA753E" w:rsidP="00BA753E">
      <w:pPr>
        <w:spacing w:after="120" w:line="360" w:lineRule="auto"/>
        <w:jc w:val="both"/>
        <w:rPr>
          <w:ins w:id="817" w:author="Vihari Réka" w:date="2018-11-23T20:45:00Z"/>
          <w:rFonts w:cs="Times New Roman"/>
          <w:sz w:val="16"/>
          <w:szCs w:val="16"/>
          <w:rPrChange w:id="818" w:author="Vihari Réka" w:date="2018-11-23T20:49:00Z">
            <w:rPr>
              <w:ins w:id="819" w:author="Vihari Réka" w:date="2018-11-23T20:45:00Z"/>
              <w:rFonts w:cs="Times New Roman"/>
            </w:rPr>
          </w:rPrChange>
        </w:rPr>
        <w:pPrChange w:id="820" w:author="Vihari Réka" w:date="2018-11-23T20:45:00Z">
          <w:pPr>
            <w:spacing w:after="120" w:line="360" w:lineRule="auto"/>
            <w:ind w:firstLine="720"/>
            <w:jc w:val="both"/>
          </w:pPr>
        </w:pPrChange>
      </w:pPr>
      <w:ins w:id="821" w:author="Vihari Réka" w:date="2018-11-23T20:47:00Z">
        <w:r w:rsidRPr="00925971">
          <w:rPr>
            <w:rFonts w:ascii="Menlo" w:eastAsiaTheme="minorHAnsi" w:hAnsi="Menlo" w:cs="Menlo"/>
            <w:color w:val="000000"/>
            <w:sz w:val="16"/>
            <w:szCs w:val="16"/>
            <w:rPrChange w:id="822" w:author="Vihari Réka" w:date="2018-11-23T20:49:00Z">
              <w:rPr>
                <w:rFonts w:ascii="Menlo" w:eastAsiaTheme="minorHAnsi" w:hAnsi="Menlo" w:cs="Menlo"/>
                <w:color w:val="000000"/>
              </w:rPr>
            </w:rPrChange>
          </w:rPr>
          <w:t xml:space="preserve">        </w:t>
        </w:r>
        <w:r w:rsidRPr="00925971">
          <w:rPr>
            <w:rFonts w:ascii="Menlo" w:eastAsiaTheme="minorHAnsi" w:hAnsi="Menlo" w:cs="Menlo"/>
            <w:color w:val="326D74"/>
            <w:sz w:val="16"/>
            <w:szCs w:val="16"/>
            <w:rPrChange w:id="823" w:author="Vihari Réka" w:date="2018-11-23T20:49:00Z">
              <w:rPr>
                <w:rFonts w:ascii="Menlo" w:eastAsiaTheme="minorHAnsi" w:hAnsi="Menlo" w:cs="Menlo"/>
                <w:color w:val="326D74"/>
              </w:rPr>
            </w:rPrChange>
          </w:rPr>
          <w:t>iconImage</w:t>
        </w:r>
        <w:r w:rsidRPr="00925971">
          <w:rPr>
            <w:rFonts w:ascii="Menlo" w:eastAsiaTheme="minorHAnsi" w:hAnsi="Menlo" w:cs="Menlo"/>
            <w:color w:val="000000"/>
            <w:sz w:val="16"/>
            <w:szCs w:val="16"/>
            <w:rPrChange w:id="824" w:author="Vihari Réka" w:date="2018-11-23T20:49:00Z">
              <w:rPr>
                <w:rFonts w:ascii="Menlo" w:eastAsiaTheme="minorHAnsi" w:hAnsi="Menlo" w:cs="Menlo"/>
                <w:color w:val="000000"/>
              </w:rPr>
            </w:rPrChange>
          </w:rPr>
          <w:t>.</w:t>
        </w:r>
        <w:r w:rsidRPr="00925971">
          <w:rPr>
            <w:rFonts w:ascii="Menlo" w:eastAsiaTheme="minorHAnsi" w:hAnsi="Menlo" w:cs="Menlo"/>
            <w:color w:val="326D74"/>
            <w:sz w:val="16"/>
            <w:szCs w:val="16"/>
            <w:rPrChange w:id="825" w:author="Vihari Réka" w:date="2018-11-23T20:49:00Z">
              <w:rPr>
                <w:rFonts w:ascii="Menlo" w:eastAsiaTheme="minorHAnsi" w:hAnsi="Menlo" w:cs="Menlo"/>
                <w:color w:val="326D74"/>
              </w:rPr>
            </w:rPrChange>
          </w:rPr>
          <w:t>kf</w:t>
        </w:r>
        <w:r w:rsidRPr="00925971">
          <w:rPr>
            <w:rFonts w:ascii="Menlo" w:eastAsiaTheme="minorHAnsi" w:hAnsi="Menlo" w:cs="Menlo"/>
            <w:color w:val="000000"/>
            <w:sz w:val="16"/>
            <w:szCs w:val="16"/>
            <w:rPrChange w:id="826" w:author="Vihari Réka" w:date="2018-11-23T20:49:00Z">
              <w:rPr>
                <w:rFonts w:ascii="Menlo" w:eastAsiaTheme="minorHAnsi" w:hAnsi="Menlo" w:cs="Menlo"/>
                <w:color w:val="000000"/>
              </w:rPr>
            </w:rPrChange>
          </w:rPr>
          <w:t>.</w:t>
        </w:r>
        <w:r w:rsidRPr="00925971">
          <w:rPr>
            <w:rFonts w:ascii="Menlo" w:eastAsiaTheme="minorHAnsi" w:hAnsi="Menlo" w:cs="Menlo"/>
            <w:color w:val="245256"/>
            <w:sz w:val="16"/>
            <w:szCs w:val="16"/>
            <w:rPrChange w:id="827" w:author="Vihari Réka" w:date="2018-11-23T20:49:00Z">
              <w:rPr>
                <w:rFonts w:ascii="Menlo" w:eastAsiaTheme="minorHAnsi" w:hAnsi="Menlo" w:cs="Menlo"/>
                <w:color w:val="245256"/>
              </w:rPr>
            </w:rPrChange>
          </w:rPr>
          <w:t>setImage</w:t>
        </w:r>
        <w:r w:rsidRPr="00925971">
          <w:rPr>
            <w:rFonts w:ascii="Menlo" w:eastAsiaTheme="minorHAnsi" w:hAnsi="Menlo" w:cs="Menlo"/>
            <w:color w:val="000000"/>
            <w:sz w:val="16"/>
            <w:szCs w:val="16"/>
            <w:rPrChange w:id="828" w:author="Vihari Réka" w:date="2018-11-23T20:49:00Z">
              <w:rPr>
                <w:rFonts w:ascii="Menlo" w:eastAsiaTheme="minorHAnsi" w:hAnsi="Menlo" w:cs="Menlo"/>
                <w:color w:val="000000"/>
              </w:rPr>
            </w:rPrChange>
          </w:rPr>
          <w:t>(with: url)</w:t>
        </w:r>
      </w:ins>
    </w:p>
    <w:p w14:paraId="4949BB08" w14:textId="77777777" w:rsidR="00BA753E" w:rsidRPr="00A4098C" w:rsidRDefault="00BA753E" w:rsidP="00A4098C">
      <w:pPr>
        <w:spacing w:after="120" w:line="360" w:lineRule="auto"/>
        <w:ind w:firstLine="720"/>
        <w:jc w:val="both"/>
        <w:rPr>
          <w:rFonts w:cs="Times New Roman"/>
        </w:rPr>
      </w:pPr>
    </w:p>
    <w:p w14:paraId="2507812E" w14:textId="77777777" w:rsidR="00A471C6" w:rsidRDefault="00A471C6" w:rsidP="00A471C6">
      <w:pPr>
        <w:pStyle w:val="Cmsor2"/>
        <w:numPr>
          <w:ilvl w:val="1"/>
          <w:numId w:val="15"/>
        </w:numPr>
      </w:pPr>
      <w:bookmarkStart w:id="829" w:name="_Toc530833396"/>
      <w:r>
        <w:t>JHipster</w:t>
      </w:r>
      <w:bookmarkEnd w:id="829"/>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6BD51C91" w:rsidR="00AE31F6" w:rsidRPr="005E2D27" w:rsidRDefault="009F03E2" w:rsidP="005E2D27">
      <w:pPr>
        <w:spacing w:after="120" w:line="360" w:lineRule="auto"/>
        <w:ind w:firstLine="720"/>
        <w:jc w:val="both"/>
        <w:rPr>
          <w:rFonts w:cs="Times New Roman"/>
        </w:rPr>
      </w:pPr>
      <w:commentRangeStart w:id="830"/>
      <w:r w:rsidRPr="005E2D27">
        <w:rPr>
          <w:rFonts w:cs="Times New Roman"/>
        </w:rPr>
        <w:t xml:space="preserve">A JHipster egy fejlesztői platform, mely </w:t>
      </w:r>
      <w:r w:rsidR="00AE31F6" w:rsidRPr="005E2D27">
        <w:rPr>
          <w:rFonts w:cs="Times New Roman"/>
        </w:rPr>
        <w:t xml:space="preserve">segítséget nyújt </w:t>
      </w:r>
      <w:ins w:id="831" w:author="Vihari Réka" w:date="2018-11-22T10:22:00Z">
        <w:r w:rsidR="00A613DE">
          <w:rPr>
            <w:rFonts w:cs="Times New Roman"/>
          </w:rPr>
          <w:t xml:space="preserve">Angular/Ract webes alkalmazások </w:t>
        </w:r>
      </w:ins>
      <w:r w:rsidR="00AE31F6" w:rsidRPr="005E2D27">
        <w:rPr>
          <w:rFonts w:cs="Times New Roman"/>
        </w:rPr>
        <w:t>generá</w:t>
      </w:r>
      <w:ins w:id="832" w:author="Vihari Réka" w:date="2018-11-22T10:22:00Z">
        <w:r w:rsidR="00A613DE">
          <w:rPr>
            <w:rFonts w:cs="Times New Roman"/>
          </w:rPr>
          <w:t xml:space="preserve">lásához és fejlesztéséhez. </w:t>
        </w:r>
      </w:ins>
      <w:del w:id="833"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830"/>
        <w:r w:rsidR="00F94153" w:rsidDel="00A613DE">
          <w:rPr>
            <w:rStyle w:val="Jegyzethivatkozs"/>
          </w:rPr>
          <w:commentReference w:id="830"/>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0E570ED8"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az ,,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834"/>
      <w:del w:id="835" w:author="Vihari Réka" w:date="2018-11-22T10:24:00Z">
        <w:r w:rsidR="00D4446E" w:rsidRPr="005E2D27" w:rsidDel="00A613DE">
          <w:rPr>
            <w:rFonts w:cs="Times New Roman"/>
          </w:rPr>
          <w:delText>Négy fajta lehetőséget kínál fel, melyből</w:delText>
        </w:r>
      </w:del>
      <w:ins w:id="836" w:author="Vihari Réka" w:date="2018-11-22T10:24:00Z">
        <w:r w:rsidR="00A613DE">
          <w:rPr>
            <w:rFonts w:cs="Times New Roman"/>
          </w:rPr>
          <w:t>A lehetőségek között szerepel</w:t>
        </w:r>
      </w:ins>
      <w:r w:rsidR="00D4446E" w:rsidRPr="005E2D27">
        <w:rPr>
          <w:rFonts w:cs="Times New Roman"/>
        </w:rPr>
        <w:t xml:space="preserve"> a JWT</w:t>
      </w:r>
      <w:ins w:id="837" w:author="Vihari Réka" w:date="2018-11-22T10:25:00Z">
        <w:r w:rsidR="00A613DE">
          <w:rPr>
            <w:rFonts w:cs="Times New Roman"/>
          </w:rPr>
          <w:t>, ami</w:t>
        </w:r>
      </w:ins>
      <w:r w:rsidR="00D4446E" w:rsidRPr="005E2D27">
        <w:rPr>
          <w:rFonts w:cs="Times New Roman"/>
        </w:rPr>
        <w:t xml:space="preserve"> egy JSON Web token alapú authentikáció</w:t>
      </w:r>
      <w:ins w:id="838" w:author="Vihari Réka" w:date="2018-11-22T10:24:00Z">
        <w:r w:rsidR="00A613DE">
          <w:rPr>
            <w:rFonts w:cs="Times New Roman"/>
          </w:rPr>
          <w:t>.</w:t>
        </w:r>
      </w:ins>
      <w:del w:id="839" w:author="Vihari Réka" w:date="2018-11-22T10:24:00Z">
        <w:r w:rsidR="00D4446E" w:rsidRPr="005E2D27" w:rsidDel="00A613DE">
          <w:rPr>
            <w:rFonts w:cs="Times New Roman"/>
          </w:rPr>
          <w:delText>,</w:delText>
        </w:r>
      </w:del>
      <w:r w:rsidR="00D4446E" w:rsidRPr="005E2D27">
        <w:rPr>
          <w:rFonts w:cs="Times New Roman"/>
        </w:rPr>
        <w:t xml:space="preserve"> </w:t>
      </w:r>
      <w:ins w:id="840" w:author="Vihari Réka" w:date="2018-11-22T10:24:00Z">
        <w:r w:rsidR="00A613DE">
          <w:rPr>
            <w:rFonts w:cs="Times New Roman"/>
          </w:rPr>
          <w:t>Illetve, az</w:t>
        </w:r>
      </w:ins>
      <w:del w:id="841"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834"/>
      <w:r w:rsidR="00D421A7">
        <w:rPr>
          <w:rStyle w:val="Jegyzethivatkozs"/>
        </w:rPr>
        <w:commentReference w:id="834"/>
      </w:r>
      <w:r w:rsidR="00D4446E" w:rsidRPr="005E2D27">
        <w:rPr>
          <w:rFonts w:cs="Times New Roman"/>
        </w:rPr>
        <w:t>Ez biztonságosabb mint a JWT token használata, de OpenID Connect szerverre van szüksége, így bonyolultabb. Továbbá, használhatunk még HTTP Session authentikációt, mely egy klasszikus session-alapú authentikáció. Illetve, használhatjuk még a JHipster UAA szerve</w:t>
      </w:r>
      <w:ins w:id="842" w:author="Illanicz Barnabás" w:date="2018-11-19T14:25:00Z">
        <w:r w:rsidR="007277E7">
          <w:rPr>
            <w:rFonts w:cs="Times New Roman"/>
          </w:rPr>
          <w:t>r</w:t>
        </w:r>
      </w:ins>
      <w:del w:id="843"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lehetőségek közül a default opciót választottam, ami a JWT token, a könnyeb</w:t>
      </w:r>
      <w:ins w:id="844"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MongoDB, Cassandra, Couchbase és adatbázis nélküli lehetőség szerepel. Itt az </w:t>
      </w:r>
      <w:r w:rsidRPr="005E2D27">
        <w:rPr>
          <w:rFonts w:cs="Times New Roman"/>
        </w:rPr>
        <w:lastRenderedPageBreak/>
        <w:t xml:space="preserve">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845"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846"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847"/>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848" w:author="Vihari Réka" w:date="2018-11-22T10:25:00Z"/>
          <w:rFonts w:cs="Times New Roman"/>
        </w:rPr>
        <w:pPrChange w:id="849" w:author="Vihari Réka" w:date="2018-11-22T10:25:00Z">
          <w:pPr>
            <w:spacing w:after="120" w:line="360" w:lineRule="auto"/>
            <w:ind w:firstLine="720"/>
            <w:jc w:val="both"/>
          </w:pPr>
        </w:pPrChange>
      </w:pPr>
      <w:r w:rsidRPr="00A613DE">
        <w:rPr>
          <w:rFonts w:cs="Times New Roman"/>
        </w:rPr>
        <w:t>memory-running: mely a szerver újraindításánál törli az adatokat</w:t>
      </w:r>
      <w:ins w:id="850" w:author="Vihari Réka" w:date="2018-11-22T10:26:00Z">
        <w:r w:rsidR="00A613DE">
          <w:rPr>
            <w:rFonts w:cs="Times New Roman"/>
          </w:rPr>
          <w:t>,</w:t>
        </w:r>
      </w:ins>
    </w:p>
    <w:p w14:paraId="2C1657FD" w14:textId="77777777" w:rsidR="00A613DE" w:rsidRDefault="00B63964">
      <w:pPr>
        <w:pStyle w:val="Listaszerbekezds"/>
        <w:numPr>
          <w:ilvl w:val="0"/>
          <w:numId w:val="19"/>
        </w:numPr>
        <w:spacing w:after="120" w:line="360" w:lineRule="auto"/>
        <w:jc w:val="both"/>
        <w:rPr>
          <w:ins w:id="851" w:author="Vihari Réka" w:date="2018-11-22T10:25:00Z"/>
          <w:rFonts w:cs="Times New Roman"/>
        </w:rPr>
        <w:pPrChange w:id="852" w:author="Vihari Réka" w:date="2018-11-22T10:25:00Z">
          <w:pPr>
            <w:spacing w:after="120" w:line="360" w:lineRule="auto"/>
            <w:ind w:firstLine="720"/>
            <w:jc w:val="both"/>
          </w:pPr>
        </w:pPrChange>
      </w:pPr>
      <w:del w:id="853" w:author="Vihari Réka" w:date="2018-11-22T10:25:00Z">
        <w:r w:rsidRPr="00A613DE" w:rsidDel="00A613DE">
          <w:rPr>
            <w:rFonts w:cs="Times New Roman"/>
          </w:rPr>
          <w:delText>, vagy</w:delText>
        </w:r>
      </w:del>
      <w:r w:rsidRPr="00A613DE">
        <w:rPr>
          <w:rFonts w:cs="Times New Roman"/>
        </w:rPr>
        <w:t xml:space="preserve"> a disk based, ami tárolja a disk-en az adatok, így újraindítás után sem vesznek el.</w:t>
      </w:r>
      <w:commentRangeEnd w:id="847"/>
      <w:r w:rsidR="00F00C05">
        <w:rPr>
          <w:rStyle w:val="Jegyzethivatkozs"/>
        </w:rPr>
        <w:commentReference w:id="847"/>
      </w:r>
      <w:del w:id="854"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855"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371895D8" w:rsidR="00B63964" w:rsidRPr="005E2D27" w:rsidRDefault="00B63964" w:rsidP="005E2D27">
      <w:pPr>
        <w:spacing w:after="120" w:line="360" w:lineRule="auto"/>
        <w:ind w:firstLine="720"/>
        <w:jc w:val="both"/>
        <w:rPr>
          <w:rFonts w:cs="Times New Roman"/>
        </w:rPr>
      </w:pPr>
      <w:r w:rsidRPr="005E2D27">
        <w:rPr>
          <w:rFonts w:cs="Times New Roman"/>
        </w:rPr>
        <w:t>Keretrendszernek pedig Angular-t választottam, mert arc</w:t>
      </w:r>
      <w:ins w:id="856"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857" w:author="Illanicz Barnabás" w:date="2018-11-19T14:29:00Z">
        <w:r w:rsidR="004974EC">
          <w:rPr>
            <w:rFonts w:cs="Times New Roman"/>
          </w:rPr>
          <w:t>á</w:t>
        </w:r>
      </w:ins>
      <w:r w:rsidRPr="005E2D27">
        <w:rPr>
          <w:rFonts w:cs="Times New Roman"/>
        </w:rPr>
        <w:t>val a projektbe a JHipster le</w:t>
      </w:r>
      <w:ins w:id="858" w:author="Illanicz Barnabás" w:date="2018-11-19T14:29:00Z">
        <w:r w:rsidR="004974EC">
          <w:rPr>
            <w:rFonts w:cs="Times New Roman"/>
          </w:rPr>
          <w:t xml:space="preserve"> </w:t>
        </w:r>
      </w:ins>
      <w:r w:rsidRPr="005E2D27">
        <w:rPr>
          <w:rFonts w:cs="Times New Roman"/>
        </w:rPr>
        <w:t xml:space="preserve">tudja generálni az egyes </w:t>
      </w:r>
      <w:commentRangeStart w:id="859"/>
      <w:r w:rsidRPr="005E2D27">
        <w:rPr>
          <w:rFonts w:cs="Times New Roman"/>
        </w:rPr>
        <w:t>osztályokat és a hozzájuk tartozó szükséges fájlokat</w:t>
      </w:r>
      <w:commentRangeEnd w:id="859"/>
      <w:r w:rsidR="00D23B47">
        <w:rPr>
          <w:rStyle w:val="Jegyzethivatkozs"/>
        </w:rPr>
        <w:commentReference w:id="859"/>
      </w:r>
      <w:r w:rsidRPr="005E2D27">
        <w:rPr>
          <w:rFonts w:cs="Times New Roman"/>
        </w:rPr>
        <w:t xml:space="preserve">. </w:t>
      </w:r>
      <w:ins w:id="860"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7E9DFDC3" w14:textId="53A2DB7D" w:rsidR="00B63964" w:rsidRDefault="00925971" w:rsidP="00C24C04">
      <w:ins w:id="861" w:author="Vihari Réka" w:date="2018-11-23T20:58:00Z">
        <w:r w:rsidRPr="00925971">
          <w:rPr>
            <w:noProof/>
          </w:rPr>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537585"/>
                      </a:xfrm>
                      <a:prstGeom prst="rect">
                        <a:avLst/>
                      </a:prstGeom>
                    </pic:spPr>
                  </pic:pic>
                </a:graphicData>
              </a:graphic>
            </wp:inline>
          </w:drawing>
        </w:r>
      </w:ins>
      <w:del w:id="862" w:author="Vihari Réka" w:date="2018-11-23T20:58:00Z">
        <w:r w:rsidR="00B63964"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lastRenderedPageBreak/>
        <w:t>Eztuán egy jdl fájlban letölthetjük elkészített entitásainkat és kapcsolatainkat, majd a projektünk mappájában kiadott ,,jhipster import-jdl ~</w:t>
      </w:r>
      <w:r>
        <w:rPr>
          <w:rFonts w:cs="Times New Roman"/>
        </w:rPr>
        <w:t xml:space="preserve">/Documents/jhipster-jdl.jh”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29"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863"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864" w:author="Illanicz Barnabás" w:date="2018-11-19T14:30:00Z">
        <w:r w:rsidR="00EB7B7F" w:rsidDel="00CD3F9D">
          <w:rPr>
            <w:rFonts w:cs="Times New Roman"/>
          </w:rPr>
          <w:delText>máshova is futtathatjuk</w:delText>
        </w:r>
      </w:del>
      <w:ins w:id="865" w:author="Illanicz Barnabás" w:date="2018-11-19T14:30:00Z">
        <w:del w:id="866" w:author="Vihari Réka" w:date="2018-11-22T10:27:00Z">
          <w:r w:rsidR="00CD3F9D" w:rsidDel="00A613DE">
            <w:rPr>
              <w:rFonts w:cs="Times New Roman"/>
            </w:rPr>
            <w:delText>más porton is elérhetővé tehetjük</w:delText>
          </w:r>
        </w:del>
      </w:ins>
      <w:ins w:id="867" w:author="Vihari Réka" w:date="2018-11-22T10:27:00Z">
        <w:r w:rsidR="00A613DE">
          <w:rPr>
            <w:rFonts w:cs="Times New Roman"/>
          </w:rPr>
          <w:t>máshova is futtathatjuk</w:t>
        </w:r>
      </w:ins>
      <w:r w:rsidR="00EB7B7F">
        <w:rPr>
          <w:rFonts w:cs="Times New Roman"/>
        </w:rPr>
        <w:t xml:space="preserve"> al</w:t>
      </w:r>
      <w:del w:id="868" w:author="Illanicz Barnabás" w:date="2018-11-19T14:30:00Z">
        <w:r w:rsidR="00EB7B7F" w:rsidDel="004974EC">
          <w:rPr>
            <w:rFonts w:cs="Times New Roman"/>
          </w:rPr>
          <w:delText>a</w:delText>
        </w:r>
      </w:del>
      <w:r w:rsidR="00EB7B7F">
        <w:rPr>
          <w:rFonts w:cs="Times New Roman"/>
        </w:rPr>
        <w:t>k</w:t>
      </w:r>
      <w:ins w:id="869" w:author="Illanicz Barnabás" w:date="2018-11-19T14:30:00Z">
        <w:r w:rsidR="004974EC">
          <w:rPr>
            <w:rFonts w:cs="Times New Roman"/>
          </w:rPr>
          <w:t>a</w:t>
        </w:r>
      </w:ins>
      <w:r w:rsidR="00EB7B7F">
        <w:rPr>
          <w:rFonts w:cs="Times New Roman"/>
        </w:rPr>
        <w:t xml:space="preserve">lmazásunkat. </w:t>
      </w:r>
    </w:p>
    <w:p w14:paraId="01D9AD1F"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16D32ED1" w14:textId="0AD5D46D" w:rsidR="00EB7B7F" w:rsidRDefault="00EB7B7F" w:rsidP="005E2D27">
      <w:pPr>
        <w:spacing w:after="120" w:line="360" w:lineRule="auto"/>
        <w:ind w:firstLine="720"/>
        <w:jc w:val="both"/>
        <w:rPr>
          <w:rFonts w:cs="Times New Roman"/>
        </w:rPr>
      </w:pPr>
      <w:r>
        <w:rPr>
          <w:rFonts w:cs="Times New Roman"/>
        </w:rPr>
        <w:t>Bejelentkezni alapvetően az admin-admin vagy user-user párossal lehet, ezt publikus szerver esetén érdemes megváltoztatni. Admin jogosultsággal kezelhetjük a felhasználókat is,</w:t>
      </w:r>
      <w:ins w:id="870"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871" w:author="Vihari Réka" w:date="2018-11-22T10:27:00Z">
          <w:pPr/>
        </w:pPrChange>
      </w:pPr>
      <w:commentRangeStart w:id="872"/>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872"/>
      <w:r w:rsidR="002A20D7" w:rsidRPr="00A613DE">
        <w:rPr>
          <w:rFonts w:cs="Times New Roman"/>
          <w:rPrChange w:id="873" w:author="Vihari Réka" w:date="2018-11-22T10:27:00Z">
            <w:rPr>
              <w:rStyle w:val="Jegyzethivatkozs"/>
            </w:rPr>
          </w:rPrChange>
        </w:rPr>
        <w:commentReference w:id="872"/>
      </w:r>
    </w:p>
    <w:p w14:paraId="2DA81889" w14:textId="77777777" w:rsidR="00EB7B7F" w:rsidRDefault="00EB7B7F" w:rsidP="005E2D27">
      <w:pPr>
        <w:spacing w:after="120" w:line="360" w:lineRule="auto"/>
        <w:ind w:firstLine="720"/>
        <w:jc w:val="both"/>
        <w:rPr>
          <w:rFonts w:cs="Times New Roman"/>
        </w:rPr>
      </w:pPr>
    </w:p>
    <w:p w14:paraId="24C21CAF" w14:textId="77777777"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45D3220B"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,,Create a new user” gomb megnyomásával egy hasonló felületre kerülünk, mint az entitások hozzáadásánál.</w:t>
      </w:r>
    </w:p>
    <w:p w14:paraId="6C5B792F" w14:textId="77777777"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t xml:space="preserve">A Metrics fülön láthatjuk alkalmazásunk memória használatát, a HTTP kéréseket és egyéb statisztikákat. </w:t>
      </w:r>
    </w:p>
    <w:p w14:paraId="1348FCEC" w14:textId="77777777" w:rsidR="00B04F65" w:rsidRDefault="00B04F65" w:rsidP="005E2D27">
      <w:pPr>
        <w:spacing w:after="120" w:line="360" w:lineRule="auto"/>
        <w:ind w:firstLine="720"/>
        <w:jc w:val="both"/>
        <w:rPr>
          <w:rFonts w:cs="Times New Roman"/>
        </w:rPr>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w:t>
      </w:r>
      <w:r w:rsidR="0062260C">
        <w:rPr>
          <w:rFonts w:cs="Times New Roman"/>
        </w:rPr>
        <w:lastRenderedPageBreak/>
        <w:t xml:space="preserve">a szervernek, hogy a várt kimenetet kapjuk. Továbbá, az egyes adatlekérésekhez szükséges információkat is itt találjuk meg. </w:t>
      </w:r>
    </w:p>
    <w:p w14:paraId="3508F871"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437775"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6">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334A95A0" w14:textId="69F8B79A" w:rsidR="0062260C" w:rsidRDefault="0062260C" w:rsidP="005E2D27">
      <w:pPr>
        <w:spacing w:after="120" w:line="360" w:lineRule="auto"/>
        <w:ind w:firstLine="720"/>
        <w:jc w:val="both"/>
        <w:rPr>
          <w:ins w:id="874"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875" w:author="Vihari Réka" w:date="2018-11-22T10:35:00Z"/>
          <w:rFonts w:cs="Times New Roman"/>
        </w:rPr>
      </w:pPr>
      <w:moveToRangeStart w:id="876" w:author="Vihari Réka" w:date="2018-11-22T10:35:00Z" w:name="move530646271"/>
      <w:moveTo w:id="877" w:author="Vihari Réka" w:date="2018-11-22T10:35:00Z">
        <w:r w:rsidRPr="00DE6284">
          <w:rPr>
            <w:rFonts w:cs="Times New Roman"/>
          </w:rPr>
          <w:lastRenderedPageBreak/>
          <w:t>Adatbázis választásánál</w:t>
        </w:r>
      </w:moveTo>
      <w:ins w:id="878" w:author="Vihari Réka" w:date="2018-11-22T10:35:00Z">
        <w:r>
          <w:rPr>
            <w:rFonts w:cs="Times New Roman"/>
          </w:rPr>
          <w:t>, mint az előbbiekben említettem,</w:t>
        </w:r>
      </w:ins>
      <w:moveTo w:id="879"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880" w:author="Vihari Réka" w:date="2018-11-22T10:35:00Z"/>
          <w:rFonts w:cs="Times New Roman"/>
        </w:rPr>
      </w:pPr>
      <w:moveTo w:id="881"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multi-version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882" w:author="Vihari Réka" w:date="2018-11-22T10:36:00Z"/>
          <w:moveTo w:id="883" w:author="Vihari Réka" w:date="2018-11-22T10:35:00Z"/>
          <w:rFonts w:cs="Times New Roman"/>
        </w:rPr>
      </w:pPr>
      <w:commentRangeStart w:id="884"/>
      <w:moveTo w:id="885" w:author="Vihari Réka" w:date="2018-11-22T10:35:00Z">
        <w:del w:id="886"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884"/>
          <w:r w:rsidDel="002052A4">
            <w:rPr>
              <w:rStyle w:val="Jegyzethivatkozs"/>
            </w:rPr>
            <w:commentReference w:id="884"/>
          </w:r>
        </w:del>
      </w:moveTo>
    </w:p>
    <w:p w14:paraId="4C6E9ADF" w14:textId="77777777" w:rsidR="002052A4" w:rsidRPr="00DE6284" w:rsidRDefault="002052A4" w:rsidP="002052A4">
      <w:pPr>
        <w:spacing w:after="120" w:line="360" w:lineRule="auto"/>
        <w:ind w:firstLine="720"/>
        <w:jc w:val="both"/>
        <w:rPr>
          <w:moveTo w:id="887" w:author="Vihari Réka" w:date="2018-11-22T10:35:00Z"/>
          <w:rFonts w:cs="Times New Roman"/>
        </w:rPr>
      </w:pPr>
      <w:moveTo w:id="888"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A38294A" w14:textId="77777777" w:rsidR="002052A4" w:rsidRDefault="002052A4" w:rsidP="002052A4">
      <w:pPr>
        <w:rPr>
          <w:moveTo w:id="889" w:author="Vihari Réka" w:date="2018-11-22T10:35:00Z"/>
        </w:rPr>
      </w:pPr>
      <w:moveTo w:id="890"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6794E947" w14:textId="77777777" w:rsidR="002052A4" w:rsidRDefault="002052A4" w:rsidP="002052A4">
      <w:pPr>
        <w:rPr>
          <w:moveTo w:id="891" w:author="Vihari Réka" w:date="2018-11-22T10:35:00Z"/>
        </w:rPr>
      </w:pPr>
    </w:p>
    <w:p w14:paraId="56C62A20" w14:textId="77777777" w:rsidR="002052A4" w:rsidRPr="00DE6284" w:rsidRDefault="002052A4" w:rsidP="002052A4">
      <w:pPr>
        <w:spacing w:after="120" w:line="360" w:lineRule="auto"/>
        <w:ind w:firstLine="720"/>
        <w:jc w:val="both"/>
        <w:rPr>
          <w:moveTo w:id="892" w:author="Vihari Réka" w:date="2018-11-22T10:35:00Z"/>
          <w:rFonts w:cs="Times New Roman"/>
        </w:rPr>
      </w:pPr>
      <w:moveTo w:id="893" w:author="Vihari Réka" w:date="2018-11-22T10:35:00Z">
        <w:r w:rsidRPr="00DE6284">
          <w:rPr>
            <w:rFonts w:cs="Times New Roman"/>
          </w:rPr>
          <w:t xml:space="preserve">Az adatbázis oldalán találhatunk példa SQL kódokat is, melyek lefedik a legtöbbször kiadott utasításokat. </w:t>
        </w:r>
      </w:moveTo>
    </w:p>
    <w:p w14:paraId="0B4AE598" w14:textId="77777777" w:rsidR="002052A4" w:rsidDel="004734B6" w:rsidRDefault="002052A4" w:rsidP="002052A4">
      <w:pPr>
        <w:jc w:val="center"/>
        <w:rPr>
          <w:del w:id="894" w:author="Vihari Réka" w:date="2018-11-23T21:25:00Z"/>
          <w:moveTo w:id="895" w:author="Vihari Réka" w:date="2018-11-22T10:35:00Z"/>
        </w:rPr>
      </w:pPr>
      <w:moveTo w:id="896" w:author="Vihari Réka" w:date="2018-11-22T10:35:00Z">
        <w:r>
          <w:rPr>
            <w:noProof/>
          </w:rPr>
          <w:drawing>
            <wp:inline distT="0" distB="0" distL="0" distR="0" wp14:anchorId="28471FA1" wp14:editId="4B951983">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5356B522" w14:textId="77777777" w:rsidR="002052A4" w:rsidRDefault="002052A4" w:rsidP="004734B6">
      <w:pPr>
        <w:jc w:val="center"/>
        <w:rPr>
          <w:moveTo w:id="897" w:author="Vihari Réka" w:date="2018-11-22T10:35:00Z"/>
        </w:rPr>
      </w:pPr>
    </w:p>
    <w:moveToRangeEnd w:id="876"/>
    <w:p w14:paraId="05A8870F" w14:textId="77777777" w:rsidR="002052A4" w:rsidRPr="00306290" w:rsidRDefault="002052A4" w:rsidP="005E2D27">
      <w:pPr>
        <w:spacing w:after="120" w:line="360" w:lineRule="auto"/>
        <w:ind w:firstLine="720"/>
        <w:jc w:val="both"/>
        <w:rPr>
          <w:rFonts w:cs="Times New Roman"/>
        </w:rPr>
      </w:pPr>
    </w:p>
    <w:p w14:paraId="4F5AF7F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898" w:name="_Toc530833397"/>
      <w:r w:rsidRPr="005F6762">
        <w:rPr>
          <w:rFonts w:ascii="Times New Roman" w:eastAsia="Times New Roman" w:hAnsi="Times New Roman" w:cs="Arial"/>
          <w:color w:val="auto"/>
          <w:kern w:val="32"/>
          <w:sz w:val="36"/>
          <w:szCs w:val="32"/>
        </w:rPr>
        <w:lastRenderedPageBreak/>
        <w:t>Tervezés</w:t>
      </w:r>
      <w:bookmarkEnd w:id="898"/>
    </w:p>
    <w:p w14:paraId="6FE7743A" w14:textId="3DDFEF8D" w:rsidR="00A471C6" w:rsidRDefault="00A471C6" w:rsidP="00A471C6">
      <w:pPr>
        <w:pStyle w:val="Cmsor2"/>
        <w:numPr>
          <w:ilvl w:val="1"/>
          <w:numId w:val="15"/>
        </w:numPr>
        <w:rPr>
          <w:ins w:id="899" w:author="Vihari Réka" w:date="2018-11-23T20:49:00Z"/>
        </w:rPr>
      </w:pPr>
      <w:bookmarkStart w:id="900" w:name="_Toc530833398"/>
      <w:commentRangeStart w:id="901"/>
      <w:r>
        <w:t>Adatbázis</w:t>
      </w:r>
      <w:commentRangeEnd w:id="901"/>
      <w:r w:rsidR="00BF1F80">
        <w:rPr>
          <w:rStyle w:val="Jegyzethivatkozs"/>
          <w:rFonts w:cs="Sendnya"/>
          <w:b w:val="0"/>
          <w:bCs w:val="0"/>
          <w:iCs w:val="0"/>
        </w:rPr>
        <w:commentReference w:id="901"/>
      </w:r>
      <w:bookmarkEnd w:id="900"/>
    </w:p>
    <w:p w14:paraId="52F5C332" w14:textId="394E403D" w:rsidR="00925971" w:rsidRDefault="00925971" w:rsidP="00925971">
      <w:pPr>
        <w:rPr>
          <w:ins w:id="902" w:author="Vihari Réka" w:date="2018-11-23T20:49:00Z"/>
        </w:rPr>
        <w:pPrChange w:id="903" w:author="Vihari Réka" w:date="2018-11-23T20:49:00Z">
          <w:pPr>
            <w:pStyle w:val="Cmsor2"/>
            <w:numPr>
              <w:numId w:val="15"/>
            </w:numPr>
            <w:ind w:left="1080" w:hanging="360"/>
          </w:pPr>
        </w:pPrChange>
      </w:pPr>
    </w:p>
    <w:p w14:paraId="0A032D4B" w14:textId="45FF1EE7" w:rsidR="00925971" w:rsidRPr="00A25C5E" w:rsidRDefault="00925971" w:rsidP="00DE02BF">
      <w:pPr>
        <w:spacing w:after="120" w:line="360" w:lineRule="auto"/>
        <w:ind w:firstLine="720"/>
        <w:jc w:val="both"/>
        <w:rPr>
          <w:ins w:id="904" w:author="Vihari Réka" w:date="2018-11-23T20:59:00Z"/>
          <w:rFonts w:cs="Times New Roman"/>
        </w:rPr>
        <w:pPrChange w:id="905" w:author="Vihari Réka" w:date="2018-11-23T21:03:00Z">
          <w:pPr>
            <w:pStyle w:val="Cmsor2"/>
            <w:numPr>
              <w:numId w:val="15"/>
            </w:numPr>
            <w:ind w:left="1080" w:hanging="360"/>
          </w:pPr>
        </w:pPrChange>
      </w:pPr>
      <w:ins w:id="906" w:author="Vihari Réka" w:date="2018-11-23T20:49:00Z">
        <w:r w:rsidRPr="00DE02BF">
          <w:rPr>
            <w:rFonts w:cs="Times New Roman"/>
          </w:rPr>
          <w:t xml:space="preserve">Az adatbázisom tervezésénél </w:t>
        </w:r>
      </w:ins>
      <w:ins w:id="907" w:author="Vihari Réka" w:date="2018-11-23T20:50:00Z">
        <w:r w:rsidRPr="00DE02BF">
          <w:rPr>
            <w:rFonts w:cs="Times New Roman"/>
          </w:rPr>
          <w:t>az elsődleges feladat az entitások megtervezése volt. A J</w:t>
        </w:r>
      </w:ins>
      <w:ins w:id="908" w:author="Vihari Réka" w:date="2018-11-23T20:51:00Z">
        <w:r w:rsidRPr="00DE02BF">
          <w:rPr>
            <w:rFonts w:cs="Times New Roman"/>
          </w:rPr>
          <w:t>H</w:t>
        </w:r>
      </w:ins>
      <w:ins w:id="909" w:author="Vihari Réka" w:date="2018-11-23T20:50:00Z">
        <w:r w:rsidRPr="00DE02BF">
          <w:rPr>
            <w:rFonts w:cs="Times New Roman"/>
          </w:rPr>
          <w:t>ipsterrel</w:t>
        </w:r>
      </w:ins>
      <w:ins w:id="910" w:author="Vihari Réka" w:date="2018-11-23T20:51:00Z">
        <w:r w:rsidRPr="00DE02BF">
          <w:rPr>
            <w:rFonts w:cs="Times New Roman"/>
          </w:rPr>
          <w:t xml:space="preserve">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w:t>
        </w:r>
      </w:ins>
      <w:ins w:id="911" w:author="Vihari Réka" w:date="2018-11-23T20:53:00Z">
        <w:r w:rsidRPr="00DE02BF">
          <w:rPr>
            <w:rFonts w:cs="Times New Roman"/>
          </w:rPr>
          <w:t>csak az alapértelmezett User entitással lehet dolgozni. Így azt a megoldást találtam kézenfog</w:t>
        </w:r>
        <w:r w:rsidR="00DE02BF" w:rsidRPr="001B07CF">
          <w:rPr>
            <w:rFonts w:cs="Times New Roman"/>
          </w:rPr>
          <w:t xml:space="preserve">hatónak és egyszerűnek, hogy </w:t>
        </w:r>
        <w:r w:rsidRPr="00A25C5E">
          <w:rPr>
            <w:rFonts w:cs="Times New Roman"/>
          </w:rPr>
          <w:t xml:space="preserve">a szükséges további attribútumokat új entitásokként </w:t>
        </w:r>
      </w:ins>
      <w:ins w:id="912" w:author="Vihari Réka" w:date="2018-11-23T20:54:00Z">
        <w:r w:rsidRPr="00A25C5E">
          <w:rPr>
            <w:rFonts w:cs="Times New Roman"/>
          </w:rPr>
          <w:t xml:space="preserve">kapcsolatokkal adom hozzá a meglévő entitáshoz. </w:t>
        </w:r>
      </w:ins>
    </w:p>
    <w:p w14:paraId="67516792" w14:textId="7D1E42CD" w:rsidR="00DE02BF" w:rsidRPr="00A25C5E" w:rsidRDefault="00DE02BF" w:rsidP="00DE02BF">
      <w:pPr>
        <w:spacing w:after="120" w:line="360" w:lineRule="auto"/>
        <w:ind w:firstLine="720"/>
        <w:jc w:val="both"/>
        <w:rPr>
          <w:ins w:id="913" w:author="Vihari Réka" w:date="2018-11-23T21:03:00Z"/>
          <w:rFonts w:cs="Times New Roman"/>
        </w:rPr>
        <w:pPrChange w:id="914" w:author="Vihari Réka" w:date="2018-11-23T21:03:00Z">
          <w:pPr>
            <w:pStyle w:val="Cmsor2"/>
            <w:numPr>
              <w:numId w:val="15"/>
            </w:numPr>
            <w:ind w:left="1080" w:hanging="360"/>
          </w:pPr>
        </w:pPrChange>
      </w:pPr>
      <w:ins w:id="915" w:author="Vihari Réka" w:date="2018-11-23T20:59:00Z">
        <w:r w:rsidRPr="00A25C5E">
          <w:rPr>
            <w:rFonts w:cs="Times New Roman"/>
          </w:rPr>
          <w:t xml:space="preserve">Így alakult ki az alábbi osztálydiagram: </w:t>
        </w:r>
      </w:ins>
    </w:p>
    <w:p w14:paraId="0CF5B227" w14:textId="77777777" w:rsidR="00DE02BF" w:rsidRDefault="00DE02BF" w:rsidP="00925971">
      <w:pPr>
        <w:rPr>
          <w:ins w:id="916" w:author="Vihari Réka" w:date="2018-11-23T20:59:00Z"/>
        </w:rPr>
        <w:pPrChange w:id="917" w:author="Vihari Réka" w:date="2018-11-23T20:49:00Z">
          <w:pPr>
            <w:pStyle w:val="Cmsor2"/>
            <w:numPr>
              <w:numId w:val="15"/>
            </w:numPr>
            <w:ind w:left="1080" w:hanging="360"/>
          </w:pPr>
        </w:pPrChange>
      </w:pPr>
    </w:p>
    <w:p w14:paraId="6347EBB1" w14:textId="1E6E6186" w:rsidR="00DE02BF" w:rsidRDefault="00DE02BF" w:rsidP="00DE02BF">
      <w:pPr>
        <w:jc w:val="center"/>
        <w:rPr>
          <w:ins w:id="918" w:author="Vihari Réka" w:date="2018-11-23T21:03:00Z"/>
        </w:rPr>
        <w:pPrChange w:id="919" w:author="Vihari Réka" w:date="2018-11-23T21:03:00Z">
          <w:pPr>
            <w:pStyle w:val="Cmsor2"/>
            <w:numPr>
              <w:numId w:val="15"/>
            </w:numPr>
            <w:ind w:left="1080" w:hanging="360"/>
          </w:pPr>
        </w:pPrChange>
      </w:pPr>
      <w:ins w:id="920" w:author="Vihari Réka" w:date="2018-11-23T21:08:00Z">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ins>
    </w:p>
    <w:p w14:paraId="1186D9C5" w14:textId="78BC4D76" w:rsidR="004734B6" w:rsidRDefault="004734B6" w:rsidP="00DE02BF">
      <w:pPr>
        <w:jc w:val="center"/>
        <w:rPr>
          <w:ins w:id="921" w:author="Vihari Réka" w:date="2018-11-23T21:20:00Z"/>
        </w:rPr>
        <w:pPrChange w:id="922" w:author="Vihari Réka" w:date="2018-11-23T21:03:00Z">
          <w:pPr>
            <w:pStyle w:val="Cmsor2"/>
            <w:numPr>
              <w:numId w:val="15"/>
            </w:numPr>
            <w:ind w:left="1080" w:hanging="360"/>
          </w:pPr>
        </w:pPrChange>
      </w:pPr>
    </w:p>
    <w:p w14:paraId="6AF4B15C" w14:textId="56CF57AC" w:rsidR="004734B6" w:rsidRPr="00597446" w:rsidRDefault="004734B6" w:rsidP="001B07CF">
      <w:pPr>
        <w:spacing w:after="120" w:line="360" w:lineRule="auto"/>
        <w:ind w:firstLine="720"/>
        <w:jc w:val="both"/>
        <w:rPr>
          <w:ins w:id="923" w:author="Vihari Réka" w:date="2018-11-23T21:03:00Z"/>
          <w:rFonts w:cs="Times New Roman"/>
        </w:rPr>
        <w:pPrChange w:id="924" w:author="Vihari Réka" w:date="2018-11-24T13:56:00Z">
          <w:pPr>
            <w:pStyle w:val="Cmsor2"/>
            <w:numPr>
              <w:numId w:val="15"/>
            </w:numPr>
            <w:ind w:left="1080" w:hanging="360"/>
          </w:pPr>
        </w:pPrChange>
      </w:pPr>
      <w:ins w:id="925" w:author="Vihari Réka" w:date="2018-11-23T21:21:00Z">
        <w:r w:rsidRPr="001B07CF">
          <w:rPr>
            <w:rFonts w:cs="Times New Roman"/>
          </w:rPr>
          <w:t xml:space="preserve">Szerver oldalról bármely entitást szerkeszthetünk, illetve hozzá adhatunk újat. Kliens oldalról viszont csak az alkalmazásban meghatározott entitásokat szerkeszthetjük, mely lehetőségét az entitásoknál említem. </w:t>
        </w:r>
      </w:ins>
    </w:p>
    <w:p w14:paraId="6050B422" w14:textId="1A57EA2E" w:rsidR="00DE02BF" w:rsidRPr="00826B19" w:rsidRDefault="00DE02BF" w:rsidP="001B07CF">
      <w:pPr>
        <w:spacing w:after="120" w:line="360" w:lineRule="auto"/>
        <w:ind w:firstLine="720"/>
        <w:jc w:val="both"/>
        <w:rPr>
          <w:ins w:id="926" w:author="Vihari Réka" w:date="2018-11-23T21:06:00Z"/>
          <w:rFonts w:cs="Times New Roman"/>
        </w:rPr>
        <w:pPrChange w:id="927" w:author="Vihari Réka" w:date="2018-11-24T13:56:00Z">
          <w:pPr>
            <w:pStyle w:val="Cmsor2"/>
            <w:numPr>
              <w:numId w:val="15"/>
            </w:numPr>
            <w:ind w:left="1080" w:hanging="360"/>
          </w:pPr>
        </w:pPrChange>
      </w:pPr>
      <w:ins w:id="928" w:author="Vihari Réka" w:date="2018-11-23T21:03:00Z">
        <w:r w:rsidRPr="00A25C5E">
          <w:rPr>
            <w:rFonts w:cs="Times New Roman"/>
          </w:rPr>
          <w:lastRenderedPageBreak/>
          <w:t>Event entitás: itt tárolom az eseményeket. A hozzá tartozó attribútumok az azonosító, név, leírás, cím, ikon, kezdeti- és befejező dátum</w:t>
        </w:r>
      </w:ins>
      <w:ins w:id="929" w:author="Vihari Réka" w:date="2018-11-23T21:05:00Z">
        <w:r w:rsidRPr="00A25C5E">
          <w:rPr>
            <w:rFonts w:cs="Times New Roman"/>
          </w:rPr>
          <w:t>. Ezek közül az azonosító és a név kötelezően megadandó</w:t>
        </w:r>
      </w:ins>
      <w:ins w:id="930" w:author="Vihari Réka" w:date="2018-11-23T21:06:00Z">
        <w:r w:rsidRPr="00A25C5E">
          <w:rPr>
            <w:rFonts w:cs="Times New Roman"/>
          </w:rPr>
          <w:t xml:space="preserve">, </w:t>
        </w:r>
        <w:r w:rsidRPr="00826B19">
          <w:rPr>
            <w:rFonts w:cs="Times New Roman"/>
          </w:rPr>
          <w:t xml:space="preserve">amikor a szerveren szeretnénk felvinni új eseményt. </w:t>
        </w:r>
      </w:ins>
    </w:p>
    <w:p w14:paraId="39BFB29D" w14:textId="0A340AF4" w:rsidR="00DE02BF" w:rsidRPr="00826B19" w:rsidRDefault="00DE02BF" w:rsidP="001B07CF">
      <w:pPr>
        <w:spacing w:after="120" w:line="360" w:lineRule="auto"/>
        <w:ind w:firstLine="720"/>
        <w:jc w:val="both"/>
        <w:rPr>
          <w:ins w:id="931" w:author="Vihari Réka" w:date="2018-11-23T21:06:00Z"/>
          <w:rFonts w:cs="Times New Roman"/>
        </w:rPr>
        <w:pPrChange w:id="932" w:author="Vihari Réka" w:date="2018-11-24T13:56:00Z">
          <w:pPr>
            <w:pStyle w:val="Cmsor2"/>
            <w:numPr>
              <w:numId w:val="15"/>
            </w:numPr>
            <w:ind w:left="1080" w:hanging="360"/>
          </w:pPr>
        </w:pPrChange>
      </w:pPr>
    </w:p>
    <w:p w14:paraId="0994E4EC" w14:textId="5E30E282" w:rsidR="00DE02BF" w:rsidRPr="00826B19" w:rsidRDefault="00DE02BF" w:rsidP="001B07CF">
      <w:pPr>
        <w:spacing w:after="120" w:line="360" w:lineRule="auto"/>
        <w:ind w:firstLine="720"/>
        <w:jc w:val="both"/>
        <w:rPr>
          <w:ins w:id="933" w:author="Vihari Réka" w:date="2018-11-23T21:06:00Z"/>
          <w:rFonts w:cs="Times New Roman"/>
        </w:rPr>
        <w:pPrChange w:id="934" w:author="Vihari Réka" w:date="2018-11-24T13:56:00Z">
          <w:pPr>
            <w:pStyle w:val="Cmsor2"/>
            <w:numPr>
              <w:numId w:val="15"/>
            </w:numPr>
            <w:ind w:left="1080" w:hanging="360"/>
          </w:pPr>
        </w:pPrChange>
      </w:pPr>
      <w:ins w:id="935" w:author="Vihari Réka" w:date="2018-11-23T21:06:00Z">
        <w:r w:rsidRPr="00826B19">
          <w:rPr>
            <w:rFonts w:cs="Times New Roman"/>
          </w:rPr>
          <w:t xml:space="preserve">Host entitás: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ins>
    </w:p>
    <w:p w14:paraId="146E7C42" w14:textId="6DA19A15" w:rsidR="00DE02BF" w:rsidRPr="00826B19" w:rsidRDefault="00DE02BF" w:rsidP="001B07CF">
      <w:pPr>
        <w:spacing w:after="120" w:line="360" w:lineRule="auto"/>
        <w:ind w:firstLine="720"/>
        <w:jc w:val="both"/>
        <w:rPr>
          <w:ins w:id="936" w:author="Vihari Réka" w:date="2018-11-23T21:09:00Z"/>
          <w:rFonts w:cs="Times New Roman"/>
        </w:rPr>
        <w:pPrChange w:id="937" w:author="Vihari Réka" w:date="2018-11-24T13:56:00Z">
          <w:pPr>
            <w:pStyle w:val="Cmsor2"/>
            <w:numPr>
              <w:numId w:val="15"/>
            </w:numPr>
            <w:ind w:left="1080" w:hanging="360"/>
          </w:pPr>
        </w:pPrChange>
      </w:pPr>
    </w:p>
    <w:p w14:paraId="6BA11AFA" w14:textId="1D2A6AE7" w:rsidR="00DE02BF" w:rsidRPr="001B07CF" w:rsidRDefault="00DE02BF" w:rsidP="001B07CF">
      <w:pPr>
        <w:spacing w:after="120" w:line="360" w:lineRule="auto"/>
        <w:ind w:firstLine="720"/>
        <w:jc w:val="both"/>
        <w:rPr>
          <w:ins w:id="938" w:author="Vihari Réka" w:date="2018-11-23T21:10:00Z"/>
          <w:rFonts w:cs="Times New Roman"/>
          <w:rPrChange w:id="939" w:author="Vihari Réka" w:date="2018-11-24T13:56:00Z">
            <w:rPr>
              <w:ins w:id="940" w:author="Vihari Réka" w:date="2018-11-23T21:10:00Z"/>
            </w:rPr>
          </w:rPrChange>
        </w:rPr>
        <w:pPrChange w:id="941" w:author="Vihari Réka" w:date="2018-11-24T13:56:00Z">
          <w:pPr>
            <w:pStyle w:val="Cmsor2"/>
            <w:numPr>
              <w:numId w:val="15"/>
            </w:numPr>
            <w:ind w:left="1080" w:hanging="360"/>
          </w:pPr>
        </w:pPrChange>
      </w:pPr>
      <w:ins w:id="942" w:author="Vihari Réka" w:date="2018-11-23T21:09:00Z">
        <w:r w:rsidRPr="00826B19">
          <w:rPr>
            <w:rFonts w:cs="Times New Roman"/>
          </w:rPr>
          <w:t xml:space="preserve">Program entitás: az eseményekhez tartozó programok </w:t>
        </w:r>
        <w:r w:rsidR="0052683C" w:rsidRPr="00826B19">
          <w:rPr>
            <w:rFonts w:cs="Times New Roman"/>
          </w:rPr>
          <w:t xml:space="preserve">szerepelnek itt. Az entitásnak van azonosítója, neve, leírása, képe, dátuma, </w:t>
        </w:r>
        <w:r w:rsidR="0052683C" w:rsidRPr="001B07CF">
          <w:rPr>
            <w:rFonts w:cs="Times New Roman"/>
            <w:rPrChange w:id="943" w:author="Vihari Réka" w:date="2018-11-24T13:56:00Z">
              <w:rPr/>
            </w:rPrChange>
          </w:rPr>
          <w:t>illetve kezdeti- és befejező időpontja.</w:t>
        </w:r>
      </w:ins>
      <w:ins w:id="944" w:author="Vihari Réka" w:date="2018-11-23T21:27:00Z">
        <w:r w:rsidR="004734B6" w:rsidRPr="001B07CF">
          <w:rPr>
            <w:rFonts w:cs="Times New Roman"/>
            <w:rPrChange w:id="945" w:author="Vihari Réka" w:date="2018-11-24T13:56:00Z">
              <w:rPr/>
            </w:rPrChange>
          </w:rPr>
          <w:t xml:space="preserve"> A név attribútum megadása kötelező.</w:t>
        </w:r>
      </w:ins>
      <w:ins w:id="946" w:author="Vihari Réka" w:date="2018-11-23T21:09:00Z">
        <w:r w:rsidR="0052683C" w:rsidRPr="001B07CF">
          <w:rPr>
            <w:rFonts w:cs="Times New Roman"/>
            <w:rPrChange w:id="947" w:author="Vihari Réka" w:date="2018-11-24T13:56:00Z">
              <w:rPr/>
            </w:rPrChange>
          </w:rPr>
          <w:t xml:space="preserve"> </w:t>
        </w:r>
      </w:ins>
      <w:ins w:id="948" w:author="Vihari Réka" w:date="2018-11-23T21:10:00Z">
        <w:r w:rsidR="0052683C" w:rsidRPr="001B07CF">
          <w:rPr>
            <w:rFonts w:cs="Times New Roman"/>
            <w:rPrChange w:id="949" w:author="Vihari Réka" w:date="2018-11-24T13:56:00Z">
              <w:rPr/>
            </w:rPrChange>
          </w:rPr>
          <w:t xml:space="preserve">A </w:t>
        </w:r>
      </w:ins>
      <w:ins w:id="950" w:author="Vihari Réka" w:date="2018-11-23T21:27:00Z">
        <w:r w:rsidR="004734B6" w:rsidRPr="001B07CF">
          <w:rPr>
            <w:rFonts w:cs="Times New Roman"/>
            <w:rPrChange w:id="951" w:author="Vihari Réka" w:date="2018-11-24T13:56:00Z">
              <w:rPr/>
            </w:rPrChange>
          </w:rPr>
          <w:t>programok több-egy kapcsolatban állnak az esemény entitással</w:t>
        </w:r>
      </w:ins>
      <w:ins w:id="952" w:author="Vihari Réka" w:date="2018-11-23T21:10:00Z">
        <w:r w:rsidR="0052683C" w:rsidRPr="001B07CF">
          <w:rPr>
            <w:rFonts w:cs="Times New Roman"/>
            <w:rPrChange w:id="953" w:author="Vihari Réka" w:date="2018-11-24T13:56:00Z">
              <w:rPr/>
            </w:rPrChange>
          </w:rPr>
          <w:t xml:space="preserve">. </w:t>
        </w:r>
      </w:ins>
    </w:p>
    <w:p w14:paraId="1E3DD3F8" w14:textId="44F9A623" w:rsidR="0052683C" w:rsidRPr="001B07CF" w:rsidRDefault="0052683C" w:rsidP="001B07CF">
      <w:pPr>
        <w:spacing w:after="120" w:line="360" w:lineRule="auto"/>
        <w:ind w:firstLine="720"/>
        <w:jc w:val="both"/>
        <w:rPr>
          <w:ins w:id="954" w:author="Vihari Réka" w:date="2018-11-23T21:10:00Z"/>
          <w:rFonts w:cs="Times New Roman"/>
          <w:rPrChange w:id="955" w:author="Vihari Réka" w:date="2018-11-24T13:56:00Z">
            <w:rPr>
              <w:ins w:id="956" w:author="Vihari Réka" w:date="2018-11-23T21:10:00Z"/>
            </w:rPr>
          </w:rPrChange>
        </w:rPr>
        <w:pPrChange w:id="957" w:author="Vihari Réka" w:date="2018-11-24T13:56:00Z">
          <w:pPr>
            <w:pStyle w:val="Cmsor2"/>
            <w:numPr>
              <w:numId w:val="15"/>
            </w:numPr>
            <w:ind w:left="1080" w:hanging="360"/>
          </w:pPr>
        </w:pPrChange>
      </w:pPr>
    </w:p>
    <w:p w14:paraId="7407D387" w14:textId="77777777" w:rsidR="0052683C" w:rsidRPr="001B07CF" w:rsidRDefault="0052683C" w:rsidP="001B07CF">
      <w:pPr>
        <w:spacing w:after="120" w:line="360" w:lineRule="auto"/>
        <w:ind w:firstLine="720"/>
        <w:jc w:val="both"/>
        <w:rPr>
          <w:ins w:id="958" w:author="Vihari Réka" w:date="2018-11-23T21:13:00Z"/>
          <w:rFonts w:cs="Times New Roman"/>
          <w:rPrChange w:id="959" w:author="Vihari Réka" w:date="2018-11-24T13:56:00Z">
            <w:rPr>
              <w:ins w:id="960" w:author="Vihari Réka" w:date="2018-11-23T21:13:00Z"/>
            </w:rPr>
          </w:rPrChange>
        </w:rPr>
        <w:pPrChange w:id="961" w:author="Vihari Réka" w:date="2018-11-24T13:56:00Z">
          <w:pPr>
            <w:pStyle w:val="Cmsor2"/>
            <w:numPr>
              <w:numId w:val="15"/>
            </w:numPr>
            <w:ind w:left="1080" w:hanging="360"/>
          </w:pPr>
        </w:pPrChange>
      </w:pPr>
      <w:ins w:id="962" w:author="Vihari Réka" w:date="2018-11-23T21:10:00Z">
        <w:r w:rsidRPr="001B07CF">
          <w:rPr>
            <w:rFonts w:cs="Times New Roman"/>
            <w:rPrChange w:id="963" w:author="Vihari Réka" w:date="2018-11-24T13:56:00Z">
              <w:rPr/>
            </w:rPrChange>
          </w:rPr>
          <w:t xml:space="preserve">Competition entitás: a neve alapján az eseményekhez tartozó versenyek tárolására szolgál, de ennek hiányában, akár egy részletesebb leírást is készíthetünk vele az eseményről. Van azonosítója, neve, </w:t>
        </w:r>
      </w:ins>
      <w:ins w:id="964" w:author="Vihari Réka" w:date="2018-11-23T21:12:00Z">
        <w:r w:rsidRPr="001B07CF">
          <w:rPr>
            <w:rFonts w:cs="Times New Roman"/>
            <w:rPrChange w:id="965" w:author="Vihari Réka" w:date="2018-11-24T13:56:00Z">
              <w:rPr/>
            </w:rPrChange>
          </w:rPr>
          <w:t xml:space="preserve">leírása, dátuma és szabályai. </w:t>
        </w:r>
      </w:ins>
      <w:ins w:id="966" w:author="Vihari Réka" w:date="2018-11-23T21:13:00Z">
        <w:r w:rsidRPr="001B07CF">
          <w:rPr>
            <w:rFonts w:cs="Times New Roman"/>
            <w:rPrChange w:id="967" w:author="Vihari Réka" w:date="2018-11-24T13:56:00Z">
              <w:rPr/>
            </w:rPrChange>
          </w:rPr>
          <w:t xml:space="preserve">De a szabályok helyére </w:t>
        </w:r>
      </w:ins>
      <w:ins w:id="968" w:author="Vihari Réka" w:date="2018-11-23T21:12:00Z">
        <w:r w:rsidRPr="001B07CF">
          <w:rPr>
            <w:rFonts w:cs="Times New Roman"/>
            <w:rPrChange w:id="969" w:author="Vihari Réka" w:date="2018-11-24T13:56:00Z">
              <w:rPr/>
            </w:rPrChange>
          </w:rPr>
          <w:t>akár az es</w:t>
        </w:r>
      </w:ins>
      <w:ins w:id="970" w:author="Vihari Réka" w:date="2018-11-23T21:13:00Z">
        <w:r w:rsidRPr="001B07CF">
          <w:rPr>
            <w:rFonts w:cs="Times New Roman"/>
            <w:rPrChange w:id="971" w:author="Vihari Réka" w:date="2018-11-24T13:56:00Z">
              <w:rPr/>
            </w:rPrChange>
          </w:rPr>
          <w:t>emé</w:t>
        </w:r>
      </w:ins>
      <w:ins w:id="972" w:author="Vihari Réka" w:date="2018-11-23T21:12:00Z">
        <w:r w:rsidRPr="001B07CF">
          <w:rPr>
            <w:rFonts w:cs="Times New Roman"/>
            <w:rPrChange w:id="973" w:author="Vihari Réka" w:date="2018-11-24T13:56:00Z">
              <w:rPr/>
            </w:rPrChange>
          </w:rPr>
          <w:t>nyhez kapcsolódó fontos tudnivalókat is</w:t>
        </w:r>
      </w:ins>
      <w:ins w:id="974" w:author="Vihari Réka" w:date="2018-11-23T21:13:00Z">
        <w:r w:rsidRPr="001B07CF">
          <w:rPr>
            <w:rFonts w:cs="Times New Roman"/>
            <w:rPrChange w:id="975" w:author="Vihari Réka" w:date="2018-11-24T13:56:00Z">
              <w:rPr/>
            </w:rPrChange>
          </w:rPr>
          <w:t xml:space="preserve"> beírhatjuk. </w:t>
        </w:r>
      </w:ins>
    </w:p>
    <w:p w14:paraId="323E0390" w14:textId="77777777" w:rsidR="0052683C" w:rsidRPr="001B07CF" w:rsidRDefault="0052683C" w:rsidP="001B07CF">
      <w:pPr>
        <w:spacing w:after="120" w:line="360" w:lineRule="auto"/>
        <w:ind w:firstLine="720"/>
        <w:jc w:val="both"/>
        <w:rPr>
          <w:ins w:id="976" w:author="Vihari Réka" w:date="2018-11-23T21:13:00Z"/>
          <w:rFonts w:cs="Times New Roman"/>
          <w:rPrChange w:id="977" w:author="Vihari Réka" w:date="2018-11-24T13:56:00Z">
            <w:rPr>
              <w:ins w:id="978" w:author="Vihari Réka" w:date="2018-11-23T21:13:00Z"/>
            </w:rPr>
          </w:rPrChange>
        </w:rPr>
        <w:pPrChange w:id="979" w:author="Vihari Réka" w:date="2018-11-24T13:56:00Z">
          <w:pPr>
            <w:pStyle w:val="Cmsor2"/>
            <w:numPr>
              <w:numId w:val="15"/>
            </w:numPr>
            <w:ind w:left="1080" w:hanging="360"/>
          </w:pPr>
        </w:pPrChange>
      </w:pPr>
    </w:p>
    <w:p w14:paraId="38676CC6" w14:textId="4D1D365C" w:rsidR="0052683C" w:rsidRPr="001B07CF" w:rsidRDefault="0052683C" w:rsidP="001B07CF">
      <w:pPr>
        <w:spacing w:after="120" w:line="360" w:lineRule="auto"/>
        <w:ind w:firstLine="720"/>
        <w:jc w:val="both"/>
        <w:rPr>
          <w:ins w:id="980" w:author="Vihari Réka" w:date="2018-11-23T21:15:00Z"/>
          <w:rFonts w:cs="Times New Roman"/>
          <w:rPrChange w:id="981" w:author="Vihari Réka" w:date="2018-11-24T13:56:00Z">
            <w:rPr>
              <w:ins w:id="982" w:author="Vihari Réka" w:date="2018-11-23T21:15:00Z"/>
            </w:rPr>
          </w:rPrChange>
        </w:rPr>
        <w:pPrChange w:id="983" w:author="Vihari Réka" w:date="2018-11-24T13:56:00Z">
          <w:pPr>
            <w:pStyle w:val="Cmsor2"/>
            <w:numPr>
              <w:numId w:val="15"/>
            </w:numPr>
            <w:ind w:left="1080" w:hanging="360"/>
          </w:pPr>
        </w:pPrChange>
      </w:pPr>
      <w:ins w:id="984" w:author="Vihari Réka" w:date="2018-11-23T21:13:00Z">
        <w:r w:rsidRPr="001B07CF">
          <w:rPr>
            <w:rFonts w:cs="Times New Roman"/>
            <w:rPrChange w:id="985" w:author="Vihari Réka" w:date="2018-11-24T13:56:00Z">
              <w:rPr/>
            </w:rPrChange>
          </w:rPr>
          <w:t xml:space="preserve">GDPR entitás: az eseményhez tartozó adatvédelmi szabályzat entitása. A szerveren keresztül feltölthetjük mindig eseményünkhöz az aktuális szabályokat, ezzel </w:t>
        </w:r>
      </w:ins>
      <w:ins w:id="986" w:author="Vihari Réka" w:date="2018-11-23T21:14:00Z">
        <w:r w:rsidRPr="001B07CF">
          <w:rPr>
            <w:rFonts w:cs="Times New Roman"/>
            <w:rPrChange w:id="987" w:author="Vihari Réka" w:date="2018-11-24T13:56:00Z">
              <w:rPr/>
            </w:rPrChange>
          </w:rPr>
          <w:t>is eleget téve a nemrég életbe lépő adattárolás jogi szabály</w:t>
        </w:r>
      </w:ins>
      <w:ins w:id="988" w:author="Vihari Réka" w:date="2018-11-23T21:15:00Z">
        <w:r w:rsidRPr="001B07CF">
          <w:rPr>
            <w:rFonts w:cs="Times New Roman"/>
            <w:rPrChange w:id="989" w:author="Vihari Réka" w:date="2018-11-24T13:56:00Z">
              <w:rPr/>
            </w:rPrChange>
          </w:rPr>
          <w:t>ainak</w:t>
        </w:r>
      </w:ins>
      <w:ins w:id="990" w:author="Vihari Réka" w:date="2018-11-23T21:14:00Z">
        <w:r w:rsidRPr="001B07CF">
          <w:rPr>
            <w:rFonts w:cs="Times New Roman"/>
            <w:rPrChange w:id="991" w:author="Vihari Réka" w:date="2018-11-24T13:56:00Z">
              <w:rPr/>
            </w:rPrChange>
          </w:rPr>
          <w:t xml:space="preserve">. </w:t>
        </w:r>
      </w:ins>
      <w:ins w:id="992" w:author="Vihari Réka" w:date="2018-11-23T21:15:00Z">
        <w:r w:rsidRPr="001B07CF">
          <w:rPr>
            <w:rFonts w:cs="Times New Roman"/>
            <w:rPrChange w:id="993" w:author="Vihari Réka" w:date="2018-11-24T13:56:00Z">
              <w:rPr/>
            </w:rPrChange>
          </w:rPr>
          <w:t xml:space="preserve">Itt információt adhatunk a felhasználónak, hogyan kérheti adatai törlését, vagy esetlegesen, hogyan kérdezheti le a róla tárolt adatokat. </w:t>
        </w:r>
      </w:ins>
      <w:ins w:id="994" w:author="Vihari Réka" w:date="2018-11-23T21:16:00Z">
        <w:r w:rsidRPr="001B07CF">
          <w:rPr>
            <w:rFonts w:cs="Times New Roman"/>
            <w:rPrChange w:id="995" w:author="Vihari Réka" w:date="2018-11-24T13:56:00Z">
              <w:rPr/>
            </w:rPrChange>
          </w:rPr>
          <w:t xml:space="preserve">Egy eseményhez egy adatvédelmi szabályzat tartozhat. Attribútumoknak megadhatunk azonosítót, nevet és leírást. </w:t>
        </w:r>
      </w:ins>
    </w:p>
    <w:p w14:paraId="3459B823" w14:textId="70F9D401" w:rsidR="0052683C" w:rsidRPr="001B07CF" w:rsidRDefault="0052683C" w:rsidP="001B07CF">
      <w:pPr>
        <w:spacing w:after="120" w:line="360" w:lineRule="auto"/>
        <w:ind w:firstLine="720"/>
        <w:jc w:val="both"/>
        <w:rPr>
          <w:ins w:id="996" w:author="Vihari Réka" w:date="2018-11-23T21:16:00Z"/>
          <w:rFonts w:cs="Times New Roman"/>
          <w:rPrChange w:id="997" w:author="Vihari Réka" w:date="2018-11-24T13:56:00Z">
            <w:rPr>
              <w:ins w:id="998" w:author="Vihari Réka" w:date="2018-11-23T21:16:00Z"/>
            </w:rPr>
          </w:rPrChange>
        </w:rPr>
        <w:pPrChange w:id="999" w:author="Vihari Réka" w:date="2018-11-24T13:56:00Z">
          <w:pPr>
            <w:pStyle w:val="Cmsor2"/>
            <w:numPr>
              <w:numId w:val="15"/>
            </w:numPr>
            <w:ind w:left="1080" w:hanging="360"/>
          </w:pPr>
        </w:pPrChange>
      </w:pPr>
    </w:p>
    <w:p w14:paraId="03FB8E10" w14:textId="3900D856" w:rsidR="004734B6" w:rsidRPr="001B07CF" w:rsidRDefault="0052683C" w:rsidP="001B07CF">
      <w:pPr>
        <w:spacing w:after="120" w:line="360" w:lineRule="auto"/>
        <w:ind w:firstLine="720"/>
        <w:jc w:val="both"/>
        <w:rPr>
          <w:ins w:id="1000" w:author="Vihari Réka" w:date="2018-11-23T21:20:00Z"/>
          <w:rFonts w:cs="Times New Roman"/>
          <w:rPrChange w:id="1001" w:author="Vihari Réka" w:date="2018-11-24T13:56:00Z">
            <w:rPr>
              <w:ins w:id="1002" w:author="Vihari Réka" w:date="2018-11-23T21:20:00Z"/>
            </w:rPr>
          </w:rPrChange>
        </w:rPr>
        <w:pPrChange w:id="1003" w:author="Vihari Réka" w:date="2018-11-24T13:56:00Z">
          <w:pPr>
            <w:pStyle w:val="Cmsor2"/>
            <w:numPr>
              <w:numId w:val="15"/>
            </w:numPr>
            <w:ind w:left="1080" w:hanging="360"/>
          </w:pPr>
        </w:pPrChange>
      </w:pPr>
      <w:ins w:id="1004" w:author="Vihari Réka" w:date="2018-11-23T21:16:00Z">
        <w:r w:rsidRPr="001B07CF">
          <w:rPr>
            <w:rFonts w:cs="Times New Roman"/>
            <w:rPrChange w:id="1005" w:author="Vihari Réka" w:date="2018-11-24T13:56:00Z">
              <w:rPr/>
            </w:rPrChange>
          </w:rPr>
          <w:t xml:space="preserve">Geo entitás: a </w:t>
        </w:r>
      </w:ins>
      <w:ins w:id="1006" w:author="Vihari Réka" w:date="2018-11-23T21:17:00Z">
        <w:r w:rsidRPr="001B07CF">
          <w:rPr>
            <w:rFonts w:cs="Times New Roman"/>
            <w:rPrChange w:id="1007" w:author="Vihari Réka" w:date="2018-11-24T13:56:00Z">
              <w:rPr/>
            </w:rPrChange>
          </w:rPr>
          <w:t xml:space="preserve">felhasználók, az események és a programok lokációjának tárolására szolgáló entitás. </w:t>
        </w:r>
      </w:ins>
      <w:ins w:id="1008" w:author="Vihari Réka" w:date="2018-11-23T21:25:00Z">
        <w:r w:rsidR="004734B6" w:rsidRPr="001B07CF">
          <w:rPr>
            <w:rFonts w:cs="Times New Roman"/>
            <w:rPrChange w:id="1009" w:author="Vihari Réka" w:date="2018-11-24T13:56:00Z">
              <w:rPr/>
            </w:rPrChange>
          </w:rPr>
          <w:t xml:space="preserve">Az entitásokkal egy-egy kapcsolatban áll. </w:t>
        </w:r>
      </w:ins>
      <w:ins w:id="1010" w:author="Vihari Réka" w:date="2018-11-23T21:17:00Z">
        <w:r w:rsidRPr="001B07CF">
          <w:rPr>
            <w:rFonts w:cs="Times New Roman"/>
            <w:rPrChange w:id="1011" w:author="Vihari Réka" w:date="2018-11-24T13:56:00Z">
              <w:rPr/>
            </w:rPrChange>
          </w:rPr>
          <w:t xml:space="preserve">Az eseményekhez és a programokhoz tartozó </w:t>
        </w:r>
      </w:ins>
      <w:ins w:id="1012" w:author="Vihari Réka" w:date="2018-11-23T21:18:00Z">
        <w:r w:rsidRPr="001B07CF">
          <w:rPr>
            <w:rFonts w:cs="Times New Roman"/>
            <w:rPrChange w:id="1013" w:author="Vihari Réka" w:date="2018-11-24T13:56:00Z">
              <w:rPr/>
            </w:rPrChange>
          </w:rPr>
          <w:t>helyek szerver oldalon adhatóak meg. A felhasználói helyzetek pedig az alkalmazáson keresztül jutnak fel a szerverre. Tárol</w:t>
        </w:r>
      </w:ins>
      <w:ins w:id="1014" w:author="Vihari Réka" w:date="2018-11-23T21:19:00Z">
        <w:r w:rsidRPr="001B07CF">
          <w:rPr>
            <w:rFonts w:cs="Times New Roman"/>
            <w:rPrChange w:id="1015" w:author="Vihari Réka" w:date="2018-11-24T13:56:00Z">
              <w:rPr/>
            </w:rPrChange>
          </w:rPr>
          <w:t>o</w:t>
        </w:r>
      </w:ins>
      <w:ins w:id="1016" w:author="Vihari Réka" w:date="2018-11-23T21:18:00Z">
        <w:r w:rsidRPr="001B07CF">
          <w:rPr>
            <w:rFonts w:cs="Times New Roman"/>
            <w:rPrChange w:id="1017" w:author="Vihari Réka" w:date="2018-11-24T13:56:00Z">
              <w:rPr/>
            </w:rPrChange>
          </w:rPr>
          <w:t xml:space="preserve">k hozzá egy azonosítót, nevet és a hosszúsági- és szélességi </w:t>
        </w:r>
      </w:ins>
      <w:ins w:id="1018" w:author="Vihari Réka" w:date="2018-11-23T21:20:00Z">
        <w:r w:rsidR="004734B6" w:rsidRPr="001B07CF">
          <w:rPr>
            <w:rFonts w:cs="Times New Roman"/>
            <w:rPrChange w:id="1019" w:author="Vihari Réka" w:date="2018-11-24T13:56:00Z">
              <w:rPr/>
            </w:rPrChange>
          </w:rPr>
          <w:t>koordinátákat</w:t>
        </w:r>
      </w:ins>
      <w:ins w:id="1020" w:author="Vihari Réka" w:date="2018-11-23T21:25:00Z">
        <w:r w:rsidR="004734B6" w:rsidRPr="001B07CF">
          <w:rPr>
            <w:rFonts w:cs="Times New Roman"/>
            <w:rPrChange w:id="1021" w:author="Vihari Réka" w:date="2018-11-24T13:56:00Z">
              <w:rPr/>
            </w:rPrChange>
          </w:rPr>
          <w:t xml:space="preserve"> </w:t>
        </w:r>
      </w:ins>
    </w:p>
    <w:p w14:paraId="7680289D" w14:textId="77777777" w:rsidR="004734B6" w:rsidRPr="001B07CF" w:rsidRDefault="004734B6" w:rsidP="001B07CF">
      <w:pPr>
        <w:spacing w:after="120" w:line="360" w:lineRule="auto"/>
        <w:ind w:firstLine="720"/>
        <w:jc w:val="both"/>
        <w:rPr>
          <w:ins w:id="1022" w:author="Vihari Réka" w:date="2018-11-23T21:20:00Z"/>
          <w:rFonts w:cs="Times New Roman"/>
          <w:rPrChange w:id="1023" w:author="Vihari Réka" w:date="2018-11-24T13:56:00Z">
            <w:rPr>
              <w:ins w:id="1024" w:author="Vihari Réka" w:date="2018-11-23T21:20:00Z"/>
            </w:rPr>
          </w:rPrChange>
        </w:rPr>
        <w:pPrChange w:id="1025" w:author="Vihari Réka" w:date="2018-11-24T13:56:00Z">
          <w:pPr>
            <w:pStyle w:val="Cmsor2"/>
            <w:numPr>
              <w:numId w:val="15"/>
            </w:numPr>
            <w:ind w:left="1080" w:hanging="360"/>
          </w:pPr>
        </w:pPrChange>
      </w:pPr>
    </w:p>
    <w:p w14:paraId="0BB681ED" w14:textId="41E9BFE5" w:rsidR="0052683C" w:rsidRPr="001B07CF" w:rsidRDefault="004734B6" w:rsidP="001B07CF">
      <w:pPr>
        <w:spacing w:after="120" w:line="360" w:lineRule="auto"/>
        <w:ind w:firstLine="720"/>
        <w:jc w:val="both"/>
        <w:rPr>
          <w:ins w:id="1026" w:author="Vihari Réka" w:date="2018-11-23T21:10:00Z"/>
          <w:rFonts w:cs="Times New Roman"/>
        </w:rPr>
        <w:pPrChange w:id="1027" w:author="Vihari Réka" w:date="2018-11-24T13:56:00Z">
          <w:pPr>
            <w:pStyle w:val="Cmsor2"/>
            <w:numPr>
              <w:numId w:val="15"/>
            </w:numPr>
            <w:ind w:left="1080" w:hanging="360"/>
          </w:pPr>
        </w:pPrChange>
      </w:pPr>
      <w:ins w:id="1028" w:author="Vihari Réka" w:date="2018-11-23T21:20:00Z">
        <w:r w:rsidRPr="001B07CF">
          <w:rPr>
            <w:rFonts w:cs="Times New Roman"/>
            <w:rPrChange w:id="1029" w:author="Vihari Réka" w:date="2018-11-24T13:56:00Z">
              <w:rPr/>
            </w:rPrChange>
          </w:rPr>
          <w:t xml:space="preserve">Message entitás: az üzenetek kezelésére szolgál. </w:t>
        </w:r>
      </w:ins>
      <w:ins w:id="1030" w:author="Vihari Réka" w:date="2018-11-23T21:19:00Z">
        <w:r w:rsidRPr="001B07CF">
          <w:rPr>
            <w:rFonts w:cs="Times New Roman"/>
            <w:rPrChange w:id="1031" w:author="Vihari Réka" w:date="2018-11-24T13:56:00Z">
              <w:rPr/>
            </w:rPrChange>
          </w:rPr>
          <w:t xml:space="preserve"> </w:t>
        </w:r>
      </w:ins>
      <w:ins w:id="1032" w:author="Vihari Réka" w:date="2018-11-23T21:22:00Z">
        <w:r w:rsidRPr="001B07CF">
          <w:rPr>
            <w:rFonts w:cs="Times New Roman"/>
            <w:rPrChange w:id="1033" w:author="Vihari Réka" w:date="2018-11-24T13:56:00Z">
              <w:rPr/>
            </w:rPrChange>
          </w:rPr>
          <w:t xml:space="preserve">Egy üzenet egy felhasználóval áll egy-egy kapcsolatban, illetve az eseménnyel több-egy kapcsolatban. Tartozik hozzá egy azonosító, dátum és szöveg. Üzenetek létrehozására az alkalmazáson keresztül is van lehetőség. Itt az Üzenetek menü alján található </w:t>
        </w:r>
      </w:ins>
      <w:ins w:id="1034" w:author="Vihari Réka" w:date="2018-11-23T21:23:00Z">
        <w:r w:rsidRPr="001B07CF">
          <w:rPr>
            <w:rFonts w:cs="Times New Roman"/>
            <w:rPrChange w:id="1035" w:author="Vihari Réka" w:date="2018-11-24T13:56:00Z">
              <w:rPr/>
            </w:rPrChange>
          </w:rPr>
          <w:t xml:space="preserve">szövegdobozba írással, majd a Küldés gombra kattintással felküldhetjük üzenetünket a szerverre. De szerver oldalról is hozzá lehet adni új üzeneteket. </w:t>
        </w:r>
      </w:ins>
    </w:p>
    <w:p w14:paraId="52BDB88C" w14:textId="77777777" w:rsidR="0052683C" w:rsidRDefault="0052683C" w:rsidP="00DE02BF">
      <w:pPr>
        <w:rPr>
          <w:ins w:id="1036" w:author="Vihari Réka" w:date="2018-11-23T20:49:00Z"/>
        </w:rPr>
        <w:pPrChange w:id="1037" w:author="Vihari Réka" w:date="2018-11-23T21:03:00Z">
          <w:pPr>
            <w:pStyle w:val="Cmsor2"/>
            <w:numPr>
              <w:numId w:val="15"/>
            </w:numPr>
            <w:ind w:left="1080" w:hanging="360"/>
          </w:pPr>
        </w:pPrChange>
      </w:pPr>
    </w:p>
    <w:p w14:paraId="1C237A53" w14:textId="77777777" w:rsidR="00925971" w:rsidRPr="00925971" w:rsidRDefault="00925971" w:rsidP="00925971">
      <w:pPr>
        <w:pPrChange w:id="1038" w:author="Vihari Réka" w:date="2018-11-23T20:49:00Z">
          <w:pPr>
            <w:pStyle w:val="Cmsor2"/>
            <w:numPr>
              <w:numId w:val="15"/>
            </w:numPr>
            <w:ind w:left="1080" w:hanging="360"/>
          </w:pPr>
        </w:pPrChange>
      </w:pPr>
    </w:p>
    <w:p w14:paraId="1D62C970" w14:textId="71860848" w:rsidR="00CF6166" w:rsidRPr="00A25C5E" w:rsidDel="002052A4" w:rsidRDefault="00CF6166" w:rsidP="00A25C5E">
      <w:pPr>
        <w:pStyle w:val="Cmsor2"/>
        <w:numPr>
          <w:ilvl w:val="1"/>
          <w:numId w:val="15"/>
        </w:numPr>
        <w:rPr>
          <w:moveFrom w:id="1039" w:author="Vihari Réka" w:date="2018-11-22T10:35:00Z"/>
        </w:rPr>
        <w:pPrChange w:id="1040" w:author="Vihari Réka" w:date="2018-11-24T14:27:00Z">
          <w:pPr>
            <w:spacing w:after="120" w:line="360" w:lineRule="auto"/>
            <w:ind w:firstLine="720"/>
            <w:jc w:val="both"/>
          </w:pPr>
        </w:pPrChange>
      </w:pPr>
      <w:moveFromRangeStart w:id="1041" w:author="Vihari Réka" w:date="2018-11-22T10:35:00Z" w:name="move530646271"/>
      <w:moveFrom w:id="1042" w:author="Vihari Réka" w:date="2018-11-22T10:35:00Z">
        <w:r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1043" w:name="_Toc530833070"/>
        <w:bookmarkStart w:id="1044" w:name="_Toc530833399"/>
        <w:bookmarkEnd w:id="1043"/>
        <w:bookmarkEnd w:id="1044"/>
      </w:moveFrom>
    </w:p>
    <w:p w14:paraId="71D6849B" w14:textId="34B93E97" w:rsidR="00CF6166" w:rsidRPr="00A25C5E" w:rsidDel="002052A4" w:rsidRDefault="00CF6166" w:rsidP="00A25C5E">
      <w:pPr>
        <w:pStyle w:val="Cmsor2"/>
        <w:numPr>
          <w:ilvl w:val="1"/>
          <w:numId w:val="15"/>
        </w:numPr>
        <w:rPr>
          <w:moveFrom w:id="1045" w:author="Vihari Réka" w:date="2018-11-22T10:35:00Z"/>
        </w:rPr>
        <w:pPrChange w:id="1046" w:author="Vihari Réka" w:date="2018-11-24T14:27:00Z">
          <w:pPr>
            <w:spacing w:after="120" w:line="360" w:lineRule="auto"/>
            <w:ind w:firstLine="720"/>
            <w:jc w:val="both"/>
          </w:pPr>
        </w:pPrChange>
      </w:pPr>
      <w:moveFrom w:id="1047"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1048" w:name="_Toc530833071"/>
        <w:bookmarkStart w:id="1049" w:name="_Toc530833400"/>
        <w:bookmarkEnd w:id="1048"/>
        <w:bookmarkEnd w:id="1049"/>
      </w:moveFrom>
    </w:p>
    <w:p w14:paraId="4DAA33FB" w14:textId="36E8751B" w:rsidR="00DE6284" w:rsidRPr="00A25C5E" w:rsidDel="002052A4" w:rsidRDefault="00DE6284" w:rsidP="00A25C5E">
      <w:pPr>
        <w:pStyle w:val="Cmsor2"/>
        <w:numPr>
          <w:ilvl w:val="1"/>
          <w:numId w:val="15"/>
        </w:numPr>
        <w:rPr>
          <w:moveFrom w:id="1050" w:author="Vihari Réka" w:date="2018-11-22T10:35:00Z"/>
        </w:rPr>
        <w:pPrChange w:id="1051" w:author="Vihari Réka" w:date="2018-11-24T14:27:00Z">
          <w:pPr>
            <w:spacing w:after="120" w:line="360" w:lineRule="auto"/>
            <w:ind w:firstLine="720"/>
            <w:jc w:val="both"/>
          </w:pPr>
        </w:pPrChange>
      </w:pPr>
      <w:commentRangeStart w:id="1052"/>
      <w:moveFrom w:id="1053" w:author="Vihari Réka" w:date="2018-11-22T10:35:00Z">
        <w:r w:rsidRPr="00A25C5E" w:rsidDel="002052A4">
          <w:t xml:space="preserve">Az adatbázisba belépésre a localhost-on futó JHipster frontend-en van lehetőség. Az Administration fülön lévő Database választásával. </w:t>
        </w:r>
        <w:commentRangeEnd w:id="1052"/>
        <w:r w:rsidR="00626866" w:rsidRPr="00A25C5E" w:rsidDel="002052A4">
          <w:rPr>
            <w:rPrChange w:id="1054" w:author="Vihari Réka" w:date="2018-11-24T14:27:00Z">
              <w:rPr>
                <w:rStyle w:val="Jegyzethivatkozs"/>
              </w:rPr>
            </w:rPrChange>
          </w:rPr>
          <w:commentReference w:id="1052"/>
        </w:r>
        <w:bookmarkStart w:id="1055" w:name="_Toc530833072"/>
        <w:bookmarkStart w:id="1056" w:name="_Toc530833401"/>
        <w:bookmarkEnd w:id="1055"/>
        <w:bookmarkEnd w:id="1056"/>
      </w:moveFrom>
    </w:p>
    <w:p w14:paraId="1598FFD3" w14:textId="340159A8" w:rsidR="00DE6284" w:rsidRPr="00A25C5E" w:rsidDel="002052A4" w:rsidRDefault="00DE6284" w:rsidP="00A25C5E">
      <w:pPr>
        <w:pStyle w:val="Cmsor2"/>
        <w:numPr>
          <w:ilvl w:val="1"/>
          <w:numId w:val="15"/>
        </w:numPr>
        <w:rPr>
          <w:moveFrom w:id="1057" w:author="Vihari Réka" w:date="2018-11-22T10:35:00Z"/>
        </w:rPr>
        <w:pPrChange w:id="1058" w:author="Vihari Réka" w:date="2018-11-24T14:27:00Z">
          <w:pPr>
            <w:spacing w:after="120" w:line="360" w:lineRule="auto"/>
            <w:ind w:firstLine="720"/>
            <w:jc w:val="both"/>
          </w:pPr>
        </w:pPrChange>
      </w:pPr>
      <w:moveFrom w:id="1059"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1060" w:name="_Toc530833073"/>
        <w:bookmarkStart w:id="1061" w:name="_Toc530833402"/>
        <w:bookmarkEnd w:id="1060"/>
        <w:bookmarkEnd w:id="1061"/>
      </w:moveFrom>
    </w:p>
    <w:p w14:paraId="299AFAC0" w14:textId="67600702" w:rsidR="00DE6284" w:rsidDel="002052A4" w:rsidRDefault="00DE6284" w:rsidP="00A25C5E">
      <w:pPr>
        <w:pStyle w:val="Cmsor2"/>
        <w:numPr>
          <w:ilvl w:val="1"/>
          <w:numId w:val="15"/>
        </w:numPr>
        <w:rPr>
          <w:moveFrom w:id="1062" w:author="Vihari Réka" w:date="2018-11-22T10:35:00Z"/>
        </w:rPr>
        <w:pPrChange w:id="1063" w:author="Vihari Réka" w:date="2018-11-24T14:27:00Z">
          <w:pPr/>
        </w:pPrChange>
      </w:pPr>
      <w:moveFrom w:id="1064"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1065" w:name="_Toc530833074"/>
        <w:bookmarkStart w:id="1066" w:name="_Toc530833403"/>
        <w:bookmarkEnd w:id="1065"/>
        <w:bookmarkEnd w:id="1066"/>
      </w:moveFrom>
    </w:p>
    <w:p w14:paraId="39925AF6" w14:textId="69F9B682" w:rsidR="00DE6284" w:rsidDel="002052A4" w:rsidRDefault="00DE6284" w:rsidP="00A25C5E">
      <w:pPr>
        <w:pStyle w:val="Cmsor2"/>
        <w:numPr>
          <w:ilvl w:val="1"/>
          <w:numId w:val="15"/>
        </w:numPr>
        <w:rPr>
          <w:moveFrom w:id="1067" w:author="Vihari Réka" w:date="2018-11-22T10:35:00Z"/>
        </w:rPr>
        <w:pPrChange w:id="1068" w:author="Vihari Réka" w:date="2018-11-24T14:27:00Z">
          <w:pPr/>
        </w:pPrChange>
      </w:pPr>
      <w:bookmarkStart w:id="1069" w:name="_Toc530833075"/>
      <w:bookmarkStart w:id="1070" w:name="_Toc530833404"/>
      <w:bookmarkEnd w:id="1069"/>
      <w:bookmarkEnd w:id="1070"/>
    </w:p>
    <w:p w14:paraId="3EB86696" w14:textId="214F5182" w:rsidR="00DE6284" w:rsidRPr="00A25C5E" w:rsidDel="002052A4" w:rsidRDefault="00DE6284" w:rsidP="00A25C5E">
      <w:pPr>
        <w:pStyle w:val="Cmsor2"/>
        <w:numPr>
          <w:ilvl w:val="1"/>
          <w:numId w:val="15"/>
        </w:numPr>
        <w:rPr>
          <w:moveFrom w:id="1071" w:author="Vihari Réka" w:date="2018-11-22T10:35:00Z"/>
        </w:rPr>
        <w:pPrChange w:id="1072" w:author="Vihari Réka" w:date="2018-11-24T14:27:00Z">
          <w:pPr>
            <w:spacing w:after="120" w:line="360" w:lineRule="auto"/>
            <w:ind w:firstLine="720"/>
            <w:jc w:val="both"/>
          </w:pPr>
        </w:pPrChange>
      </w:pPr>
      <w:moveFrom w:id="1073" w:author="Vihari Réka" w:date="2018-11-22T10:35:00Z">
        <w:r w:rsidRPr="00A25C5E" w:rsidDel="002052A4">
          <w:t xml:space="preserve">Az adatbázis oldalán találhatunk példa SQL kódokat is, melyek lefedik a legtöbbször kiadott utasításokat. </w:t>
        </w:r>
        <w:bookmarkStart w:id="1074" w:name="_Toc530833076"/>
        <w:bookmarkStart w:id="1075" w:name="_Toc530833405"/>
        <w:bookmarkEnd w:id="1074"/>
        <w:bookmarkEnd w:id="1075"/>
      </w:moveFrom>
    </w:p>
    <w:p w14:paraId="43444C74" w14:textId="0AC18F19" w:rsidR="00DE6284" w:rsidDel="002052A4" w:rsidRDefault="00DE6284" w:rsidP="00A25C5E">
      <w:pPr>
        <w:pStyle w:val="Cmsor2"/>
        <w:numPr>
          <w:ilvl w:val="1"/>
          <w:numId w:val="15"/>
        </w:numPr>
        <w:rPr>
          <w:moveFrom w:id="1076" w:author="Vihari Réka" w:date="2018-11-22T10:35:00Z"/>
        </w:rPr>
        <w:pPrChange w:id="1077" w:author="Vihari Réka" w:date="2018-11-24T14:27:00Z">
          <w:pPr>
            <w:jc w:val="center"/>
          </w:pPr>
        </w:pPrChange>
      </w:pPr>
      <w:moveFrom w:id="1078"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1079" w:name="_Toc530833077"/>
        <w:bookmarkStart w:id="1080" w:name="_Toc530833406"/>
        <w:bookmarkEnd w:id="1079"/>
        <w:bookmarkEnd w:id="1080"/>
      </w:moveFrom>
    </w:p>
    <w:p w14:paraId="2E35CE51" w14:textId="3E9B6183" w:rsidR="00A4098C" w:rsidDel="002052A4" w:rsidRDefault="00A4098C" w:rsidP="00A25C5E">
      <w:pPr>
        <w:pStyle w:val="Cmsor2"/>
        <w:numPr>
          <w:ilvl w:val="1"/>
          <w:numId w:val="15"/>
        </w:numPr>
        <w:rPr>
          <w:moveFrom w:id="1081" w:author="Vihari Réka" w:date="2018-11-22T10:35:00Z"/>
        </w:rPr>
        <w:pPrChange w:id="1082" w:author="Vihari Réka" w:date="2018-11-24T14:27:00Z">
          <w:pPr>
            <w:jc w:val="center"/>
          </w:pPr>
        </w:pPrChange>
      </w:pPr>
      <w:bookmarkStart w:id="1083" w:name="_Toc530833078"/>
      <w:bookmarkStart w:id="1084" w:name="_Toc530833407"/>
      <w:bookmarkEnd w:id="1083"/>
      <w:bookmarkEnd w:id="1084"/>
    </w:p>
    <w:moveFromRangeEnd w:id="1041"/>
    <w:p w14:paraId="6138BA89" w14:textId="1BF892CF" w:rsidR="00A4098C" w:rsidRPr="00A25C5E" w:rsidRDefault="00A4098C" w:rsidP="00A25C5E">
      <w:pPr>
        <w:pStyle w:val="Cmsor2"/>
        <w:numPr>
          <w:ilvl w:val="1"/>
          <w:numId w:val="15"/>
        </w:numPr>
        <w:rPr>
          <w:rPrChange w:id="1085" w:author="Vihari Réka" w:date="2018-11-24T14:27:00Z">
            <w:rPr>
              <w:rFonts w:cs="Arial"/>
              <w:b/>
              <w:bCs/>
              <w:sz w:val="28"/>
              <w:szCs w:val="26"/>
            </w:rPr>
          </w:rPrChange>
        </w:rPr>
        <w:pPrChange w:id="1086" w:author="Vihari Réka" w:date="2018-11-24T14:27:00Z">
          <w:pPr/>
        </w:pPrChange>
      </w:pPr>
      <w:del w:id="1087" w:author="Vihari Réka" w:date="2018-11-24T14:27:00Z">
        <w:r w:rsidRPr="00A25C5E" w:rsidDel="00A25C5E">
          <w:rPr>
            <w:rPrChange w:id="1088" w:author="Vihari Réka" w:date="2018-11-24T14:27:00Z">
              <w:rPr>
                <w:rFonts w:cs="Arial"/>
                <w:b/>
                <w:bCs/>
                <w:sz w:val="28"/>
                <w:szCs w:val="26"/>
              </w:rPr>
            </w:rPrChange>
          </w:rPr>
          <w:delText>5.2</w:delText>
        </w:r>
      </w:del>
      <w:del w:id="1089" w:author="Vihari Réka" w:date="2018-11-22T23:46:00Z">
        <w:r w:rsidRPr="00A25C5E" w:rsidDel="00D1686B">
          <w:rPr>
            <w:rPrChange w:id="1090" w:author="Vihari Réka" w:date="2018-11-24T14:27:00Z">
              <w:rPr>
                <w:rFonts w:cs="Arial"/>
                <w:b/>
                <w:bCs/>
                <w:sz w:val="28"/>
                <w:szCs w:val="26"/>
              </w:rPr>
            </w:rPrChange>
          </w:rPr>
          <w:delText xml:space="preserve">.1 </w:delText>
        </w:r>
      </w:del>
      <w:bookmarkStart w:id="1091" w:name="_Toc530833408"/>
      <w:r w:rsidR="0039020A" w:rsidRPr="00A25C5E">
        <w:rPr>
          <w:rPrChange w:id="1092" w:author="Vihari Réka" w:date="2018-11-24T14:27:00Z">
            <w:rPr>
              <w:rFonts w:cs="Arial"/>
              <w:b/>
              <w:bCs/>
              <w:sz w:val="28"/>
              <w:szCs w:val="26"/>
            </w:rPr>
          </w:rPrChange>
        </w:rPr>
        <w:t>Kommunikáció a szerverrel</w:t>
      </w:r>
      <w:bookmarkEnd w:id="1091"/>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név:érték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0">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77777777" w:rsidR="00A4098C" w:rsidRDefault="005512CB" w:rsidP="000B295A">
      <w:pPr>
        <w:pStyle w:val="Kpalrs"/>
        <w:jc w:val="center"/>
      </w:pPr>
      <w:r>
        <w:rPr>
          <w:noProof/>
        </w:rPr>
        <w:fldChar w:fldCharType="begin"/>
      </w:r>
      <w:r>
        <w:rPr>
          <w:noProof/>
        </w:rPr>
        <w:instrText xml:space="preserve"> STYLEREF 1 \s </w:instrText>
      </w:r>
      <w:r>
        <w:rPr>
          <w:noProof/>
        </w:rPr>
        <w:fldChar w:fldCharType="separate"/>
      </w:r>
      <w:r w:rsidR="000B295A">
        <w:rPr>
          <w:noProof/>
        </w:rPr>
        <w:t>5</w:t>
      </w:r>
      <w:r>
        <w:rPr>
          <w:noProof/>
        </w:rPr>
        <w:fldChar w:fldCharType="end"/>
      </w:r>
      <w:r w:rsidR="000B295A">
        <w:t>.</w:t>
      </w:r>
      <w:r>
        <w:rPr>
          <w:noProof/>
        </w:rPr>
        <w:fldChar w:fldCharType="begin"/>
      </w:r>
      <w:r>
        <w:rPr>
          <w:noProof/>
        </w:rPr>
        <w:instrText xml:space="preserve"> SEQ ábra \* ARABIC \s 1 </w:instrText>
      </w:r>
      <w:r>
        <w:rPr>
          <w:noProof/>
        </w:rPr>
        <w:fldChar w:fldCharType="separate"/>
      </w:r>
      <w:r w:rsidR="000B295A">
        <w:rPr>
          <w:noProof/>
        </w:rPr>
        <w:t>1</w:t>
      </w:r>
      <w:r>
        <w:rPr>
          <w:noProof/>
        </w:rPr>
        <w:fldChar w:fldCharType="end"/>
      </w:r>
      <w:r w:rsidR="000B295A">
        <w:t>. ábra JSON objektum felépítése</w:t>
      </w:r>
    </w:p>
    <w:p w14:paraId="44CEF95A" w14:textId="4CA3F60D" w:rsidR="00D1686B" w:rsidRDefault="00D1686B" w:rsidP="0039020A">
      <w:pPr>
        <w:jc w:val="center"/>
        <w:rPr>
          <w:ins w:id="1093" w:author="Vihari Réka" w:date="2018-11-22T23:56:00Z"/>
        </w:rPr>
      </w:pPr>
    </w:p>
    <w:p w14:paraId="49232F22" w14:textId="235D0FB8" w:rsidR="00D1686B" w:rsidRDefault="00D1686B" w:rsidP="00D1686B">
      <w:pPr>
        <w:spacing w:after="120" w:line="360" w:lineRule="auto"/>
        <w:ind w:firstLine="720"/>
        <w:jc w:val="both"/>
        <w:rPr>
          <w:ins w:id="1094" w:author="Vihari Réka" w:date="2018-11-22T23:56:00Z"/>
        </w:rPr>
        <w:pPrChange w:id="1095" w:author="Vihari Réka" w:date="2018-11-22T23:56:00Z">
          <w:pPr>
            <w:jc w:val="center"/>
          </w:pPr>
        </w:pPrChange>
      </w:pPr>
      <w:ins w:id="1096" w:author="Vihari Réka" w:date="2018-11-22T23:56:00Z">
        <w:r>
          <w:t xml:space="preserve">A szerverrel történő kommunikáció megvalósításához az Alomofire-t használtam, mely technológiát már az előbbi fejezetben bemutattam. </w:t>
        </w:r>
      </w:ins>
    </w:p>
    <w:p w14:paraId="4430C9BB" w14:textId="4313CC99" w:rsidR="00D1686B" w:rsidRDefault="00D1686B" w:rsidP="00D1686B">
      <w:pPr>
        <w:spacing w:after="120" w:line="360" w:lineRule="auto"/>
        <w:ind w:firstLine="720"/>
        <w:jc w:val="both"/>
        <w:rPr>
          <w:ins w:id="1097" w:author="Vihari Réka" w:date="2018-11-23T00:00:00Z"/>
        </w:rPr>
        <w:pPrChange w:id="1098" w:author="Vihari Réka" w:date="2018-11-22T23:56:00Z">
          <w:pPr>
            <w:jc w:val="center"/>
          </w:pPr>
        </w:pPrChange>
      </w:pPr>
      <w:ins w:id="1099" w:author="Vihari Réka" w:date="2018-11-22T23:57:00Z">
        <w:r>
          <w:t xml:space="preserve">A megvalósításhoz létrehoztam egy NetworkManager osztály, amely felépíti a kapcsolatot a szerverrel. </w:t>
        </w:r>
      </w:ins>
      <w:ins w:id="1100" w:author="Vihari Réka" w:date="2018-11-23T00:00:00Z">
        <w:r w:rsidR="000A706C">
          <w:t>A kérésekben, a megcímzett URL-ek</w:t>
        </w:r>
      </w:ins>
      <w:ins w:id="1101" w:author="Vihari Réka" w:date="2018-11-23T00:01:00Z">
        <w:r w:rsidR="000A706C">
          <w:t xml:space="preserve"> (végpontok)</w:t>
        </w:r>
      </w:ins>
      <w:ins w:id="1102" w:author="Vihari Réka" w:date="2018-11-23T00:00:00Z">
        <w:r w:rsidR="000A706C">
          <w:t xml:space="preserve"> vége változik, így ehhez létrehoztam egy felsorolást Endpoints</w:t>
        </w:r>
      </w:ins>
      <w:ins w:id="1103" w:author="Vihari Réka" w:date="2018-11-23T00:01:00Z">
        <w:r w:rsidR="000A706C">
          <w:t xml:space="preserve"> néven, amely definiálja az egyes entitásokhoz tartozó végpontokat. </w:t>
        </w:r>
      </w:ins>
    </w:p>
    <w:p w14:paraId="2B9BA337" w14:textId="77777777" w:rsidR="00D1686B" w:rsidRPr="00D1686B" w:rsidRDefault="00D1686B" w:rsidP="00D1686B">
      <w:pPr>
        <w:tabs>
          <w:tab w:val="left" w:pos="593"/>
        </w:tabs>
        <w:autoSpaceDE w:val="0"/>
        <w:autoSpaceDN w:val="0"/>
        <w:adjustRightInd w:val="0"/>
        <w:rPr>
          <w:ins w:id="1104" w:author="Vihari Réka" w:date="2018-11-22T23:58:00Z"/>
          <w:rFonts w:ascii="Helvetica" w:eastAsiaTheme="minorHAnsi" w:hAnsi="Helvetica" w:cs="Helvetica"/>
          <w:sz w:val="12"/>
          <w:szCs w:val="12"/>
          <w:rPrChange w:id="1105" w:author="Vihari Réka" w:date="2018-11-22T23:58:00Z">
            <w:rPr>
              <w:ins w:id="1106" w:author="Vihari Réka" w:date="2018-11-22T23:58:00Z"/>
              <w:rFonts w:ascii="Helvetica" w:eastAsiaTheme="minorHAnsi" w:hAnsi="Helvetica" w:cs="Helvetica"/>
            </w:rPr>
          </w:rPrChange>
        </w:rPr>
      </w:pPr>
      <w:ins w:id="1107" w:author="Vihari Réka" w:date="2018-11-22T23:58:00Z">
        <w:r w:rsidRPr="00D1686B">
          <w:rPr>
            <w:rFonts w:ascii="Menlo" w:eastAsiaTheme="minorHAnsi" w:hAnsi="Menlo" w:cs="Menlo"/>
            <w:b/>
            <w:bCs/>
            <w:color w:val="9B2393"/>
            <w:sz w:val="12"/>
            <w:szCs w:val="12"/>
            <w:rPrChange w:id="1108" w:author="Vihari Réka" w:date="2018-11-22T23:58:00Z">
              <w:rPr>
                <w:rFonts w:ascii="Menlo" w:eastAsiaTheme="minorHAnsi" w:hAnsi="Menlo" w:cs="Menlo"/>
                <w:b/>
                <w:bCs/>
                <w:color w:val="9B2393"/>
              </w:rPr>
            </w:rPrChange>
          </w:rPr>
          <w:t>enum</w:t>
        </w:r>
        <w:r w:rsidRPr="00D1686B">
          <w:rPr>
            <w:rFonts w:ascii="Menlo" w:eastAsiaTheme="minorHAnsi" w:hAnsi="Menlo" w:cs="Menlo"/>
            <w:color w:val="000000"/>
            <w:sz w:val="12"/>
            <w:szCs w:val="12"/>
            <w:rPrChange w:id="1109" w:author="Vihari Réka" w:date="2018-11-22T23:58:00Z">
              <w:rPr>
                <w:rFonts w:ascii="Menlo" w:eastAsiaTheme="minorHAnsi" w:hAnsi="Menlo" w:cs="Menlo"/>
                <w:color w:val="000000"/>
              </w:rPr>
            </w:rPrChange>
          </w:rPr>
          <w:t xml:space="preserve"> Endpoints: </w:t>
        </w:r>
        <w:r w:rsidRPr="00D1686B">
          <w:rPr>
            <w:rFonts w:ascii="Menlo" w:eastAsiaTheme="minorHAnsi" w:hAnsi="Menlo" w:cs="Menlo"/>
            <w:color w:val="5C2699"/>
            <w:sz w:val="12"/>
            <w:szCs w:val="12"/>
            <w:rPrChange w:id="1110" w:author="Vihari Réka" w:date="2018-11-22T23:58:00Z">
              <w:rPr>
                <w:rFonts w:ascii="Menlo" w:eastAsiaTheme="minorHAnsi" w:hAnsi="Menlo" w:cs="Menlo"/>
                <w:color w:val="5C2699"/>
              </w:rPr>
            </w:rPrChange>
          </w:rPr>
          <w:t>String</w:t>
        </w:r>
        <w:r w:rsidRPr="00D1686B">
          <w:rPr>
            <w:rFonts w:ascii="Menlo" w:eastAsiaTheme="minorHAnsi" w:hAnsi="Menlo" w:cs="Menlo"/>
            <w:color w:val="000000"/>
            <w:sz w:val="12"/>
            <w:szCs w:val="12"/>
            <w:rPrChange w:id="1111" w:author="Vihari Réka" w:date="2018-11-22T23:58:00Z">
              <w:rPr>
                <w:rFonts w:ascii="Menlo" w:eastAsiaTheme="minorHAnsi" w:hAnsi="Menlo" w:cs="Menlo"/>
                <w:color w:val="000000"/>
              </w:rPr>
            </w:rPrChange>
          </w:rPr>
          <w:t xml:space="preserve"> {</w:t>
        </w:r>
      </w:ins>
    </w:p>
    <w:p w14:paraId="0CD1508C" w14:textId="77777777" w:rsidR="00D1686B" w:rsidRPr="00D1686B" w:rsidRDefault="00D1686B" w:rsidP="00D1686B">
      <w:pPr>
        <w:tabs>
          <w:tab w:val="left" w:pos="593"/>
        </w:tabs>
        <w:autoSpaceDE w:val="0"/>
        <w:autoSpaceDN w:val="0"/>
        <w:adjustRightInd w:val="0"/>
        <w:rPr>
          <w:ins w:id="1112" w:author="Vihari Réka" w:date="2018-11-22T23:58:00Z"/>
          <w:rFonts w:ascii="Helvetica" w:eastAsiaTheme="minorHAnsi" w:hAnsi="Helvetica" w:cs="Helvetica"/>
          <w:sz w:val="12"/>
          <w:szCs w:val="12"/>
          <w:rPrChange w:id="1113" w:author="Vihari Réka" w:date="2018-11-22T23:58:00Z">
            <w:rPr>
              <w:ins w:id="1114" w:author="Vihari Réka" w:date="2018-11-22T23:58:00Z"/>
              <w:rFonts w:ascii="Helvetica" w:eastAsiaTheme="minorHAnsi" w:hAnsi="Helvetica" w:cs="Helvetica"/>
            </w:rPr>
          </w:rPrChange>
        </w:rPr>
      </w:pPr>
      <w:ins w:id="1115" w:author="Vihari Réka" w:date="2018-11-22T23:58:00Z">
        <w:r w:rsidRPr="00D1686B">
          <w:rPr>
            <w:rFonts w:ascii="Menlo" w:eastAsiaTheme="minorHAnsi" w:hAnsi="Menlo" w:cs="Menlo"/>
            <w:color w:val="000000"/>
            <w:sz w:val="12"/>
            <w:szCs w:val="12"/>
            <w:rPrChange w:id="111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117"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1118" w:author="Vihari Réka" w:date="2018-11-22T23:58:00Z">
              <w:rPr>
                <w:rFonts w:ascii="Menlo" w:eastAsiaTheme="minorHAnsi" w:hAnsi="Menlo" w:cs="Menlo"/>
                <w:color w:val="000000"/>
              </w:rPr>
            </w:rPrChange>
          </w:rPr>
          <w:t xml:space="preserve"> events = </w:t>
        </w:r>
        <w:r w:rsidRPr="00D1686B">
          <w:rPr>
            <w:rFonts w:ascii="Menlo" w:eastAsiaTheme="minorHAnsi" w:hAnsi="Menlo" w:cs="Menlo"/>
            <w:color w:val="C41A16"/>
            <w:sz w:val="12"/>
            <w:szCs w:val="12"/>
            <w:rPrChange w:id="1119" w:author="Vihari Réka" w:date="2018-11-22T23:58:00Z">
              <w:rPr>
                <w:rFonts w:ascii="Menlo" w:eastAsiaTheme="minorHAnsi" w:hAnsi="Menlo" w:cs="Menlo"/>
                <w:color w:val="C41A16"/>
              </w:rPr>
            </w:rPrChange>
          </w:rPr>
          <w:t>"events"</w:t>
        </w:r>
      </w:ins>
    </w:p>
    <w:p w14:paraId="550BBCFC" w14:textId="77777777" w:rsidR="00D1686B" w:rsidRPr="00D1686B" w:rsidRDefault="00D1686B" w:rsidP="00D1686B">
      <w:pPr>
        <w:tabs>
          <w:tab w:val="left" w:pos="593"/>
        </w:tabs>
        <w:autoSpaceDE w:val="0"/>
        <w:autoSpaceDN w:val="0"/>
        <w:adjustRightInd w:val="0"/>
        <w:rPr>
          <w:ins w:id="1120" w:author="Vihari Réka" w:date="2018-11-22T23:58:00Z"/>
          <w:rFonts w:ascii="Helvetica" w:eastAsiaTheme="minorHAnsi" w:hAnsi="Helvetica" w:cs="Helvetica"/>
          <w:sz w:val="12"/>
          <w:szCs w:val="12"/>
          <w:rPrChange w:id="1121" w:author="Vihari Réka" w:date="2018-11-22T23:58:00Z">
            <w:rPr>
              <w:ins w:id="1122" w:author="Vihari Réka" w:date="2018-11-22T23:58:00Z"/>
              <w:rFonts w:ascii="Helvetica" w:eastAsiaTheme="minorHAnsi" w:hAnsi="Helvetica" w:cs="Helvetica"/>
            </w:rPr>
          </w:rPrChange>
        </w:rPr>
      </w:pPr>
      <w:ins w:id="1123" w:author="Vihari Réka" w:date="2018-11-22T23:58:00Z">
        <w:r w:rsidRPr="00D1686B">
          <w:rPr>
            <w:rFonts w:ascii="Menlo" w:eastAsiaTheme="minorHAnsi" w:hAnsi="Menlo" w:cs="Menlo"/>
            <w:color w:val="000000"/>
            <w:sz w:val="12"/>
            <w:szCs w:val="12"/>
            <w:rPrChange w:id="1124" w:author="Vihari Réka" w:date="2018-11-22T23:58:00Z">
              <w:rPr>
                <w:rFonts w:ascii="Menlo" w:eastAsiaTheme="minorHAnsi" w:hAnsi="Menlo" w:cs="Menlo"/>
                <w:color w:val="000000"/>
              </w:rPr>
            </w:rPrChange>
          </w:rPr>
          <w:lastRenderedPageBreak/>
          <w:t xml:space="preserve">    </w:t>
        </w:r>
        <w:r w:rsidRPr="00D1686B">
          <w:rPr>
            <w:rFonts w:ascii="Menlo" w:eastAsiaTheme="minorHAnsi" w:hAnsi="Menlo" w:cs="Menlo"/>
            <w:b/>
            <w:bCs/>
            <w:color w:val="9B2393"/>
            <w:sz w:val="12"/>
            <w:szCs w:val="12"/>
            <w:rPrChange w:id="1125"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1126" w:author="Vihari Réka" w:date="2018-11-22T23:58:00Z">
              <w:rPr>
                <w:rFonts w:ascii="Menlo" w:eastAsiaTheme="minorHAnsi" w:hAnsi="Menlo" w:cs="Menlo"/>
                <w:color w:val="000000"/>
              </w:rPr>
            </w:rPrChange>
          </w:rPr>
          <w:t xml:space="preserve"> program = </w:t>
        </w:r>
        <w:r w:rsidRPr="00D1686B">
          <w:rPr>
            <w:rFonts w:ascii="Menlo" w:eastAsiaTheme="minorHAnsi" w:hAnsi="Menlo" w:cs="Menlo"/>
            <w:color w:val="C41A16"/>
            <w:sz w:val="12"/>
            <w:szCs w:val="12"/>
            <w:rPrChange w:id="1127" w:author="Vihari Réka" w:date="2018-11-22T23:58:00Z">
              <w:rPr>
                <w:rFonts w:ascii="Menlo" w:eastAsiaTheme="minorHAnsi" w:hAnsi="Menlo" w:cs="Menlo"/>
                <w:color w:val="C41A16"/>
              </w:rPr>
            </w:rPrChange>
          </w:rPr>
          <w:t>"programs"</w:t>
        </w:r>
      </w:ins>
    </w:p>
    <w:p w14:paraId="3E5DFD3E" w14:textId="77777777" w:rsidR="00D1686B" w:rsidRPr="00D1686B" w:rsidRDefault="00D1686B" w:rsidP="00D1686B">
      <w:pPr>
        <w:tabs>
          <w:tab w:val="left" w:pos="593"/>
        </w:tabs>
        <w:autoSpaceDE w:val="0"/>
        <w:autoSpaceDN w:val="0"/>
        <w:adjustRightInd w:val="0"/>
        <w:rPr>
          <w:ins w:id="1128" w:author="Vihari Réka" w:date="2018-11-22T23:58:00Z"/>
          <w:rFonts w:ascii="Helvetica" w:eastAsiaTheme="minorHAnsi" w:hAnsi="Helvetica" w:cs="Helvetica"/>
          <w:sz w:val="12"/>
          <w:szCs w:val="12"/>
          <w:rPrChange w:id="1129" w:author="Vihari Réka" w:date="2018-11-22T23:58:00Z">
            <w:rPr>
              <w:ins w:id="1130" w:author="Vihari Réka" w:date="2018-11-22T23:58:00Z"/>
              <w:rFonts w:ascii="Helvetica" w:eastAsiaTheme="minorHAnsi" w:hAnsi="Helvetica" w:cs="Helvetica"/>
            </w:rPr>
          </w:rPrChange>
        </w:rPr>
      </w:pPr>
      <w:ins w:id="1131" w:author="Vihari Réka" w:date="2018-11-22T23:58:00Z">
        <w:r w:rsidRPr="00D1686B">
          <w:rPr>
            <w:rFonts w:ascii="Menlo" w:eastAsiaTheme="minorHAnsi" w:hAnsi="Menlo" w:cs="Menlo"/>
            <w:color w:val="000000"/>
            <w:sz w:val="12"/>
            <w:szCs w:val="12"/>
            <w:rPrChange w:id="1132"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133"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1134" w:author="Vihari Réka" w:date="2018-11-22T23:58:00Z">
              <w:rPr>
                <w:rFonts w:ascii="Menlo" w:eastAsiaTheme="minorHAnsi" w:hAnsi="Menlo" w:cs="Menlo"/>
                <w:color w:val="000000"/>
              </w:rPr>
            </w:rPrChange>
          </w:rPr>
          <w:t xml:space="preserve"> location = </w:t>
        </w:r>
        <w:r w:rsidRPr="00D1686B">
          <w:rPr>
            <w:rFonts w:ascii="Menlo" w:eastAsiaTheme="minorHAnsi" w:hAnsi="Menlo" w:cs="Menlo"/>
            <w:color w:val="C41A16"/>
            <w:sz w:val="12"/>
            <w:szCs w:val="12"/>
            <w:rPrChange w:id="1135" w:author="Vihari Réka" w:date="2018-11-22T23:58:00Z">
              <w:rPr>
                <w:rFonts w:ascii="Menlo" w:eastAsiaTheme="minorHAnsi" w:hAnsi="Menlo" w:cs="Menlo"/>
                <w:color w:val="C41A16"/>
              </w:rPr>
            </w:rPrChange>
          </w:rPr>
          <w:t>"geos"</w:t>
        </w:r>
      </w:ins>
    </w:p>
    <w:p w14:paraId="36C90A5E" w14:textId="77777777" w:rsidR="00D1686B" w:rsidRPr="00D1686B" w:rsidRDefault="00D1686B" w:rsidP="00D1686B">
      <w:pPr>
        <w:tabs>
          <w:tab w:val="left" w:pos="593"/>
        </w:tabs>
        <w:autoSpaceDE w:val="0"/>
        <w:autoSpaceDN w:val="0"/>
        <w:adjustRightInd w:val="0"/>
        <w:rPr>
          <w:ins w:id="1136" w:author="Vihari Réka" w:date="2018-11-22T23:58:00Z"/>
          <w:rFonts w:ascii="Helvetica" w:eastAsiaTheme="minorHAnsi" w:hAnsi="Helvetica" w:cs="Helvetica"/>
          <w:sz w:val="12"/>
          <w:szCs w:val="12"/>
          <w:rPrChange w:id="1137" w:author="Vihari Réka" w:date="2018-11-22T23:58:00Z">
            <w:rPr>
              <w:ins w:id="1138" w:author="Vihari Réka" w:date="2018-11-22T23:58:00Z"/>
              <w:rFonts w:ascii="Helvetica" w:eastAsiaTheme="minorHAnsi" w:hAnsi="Helvetica" w:cs="Helvetica"/>
            </w:rPr>
          </w:rPrChange>
        </w:rPr>
      </w:pPr>
      <w:ins w:id="1139" w:author="Vihari Réka" w:date="2018-11-22T23:58:00Z">
        <w:r w:rsidRPr="00D1686B">
          <w:rPr>
            <w:rFonts w:ascii="Menlo" w:eastAsiaTheme="minorHAnsi" w:hAnsi="Menlo" w:cs="Menlo"/>
            <w:color w:val="000000"/>
            <w:sz w:val="12"/>
            <w:szCs w:val="12"/>
            <w:rPrChange w:id="1140"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141"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1142" w:author="Vihari Réka" w:date="2018-11-22T23:58:00Z">
              <w:rPr>
                <w:rFonts w:ascii="Menlo" w:eastAsiaTheme="minorHAnsi" w:hAnsi="Menlo" w:cs="Menlo"/>
                <w:color w:val="000000"/>
              </w:rPr>
            </w:rPrChange>
          </w:rPr>
          <w:t xml:space="preserve"> message = </w:t>
        </w:r>
        <w:r w:rsidRPr="00D1686B">
          <w:rPr>
            <w:rFonts w:ascii="Menlo" w:eastAsiaTheme="minorHAnsi" w:hAnsi="Menlo" w:cs="Menlo"/>
            <w:color w:val="C41A16"/>
            <w:sz w:val="12"/>
            <w:szCs w:val="12"/>
            <w:rPrChange w:id="1143" w:author="Vihari Réka" w:date="2018-11-22T23:58:00Z">
              <w:rPr>
                <w:rFonts w:ascii="Menlo" w:eastAsiaTheme="minorHAnsi" w:hAnsi="Menlo" w:cs="Menlo"/>
                <w:color w:val="C41A16"/>
              </w:rPr>
            </w:rPrChange>
          </w:rPr>
          <w:t>"messages"</w:t>
        </w:r>
      </w:ins>
    </w:p>
    <w:p w14:paraId="599F7FA1" w14:textId="7263799C" w:rsidR="00D1686B" w:rsidRDefault="00D1686B" w:rsidP="00D1686B">
      <w:pPr>
        <w:tabs>
          <w:tab w:val="left" w:pos="593"/>
        </w:tabs>
        <w:autoSpaceDE w:val="0"/>
        <w:autoSpaceDN w:val="0"/>
        <w:adjustRightInd w:val="0"/>
        <w:rPr>
          <w:ins w:id="1144" w:author="Vihari Réka" w:date="2018-11-23T14:34:00Z"/>
          <w:rFonts w:ascii="Menlo" w:eastAsiaTheme="minorHAnsi" w:hAnsi="Menlo" w:cs="Menlo"/>
          <w:color w:val="000000"/>
          <w:sz w:val="12"/>
          <w:szCs w:val="12"/>
        </w:rPr>
      </w:pPr>
      <w:ins w:id="1145" w:author="Vihari Réka" w:date="2018-11-22T23:58:00Z">
        <w:r w:rsidRPr="00D1686B">
          <w:rPr>
            <w:rFonts w:ascii="Menlo" w:eastAsiaTheme="minorHAnsi" w:hAnsi="Menlo" w:cs="Menlo"/>
            <w:color w:val="000000"/>
            <w:sz w:val="12"/>
            <w:szCs w:val="12"/>
            <w:rPrChange w:id="1146" w:author="Vihari Réka" w:date="2018-11-22T23:58: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1147" w:author="Vihari Réka" w:date="2018-11-23T14:41:00Z"/>
          <w:rFonts w:ascii="Menlo" w:eastAsiaTheme="minorHAnsi" w:hAnsi="Menlo" w:cs="Menlo"/>
          <w:color w:val="000000"/>
          <w:sz w:val="12"/>
          <w:szCs w:val="12"/>
        </w:rPr>
      </w:pPr>
    </w:p>
    <w:p w14:paraId="49FAE455" w14:textId="30EF3EDF" w:rsidR="006137F8" w:rsidRDefault="00187961" w:rsidP="00597446">
      <w:pPr>
        <w:spacing w:after="120" w:line="360" w:lineRule="auto"/>
        <w:ind w:firstLine="720"/>
        <w:jc w:val="both"/>
        <w:rPr>
          <w:ins w:id="1148" w:author="Vihari Réka" w:date="2018-11-23T14:42:00Z"/>
        </w:rPr>
        <w:pPrChange w:id="1149" w:author="Vihari Réka" w:date="2018-11-24T13:57:00Z">
          <w:pPr>
            <w:tabs>
              <w:tab w:val="left" w:pos="593"/>
            </w:tabs>
            <w:autoSpaceDE w:val="0"/>
            <w:autoSpaceDN w:val="0"/>
            <w:adjustRightInd w:val="0"/>
          </w:pPr>
        </w:pPrChange>
      </w:pPr>
      <w:ins w:id="1150" w:author="Vihari Réka" w:date="2018-11-23T14:35:00Z">
        <w:r w:rsidRPr="00187961">
          <w:rPr>
            <w:rPrChange w:id="1151"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1152" w:author="Vihari Réka" w:date="2018-11-23T14:36:00Z">
        <w:r w:rsidRPr="00187961">
          <w:rPr>
            <w:rPrChange w:id="1153"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1154" w:author="Vihari Réka" w:date="2018-11-23T14:42:00Z">
        <w:r>
          <w:t>e</w:t>
        </w:r>
      </w:ins>
      <w:ins w:id="1155" w:author="Vihari Réka" w:date="2018-11-23T14:36:00Z">
        <w:r w:rsidRPr="00187961">
          <w:rPr>
            <w:rPrChange w:id="1156"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szélességi helyzet, illetve a lokációhoz tartozó név, mely felhasználók helyzete esetén a felhasználó neve. </w:t>
        </w:r>
      </w:ins>
      <w:ins w:id="1157" w:author="Vihari Réka" w:date="2018-11-23T14:42:00Z">
        <w:r>
          <w:t xml:space="preserve">A header mindkért esetben a tokent tartalmazza. </w:t>
        </w:r>
      </w:ins>
    </w:p>
    <w:p w14:paraId="56F02844" w14:textId="77777777" w:rsidR="00D1686B" w:rsidRPr="00D1686B" w:rsidRDefault="00D1686B" w:rsidP="00D1686B">
      <w:pPr>
        <w:tabs>
          <w:tab w:val="left" w:pos="593"/>
        </w:tabs>
        <w:autoSpaceDE w:val="0"/>
        <w:autoSpaceDN w:val="0"/>
        <w:adjustRightInd w:val="0"/>
        <w:rPr>
          <w:ins w:id="1158" w:author="Vihari Réka" w:date="2018-11-22T23:58:00Z"/>
          <w:rFonts w:ascii="Helvetica" w:eastAsiaTheme="minorHAnsi" w:hAnsi="Helvetica" w:cs="Helvetica"/>
          <w:sz w:val="12"/>
          <w:szCs w:val="12"/>
          <w:rPrChange w:id="1159" w:author="Vihari Réka" w:date="2018-11-22T23:58:00Z">
            <w:rPr>
              <w:ins w:id="1160" w:author="Vihari Réka" w:date="2018-11-22T23:58:00Z"/>
              <w:rFonts w:ascii="Helvetica" w:eastAsiaTheme="minorHAnsi" w:hAnsi="Helvetica" w:cs="Helvetica"/>
            </w:rPr>
          </w:rPrChange>
        </w:rPr>
      </w:pPr>
    </w:p>
    <w:p w14:paraId="56459E4E" w14:textId="77777777" w:rsidR="00D1686B" w:rsidRPr="00D1686B" w:rsidRDefault="00D1686B" w:rsidP="00D1686B">
      <w:pPr>
        <w:tabs>
          <w:tab w:val="left" w:pos="593"/>
        </w:tabs>
        <w:autoSpaceDE w:val="0"/>
        <w:autoSpaceDN w:val="0"/>
        <w:adjustRightInd w:val="0"/>
        <w:rPr>
          <w:ins w:id="1161" w:author="Vihari Réka" w:date="2018-11-22T23:58:00Z"/>
          <w:rFonts w:ascii="Helvetica" w:eastAsiaTheme="minorHAnsi" w:hAnsi="Helvetica" w:cs="Helvetica"/>
          <w:sz w:val="12"/>
          <w:szCs w:val="12"/>
          <w:rPrChange w:id="1162" w:author="Vihari Réka" w:date="2018-11-22T23:58:00Z">
            <w:rPr>
              <w:ins w:id="1163" w:author="Vihari Réka" w:date="2018-11-22T23:58:00Z"/>
              <w:rFonts w:ascii="Helvetica" w:eastAsiaTheme="minorHAnsi" w:hAnsi="Helvetica" w:cs="Helvetica"/>
            </w:rPr>
          </w:rPrChange>
        </w:rPr>
      </w:pPr>
      <w:ins w:id="1164" w:author="Vihari Réka" w:date="2018-11-22T23:58:00Z">
        <w:r w:rsidRPr="00D1686B">
          <w:rPr>
            <w:rFonts w:ascii="Menlo" w:eastAsiaTheme="minorHAnsi" w:hAnsi="Menlo" w:cs="Menlo"/>
            <w:b/>
            <w:bCs/>
            <w:color w:val="9B2393"/>
            <w:sz w:val="12"/>
            <w:szCs w:val="12"/>
            <w:rPrChange w:id="1165" w:author="Vihari Réka" w:date="2018-11-22T23:58:00Z">
              <w:rPr>
                <w:rFonts w:ascii="Menlo" w:eastAsiaTheme="minorHAnsi" w:hAnsi="Menlo" w:cs="Menlo"/>
                <w:b/>
                <w:bCs/>
                <w:color w:val="9B2393"/>
              </w:rPr>
            </w:rPrChange>
          </w:rPr>
          <w:t>typealias</w:t>
        </w:r>
        <w:r w:rsidRPr="00D1686B">
          <w:rPr>
            <w:rFonts w:ascii="Menlo" w:eastAsiaTheme="minorHAnsi" w:hAnsi="Menlo" w:cs="Menlo"/>
            <w:color w:val="000000"/>
            <w:sz w:val="12"/>
            <w:szCs w:val="12"/>
            <w:rPrChange w:id="1166" w:author="Vihari Réka" w:date="2018-11-22T23:58:00Z">
              <w:rPr>
                <w:rFonts w:ascii="Menlo" w:eastAsiaTheme="minorHAnsi" w:hAnsi="Menlo" w:cs="Menlo"/>
                <w:color w:val="000000"/>
              </w:rPr>
            </w:rPrChange>
          </w:rPr>
          <w:t xml:space="preserve"> ResponseType = ((</w:t>
        </w:r>
        <w:r w:rsidRPr="00D1686B">
          <w:rPr>
            <w:rFonts w:ascii="Menlo" w:eastAsiaTheme="minorHAnsi" w:hAnsi="Menlo" w:cs="Menlo"/>
            <w:color w:val="5C2699"/>
            <w:sz w:val="12"/>
            <w:szCs w:val="12"/>
            <w:rPrChange w:id="1167" w:author="Vihari Réka" w:date="2018-11-22T23:58:00Z">
              <w:rPr>
                <w:rFonts w:ascii="Menlo" w:eastAsiaTheme="minorHAnsi" w:hAnsi="Menlo" w:cs="Menlo"/>
                <w:color w:val="5C2699"/>
              </w:rPr>
            </w:rPrChange>
          </w:rPr>
          <w:t>Data</w:t>
        </w:r>
        <w:r w:rsidRPr="00D1686B">
          <w:rPr>
            <w:rFonts w:ascii="Menlo" w:eastAsiaTheme="minorHAnsi" w:hAnsi="Menlo" w:cs="Menlo"/>
            <w:color w:val="000000"/>
            <w:sz w:val="12"/>
            <w:szCs w:val="12"/>
            <w:rPrChange w:id="1168"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169" w:author="Vihari Réka" w:date="2018-11-22T23:58:00Z">
              <w:rPr>
                <w:rFonts w:ascii="Menlo" w:eastAsiaTheme="minorHAnsi" w:hAnsi="Menlo" w:cs="Menlo"/>
                <w:color w:val="5C2699"/>
              </w:rPr>
            </w:rPrChange>
          </w:rPr>
          <w:t>Error</w:t>
        </w:r>
        <w:r w:rsidRPr="00D1686B">
          <w:rPr>
            <w:rFonts w:ascii="Menlo" w:eastAsiaTheme="minorHAnsi" w:hAnsi="Menlo" w:cs="Menlo"/>
            <w:color w:val="000000"/>
            <w:sz w:val="12"/>
            <w:szCs w:val="12"/>
            <w:rPrChange w:id="1170" w:author="Vihari Réka" w:date="2018-11-22T23:58:00Z">
              <w:rPr>
                <w:rFonts w:ascii="Menlo" w:eastAsiaTheme="minorHAnsi" w:hAnsi="Menlo" w:cs="Menlo"/>
                <w:color w:val="000000"/>
              </w:rPr>
            </w:rPrChange>
          </w:rPr>
          <w:t xml:space="preserve">?) -&gt; </w:t>
        </w:r>
        <w:r w:rsidRPr="00D1686B">
          <w:rPr>
            <w:rFonts w:ascii="Menlo" w:eastAsiaTheme="minorHAnsi" w:hAnsi="Menlo" w:cs="Menlo"/>
            <w:color w:val="5C2699"/>
            <w:sz w:val="12"/>
            <w:szCs w:val="12"/>
            <w:rPrChange w:id="1171" w:author="Vihari Réka" w:date="2018-11-22T23:58:00Z">
              <w:rPr>
                <w:rFonts w:ascii="Menlo" w:eastAsiaTheme="minorHAnsi" w:hAnsi="Menlo" w:cs="Menlo"/>
                <w:color w:val="5C2699"/>
              </w:rPr>
            </w:rPrChange>
          </w:rPr>
          <w:t>Void</w:t>
        </w:r>
        <w:r w:rsidRPr="00D1686B">
          <w:rPr>
            <w:rFonts w:ascii="Menlo" w:eastAsiaTheme="minorHAnsi" w:hAnsi="Menlo" w:cs="Menlo"/>
            <w:color w:val="000000"/>
            <w:sz w:val="12"/>
            <w:szCs w:val="12"/>
            <w:rPrChange w:id="1172" w:author="Vihari Réka" w:date="2018-11-22T23:58:00Z">
              <w:rPr>
                <w:rFonts w:ascii="Menlo" w:eastAsiaTheme="minorHAnsi" w:hAnsi="Menlo" w:cs="Menlo"/>
                <w:color w:val="000000"/>
              </w:rPr>
            </w:rPrChange>
          </w:rPr>
          <w:t>)?</w:t>
        </w:r>
      </w:ins>
    </w:p>
    <w:p w14:paraId="47D6FBDD" w14:textId="77777777" w:rsidR="00D1686B" w:rsidRPr="00D1686B" w:rsidRDefault="00D1686B" w:rsidP="00D1686B">
      <w:pPr>
        <w:tabs>
          <w:tab w:val="left" w:pos="593"/>
        </w:tabs>
        <w:autoSpaceDE w:val="0"/>
        <w:autoSpaceDN w:val="0"/>
        <w:adjustRightInd w:val="0"/>
        <w:rPr>
          <w:ins w:id="1173" w:author="Vihari Réka" w:date="2018-11-22T23:58:00Z"/>
          <w:rFonts w:ascii="Helvetica" w:eastAsiaTheme="minorHAnsi" w:hAnsi="Helvetica" w:cs="Helvetica"/>
          <w:sz w:val="12"/>
          <w:szCs w:val="12"/>
          <w:rPrChange w:id="1174" w:author="Vihari Réka" w:date="2018-11-22T23:58:00Z">
            <w:rPr>
              <w:ins w:id="1175" w:author="Vihari Réka" w:date="2018-11-22T23:58:00Z"/>
              <w:rFonts w:ascii="Helvetica" w:eastAsiaTheme="minorHAnsi" w:hAnsi="Helvetica" w:cs="Helvetica"/>
            </w:rPr>
          </w:rPrChange>
        </w:rPr>
      </w:pPr>
    </w:p>
    <w:p w14:paraId="1D892BD9" w14:textId="77777777" w:rsidR="00D1686B" w:rsidRPr="00D1686B" w:rsidRDefault="00D1686B" w:rsidP="00D1686B">
      <w:pPr>
        <w:tabs>
          <w:tab w:val="left" w:pos="593"/>
        </w:tabs>
        <w:autoSpaceDE w:val="0"/>
        <w:autoSpaceDN w:val="0"/>
        <w:adjustRightInd w:val="0"/>
        <w:rPr>
          <w:ins w:id="1176" w:author="Vihari Réka" w:date="2018-11-22T23:58:00Z"/>
          <w:rFonts w:ascii="Helvetica" w:eastAsiaTheme="minorHAnsi" w:hAnsi="Helvetica" w:cs="Helvetica"/>
          <w:sz w:val="12"/>
          <w:szCs w:val="12"/>
          <w:rPrChange w:id="1177" w:author="Vihari Réka" w:date="2018-11-22T23:58:00Z">
            <w:rPr>
              <w:ins w:id="1178" w:author="Vihari Réka" w:date="2018-11-22T23:58:00Z"/>
              <w:rFonts w:ascii="Helvetica" w:eastAsiaTheme="minorHAnsi" w:hAnsi="Helvetica" w:cs="Helvetica"/>
            </w:rPr>
          </w:rPrChange>
        </w:rPr>
      </w:pPr>
      <w:ins w:id="1179" w:author="Vihari Réka" w:date="2018-11-22T23:58:00Z">
        <w:r w:rsidRPr="00D1686B">
          <w:rPr>
            <w:rFonts w:ascii="Menlo" w:eastAsiaTheme="minorHAnsi" w:hAnsi="Menlo" w:cs="Menlo"/>
            <w:b/>
            <w:bCs/>
            <w:color w:val="9B2393"/>
            <w:sz w:val="12"/>
            <w:szCs w:val="12"/>
            <w:rPrChange w:id="1180" w:author="Vihari Réka" w:date="2018-11-22T23:58:00Z">
              <w:rPr>
                <w:rFonts w:ascii="Menlo" w:eastAsiaTheme="minorHAnsi" w:hAnsi="Menlo" w:cs="Menlo"/>
                <w:b/>
                <w:bCs/>
                <w:color w:val="9B2393"/>
              </w:rPr>
            </w:rPrChange>
          </w:rPr>
          <w:t>class</w:t>
        </w:r>
        <w:r w:rsidRPr="00D1686B">
          <w:rPr>
            <w:rFonts w:ascii="Menlo" w:eastAsiaTheme="minorHAnsi" w:hAnsi="Menlo" w:cs="Menlo"/>
            <w:color w:val="000000"/>
            <w:sz w:val="12"/>
            <w:szCs w:val="12"/>
            <w:rPrChange w:id="1181" w:author="Vihari Réka" w:date="2018-11-22T23:58:00Z">
              <w:rPr>
                <w:rFonts w:ascii="Menlo" w:eastAsiaTheme="minorHAnsi" w:hAnsi="Menlo" w:cs="Menlo"/>
                <w:color w:val="000000"/>
              </w:rPr>
            </w:rPrChange>
          </w:rPr>
          <w:t xml:space="preserve"> NetworkService {</w:t>
        </w:r>
      </w:ins>
    </w:p>
    <w:p w14:paraId="3263E027" w14:textId="77777777" w:rsidR="00D1686B" w:rsidRPr="00D1686B" w:rsidRDefault="00D1686B" w:rsidP="00D1686B">
      <w:pPr>
        <w:tabs>
          <w:tab w:val="left" w:pos="593"/>
        </w:tabs>
        <w:autoSpaceDE w:val="0"/>
        <w:autoSpaceDN w:val="0"/>
        <w:adjustRightInd w:val="0"/>
        <w:rPr>
          <w:ins w:id="1182" w:author="Vihari Réka" w:date="2018-11-22T23:58:00Z"/>
          <w:rFonts w:ascii="Helvetica" w:eastAsiaTheme="minorHAnsi" w:hAnsi="Helvetica" w:cs="Helvetica"/>
          <w:sz w:val="12"/>
          <w:szCs w:val="12"/>
          <w:rPrChange w:id="1183" w:author="Vihari Réka" w:date="2018-11-22T23:58:00Z">
            <w:rPr>
              <w:ins w:id="1184" w:author="Vihari Réka" w:date="2018-11-22T23:58:00Z"/>
              <w:rFonts w:ascii="Helvetica" w:eastAsiaTheme="minorHAnsi" w:hAnsi="Helvetica" w:cs="Helvetica"/>
            </w:rPr>
          </w:rPrChange>
        </w:rPr>
      </w:pPr>
    </w:p>
    <w:p w14:paraId="3C9AF41C" w14:textId="77777777" w:rsidR="00D1686B" w:rsidRPr="00D1686B" w:rsidRDefault="00D1686B" w:rsidP="00D1686B">
      <w:pPr>
        <w:tabs>
          <w:tab w:val="left" w:pos="593"/>
        </w:tabs>
        <w:autoSpaceDE w:val="0"/>
        <w:autoSpaceDN w:val="0"/>
        <w:adjustRightInd w:val="0"/>
        <w:rPr>
          <w:ins w:id="1185" w:author="Vihari Réka" w:date="2018-11-22T23:58:00Z"/>
          <w:rFonts w:ascii="Helvetica" w:eastAsiaTheme="minorHAnsi" w:hAnsi="Helvetica" w:cs="Helvetica"/>
          <w:sz w:val="12"/>
          <w:szCs w:val="12"/>
          <w:rPrChange w:id="1186" w:author="Vihari Réka" w:date="2018-11-22T23:58:00Z">
            <w:rPr>
              <w:ins w:id="1187" w:author="Vihari Réka" w:date="2018-11-22T23:58:00Z"/>
              <w:rFonts w:ascii="Helvetica" w:eastAsiaTheme="minorHAnsi" w:hAnsi="Helvetica" w:cs="Helvetica"/>
            </w:rPr>
          </w:rPrChange>
        </w:rPr>
      </w:pPr>
      <w:ins w:id="1188" w:author="Vihari Réka" w:date="2018-11-22T23:58:00Z">
        <w:r w:rsidRPr="00D1686B">
          <w:rPr>
            <w:rFonts w:ascii="Menlo" w:eastAsiaTheme="minorHAnsi" w:hAnsi="Menlo" w:cs="Menlo"/>
            <w:color w:val="000000"/>
            <w:sz w:val="12"/>
            <w:szCs w:val="12"/>
            <w:rPrChange w:id="118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190" w:author="Vihari Réka" w:date="2018-11-22T23:58:00Z">
              <w:rPr>
                <w:rFonts w:ascii="Menlo" w:eastAsiaTheme="minorHAnsi" w:hAnsi="Menlo" w:cs="Menlo"/>
                <w:b/>
                <w:bCs/>
                <w:color w:val="9B2393"/>
              </w:rPr>
            </w:rPrChange>
          </w:rPr>
          <w:t>static</w:t>
        </w:r>
        <w:r w:rsidRPr="00D1686B">
          <w:rPr>
            <w:rFonts w:ascii="Menlo" w:eastAsiaTheme="minorHAnsi" w:hAnsi="Menlo" w:cs="Menlo"/>
            <w:color w:val="000000"/>
            <w:sz w:val="12"/>
            <w:szCs w:val="12"/>
            <w:rPrChange w:id="119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192"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193" w:author="Vihari Réka" w:date="2018-11-22T23:58:00Z">
              <w:rPr>
                <w:rFonts w:ascii="Menlo" w:eastAsiaTheme="minorHAnsi" w:hAnsi="Menlo" w:cs="Menlo"/>
                <w:color w:val="000000"/>
              </w:rPr>
            </w:rPrChange>
          </w:rPr>
          <w:t xml:space="preserve"> shared = </w:t>
        </w:r>
        <w:r w:rsidRPr="00D1686B">
          <w:rPr>
            <w:rFonts w:ascii="Menlo" w:eastAsiaTheme="minorHAnsi" w:hAnsi="Menlo" w:cs="Menlo"/>
            <w:color w:val="326D74"/>
            <w:sz w:val="12"/>
            <w:szCs w:val="12"/>
            <w:rPrChange w:id="1194" w:author="Vihari Réka" w:date="2018-11-22T23:58:00Z">
              <w:rPr>
                <w:rFonts w:ascii="Menlo" w:eastAsiaTheme="minorHAnsi" w:hAnsi="Menlo" w:cs="Menlo"/>
                <w:color w:val="326D74"/>
              </w:rPr>
            </w:rPrChange>
          </w:rPr>
          <w:t>NetworkService</w:t>
        </w:r>
        <w:r w:rsidRPr="00D1686B">
          <w:rPr>
            <w:rFonts w:ascii="Menlo" w:eastAsiaTheme="minorHAnsi" w:hAnsi="Menlo" w:cs="Menlo"/>
            <w:color w:val="000000"/>
            <w:sz w:val="12"/>
            <w:szCs w:val="12"/>
            <w:rPrChange w:id="1195" w:author="Vihari Réka" w:date="2018-11-22T23:58:00Z">
              <w:rPr>
                <w:rFonts w:ascii="Menlo" w:eastAsiaTheme="minorHAnsi" w:hAnsi="Menlo" w:cs="Menlo"/>
                <w:color w:val="000000"/>
              </w:rPr>
            </w:rPrChange>
          </w:rPr>
          <w:t>()</w:t>
        </w:r>
      </w:ins>
    </w:p>
    <w:p w14:paraId="1F93BC00" w14:textId="77777777" w:rsidR="00D1686B" w:rsidRPr="00D1686B" w:rsidRDefault="00D1686B" w:rsidP="00D1686B">
      <w:pPr>
        <w:tabs>
          <w:tab w:val="left" w:pos="593"/>
        </w:tabs>
        <w:autoSpaceDE w:val="0"/>
        <w:autoSpaceDN w:val="0"/>
        <w:adjustRightInd w:val="0"/>
        <w:rPr>
          <w:ins w:id="1196" w:author="Vihari Réka" w:date="2018-11-22T23:58:00Z"/>
          <w:rFonts w:ascii="Helvetica" w:eastAsiaTheme="minorHAnsi" w:hAnsi="Helvetica" w:cs="Helvetica"/>
          <w:sz w:val="12"/>
          <w:szCs w:val="12"/>
          <w:rPrChange w:id="1197" w:author="Vihari Réka" w:date="2018-11-22T23:58:00Z">
            <w:rPr>
              <w:ins w:id="1198" w:author="Vihari Réka" w:date="2018-11-22T23:58:00Z"/>
              <w:rFonts w:ascii="Helvetica" w:eastAsiaTheme="minorHAnsi" w:hAnsi="Helvetica" w:cs="Helvetica"/>
            </w:rPr>
          </w:rPrChange>
        </w:rPr>
      </w:pPr>
    </w:p>
    <w:p w14:paraId="01A02013" w14:textId="77777777" w:rsidR="00D1686B" w:rsidRPr="00D1686B" w:rsidRDefault="00D1686B" w:rsidP="00D1686B">
      <w:pPr>
        <w:tabs>
          <w:tab w:val="left" w:pos="593"/>
        </w:tabs>
        <w:autoSpaceDE w:val="0"/>
        <w:autoSpaceDN w:val="0"/>
        <w:adjustRightInd w:val="0"/>
        <w:rPr>
          <w:ins w:id="1199" w:author="Vihari Réka" w:date="2018-11-22T23:58:00Z"/>
          <w:rFonts w:ascii="Helvetica" w:eastAsiaTheme="minorHAnsi" w:hAnsi="Helvetica" w:cs="Helvetica"/>
          <w:sz w:val="12"/>
          <w:szCs w:val="12"/>
          <w:rPrChange w:id="1200" w:author="Vihari Réka" w:date="2018-11-22T23:58:00Z">
            <w:rPr>
              <w:ins w:id="1201" w:author="Vihari Réka" w:date="2018-11-22T23:58:00Z"/>
              <w:rFonts w:ascii="Helvetica" w:eastAsiaTheme="minorHAnsi" w:hAnsi="Helvetica" w:cs="Helvetica"/>
            </w:rPr>
          </w:rPrChange>
        </w:rPr>
      </w:pPr>
      <w:ins w:id="1202" w:author="Vihari Réka" w:date="2018-11-22T23:58:00Z">
        <w:r w:rsidRPr="00D1686B">
          <w:rPr>
            <w:rFonts w:ascii="Menlo" w:eastAsiaTheme="minorHAnsi" w:hAnsi="Menlo" w:cs="Menlo"/>
            <w:color w:val="000000"/>
            <w:sz w:val="12"/>
            <w:szCs w:val="12"/>
            <w:rPrChange w:id="120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04"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120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06"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207"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5C2699"/>
            <w:sz w:val="12"/>
            <w:szCs w:val="12"/>
            <w:rPrChange w:id="1208"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1209" w:author="Vihari Réka" w:date="2018-11-22T23:58:00Z">
              <w:rPr>
                <w:rFonts w:ascii="Menlo" w:eastAsiaTheme="minorHAnsi" w:hAnsi="Menlo" w:cs="Menlo"/>
                <w:color w:val="000000"/>
              </w:rPr>
            </w:rPrChange>
          </w:rPr>
          <w:t>(string:</w:t>
        </w:r>
        <w:r w:rsidRPr="00D1686B">
          <w:rPr>
            <w:rFonts w:ascii="Menlo" w:eastAsiaTheme="minorHAnsi" w:hAnsi="Menlo" w:cs="Menlo"/>
            <w:color w:val="C41A16"/>
            <w:sz w:val="12"/>
            <w:szCs w:val="12"/>
            <w:rPrChange w:id="1210" w:author="Vihari Réka" w:date="2018-11-22T23:58:00Z">
              <w:rPr>
                <w:rFonts w:ascii="Menlo" w:eastAsiaTheme="minorHAnsi" w:hAnsi="Menlo" w:cs="Menlo"/>
                <w:color w:val="C41A16"/>
              </w:rPr>
            </w:rPrChange>
          </w:rPr>
          <w:t>"http://localhost:8080/api/"</w:t>
        </w:r>
        <w:r w:rsidRPr="00D1686B">
          <w:rPr>
            <w:rFonts w:ascii="Menlo" w:eastAsiaTheme="minorHAnsi" w:hAnsi="Menlo" w:cs="Menlo"/>
            <w:color w:val="000000"/>
            <w:sz w:val="12"/>
            <w:szCs w:val="12"/>
            <w:rPrChange w:id="1211" w:author="Vihari Réka" w:date="2018-11-22T23:58:00Z">
              <w:rPr>
                <w:rFonts w:ascii="Menlo" w:eastAsiaTheme="minorHAnsi" w:hAnsi="Menlo" w:cs="Menlo"/>
                <w:color w:val="000000"/>
              </w:rPr>
            </w:rPrChange>
          </w:rPr>
          <w:t>)</w:t>
        </w:r>
      </w:ins>
    </w:p>
    <w:p w14:paraId="76FB24BB" w14:textId="77777777" w:rsidR="00D1686B" w:rsidRPr="00D1686B" w:rsidRDefault="00D1686B" w:rsidP="00D1686B">
      <w:pPr>
        <w:tabs>
          <w:tab w:val="left" w:pos="593"/>
        </w:tabs>
        <w:autoSpaceDE w:val="0"/>
        <w:autoSpaceDN w:val="0"/>
        <w:adjustRightInd w:val="0"/>
        <w:rPr>
          <w:ins w:id="1212" w:author="Vihari Réka" w:date="2018-11-22T23:58:00Z"/>
          <w:rFonts w:ascii="Helvetica" w:eastAsiaTheme="minorHAnsi" w:hAnsi="Helvetica" w:cs="Helvetica"/>
          <w:sz w:val="12"/>
          <w:szCs w:val="12"/>
          <w:rPrChange w:id="1213" w:author="Vihari Réka" w:date="2018-11-22T23:58:00Z">
            <w:rPr>
              <w:ins w:id="1214" w:author="Vihari Réka" w:date="2018-11-22T23:58:00Z"/>
              <w:rFonts w:ascii="Helvetica" w:eastAsiaTheme="minorHAnsi" w:hAnsi="Helvetica" w:cs="Helvetica"/>
            </w:rPr>
          </w:rPrChange>
        </w:rPr>
      </w:pPr>
      <w:ins w:id="1215" w:author="Vihari Réka" w:date="2018-11-22T23:58:00Z">
        <w:r w:rsidRPr="00D1686B">
          <w:rPr>
            <w:rFonts w:ascii="Menlo" w:eastAsiaTheme="minorHAnsi" w:hAnsi="Menlo" w:cs="Menlo"/>
            <w:color w:val="000000"/>
            <w:sz w:val="12"/>
            <w:szCs w:val="12"/>
            <w:rPrChange w:id="121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17"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121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19"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220"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1221"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1222" w:author="Vihari Réka" w:date="2018-11-22T23:58:00Z">
              <w:rPr>
                <w:rFonts w:ascii="Menlo" w:eastAsiaTheme="minorHAnsi" w:hAnsi="Menlo" w:cs="Menlo"/>
                <w:color w:val="000000"/>
              </w:rPr>
            </w:rPrChange>
          </w:rPr>
          <w:t xml:space="preserve"> = [</w:t>
        </w:r>
      </w:ins>
    </w:p>
    <w:p w14:paraId="1BBD241B" w14:textId="77777777" w:rsidR="00D1686B" w:rsidRPr="00D1686B" w:rsidRDefault="00D1686B" w:rsidP="00D1686B">
      <w:pPr>
        <w:tabs>
          <w:tab w:val="left" w:pos="593"/>
        </w:tabs>
        <w:autoSpaceDE w:val="0"/>
        <w:autoSpaceDN w:val="0"/>
        <w:adjustRightInd w:val="0"/>
        <w:rPr>
          <w:ins w:id="1223" w:author="Vihari Réka" w:date="2018-11-22T23:58:00Z"/>
          <w:rFonts w:ascii="Helvetica" w:eastAsiaTheme="minorHAnsi" w:hAnsi="Helvetica" w:cs="Helvetica"/>
          <w:sz w:val="12"/>
          <w:szCs w:val="12"/>
          <w:rPrChange w:id="1224" w:author="Vihari Réka" w:date="2018-11-22T23:58:00Z">
            <w:rPr>
              <w:ins w:id="1225" w:author="Vihari Réka" w:date="2018-11-22T23:58:00Z"/>
              <w:rFonts w:ascii="Helvetica" w:eastAsiaTheme="minorHAnsi" w:hAnsi="Helvetica" w:cs="Helvetica"/>
            </w:rPr>
          </w:rPrChange>
        </w:rPr>
      </w:pPr>
      <w:ins w:id="1226" w:author="Vihari Réka" w:date="2018-11-22T23:58:00Z">
        <w:r w:rsidRPr="00D1686B">
          <w:rPr>
            <w:rFonts w:ascii="Menlo" w:eastAsiaTheme="minorHAnsi" w:hAnsi="Menlo" w:cs="Menlo"/>
            <w:color w:val="000000"/>
            <w:sz w:val="12"/>
            <w:szCs w:val="12"/>
            <w:rPrChange w:id="1227"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1228" w:author="Vihari Réka" w:date="2018-11-22T23:58:00Z">
              <w:rPr>
                <w:rFonts w:ascii="Menlo" w:eastAsiaTheme="minorHAnsi" w:hAnsi="Menlo" w:cs="Menlo"/>
                <w:color w:val="C41A16"/>
              </w:rPr>
            </w:rPrChange>
          </w:rPr>
          <w:t>"username"</w:t>
        </w:r>
        <w:r w:rsidRPr="00D1686B">
          <w:rPr>
            <w:rFonts w:ascii="Menlo" w:eastAsiaTheme="minorHAnsi" w:hAnsi="Menlo" w:cs="Menlo"/>
            <w:color w:val="000000"/>
            <w:sz w:val="12"/>
            <w:szCs w:val="12"/>
            <w:rPrChange w:id="1229"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230"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231"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232"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233"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234"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1235" w:author="Vihari Réka" w:date="2018-11-22T23:58:00Z">
              <w:rPr>
                <w:rFonts w:ascii="Menlo" w:eastAsiaTheme="minorHAnsi" w:hAnsi="Menlo" w:cs="Menlo"/>
                <w:color w:val="000000"/>
              </w:rPr>
            </w:rPrChange>
          </w:rPr>
          <w:t>()</w:t>
        </w:r>
      </w:ins>
    </w:p>
    <w:p w14:paraId="421EDCBA" w14:textId="77777777" w:rsidR="00D1686B" w:rsidRPr="00D1686B" w:rsidRDefault="00D1686B" w:rsidP="00D1686B">
      <w:pPr>
        <w:tabs>
          <w:tab w:val="left" w:pos="593"/>
        </w:tabs>
        <w:autoSpaceDE w:val="0"/>
        <w:autoSpaceDN w:val="0"/>
        <w:adjustRightInd w:val="0"/>
        <w:rPr>
          <w:ins w:id="1236" w:author="Vihari Réka" w:date="2018-11-22T23:58:00Z"/>
          <w:rFonts w:ascii="Helvetica" w:eastAsiaTheme="minorHAnsi" w:hAnsi="Helvetica" w:cs="Helvetica"/>
          <w:sz w:val="12"/>
          <w:szCs w:val="12"/>
          <w:rPrChange w:id="1237" w:author="Vihari Réka" w:date="2018-11-22T23:58:00Z">
            <w:rPr>
              <w:ins w:id="1238" w:author="Vihari Réka" w:date="2018-11-22T23:58:00Z"/>
              <w:rFonts w:ascii="Helvetica" w:eastAsiaTheme="minorHAnsi" w:hAnsi="Helvetica" w:cs="Helvetica"/>
            </w:rPr>
          </w:rPrChange>
        </w:rPr>
      </w:pPr>
      <w:ins w:id="1239" w:author="Vihari Réka" w:date="2018-11-22T23:58:00Z">
        <w:r w:rsidRPr="00D1686B">
          <w:rPr>
            <w:rFonts w:ascii="Menlo" w:eastAsiaTheme="minorHAnsi" w:hAnsi="Menlo" w:cs="Menlo"/>
            <w:color w:val="000000"/>
            <w:sz w:val="12"/>
            <w:szCs w:val="12"/>
            <w:rPrChange w:id="1240" w:author="Vihari Réka" w:date="2018-11-22T23:58:00Z">
              <w:rPr>
                <w:rFonts w:ascii="Menlo" w:eastAsiaTheme="minorHAnsi" w:hAnsi="Menlo" w:cs="Menlo"/>
                <w:color w:val="000000"/>
              </w:rPr>
            </w:rPrChange>
          </w:rPr>
          <w:t xml:space="preserve">        ]</w:t>
        </w:r>
      </w:ins>
    </w:p>
    <w:p w14:paraId="350698E6" w14:textId="77777777" w:rsidR="00D1686B" w:rsidRPr="00D1686B" w:rsidRDefault="00D1686B" w:rsidP="00D1686B">
      <w:pPr>
        <w:tabs>
          <w:tab w:val="left" w:pos="593"/>
        </w:tabs>
        <w:autoSpaceDE w:val="0"/>
        <w:autoSpaceDN w:val="0"/>
        <w:adjustRightInd w:val="0"/>
        <w:rPr>
          <w:ins w:id="1241" w:author="Vihari Réka" w:date="2018-11-22T23:58:00Z"/>
          <w:rFonts w:ascii="Helvetica" w:eastAsiaTheme="minorHAnsi" w:hAnsi="Helvetica" w:cs="Helvetica"/>
          <w:sz w:val="12"/>
          <w:szCs w:val="12"/>
          <w:rPrChange w:id="1242" w:author="Vihari Réka" w:date="2018-11-22T23:58:00Z">
            <w:rPr>
              <w:ins w:id="1243" w:author="Vihari Réka" w:date="2018-11-22T23:58:00Z"/>
              <w:rFonts w:ascii="Helvetica" w:eastAsiaTheme="minorHAnsi" w:hAnsi="Helvetica" w:cs="Helvetica"/>
            </w:rPr>
          </w:rPrChange>
        </w:rPr>
      </w:pPr>
    </w:p>
    <w:p w14:paraId="5924746A" w14:textId="77777777" w:rsidR="00D1686B" w:rsidRPr="00D1686B" w:rsidRDefault="00D1686B" w:rsidP="00D1686B">
      <w:pPr>
        <w:tabs>
          <w:tab w:val="left" w:pos="593"/>
        </w:tabs>
        <w:autoSpaceDE w:val="0"/>
        <w:autoSpaceDN w:val="0"/>
        <w:adjustRightInd w:val="0"/>
        <w:rPr>
          <w:ins w:id="1244" w:author="Vihari Réka" w:date="2018-11-22T23:58:00Z"/>
          <w:rFonts w:ascii="Helvetica" w:eastAsiaTheme="minorHAnsi" w:hAnsi="Helvetica" w:cs="Helvetica"/>
          <w:sz w:val="12"/>
          <w:szCs w:val="12"/>
          <w:rPrChange w:id="1245" w:author="Vihari Réka" w:date="2018-11-22T23:58:00Z">
            <w:rPr>
              <w:ins w:id="1246" w:author="Vihari Réka" w:date="2018-11-22T23:58:00Z"/>
              <w:rFonts w:ascii="Helvetica" w:eastAsiaTheme="minorHAnsi" w:hAnsi="Helvetica" w:cs="Helvetica"/>
            </w:rPr>
          </w:rPrChange>
        </w:rPr>
      </w:pPr>
      <w:ins w:id="1247" w:author="Vihari Réka" w:date="2018-11-22T23:58:00Z">
        <w:r w:rsidRPr="00D1686B">
          <w:rPr>
            <w:rFonts w:ascii="Menlo" w:eastAsiaTheme="minorHAnsi" w:hAnsi="Menlo" w:cs="Menlo"/>
            <w:color w:val="000000"/>
            <w:sz w:val="12"/>
            <w:szCs w:val="12"/>
            <w:rPrChange w:id="124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49"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1250"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251"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252" w:author="Vihari Réka" w:date="2018-11-22T23:58:00Z">
              <w:rPr>
                <w:rFonts w:ascii="Menlo" w:eastAsiaTheme="minorHAnsi" w:hAnsi="Menlo" w:cs="Menlo"/>
                <w:color w:val="000000"/>
              </w:rPr>
            </w:rPrChange>
          </w:rPr>
          <w:t xml:space="preserve"> parametersLoc: </w:t>
        </w:r>
        <w:r w:rsidRPr="00D1686B">
          <w:rPr>
            <w:rFonts w:ascii="Menlo" w:eastAsiaTheme="minorHAnsi" w:hAnsi="Menlo" w:cs="Menlo"/>
            <w:color w:val="326D74"/>
            <w:sz w:val="12"/>
            <w:szCs w:val="12"/>
            <w:rPrChange w:id="1253"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1254" w:author="Vihari Réka" w:date="2018-11-22T23:58:00Z">
              <w:rPr>
                <w:rFonts w:ascii="Menlo" w:eastAsiaTheme="minorHAnsi" w:hAnsi="Menlo" w:cs="Menlo"/>
                <w:color w:val="000000"/>
              </w:rPr>
            </w:rPrChange>
          </w:rPr>
          <w:t xml:space="preserve"> = [</w:t>
        </w:r>
      </w:ins>
    </w:p>
    <w:p w14:paraId="6692DD93" w14:textId="77777777" w:rsidR="00D1686B" w:rsidRPr="00D1686B" w:rsidRDefault="00D1686B" w:rsidP="00D1686B">
      <w:pPr>
        <w:tabs>
          <w:tab w:val="left" w:pos="593"/>
        </w:tabs>
        <w:autoSpaceDE w:val="0"/>
        <w:autoSpaceDN w:val="0"/>
        <w:adjustRightInd w:val="0"/>
        <w:rPr>
          <w:ins w:id="1255" w:author="Vihari Réka" w:date="2018-11-22T23:58:00Z"/>
          <w:rFonts w:ascii="Helvetica" w:eastAsiaTheme="minorHAnsi" w:hAnsi="Helvetica" w:cs="Helvetica"/>
          <w:sz w:val="12"/>
          <w:szCs w:val="12"/>
          <w:rPrChange w:id="1256" w:author="Vihari Réka" w:date="2018-11-22T23:58:00Z">
            <w:rPr>
              <w:ins w:id="1257" w:author="Vihari Réka" w:date="2018-11-22T23:58:00Z"/>
              <w:rFonts w:ascii="Helvetica" w:eastAsiaTheme="minorHAnsi" w:hAnsi="Helvetica" w:cs="Helvetica"/>
            </w:rPr>
          </w:rPrChange>
        </w:rPr>
      </w:pPr>
      <w:ins w:id="1258" w:author="Vihari Réka" w:date="2018-11-22T23:58:00Z">
        <w:r w:rsidRPr="00D1686B">
          <w:rPr>
            <w:rFonts w:ascii="Menlo" w:eastAsiaTheme="minorHAnsi" w:hAnsi="Menlo" w:cs="Menlo"/>
            <w:color w:val="000000"/>
            <w:sz w:val="12"/>
            <w:szCs w:val="12"/>
            <w:rPrChange w:id="1259"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1260" w:author="Vihari Réka" w:date="2018-11-22T23:58:00Z">
              <w:rPr>
                <w:rFonts w:ascii="Menlo" w:eastAsiaTheme="minorHAnsi" w:hAnsi="Menlo" w:cs="Menlo"/>
                <w:color w:val="C41A16"/>
              </w:rPr>
            </w:rPrChange>
          </w:rPr>
          <w:t>"username"</w:t>
        </w:r>
        <w:r w:rsidRPr="00D1686B">
          <w:rPr>
            <w:rFonts w:ascii="Menlo" w:eastAsiaTheme="minorHAnsi" w:hAnsi="Menlo" w:cs="Menlo"/>
            <w:color w:val="000000"/>
            <w:sz w:val="12"/>
            <w:szCs w:val="12"/>
            <w:rPrChange w:id="1261"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262"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263"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264"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265"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266"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1267" w:author="Vihari Réka" w:date="2018-11-22T23:58:00Z">
              <w:rPr>
                <w:rFonts w:ascii="Menlo" w:eastAsiaTheme="minorHAnsi" w:hAnsi="Menlo" w:cs="Menlo"/>
                <w:color w:val="000000"/>
              </w:rPr>
            </w:rPrChange>
          </w:rPr>
          <w:t>(),</w:t>
        </w:r>
      </w:ins>
    </w:p>
    <w:p w14:paraId="2B4B2CCA" w14:textId="77777777" w:rsidR="00D1686B" w:rsidRPr="00D1686B" w:rsidRDefault="00D1686B" w:rsidP="00D1686B">
      <w:pPr>
        <w:tabs>
          <w:tab w:val="left" w:pos="593"/>
        </w:tabs>
        <w:autoSpaceDE w:val="0"/>
        <w:autoSpaceDN w:val="0"/>
        <w:adjustRightInd w:val="0"/>
        <w:rPr>
          <w:ins w:id="1268" w:author="Vihari Réka" w:date="2018-11-22T23:58:00Z"/>
          <w:rFonts w:ascii="Helvetica" w:eastAsiaTheme="minorHAnsi" w:hAnsi="Helvetica" w:cs="Helvetica"/>
          <w:sz w:val="12"/>
          <w:szCs w:val="12"/>
          <w:rPrChange w:id="1269" w:author="Vihari Réka" w:date="2018-11-22T23:58:00Z">
            <w:rPr>
              <w:ins w:id="1270" w:author="Vihari Réka" w:date="2018-11-22T23:58:00Z"/>
              <w:rFonts w:ascii="Helvetica" w:eastAsiaTheme="minorHAnsi" w:hAnsi="Helvetica" w:cs="Helvetica"/>
            </w:rPr>
          </w:rPrChange>
        </w:rPr>
      </w:pPr>
      <w:ins w:id="1271" w:author="Vihari Réka" w:date="2018-11-22T23:58:00Z">
        <w:r w:rsidRPr="00D1686B">
          <w:rPr>
            <w:rFonts w:ascii="Menlo" w:eastAsiaTheme="minorHAnsi" w:hAnsi="Menlo" w:cs="Menlo"/>
            <w:color w:val="000000"/>
            <w:sz w:val="12"/>
            <w:szCs w:val="12"/>
            <w:rPrChange w:id="1272"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1273" w:author="Vihari Réka" w:date="2018-11-22T23:58:00Z">
              <w:rPr>
                <w:rFonts w:ascii="Menlo" w:eastAsiaTheme="minorHAnsi" w:hAnsi="Menlo" w:cs="Menlo"/>
                <w:color w:val="C41A16"/>
              </w:rPr>
            </w:rPrChange>
          </w:rPr>
          <w:t>"longitude"</w:t>
        </w:r>
        <w:r w:rsidRPr="00D1686B">
          <w:rPr>
            <w:rFonts w:ascii="Menlo" w:eastAsiaTheme="minorHAnsi" w:hAnsi="Menlo" w:cs="Menlo"/>
            <w:color w:val="000000"/>
            <w:sz w:val="12"/>
            <w:szCs w:val="12"/>
            <w:rPrChange w:id="1274"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275"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276"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277"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278"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279" w:author="Vihari Réka" w:date="2018-11-22T23:58:00Z">
              <w:rPr>
                <w:rFonts w:ascii="Menlo" w:eastAsiaTheme="minorHAnsi" w:hAnsi="Menlo" w:cs="Menlo"/>
                <w:color w:val="245256"/>
              </w:rPr>
            </w:rPrChange>
          </w:rPr>
          <w:t>getLongitude</w:t>
        </w:r>
        <w:r w:rsidRPr="00D1686B">
          <w:rPr>
            <w:rFonts w:ascii="Menlo" w:eastAsiaTheme="minorHAnsi" w:hAnsi="Menlo" w:cs="Menlo"/>
            <w:color w:val="000000"/>
            <w:sz w:val="12"/>
            <w:szCs w:val="12"/>
            <w:rPrChange w:id="1280" w:author="Vihari Réka" w:date="2018-11-22T23:58:00Z">
              <w:rPr>
                <w:rFonts w:ascii="Menlo" w:eastAsiaTheme="minorHAnsi" w:hAnsi="Menlo" w:cs="Menlo"/>
                <w:color w:val="000000"/>
              </w:rPr>
            </w:rPrChange>
          </w:rPr>
          <w:t>(),</w:t>
        </w:r>
      </w:ins>
    </w:p>
    <w:p w14:paraId="7E0219CB" w14:textId="77777777" w:rsidR="00D1686B" w:rsidRPr="00D1686B" w:rsidRDefault="00D1686B" w:rsidP="00D1686B">
      <w:pPr>
        <w:tabs>
          <w:tab w:val="left" w:pos="593"/>
        </w:tabs>
        <w:autoSpaceDE w:val="0"/>
        <w:autoSpaceDN w:val="0"/>
        <w:adjustRightInd w:val="0"/>
        <w:rPr>
          <w:ins w:id="1281" w:author="Vihari Réka" w:date="2018-11-22T23:58:00Z"/>
          <w:rFonts w:ascii="Helvetica" w:eastAsiaTheme="minorHAnsi" w:hAnsi="Helvetica" w:cs="Helvetica"/>
          <w:sz w:val="12"/>
          <w:szCs w:val="12"/>
          <w:rPrChange w:id="1282" w:author="Vihari Réka" w:date="2018-11-22T23:58:00Z">
            <w:rPr>
              <w:ins w:id="1283" w:author="Vihari Réka" w:date="2018-11-22T23:58:00Z"/>
              <w:rFonts w:ascii="Helvetica" w:eastAsiaTheme="minorHAnsi" w:hAnsi="Helvetica" w:cs="Helvetica"/>
            </w:rPr>
          </w:rPrChange>
        </w:rPr>
      </w:pPr>
      <w:ins w:id="1284" w:author="Vihari Réka" w:date="2018-11-22T23:58:00Z">
        <w:r w:rsidRPr="00D1686B">
          <w:rPr>
            <w:rFonts w:ascii="Menlo" w:eastAsiaTheme="minorHAnsi" w:hAnsi="Menlo" w:cs="Menlo"/>
            <w:color w:val="000000"/>
            <w:sz w:val="12"/>
            <w:szCs w:val="12"/>
            <w:rPrChange w:id="1285"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1286" w:author="Vihari Réka" w:date="2018-11-22T23:58:00Z">
              <w:rPr>
                <w:rFonts w:ascii="Menlo" w:eastAsiaTheme="minorHAnsi" w:hAnsi="Menlo" w:cs="Menlo"/>
                <w:color w:val="C41A16"/>
              </w:rPr>
            </w:rPrChange>
          </w:rPr>
          <w:t>"latitude"</w:t>
        </w:r>
        <w:r w:rsidRPr="00D1686B">
          <w:rPr>
            <w:rFonts w:ascii="Menlo" w:eastAsiaTheme="minorHAnsi" w:hAnsi="Menlo" w:cs="Menlo"/>
            <w:color w:val="000000"/>
            <w:sz w:val="12"/>
            <w:szCs w:val="12"/>
            <w:rPrChange w:id="1287"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288"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289"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290"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291"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292" w:author="Vihari Réka" w:date="2018-11-22T23:58:00Z">
              <w:rPr>
                <w:rFonts w:ascii="Menlo" w:eastAsiaTheme="minorHAnsi" w:hAnsi="Menlo" w:cs="Menlo"/>
                <w:color w:val="245256"/>
              </w:rPr>
            </w:rPrChange>
          </w:rPr>
          <w:t>getLatitude</w:t>
        </w:r>
        <w:r w:rsidRPr="00D1686B">
          <w:rPr>
            <w:rFonts w:ascii="Menlo" w:eastAsiaTheme="minorHAnsi" w:hAnsi="Menlo" w:cs="Menlo"/>
            <w:color w:val="000000"/>
            <w:sz w:val="12"/>
            <w:szCs w:val="12"/>
            <w:rPrChange w:id="1293" w:author="Vihari Réka" w:date="2018-11-22T23:58:00Z">
              <w:rPr>
                <w:rFonts w:ascii="Menlo" w:eastAsiaTheme="minorHAnsi" w:hAnsi="Menlo" w:cs="Menlo"/>
                <w:color w:val="000000"/>
              </w:rPr>
            </w:rPrChange>
          </w:rPr>
          <w:t>(),</w:t>
        </w:r>
      </w:ins>
    </w:p>
    <w:p w14:paraId="31A48DD6" w14:textId="77777777" w:rsidR="00D1686B" w:rsidRPr="00D1686B" w:rsidRDefault="00D1686B" w:rsidP="00D1686B">
      <w:pPr>
        <w:tabs>
          <w:tab w:val="left" w:pos="593"/>
        </w:tabs>
        <w:autoSpaceDE w:val="0"/>
        <w:autoSpaceDN w:val="0"/>
        <w:adjustRightInd w:val="0"/>
        <w:rPr>
          <w:ins w:id="1294" w:author="Vihari Réka" w:date="2018-11-22T23:58:00Z"/>
          <w:rFonts w:ascii="Helvetica" w:eastAsiaTheme="minorHAnsi" w:hAnsi="Helvetica" w:cs="Helvetica"/>
          <w:sz w:val="12"/>
          <w:szCs w:val="12"/>
          <w:rPrChange w:id="1295" w:author="Vihari Réka" w:date="2018-11-22T23:58:00Z">
            <w:rPr>
              <w:ins w:id="1296" w:author="Vihari Réka" w:date="2018-11-22T23:58:00Z"/>
              <w:rFonts w:ascii="Helvetica" w:eastAsiaTheme="minorHAnsi" w:hAnsi="Helvetica" w:cs="Helvetica"/>
            </w:rPr>
          </w:rPrChange>
        </w:rPr>
      </w:pPr>
      <w:ins w:id="1297" w:author="Vihari Réka" w:date="2018-11-22T23:58:00Z">
        <w:r w:rsidRPr="00D1686B">
          <w:rPr>
            <w:rFonts w:ascii="Menlo" w:eastAsiaTheme="minorHAnsi" w:hAnsi="Menlo" w:cs="Menlo"/>
            <w:color w:val="000000"/>
            <w:sz w:val="12"/>
            <w:szCs w:val="12"/>
            <w:rPrChange w:id="1298"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1299" w:author="Vihari Réka" w:date="2018-11-22T23:58:00Z">
              <w:rPr>
                <w:rFonts w:ascii="Menlo" w:eastAsiaTheme="minorHAnsi" w:hAnsi="Menlo" w:cs="Menlo"/>
                <w:color w:val="C41A16"/>
              </w:rPr>
            </w:rPrChange>
          </w:rPr>
          <w:t>"name"</w:t>
        </w:r>
        <w:r w:rsidRPr="00D1686B">
          <w:rPr>
            <w:rFonts w:ascii="Menlo" w:eastAsiaTheme="minorHAnsi" w:hAnsi="Menlo" w:cs="Menlo"/>
            <w:color w:val="000000"/>
            <w:sz w:val="12"/>
            <w:szCs w:val="12"/>
            <w:rPrChange w:id="1300"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1301"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302"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303"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304"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305"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1306" w:author="Vihari Réka" w:date="2018-11-22T23:58:00Z">
              <w:rPr>
                <w:rFonts w:ascii="Menlo" w:eastAsiaTheme="minorHAnsi" w:hAnsi="Menlo" w:cs="Menlo"/>
                <w:color w:val="000000"/>
              </w:rPr>
            </w:rPrChange>
          </w:rPr>
          <w:t>(),</w:t>
        </w:r>
      </w:ins>
    </w:p>
    <w:p w14:paraId="10E225C9" w14:textId="77777777" w:rsidR="00D1686B" w:rsidRPr="00D1686B" w:rsidRDefault="00D1686B" w:rsidP="00D1686B">
      <w:pPr>
        <w:tabs>
          <w:tab w:val="left" w:pos="593"/>
        </w:tabs>
        <w:autoSpaceDE w:val="0"/>
        <w:autoSpaceDN w:val="0"/>
        <w:adjustRightInd w:val="0"/>
        <w:rPr>
          <w:ins w:id="1307" w:author="Vihari Réka" w:date="2018-11-22T23:58:00Z"/>
          <w:rFonts w:ascii="Helvetica" w:eastAsiaTheme="minorHAnsi" w:hAnsi="Helvetica" w:cs="Helvetica"/>
          <w:sz w:val="12"/>
          <w:szCs w:val="12"/>
          <w:rPrChange w:id="1308" w:author="Vihari Réka" w:date="2018-11-22T23:58:00Z">
            <w:rPr>
              <w:ins w:id="1309" w:author="Vihari Réka" w:date="2018-11-22T23:58:00Z"/>
              <w:rFonts w:ascii="Helvetica" w:eastAsiaTheme="minorHAnsi" w:hAnsi="Helvetica" w:cs="Helvetica"/>
            </w:rPr>
          </w:rPrChange>
        </w:rPr>
      </w:pPr>
      <w:ins w:id="1310" w:author="Vihari Réka" w:date="2018-11-22T23:58:00Z">
        <w:r w:rsidRPr="00D1686B">
          <w:rPr>
            <w:rFonts w:ascii="Menlo" w:eastAsiaTheme="minorHAnsi" w:hAnsi="Menlo" w:cs="Menlo"/>
            <w:color w:val="000000"/>
            <w:sz w:val="12"/>
            <w:szCs w:val="12"/>
            <w:rPrChange w:id="1311" w:author="Vihari Réka" w:date="2018-11-22T23:58:00Z">
              <w:rPr>
                <w:rFonts w:ascii="Menlo" w:eastAsiaTheme="minorHAnsi" w:hAnsi="Menlo" w:cs="Menlo"/>
                <w:color w:val="000000"/>
              </w:rPr>
            </w:rPrChange>
          </w:rPr>
          <w:t xml:space="preserve">    ]</w:t>
        </w:r>
      </w:ins>
    </w:p>
    <w:p w14:paraId="4ED037BB" w14:textId="77777777" w:rsidR="00D1686B" w:rsidRPr="00D1686B" w:rsidRDefault="00D1686B" w:rsidP="00D1686B">
      <w:pPr>
        <w:tabs>
          <w:tab w:val="left" w:pos="593"/>
        </w:tabs>
        <w:autoSpaceDE w:val="0"/>
        <w:autoSpaceDN w:val="0"/>
        <w:adjustRightInd w:val="0"/>
        <w:rPr>
          <w:ins w:id="1312" w:author="Vihari Réka" w:date="2018-11-22T23:58:00Z"/>
          <w:rFonts w:ascii="Helvetica" w:eastAsiaTheme="minorHAnsi" w:hAnsi="Helvetica" w:cs="Helvetica"/>
          <w:sz w:val="12"/>
          <w:szCs w:val="12"/>
          <w:rPrChange w:id="1313" w:author="Vihari Réka" w:date="2018-11-22T23:58:00Z">
            <w:rPr>
              <w:ins w:id="1314" w:author="Vihari Réka" w:date="2018-11-22T23:58:00Z"/>
              <w:rFonts w:ascii="Helvetica" w:eastAsiaTheme="minorHAnsi" w:hAnsi="Helvetica" w:cs="Helvetica"/>
            </w:rPr>
          </w:rPrChange>
        </w:rPr>
      </w:pPr>
    </w:p>
    <w:p w14:paraId="24F6E51D" w14:textId="77777777" w:rsidR="00D1686B" w:rsidRPr="00D1686B" w:rsidRDefault="00D1686B" w:rsidP="00D1686B">
      <w:pPr>
        <w:tabs>
          <w:tab w:val="left" w:pos="593"/>
        </w:tabs>
        <w:autoSpaceDE w:val="0"/>
        <w:autoSpaceDN w:val="0"/>
        <w:adjustRightInd w:val="0"/>
        <w:rPr>
          <w:ins w:id="1315" w:author="Vihari Réka" w:date="2018-11-22T23:58:00Z"/>
          <w:rFonts w:ascii="Helvetica" w:eastAsiaTheme="minorHAnsi" w:hAnsi="Helvetica" w:cs="Helvetica"/>
          <w:sz w:val="12"/>
          <w:szCs w:val="12"/>
          <w:rPrChange w:id="1316" w:author="Vihari Réka" w:date="2018-11-22T23:58:00Z">
            <w:rPr>
              <w:ins w:id="1317" w:author="Vihari Réka" w:date="2018-11-22T23:58:00Z"/>
              <w:rFonts w:ascii="Helvetica" w:eastAsiaTheme="minorHAnsi" w:hAnsi="Helvetica" w:cs="Helvetica"/>
            </w:rPr>
          </w:rPrChange>
        </w:rPr>
      </w:pPr>
      <w:ins w:id="1318" w:author="Vihari Réka" w:date="2018-11-22T23:58:00Z">
        <w:r w:rsidRPr="00D1686B">
          <w:rPr>
            <w:rFonts w:ascii="Menlo" w:eastAsiaTheme="minorHAnsi" w:hAnsi="Menlo" w:cs="Menlo"/>
            <w:color w:val="000000"/>
            <w:sz w:val="12"/>
            <w:szCs w:val="12"/>
            <w:rPrChange w:id="131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20"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132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22"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323"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1324" w:author="Vihari Réka" w:date="2018-11-22T23:58:00Z">
              <w:rPr>
                <w:rFonts w:ascii="Menlo" w:eastAsiaTheme="minorHAnsi" w:hAnsi="Menlo" w:cs="Menlo"/>
                <w:color w:val="326D74"/>
              </w:rPr>
            </w:rPrChange>
          </w:rPr>
          <w:t>HTTPHeaders</w:t>
        </w:r>
        <w:r w:rsidRPr="00D1686B">
          <w:rPr>
            <w:rFonts w:ascii="Menlo" w:eastAsiaTheme="minorHAnsi" w:hAnsi="Menlo" w:cs="Menlo"/>
            <w:color w:val="000000"/>
            <w:sz w:val="12"/>
            <w:szCs w:val="12"/>
            <w:rPrChange w:id="1325" w:author="Vihari Réka" w:date="2018-11-22T23:58:00Z">
              <w:rPr>
                <w:rFonts w:ascii="Menlo" w:eastAsiaTheme="minorHAnsi" w:hAnsi="Menlo" w:cs="Menlo"/>
                <w:color w:val="000000"/>
              </w:rPr>
            </w:rPrChange>
          </w:rPr>
          <w:t xml:space="preserve"> = [</w:t>
        </w:r>
        <w:r w:rsidRPr="00D1686B">
          <w:rPr>
            <w:rFonts w:ascii="Menlo" w:eastAsiaTheme="minorHAnsi" w:hAnsi="Menlo" w:cs="Menlo"/>
            <w:color w:val="C41A16"/>
            <w:sz w:val="12"/>
            <w:szCs w:val="12"/>
            <w:rPrChange w:id="1326" w:author="Vihari Réka" w:date="2018-11-22T23:58:00Z">
              <w:rPr>
                <w:rFonts w:ascii="Menlo" w:eastAsiaTheme="minorHAnsi" w:hAnsi="Menlo" w:cs="Menlo"/>
                <w:color w:val="C41A16"/>
              </w:rPr>
            </w:rPrChange>
          </w:rPr>
          <w:t>"Authorization"</w:t>
        </w:r>
        <w:r w:rsidRPr="00D1686B">
          <w:rPr>
            <w:rFonts w:ascii="Menlo" w:eastAsiaTheme="minorHAnsi" w:hAnsi="Menlo" w:cs="Menlo"/>
            <w:color w:val="000000"/>
            <w:sz w:val="12"/>
            <w:szCs w:val="12"/>
            <w:rPrChange w:id="1327"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328"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1329"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330"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1331"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332" w:author="Vihari Réka" w:date="2018-11-22T23:58:00Z">
              <w:rPr>
                <w:rFonts w:ascii="Menlo" w:eastAsiaTheme="minorHAnsi" w:hAnsi="Menlo" w:cs="Menlo"/>
                <w:color w:val="245256"/>
              </w:rPr>
            </w:rPrChange>
          </w:rPr>
          <w:t>getToken</w:t>
        </w:r>
        <w:r w:rsidRPr="00D1686B">
          <w:rPr>
            <w:rFonts w:ascii="Menlo" w:eastAsiaTheme="minorHAnsi" w:hAnsi="Menlo" w:cs="Menlo"/>
            <w:color w:val="000000"/>
            <w:sz w:val="12"/>
            <w:szCs w:val="12"/>
            <w:rPrChange w:id="1333" w:author="Vihari Réka" w:date="2018-11-22T23:58:00Z">
              <w:rPr>
                <w:rFonts w:ascii="Menlo" w:eastAsiaTheme="minorHAnsi" w:hAnsi="Menlo" w:cs="Menlo"/>
                <w:color w:val="000000"/>
              </w:rPr>
            </w:rPrChange>
          </w:rPr>
          <w:t>()]</w:t>
        </w:r>
      </w:ins>
    </w:p>
    <w:p w14:paraId="2EC05DC2" w14:textId="77777777" w:rsidR="00D1686B" w:rsidRPr="00D1686B" w:rsidRDefault="00D1686B" w:rsidP="00D1686B">
      <w:pPr>
        <w:tabs>
          <w:tab w:val="left" w:pos="593"/>
        </w:tabs>
        <w:autoSpaceDE w:val="0"/>
        <w:autoSpaceDN w:val="0"/>
        <w:adjustRightInd w:val="0"/>
        <w:rPr>
          <w:ins w:id="1334" w:author="Vihari Réka" w:date="2018-11-22T23:58:00Z"/>
          <w:rFonts w:ascii="Helvetica" w:eastAsiaTheme="minorHAnsi" w:hAnsi="Helvetica" w:cs="Helvetica"/>
          <w:sz w:val="12"/>
          <w:szCs w:val="12"/>
          <w:rPrChange w:id="1335" w:author="Vihari Réka" w:date="2018-11-22T23:58:00Z">
            <w:rPr>
              <w:ins w:id="1336" w:author="Vihari Réka" w:date="2018-11-22T23:58:00Z"/>
              <w:rFonts w:ascii="Helvetica" w:eastAsiaTheme="minorHAnsi" w:hAnsi="Helvetica" w:cs="Helvetica"/>
            </w:rPr>
          </w:rPrChange>
        </w:rPr>
      </w:pPr>
    </w:p>
    <w:p w14:paraId="24D99540" w14:textId="77777777" w:rsidR="00D1686B" w:rsidRPr="00D1686B" w:rsidRDefault="00D1686B" w:rsidP="00D1686B">
      <w:pPr>
        <w:tabs>
          <w:tab w:val="left" w:pos="593"/>
        </w:tabs>
        <w:autoSpaceDE w:val="0"/>
        <w:autoSpaceDN w:val="0"/>
        <w:adjustRightInd w:val="0"/>
        <w:rPr>
          <w:ins w:id="1337" w:author="Vihari Réka" w:date="2018-11-22T23:58:00Z"/>
          <w:rFonts w:ascii="Helvetica" w:eastAsiaTheme="minorHAnsi" w:hAnsi="Helvetica" w:cs="Helvetica"/>
          <w:sz w:val="12"/>
          <w:szCs w:val="12"/>
          <w:rPrChange w:id="1338" w:author="Vihari Réka" w:date="2018-11-22T23:58:00Z">
            <w:rPr>
              <w:ins w:id="1339" w:author="Vihari Réka" w:date="2018-11-22T23:58:00Z"/>
              <w:rFonts w:ascii="Helvetica" w:eastAsiaTheme="minorHAnsi" w:hAnsi="Helvetica" w:cs="Helvetica"/>
            </w:rPr>
          </w:rPrChange>
        </w:rPr>
      </w:pPr>
      <w:ins w:id="1340" w:author="Vihari Réka" w:date="2018-11-22T23:58:00Z">
        <w:r w:rsidRPr="00D1686B">
          <w:rPr>
            <w:rFonts w:ascii="Menlo" w:eastAsiaTheme="minorHAnsi" w:hAnsi="Menlo" w:cs="Menlo"/>
            <w:color w:val="000000"/>
            <w:sz w:val="12"/>
            <w:szCs w:val="12"/>
            <w:rPrChange w:id="1341" w:author="Vihari Réka" w:date="2018-11-22T23:58:00Z">
              <w:rPr>
                <w:rFonts w:ascii="Menlo" w:eastAsiaTheme="minorHAnsi" w:hAnsi="Menlo" w:cs="Menlo"/>
                <w:color w:val="000000"/>
              </w:rPr>
            </w:rPrChange>
          </w:rPr>
          <w:t xml:space="preserve">    </w:t>
        </w:r>
        <w:r w:rsidRPr="00D1686B">
          <w:rPr>
            <w:rFonts w:ascii="Menlo" w:eastAsiaTheme="minorHAnsi" w:hAnsi="Menlo" w:cs="Menlo"/>
            <w:i/>
            <w:iCs/>
            <w:color w:val="536579"/>
            <w:sz w:val="12"/>
            <w:szCs w:val="12"/>
            <w:rPrChange w:id="1342" w:author="Vihari Réka" w:date="2018-11-22T23:58:00Z">
              <w:rPr>
                <w:rFonts w:ascii="Menlo" w:eastAsiaTheme="minorHAnsi" w:hAnsi="Menlo" w:cs="Menlo"/>
                <w:i/>
                <w:iCs/>
                <w:color w:val="536579"/>
              </w:rPr>
            </w:rPrChange>
          </w:rPr>
          <w:t>// Singleton, tehat nem lehet belole tobbet letrehozni, ezert privat az init</w:t>
        </w:r>
      </w:ins>
    </w:p>
    <w:p w14:paraId="4A3F6D73" w14:textId="5D998EFF" w:rsidR="00D1686B" w:rsidRDefault="00D1686B" w:rsidP="00D1686B">
      <w:pPr>
        <w:tabs>
          <w:tab w:val="left" w:pos="593"/>
        </w:tabs>
        <w:autoSpaceDE w:val="0"/>
        <w:autoSpaceDN w:val="0"/>
        <w:adjustRightInd w:val="0"/>
        <w:rPr>
          <w:ins w:id="1343" w:author="Vihari Réka" w:date="2018-11-23T19:10:00Z"/>
          <w:rFonts w:ascii="Menlo" w:eastAsiaTheme="minorHAnsi" w:hAnsi="Menlo" w:cs="Menlo"/>
          <w:color w:val="000000"/>
          <w:sz w:val="12"/>
          <w:szCs w:val="12"/>
        </w:rPr>
      </w:pPr>
      <w:ins w:id="1344" w:author="Vihari Réka" w:date="2018-11-22T23:58:00Z">
        <w:r w:rsidRPr="00D1686B">
          <w:rPr>
            <w:rFonts w:ascii="Menlo" w:eastAsiaTheme="minorHAnsi" w:hAnsi="Menlo" w:cs="Menlo"/>
            <w:color w:val="000000"/>
            <w:sz w:val="12"/>
            <w:szCs w:val="12"/>
            <w:rPrChange w:id="134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46"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134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48" w:author="Vihari Réka" w:date="2018-11-22T23:58:00Z">
              <w:rPr>
                <w:rFonts w:ascii="Menlo" w:eastAsiaTheme="minorHAnsi" w:hAnsi="Menlo" w:cs="Menlo"/>
                <w:b/>
                <w:bCs/>
                <w:color w:val="9B2393"/>
              </w:rPr>
            </w:rPrChange>
          </w:rPr>
          <w:t>init</w:t>
        </w:r>
        <w:r w:rsidRPr="00D1686B">
          <w:rPr>
            <w:rFonts w:ascii="Menlo" w:eastAsiaTheme="minorHAnsi" w:hAnsi="Menlo" w:cs="Menlo"/>
            <w:color w:val="000000"/>
            <w:sz w:val="12"/>
            <w:szCs w:val="12"/>
            <w:rPrChange w:id="1349" w:author="Vihari Réka" w:date="2018-11-22T23:58: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1350" w:author="Vihari Réka" w:date="2018-11-23T19:10:00Z"/>
          <w:rFonts w:ascii="Menlo" w:eastAsiaTheme="minorHAnsi" w:hAnsi="Menlo" w:cs="Menlo"/>
          <w:color w:val="000000"/>
          <w:sz w:val="12"/>
          <w:szCs w:val="12"/>
        </w:rPr>
      </w:pPr>
    </w:p>
    <w:p w14:paraId="68568244" w14:textId="467E154A" w:rsidR="00CB52D2" w:rsidRPr="00A25C5E" w:rsidRDefault="00CB52D2" w:rsidP="00CB52D2">
      <w:pPr>
        <w:spacing w:after="120" w:line="360" w:lineRule="auto"/>
        <w:ind w:firstLine="720"/>
        <w:jc w:val="both"/>
        <w:rPr>
          <w:ins w:id="1351" w:author="Vihari Réka" w:date="2018-11-23T19:10:00Z"/>
          <w:rFonts w:cs="Times New Roman"/>
        </w:rPr>
        <w:pPrChange w:id="1352" w:author="Vihari Réka" w:date="2018-11-23T20:26:00Z">
          <w:pPr>
            <w:tabs>
              <w:tab w:val="left" w:pos="593"/>
            </w:tabs>
            <w:autoSpaceDE w:val="0"/>
            <w:autoSpaceDN w:val="0"/>
            <w:adjustRightInd w:val="0"/>
          </w:pPr>
        </w:pPrChange>
      </w:pPr>
      <w:ins w:id="1353" w:author="Vihari Réka" w:date="2018-11-23T19:10:00Z">
        <w:r w:rsidRPr="00CB52D2">
          <w:rPr>
            <w:rFonts w:cs="Times New Roman"/>
          </w:rPr>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válaszkén</w:t>
        </w:r>
        <w:r w:rsidRPr="001B07CF">
          <w:rPr>
            <w:rFonts w:cs="Times New Roman"/>
          </w:rPr>
          <w:t xml:space="preserve">t hogy sikeres volt-e a felküldés.  </w:t>
        </w:r>
      </w:ins>
      <w:ins w:id="1354" w:author="Vihari Réka" w:date="2018-11-23T20:25:00Z">
        <w:r w:rsidRPr="001B07CF">
          <w:rPr>
            <w:rFonts w:cs="Times New Roman"/>
          </w:rPr>
          <w:t>A metódusok belsejében látható, hogy az Alamofire-</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1355" w:author="Vihari Réka" w:date="2018-11-22T23:58:00Z"/>
          <w:rFonts w:ascii="Helvetica" w:eastAsiaTheme="minorHAnsi" w:hAnsi="Helvetica" w:cs="Helvetica"/>
          <w:sz w:val="12"/>
          <w:szCs w:val="12"/>
          <w:rPrChange w:id="1356" w:author="Vihari Réka" w:date="2018-11-22T23:58:00Z">
            <w:rPr>
              <w:ins w:id="1357" w:author="Vihari Réka" w:date="2018-11-22T23:58:00Z"/>
              <w:rFonts w:ascii="Helvetica" w:eastAsiaTheme="minorHAnsi" w:hAnsi="Helvetica" w:cs="Helvetica"/>
            </w:rPr>
          </w:rPrChange>
        </w:rPr>
      </w:pPr>
    </w:p>
    <w:p w14:paraId="7E56AD44" w14:textId="77777777" w:rsidR="00D1686B" w:rsidRPr="00D1686B" w:rsidRDefault="00D1686B" w:rsidP="00D1686B">
      <w:pPr>
        <w:tabs>
          <w:tab w:val="left" w:pos="593"/>
        </w:tabs>
        <w:autoSpaceDE w:val="0"/>
        <w:autoSpaceDN w:val="0"/>
        <w:adjustRightInd w:val="0"/>
        <w:rPr>
          <w:ins w:id="1358" w:author="Vihari Réka" w:date="2018-11-22T23:58:00Z"/>
          <w:rFonts w:ascii="Helvetica" w:eastAsiaTheme="minorHAnsi" w:hAnsi="Helvetica" w:cs="Helvetica"/>
          <w:sz w:val="12"/>
          <w:szCs w:val="12"/>
          <w:rPrChange w:id="1359" w:author="Vihari Réka" w:date="2018-11-22T23:58:00Z">
            <w:rPr>
              <w:ins w:id="1360" w:author="Vihari Réka" w:date="2018-11-22T23:58:00Z"/>
              <w:rFonts w:ascii="Helvetica" w:eastAsiaTheme="minorHAnsi" w:hAnsi="Helvetica" w:cs="Helvetica"/>
            </w:rPr>
          </w:rPrChange>
        </w:rPr>
      </w:pPr>
    </w:p>
    <w:p w14:paraId="5E41F766" w14:textId="77777777" w:rsidR="00D1686B" w:rsidRPr="00D1686B" w:rsidRDefault="00D1686B" w:rsidP="00D1686B">
      <w:pPr>
        <w:tabs>
          <w:tab w:val="left" w:pos="593"/>
        </w:tabs>
        <w:autoSpaceDE w:val="0"/>
        <w:autoSpaceDN w:val="0"/>
        <w:adjustRightInd w:val="0"/>
        <w:rPr>
          <w:ins w:id="1361" w:author="Vihari Réka" w:date="2018-11-22T23:58:00Z"/>
          <w:rFonts w:ascii="Helvetica" w:eastAsiaTheme="minorHAnsi" w:hAnsi="Helvetica" w:cs="Helvetica"/>
          <w:sz w:val="12"/>
          <w:szCs w:val="12"/>
          <w:rPrChange w:id="1362" w:author="Vihari Réka" w:date="2018-11-22T23:58:00Z">
            <w:rPr>
              <w:ins w:id="1363" w:author="Vihari Réka" w:date="2018-11-22T23:58:00Z"/>
              <w:rFonts w:ascii="Helvetica" w:eastAsiaTheme="minorHAnsi" w:hAnsi="Helvetica" w:cs="Helvetica"/>
            </w:rPr>
          </w:rPrChange>
        </w:rPr>
      </w:pPr>
      <w:ins w:id="1364" w:author="Vihari Réka" w:date="2018-11-22T23:58:00Z">
        <w:r w:rsidRPr="00D1686B">
          <w:rPr>
            <w:rFonts w:ascii="Menlo" w:eastAsiaTheme="minorHAnsi" w:hAnsi="Menlo" w:cs="Menlo"/>
            <w:color w:val="000000"/>
            <w:sz w:val="12"/>
            <w:szCs w:val="12"/>
            <w:rPrChange w:id="136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66" w:author="Vihari Réka" w:date="2018-11-22T23:58:00Z">
              <w:rPr>
                <w:rFonts w:ascii="Menlo" w:eastAsiaTheme="minorHAnsi" w:hAnsi="Menlo" w:cs="Menlo"/>
                <w:b/>
                <w:bCs/>
                <w:color w:val="9B2393"/>
              </w:rPr>
            </w:rPrChange>
          </w:rPr>
          <w:t>func</w:t>
        </w:r>
        <w:r w:rsidRPr="00D1686B">
          <w:rPr>
            <w:rFonts w:ascii="Menlo" w:eastAsiaTheme="minorHAnsi" w:hAnsi="Menlo" w:cs="Menlo"/>
            <w:color w:val="000000"/>
            <w:sz w:val="12"/>
            <w:szCs w:val="12"/>
            <w:rPrChange w:id="1367" w:author="Vihari Réka" w:date="2018-11-22T23:58:00Z">
              <w:rPr>
                <w:rFonts w:ascii="Menlo" w:eastAsiaTheme="minorHAnsi" w:hAnsi="Menlo" w:cs="Menlo"/>
                <w:color w:val="000000"/>
              </w:rPr>
            </w:rPrChange>
          </w:rPr>
          <w:t xml:space="preserve"> get(endpoint: </w:t>
        </w:r>
        <w:r w:rsidRPr="00D1686B">
          <w:rPr>
            <w:rFonts w:ascii="Menlo" w:eastAsiaTheme="minorHAnsi" w:hAnsi="Menlo" w:cs="Menlo"/>
            <w:color w:val="326D74"/>
            <w:sz w:val="12"/>
            <w:szCs w:val="12"/>
            <w:rPrChange w:id="1368" w:author="Vihari Réka" w:date="2018-11-22T23:58:00Z">
              <w:rPr>
                <w:rFonts w:ascii="Menlo" w:eastAsiaTheme="minorHAnsi" w:hAnsi="Menlo" w:cs="Menlo"/>
                <w:color w:val="326D74"/>
              </w:rPr>
            </w:rPrChange>
          </w:rPr>
          <w:t>Endpoints</w:t>
        </w:r>
        <w:r w:rsidRPr="00D1686B">
          <w:rPr>
            <w:rFonts w:ascii="Menlo" w:eastAsiaTheme="minorHAnsi" w:hAnsi="Menlo" w:cs="Menlo"/>
            <w:color w:val="000000"/>
            <w:sz w:val="12"/>
            <w:szCs w:val="12"/>
            <w:rPrChange w:id="1369" w:author="Vihari Réka" w:date="2018-11-22T23:58:00Z">
              <w:rPr>
                <w:rFonts w:ascii="Menlo" w:eastAsiaTheme="minorHAnsi" w:hAnsi="Menlo" w:cs="Menlo"/>
                <w:color w:val="000000"/>
              </w:rPr>
            </w:rPrChange>
          </w:rPr>
          <w:t xml:space="preserve">, completion: </w:t>
        </w:r>
        <w:r w:rsidRPr="00D1686B">
          <w:rPr>
            <w:rFonts w:ascii="Menlo" w:eastAsiaTheme="minorHAnsi" w:hAnsi="Menlo" w:cs="Menlo"/>
            <w:color w:val="326D74"/>
            <w:sz w:val="12"/>
            <w:szCs w:val="12"/>
            <w:rPrChange w:id="1370" w:author="Vihari Réka" w:date="2018-11-22T23:58:00Z">
              <w:rPr>
                <w:rFonts w:ascii="Menlo" w:eastAsiaTheme="minorHAnsi" w:hAnsi="Menlo" w:cs="Menlo"/>
                <w:color w:val="326D74"/>
              </w:rPr>
            </w:rPrChange>
          </w:rPr>
          <w:t>ResponseType</w:t>
        </w:r>
        <w:r w:rsidRPr="00D1686B">
          <w:rPr>
            <w:rFonts w:ascii="Menlo" w:eastAsiaTheme="minorHAnsi" w:hAnsi="Menlo" w:cs="Menlo"/>
            <w:color w:val="000000"/>
            <w:sz w:val="12"/>
            <w:szCs w:val="12"/>
            <w:rPrChange w:id="1371" w:author="Vihari Réka" w:date="2018-11-22T23:58:00Z">
              <w:rPr>
                <w:rFonts w:ascii="Menlo" w:eastAsiaTheme="minorHAnsi" w:hAnsi="Menlo" w:cs="Menlo"/>
                <w:color w:val="000000"/>
              </w:rPr>
            </w:rPrChange>
          </w:rPr>
          <w:t>) {</w:t>
        </w:r>
      </w:ins>
    </w:p>
    <w:p w14:paraId="23BCDAE6" w14:textId="77777777" w:rsidR="00D1686B" w:rsidRPr="00D1686B" w:rsidRDefault="00D1686B" w:rsidP="00D1686B">
      <w:pPr>
        <w:tabs>
          <w:tab w:val="left" w:pos="593"/>
        </w:tabs>
        <w:autoSpaceDE w:val="0"/>
        <w:autoSpaceDN w:val="0"/>
        <w:adjustRightInd w:val="0"/>
        <w:rPr>
          <w:ins w:id="1372" w:author="Vihari Réka" w:date="2018-11-22T23:58:00Z"/>
          <w:rFonts w:ascii="Helvetica" w:eastAsiaTheme="minorHAnsi" w:hAnsi="Helvetica" w:cs="Helvetica"/>
          <w:sz w:val="12"/>
          <w:szCs w:val="12"/>
          <w:rPrChange w:id="1373" w:author="Vihari Réka" w:date="2018-11-22T23:58:00Z">
            <w:rPr>
              <w:ins w:id="1374" w:author="Vihari Réka" w:date="2018-11-22T23:58:00Z"/>
              <w:rFonts w:ascii="Helvetica" w:eastAsiaTheme="minorHAnsi" w:hAnsi="Helvetica" w:cs="Helvetica"/>
            </w:rPr>
          </w:rPrChange>
        </w:rPr>
      </w:pPr>
      <w:ins w:id="1375" w:author="Vihari Réka" w:date="2018-11-22T23:58:00Z">
        <w:r w:rsidRPr="00D1686B">
          <w:rPr>
            <w:rFonts w:ascii="Menlo" w:eastAsiaTheme="minorHAnsi" w:hAnsi="Menlo" w:cs="Menlo"/>
            <w:color w:val="000000"/>
            <w:sz w:val="12"/>
            <w:szCs w:val="12"/>
            <w:rPrChange w:id="137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77" w:author="Vihari Réka" w:date="2018-11-22T23:58:00Z">
              <w:rPr>
                <w:rFonts w:ascii="Menlo" w:eastAsiaTheme="minorHAnsi" w:hAnsi="Menlo" w:cs="Menlo"/>
                <w:b/>
                <w:bCs/>
                <w:color w:val="9B2393"/>
              </w:rPr>
            </w:rPrChange>
          </w:rPr>
          <w:t>guard</w:t>
        </w:r>
        <w:r w:rsidRPr="00D1686B">
          <w:rPr>
            <w:rFonts w:ascii="Menlo" w:eastAsiaTheme="minorHAnsi" w:hAnsi="Menlo" w:cs="Menlo"/>
            <w:color w:val="000000"/>
            <w:sz w:val="12"/>
            <w:szCs w:val="12"/>
            <w:rPrChange w:id="137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79"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380"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326D74"/>
            <w:sz w:val="12"/>
            <w:szCs w:val="12"/>
            <w:rPrChange w:id="1381" w:author="Vihari Réka" w:date="2018-11-22T23:58:00Z">
              <w:rPr>
                <w:rFonts w:ascii="Menlo" w:eastAsiaTheme="minorHAnsi" w:hAnsi="Menlo" w:cs="Menlo"/>
                <w:color w:val="326D74"/>
              </w:rPr>
            </w:rPrChange>
          </w:rPr>
          <w:t>baseUrl</w:t>
        </w:r>
        <w:r w:rsidRPr="00D1686B">
          <w:rPr>
            <w:rFonts w:ascii="Menlo" w:eastAsiaTheme="minorHAnsi" w:hAnsi="Menlo" w:cs="Menlo"/>
            <w:color w:val="000000"/>
            <w:sz w:val="12"/>
            <w:szCs w:val="12"/>
            <w:rPrChange w:id="1382"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83"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384" w:author="Vihari Réka" w:date="2018-11-22T23:58:00Z">
              <w:rPr>
                <w:rFonts w:ascii="Menlo" w:eastAsiaTheme="minorHAnsi" w:hAnsi="Menlo" w:cs="Menlo"/>
                <w:color w:val="000000"/>
              </w:rPr>
            </w:rPrChange>
          </w:rPr>
          <w:t xml:space="preserve"> url = </w:t>
        </w:r>
        <w:r w:rsidRPr="00D1686B">
          <w:rPr>
            <w:rFonts w:ascii="Menlo" w:eastAsiaTheme="minorHAnsi" w:hAnsi="Menlo" w:cs="Menlo"/>
            <w:color w:val="5C2699"/>
            <w:sz w:val="12"/>
            <w:szCs w:val="12"/>
            <w:rPrChange w:id="1385"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1386" w:author="Vihari Réka" w:date="2018-11-22T23:58:00Z">
              <w:rPr>
                <w:rFonts w:ascii="Menlo" w:eastAsiaTheme="minorHAnsi" w:hAnsi="Menlo" w:cs="Menlo"/>
                <w:color w:val="000000"/>
              </w:rPr>
            </w:rPrChange>
          </w:rPr>
          <w:t xml:space="preserve">(string: </w:t>
        </w:r>
        <w:r w:rsidRPr="00D1686B">
          <w:rPr>
            <w:rFonts w:ascii="Menlo" w:eastAsiaTheme="minorHAnsi" w:hAnsi="Menlo" w:cs="Menlo"/>
            <w:color w:val="C41A16"/>
            <w:sz w:val="12"/>
            <w:szCs w:val="12"/>
            <w:rPrChange w:id="1387"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388"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1389"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390" w:author="Vihari Réka" w:date="2018-11-22T23:58:00Z">
              <w:rPr>
                <w:rFonts w:ascii="Menlo" w:eastAsiaTheme="minorHAnsi" w:hAnsi="Menlo" w:cs="Menlo"/>
                <w:color w:val="000000"/>
              </w:rPr>
            </w:rPrChange>
          </w:rPr>
          <w:t>baseUrl</w:t>
        </w:r>
        <w:r w:rsidRPr="00D1686B">
          <w:rPr>
            <w:rFonts w:ascii="Menlo" w:eastAsiaTheme="minorHAnsi" w:hAnsi="Menlo" w:cs="Menlo"/>
            <w:color w:val="C41A16"/>
            <w:sz w:val="12"/>
            <w:szCs w:val="12"/>
            <w:rPrChange w:id="1391"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392"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1393"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394" w:author="Vihari Réka" w:date="2018-11-22T23:58:00Z">
              <w:rPr>
                <w:rFonts w:ascii="Menlo" w:eastAsiaTheme="minorHAnsi" w:hAnsi="Menlo" w:cs="Menlo"/>
                <w:color w:val="000000"/>
              </w:rPr>
            </w:rPrChange>
          </w:rPr>
          <w:t>endpoint.</w:t>
        </w:r>
        <w:r w:rsidRPr="00D1686B">
          <w:rPr>
            <w:rFonts w:ascii="Menlo" w:eastAsiaTheme="minorHAnsi" w:hAnsi="Menlo" w:cs="Menlo"/>
            <w:color w:val="326D74"/>
            <w:sz w:val="12"/>
            <w:szCs w:val="12"/>
            <w:rPrChange w:id="1395" w:author="Vihari Réka" w:date="2018-11-22T23:58:00Z">
              <w:rPr>
                <w:rFonts w:ascii="Menlo" w:eastAsiaTheme="minorHAnsi" w:hAnsi="Menlo" w:cs="Menlo"/>
                <w:color w:val="326D74"/>
              </w:rPr>
            </w:rPrChange>
          </w:rPr>
          <w:t>rawValue</w:t>
        </w:r>
        <w:r w:rsidRPr="00D1686B">
          <w:rPr>
            <w:rFonts w:ascii="Menlo" w:eastAsiaTheme="minorHAnsi" w:hAnsi="Menlo" w:cs="Menlo"/>
            <w:color w:val="C41A16"/>
            <w:sz w:val="12"/>
            <w:szCs w:val="12"/>
            <w:rPrChange w:id="1396"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39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398"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1399"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1400" w:author="Vihari Réka" w:date="2018-11-22T23:58:00Z">
              <w:rPr>
                <w:rFonts w:ascii="Menlo" w:eastAsiaTheme="minorHAnsi" w:hAnsi="Menlo" w:cs="Menlo"/>
                <w:b/>
                <w:bCs/>
                <w:color w:val="9B2393"/>
              </w:rPr>
            </w:rPrChange>
          </w:rPr>
          <w:t>return</w:t>
        </w:r>
        <w:r w:rsidRPr="00D1686B">
          <w:rPr>
            <w:rFonts w:ascii="Menlo" w:eastAsiaTheme="minorHAnsi" w:hAnsi="Menlo" w:cs="Menlo"/>
            <w:color w:val="000000"/>
            <w:sz w:val="12"/>
            <w:szCs w:val="12"/>
            <w:rPrChange w:id="1401" w:author="Vihari Réka" w:date="2018-11-22T23:58:00Z">
              <w:rPr>
                <w:rFonts w:ascii="Menlo" w:eastAsiaTheme="minorHAnsi" w:hAnsi="Menlo" w:cs="Menlo"/>
                <w:color w:val="000000"/>
              </w:rPr>
            </w:rPrChange>
          </w:rPr>
          <w:t xml:space="preserve"> }</w:t>
        </w:r>
      </w:ins>
    </w:p>
    <w:p w14:paraId="1F26710A" w14:textId="77777777" w:rsidR="00D1686B" w:rsidRPr="00D1686B" w:rsidRDefault="00D1686B" w:rsidP="00D1686B">
      <w:pPr>
        <w:tabs>
          <w:tab w:val="left" w:pos="593"/>
        </w:tabs>
        <w:autoSpaceDE w:val="0"/>
        <w:autoSpaceDN w:val="0"/>
        <w:adjustRightInd w:val="0"/>
        <w:rPr>
          <w:ins w:id="1402" w:author="Vihari Réka" w:date="2018-11-22T23:58:00Z"/>
          <w:rFonts w:ascii="Helvetica" w:eastAsiaTheme="minorHAnsi" w:hAnsi="Helvetica" w:cs="Helvetica"/>
          <w:sz w:val="12"/>
          <w:szCs w:val="12"/>
          <w:rPrChange w:id="1403" w:author="Vihari Réka" w:date="2018-11-22T23:58:00Z">
            <w:rPr>
              <w:ins w:id="1404" w:author="Vihari Réka" w:date="2018-11-22T23:58:00Z"/>
              <w:rFonts w:ascii="Helvetica" w:eastAsiaTheme="minorHAnsi" w:hAnsi="Helvetica" w:cs="Helvetica"/>
            </w:rPr>
          </w:rPrChange>
        </w:rPr>
      </w:pPr>
      <w:ins w:id="1405" w:author="Vihari Réka" w:date="2018-11-22T23:58:00Z">
        <w:r w:rsidRPr="00D1686B">
          <w:rPr>
            <w:rFonts w:ascii="Menlo" w:eastAsiaTheme="minorHAnsi" w:hAnsi="Menlo" w:cs="Menlo"/>
            <w:color w:val="000000"/>
            <w:sz w:val="12"/>
            <w:szCs w:val="12"/>
            <w:rPrChange w:id="1406" w:author="Vihari Réka" w:date="2018-11-22T23:58:00Z">
              <w:rPr>
                <w:rFonts w:ascii="Menlo" w:eastAsiaTheme="minorHAnsi" w:hAnsi="Menlo" w:cs="Menlo"/>
                <w:color w:val="000000"/>
              </w:rPr>
            </w:rPrChange>
          </w:rPr>
          <w:t xml:space="preserve">        Alamofire.</w:t>
        </w:r>
        <w:r w:rsidRPr="00D1686B">
          <w:rPr>
            <w:rFonts w:ascii="Menlo" w:eastAsiaTheme="minorHAnsi" w:hAnsi="Menlo" w:cs="Menlo"/>
            <w:color w:val="245256"/>
            <w:sz w:val="12"/>
            <w:szCs w:val="12"/>
            <w:rPrChange w:id="1407" w:author="Vihari Réka" w:date="2018-11-22T23:58:00Z">
              <w:rPr>
                <w:rFonts w:ascii="Menlo" w:eastAsiaTheme="minorHAnsi" w:hAnsi="Menlo" w:cs="Menlo"/>
                <w:color w:val="245256"/>
              </w:rPr>
            </w:rPrChange>
          </w:rPr>
          <w:t>request</w:t>
        </w:r>
        <w:r w:rsidRPr="00D1686B">
          <w:rPr>
            <w:rFonts w:ascii="Menlo" w:eastAsiaTheme="minorHAnsi" w:hAnsi="Menlo" w:cs="Menlo"/>
            <w:color w:val="000000"/>
            <w:sz w:val="12"/>
            <w:szCs w:val="12"/>
            <w:rPrChange w:id="1408" w:author="Vihari Réka" w:date="2018-11-22T23:58:00Z">
              <w:rPr>
                <w:rFonts w:ascii="Menlo" w:eastAsiaTheme="minorHAnsi" w:hAnsi="Menlo" w:cs="Menlo"/>
                <w:color w:val="000000"/>
              </w:rPr>
            </w:rPrChange>
          </w:rPr>
          <w:t>(url, method: .</w:t>
        </w:r>
        <w:r w:rsidRPr="00D1686B">
          <w:rPr>
            <w:rFonts w:ascii="Menlo" w:eastAsiaTheme="minorHAnsi" w:hAnsi="Menlo" w:cs="Menlo"/>
            <w:color w:val="245256"/>
            <w:sz w:val="12"/>
            <w:szCs w:val="12"/>
            <w:rPrChange w:id="1409" w:author="Vihari Réka" w:date="2018-11-22T23:58:00Z">
              <w:rPr>
                <w:rFonts w:ascii="Menlo" w:eastAsiaTheme="minorHAnsi" w:hAnsi="Menlo" w:cs="Menlo"/>
                <w:color w:val="245256"/>
              </w:rPr>
            </w:rPrChange>
          </w:rPr>
          <w:t>get</w:t>
        </w:r>
        <w:r w:rsidRPr="00D1686B">
          <w:rPr>
            <w:rFonts w:ascii="Menlo" w:eastAsiaTheme="minorHAnsi" w:hAnsi="Menlo" w:cs="Menlo"/>
            <w:color w:val="000000"/>
            <w:sz w:val="12"/>
            <w:szCs w:val="12"/>
            <w:rPrChange w:id="1410"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1411"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1412" w:author="Vihari Réka" w:date="2018-11-22T23:58:00Z">
              <w:rPr>
                <w:rFonts w:ascii="Menlo" w:eastAsiaTheme="minorHAnsi" w:hAnsi="Menlo" w:cs="Menlo"/>
                <w:color w:val="000000"/>
              </w:rPr>
            </w:rPrChange>
          </w:rPr>
          <w:t xml:space="preserve">, encoding: </w:t>
        </w:r>
        <w:r w:rsidRPr="00D1686B">
          <w:rPr>
            <w:rFonts w:ascii="Menlo" w:eastAsiaTheme="minorHAnsi" w:hAnsi="Menlo" w:cs="Menlo"/>
            <w:color w:val="326D74"/>
            <w:sz w:val="12"/>
            <w:szCs w:val="12"/>
            <w:rPrChange w:id="1413" w:author="Vihari Réka" w:date="2018-11-22T23:58:00Z">
              <w:rPr>
                <w:rFonts w:ascii="Menlo" w:eastAsiaTheme="minorHAnsi" w:hAnsi="Menlo" w:cs="Menlo"/>
                <w:color w:val="326D74"/>
              </w:rPr>
            </w:rPrChange>
          </w:rPr>
          <w:t>JSONEncoding</w:t>
        </w:r>
        <w:r w:rsidRPr="00D1686B">
          <w:rPr>
            <w:rFonts w:ascii="Menlo" w:eastAsiaTheme="minorHAnsi" w:hAnsi="Menlo" w:cs="Menlo"/>
            <w:color w:val="000000"/>
            <w:sz w:val="12"/>
            <w:szCs w:val="12"/>
            <w:rPrChange w:id="1414" w:author="Vihari Réka" w:date="2018-11-22T23:58:00Z">
              <w:rPr>
                <w:rFonts w:ascii="Menlo" w:eastAsiaTheme="minorHAnsi" w:hAnsi="Menlo" w:cs="Menlo"/>
                <w:color w:val="000000"/>
              </w:rPr>
            </w:rPrChange>
          </w:rPr>
          <w:t>.</w:t>
        </w:r>
        <w:r w:rsidRPr="00D1686B">
          <w:rPr>
            <w:rFonts w:ascii="Menlo" w:eastAsiaTheme="minorHAnsi" w:hAnsi="Menlo" w:cs="Menlo"/>
            <w:color w:val="326D74"/>
            <w:sz w:val="12"/>
            <w:szCs w:val="12"/>
            <w:rPrChange w:id="1415" w:author="Vihari Réka" w:date="2018-11-22T23:58:00Z">
              <w:rPr>
                <w:rFonts w:ascii="Menlo" w:eastAsiaTheme="minorHAnsi" w:hAnsi="Menlo" w:cs="Menlo"/>
                <w:color w:val="326D74"/>
              </w:rPr>
            </w:rPrChange>
          </w:rPr>
          <w:t>default</w:t>
        </w:r>
        <w:r w:rsidRPr="00D1686B">
          <w:rPr>
            <w:rFonts w:ascii="Menlo" w:eastAsiaTheme="minorHAnsi" w:hAnsi="Menlo" w:cs="Menlo"/>
            <w:color w:val="000000"/>
            <w:sz w:val="12"/>
            <w:szCs w:val="12"/>
            <w:rPrChange w:id="1416"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1417" w:author="Vihari Réka" w:date="2018-11-22T23:58:00Z">
              <w:rPr>
                <w:rFonts w:ascii="Menlo" w:eastAsiaTheme="minorHAnsi" w:hAnsi="Menlo" w:cs="Menlo"/>
                <w:color w:val="326D74"/>
              </w:rPr>
            </w:rPrChange>
          </w:rPr>
          <w:t>headers</w:t>
        </w:r>
        <w:r w:rsidRPr="00D1686B">
          <w:rPr>
            <w:rFonts w:ascii="Menlo" w:eastAsiaTheme="minorHAnsi" w:hAnsi="Menlo" w:cs="Menlo"/>
            <w:color w:val="000000"/>
            <w:sz w:val="12"/>
            <w:szCs w:val="12"/>
            <w:rPrChange w:id="1418"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419" w:author="Vihari Réka" w:date="2018-11-22T23:58:00Z">
              <w:rPr>
                <w:rFonts w:ascii="Menlo" w:eastAsiaTheme="minorHAnsi" w:hAnsi="Menlo" w:cs="Menlo"/>
                <w:color w:val="245256"/>
              </w:rPr>
            </w:rPrChange>
          </w:rPr>
          <w:t>responseJSON</w:t>
        </w:r>
        <w:r w:rsidRPr="00D1686B">
          <w:rPr>
            <w:rFonts w:ascii="Menlo" w:eastAsiaTheme="minorHAnsi" w:hAnsi="Menlo" w:cs="Menlo"/>
            <w:color w:val="000000"/>
            <w:sz w:val="12"/>
            <w:szCs w:val="12"/>
            <w:rPrChange w:id="1420" w:author="Vihari Réka" w:date="2018-11-22T23:58:00Z">
              <w:rPr>
                <w:rFonts w:ascii="Menlo" w:eastAsiaTheme="minorHAnsi" w:hAnsi="Menlo" w:cs="Menlo"/>
                <w:color w:val="000000"/>
              </w:rPr>
            </w:rPrChange>
          </w:rPr>
          <w:t xml:space="preserve"> { (response) </w:t>
        </w:r>
        <w:r w:rsidRPr="00D1686B">
          <w:rPr>
            <w:rFonts w:ascii="Menlo" w:eastAsiaTheme="minorHAnsi" w:hAnsi="Menlo" w:cs="Menlo"/>
            <w:b/>
            <w:bCs/>
            <w:color w:val="9B2393"/>
            <w:sz w:val="12"/>
            <w:szCs w:val="12"/>
            <w:rPrChange w:id="1421" w:author="Vihari Réka" w:date="2018-11-22T23:58:00Z">
              <w:rPr>
                <w:rFonts w:ascii="Menlo" w:eastAsiaTheme="minorHAnsi" w:hAnsi="Menlo" w:cs="Menlo"/>
                <w:b/>
                <w:bCs/>
                <w:color w:val="9B2393"/>
              </w:rPr>
            </w:rPrChange>
          </w:rPr>
          <w:t>in</w:t>
        </w:r>
      </w:ins>
    </w:p>
    <w:p w14:paraId="20CB4B0D" w14:textId="77777777" w:rsidR="00D1686B" w:rsidRPr="00D1686B" w:rsidRDefault="00D1686B" w:rsidP="00D1686B">
      <w:pPr>
        <w:tabs>
          <w:tab w:val="left" w:pos="593"/>
        </w:tabs>
        <w:autoSpaceDE w:val="0"/>
        <w:autoSpaceDN w:val="0"/>
        <w:adjustRightInd w:val="0"/>
        <w:rPr>
          <w:ins w:id="1422" w:author="Vihari Réka" w:date="2018-11-22T23:58:00Z"/>
          <w:rFonts w:ascii="Helvetica" w:eastAsiaTheme="minorHAnsi" w:hAnsi="Helvetica" w:cs="Helvetica"/>
          <w:sz w:val="12"/>
          <w:szCs w:val="12"/>
          <w:rPrChange w:id="1423" w:author="Vihari Réka" w:date="2018-11-22T23:58:00Z">
            <w:rPr>
              <w:ins w:id="1424" w:author="Vihari Réka" w:date="2018-11-22T23:58:00Z"/>
              <w:rFonts w:ascii="Helvetica" w:eastAsiaTheme="minorHAnsi" w:hAnsi="Helvetica" w:cs="Helvetica"/>
            </w:rPr>
          </w:rPrChange>
        </w:rPr>
      </w:pPr>
    </w:p>
    <w:p w14:paraId="320AF0F7" w14:textId="77777777" w:rsidR="00D1686B" w:rsidRPr="00D1686B" w:rsidRDefault="00D1686B" w:rsidP="00D1686B">
      <w:pPr>
        <w:tabs>
          <w:tab w:val="left" w:pos="593"/>
        </w:tabs>
        <w:autoSpaceDE w:val="0"/>
        <w:autoSpaceDN w:val="0"/>
        <w:adjustRightInd w:val="0"/>
        <w:rPr>
          <w:ins w:id="1425" w:author="Vihari Réka" w:date="2018-11-22T23:58:00Z"/>
          <w:rFonts w:ascii="Helvetica" w:eastAsiaTheme="minorHAnsi" w:hAnsi="Helvetica" w:cs="Helvetica"/>
          <w:sz w:val="12"/>
          <w:szCs w:val="12"/>
          <w:rPrChange w:id="1426" w:author="Vihari Réka" w:date="2018-11-22T23:58:00Z">
            <w:rPr>
              <w:ins w:id="1427" w:author="Vihari Réka" w:date="2018-11-22T23:58:00Z"/>
              <w:rFonts w:ascii="Helvetica" w:eastAsiaTheme="minorHAnsi" w:hAnsi="Helvetica" w:cs="Helvetica"/>
            </w:rPr>
          </w:rPrChange>
        </w:rPr>
      </w:pPr>
      <w:ins w:id="1428" w:author="Vihari Réka" w:date="2018-11-22T23:58:00Z">
        <w:r w:rsidRPr="00D1686B">
          <w:rPr>
            <w:rFonts w:ascii="Menlo" w:eastAsiaTheme="minorHAnsi" w:hAnsi="Menlo" w:cs="Menlo"/>
            <w:color w:val="000000"/>
            <w:sz w:val="12"/>
            <w:szCs w:val="12"/>
            <w:rPrChange w:id="1429" w:author="Vihari Réka" w:date="2018-11-22T23:58:00Z">
              <w:rPr>
                <w:rFonts w:ascii="Menlo" w:eastAsiaTheme="minorHAnsi" w:hAnsi="Menlo" w:cs="Menlo"/>
                <w:color w:val="000000"/>
              </w:rPr>
            </w:rPrChange>
          </w:rPr>
          <w:t xml:space="preserve">            </w:t>
        </w:r>
        <w:r w:rsidRPr="00D1686B">
          <w:rPr>
            <w:rFonts w:ascii="Menlo" w:eastAsiaTheme="minorHAnsi" w:hAnsi="Menlo" w:cs="Menlo"/>
            <w:i/>
            <w:iCs/>
            <w:color w:val="536579"/>
            <w:sz w:val="12"/>
            <w:szCs w:val="12"/>
            <w:rPrChange w:id="1430" w:author="Vihari Réka" w:date="2018-11-22T23:58:00Z">
              <w:rPr>
                <w:rFonts w:ascii="Menlo" w:eastAsiaTheme="minorHAnsi" w:hAnsi="Menlo" w:cs="Menlo"/>
                <w:i/>
                <w:iCs/>
                <w:color w:val="536579"/>
              </w:rPr>
            </w:rPrChange>
          </w:rPr>
          <w:t>// Ha hiba van a lekerdezesben</w:t>
        </w:r>
      </w:ins>
    </w:p>
    <w:p w14:paraId="68CAF2E5" w14:textId="77777777" w:rsidR="00D1686B" w:rsidRPr="00D1686B" w:rsidRDefault="00D1686B" w:rsidP="00D1686B">
      <w:pPr>
        <w:tabs>
          <w:tab w:val="left" w:pos="593"/>
        </w:tabs>
        <w:autoSpaceDE w:val="0"/>
        <w:autoSpaceDN w:val="0"/>
        <w:adjustRightInd w:val="0"/>
        <w:rPr>
          <w:ins w:id="1431" w:author="Vihari Réka" w:date="2018-11-22T23:58:00Z"/>
          <w:rFonts w:ascii="Helvetica" w:eastAsiaTheme="minorHAnsi" w:hAnsi="Helvetica" w:cs="Helvetica"/>
          <w:sz w:val="12"/>
          <w:szCs w:val="12"/>
          <w:rPrChange w:id="1432" w:author="Vihari Réka" w:date="2018-11-22T23:58:00Z">
            <w:rPr>
              <w:ins w:id="1433" w:author="Vihari Réka" w:date="2018-11-22T23:58:00Z"/>
              <w:rFonts w:ascii="Helvetica" w:eastAsiaTheme="minorHAnsi" w:hAnsi="Helvetica" w:cs="Helvetica"/>
            </w:rPr>
          </w:rPrChange>
        </w:rPr>
      </w:pPr>
      <w:ins w:id="1434" w:author="Vihari Réka" w:date="2018-11-22T23:58:00Z">
        <w:r w:rsidRPr="00D1686B">
          <w:rPr>
            <w:rFonts w:ascii="Menlo" w:eastAsiaTheme="minorHAnsi" w:hAnsi="Menlo" w:cs="Menlo"/>
            <w:color w:val="000000"/>
            <w:sz w:val="12"/>
            <w:szCs w:val="12"/>
            <w:rPrChange w:id="143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436"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1437" w:author="Vihari Réka" w:date="2018-11-22T23:58:00Z">
              <w:rPr>
                <w:rFonts w:ascii="Menlo" w:eastAsiaTheme="minorHAnsi" w:hAnsi="Menlo" w:cs="Menlo"/>
                <w:color w:val="000000"/>
              </w:rPr>
            </w:rPrChange>
          </w:rPr>
          <w:t xml:space="preserve"> response.</w:t>
        </w:r>
        <w:r w:rsidRPr="00D1686B">
          <w:rPr>
            <w:rFonts w:ascii="Menlo" w:eastAsiaTheme="minorHAnsi" w:hAnsi="Menlo" w:cs="Menlo"/>
            <w:color w:val="326D74"/>
            <w:sz w:val="12"/>
            <w:szCs w:val="12"/>
            <w:rPrChange w:id="1438" w:author="Vihari Réka" w:date="2018-11-22T23:58:00Z">
              <w:rPr>
                <w:rFonts w:ascii="Menlo" w:eastAsiaTheme="minorHAnsi" w:hAnsi="Menlo" w:cs="Menlo"/>
                <w:color w:val="326D74"/>
              </w:rPr>
            </w:rPrChange>
          </w:rPr>
          <w:t>response</w:t>
        </w:r>
        <w:r w:rsidRPr="00D1686B">
          <w:rPr>
            <w:rFonts w:ascii="Menlo" w:eastAsiaTheme="minorHAnsi" w:hAnsi="Menlo" w:cs="Menlo"/>
            <w:color w:val="000000"/>
            <w:sz w:val="12"/>
            <w:szCs w:val="12"/>
            <w:rPrChange w:id="1439"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1440" w:author="Vihari Réka" w:date="2018-11-22T23:58:00Z">
              <w:rPr>
                <w:rFonts w:ascii="Menlo" w:eastAsiaTheme="minorHAnsi" w:hAnsi="Menlo" w:cs="Menlo"/>
                <w:color w:val="5C2699"/>
              </w:rPr>
            </w:rPrChange>
          </w:rPr>
          <w:t>statusCode</w:t>
        </w:r>
        <w:r w:rsidRPr="00D1686B">
          <w:rPr>
            <w:rFonts w:ascii="Menlo" w:eastAsiaTheme="minorHAnsi" w:hAnsi="Menlo" w:cs="Menlo"/>
            <w:color w:val="000000"/>
            <w:sz w:val="12"/>
            <w:szCs w:val="12"/>
            <w:rPrChange w:id="1441" w:author="Vihari Réka" w:date="2018-11-22T23:58:00Z">
              <w:rPr>
                <w:rFonts w:ascii="Menlo" w:eastAsiaTheme="minorHAnsi" w:hAnsi="Menlo" w:cs="Menlo"/>
                <w:color w:val="000000"/>
              </w:rPr>
            </w:rPrChange>
          </w:rPr>
          <w:t xml:space="preserve"> ?? </w:t>
        </w:r>
        <w:r w:rsidRPr="00D1686B">
          <w:rPr>
            <w:rFonts w:ascii="Menlo" w:eastAsiaTheme="minorHAnsi" w:hAnsi="Menlo" w:cs="Menlo"/>
            <w:color w:val="1C00CF"/>
            <w:sz w:val="12"/>
            <w:szCs w:val="12"/>
            <w:rPrChange w:id="1442" w:author="Vihari Réka" w:date="2018-11-22T23:58:00Z">
              <w:rPr>
                <w:rFonts w:ascii="Menlo" w:eastAsiaTheme="minorHAnsi" w:hAnsi="Menlo" w:cs="Menlo"/>
                <w:color w:val="1C00CF"/>
              </w:rPr>
            </w:rPrChange>
          </w:rPr>
          <w:t>300</w:t>
        </w:r>
        <w:r w:rsidRPr="00D1686B">
          <w:rPr>
            <w:rFonts w:ascii="Menlo" w:eastAsiaTheme="minorHAnsi" w:hAnsi="Menlo" w:cs="Menlo"/>
            <w:color w:val="000000"/>
            <w:sz w:val="12"/>
            <w:szCs w:val="12"/>
            <w:rPrChange w:id="1443" w:author="Vihari Réka" w:date="2018-11-22T23:58:00Z">
              <w:rPr>
                <w:rFonts w:ascii="Menlo" w:eastAsiaTheme="minorHAnsi" w:hAnsi="Menlo" w:cs="Menlo"/>
                <w:color w:val="000000"/>
              </w:rPr>
            </w:rPrChange>
          </w:rPr>
          <w:t xml:space="preserve"> &gt; </w:t>
        </w:r>
        <w:r w:rsidRPr="00D1686B">
          <w:rPr>
            <w:rFonts w:ascii="Menlo" w:eastAsiaTheme="minorHAnsi" w:hAnsi="Menlo" w:cs="Menlo"/>
            <w:color w:val="1C00CF"/>
            <w:sz w:val="12"/>
            <w:szCs w:val="12"/>
            <w:rPrChange w:id="1444" w:author="Vihari Réka" w:date="2018-11-22T23:58:00Z">
              <w:rPr>
                <w:rFonts w:ascii="Menlo" w:eastAsiaTheme="minorHAnsi" w:hAnsi="Menlo" w:cs="Menlo"/>
                <w:color w:val="1C00CF"/>
              </w:rPr>
            </w:rPrChange>
          </w:rPr>
          <w:t>299</w:t>
        </w:r>
        <w:r w:rsidRPr="00D1686B">
          <w:rPr>
            <w:rFonts w:ascii="Menlo" w:eastAsiaTheme="minorHAnsi" w:hAnsi="Menlo" w:cs="Menlo"/>
            <w:color w:val="000000"/>
            <w:sz w:val="12"/>
            <w:szCs w:val="12"/>
            <w:rPrChange w:id="1445" w:author="Vihari Réka" w:date="2018-11-22T23:58:00Z">
              <w:rPr>
                <w:rFonts w:ascii="Menlo" w:eastAsiaTheme="minorHAnsi" w:hAnsi="Menlo" w:cs="Menlo"/>
                <w:color w:val="000000"/>
              </w:rPr>
            </w:rPrChange>
          </w:rPr>
          <w:t xml:space="preserve"> {</w:t>
        </w:r>
      </w:ins>
    </w:p>
    <w:p w14:paraId="4CD519C0" w14:textId="77777777" w:rsidR="00D1686B" w:rsidRPr="00D1686B" w:rsidRDefault="00D1686B" w:rsidP="00D1686B">
      <w:pPr>
        <w:tabs>
          <w:tab w:val="left" w:pos="593"/>
        </w:tabs>
        <w:autoSpaceDE w:val="0"/>
        <w:autoSpaceDN w:val="0"/>
        <w:adjustRightInd w:val="0"/>
        <w:rPr>
          <w:ins w:id="1446" w:author="Vihari Réka" w:date="2018-11-22T23:58:00Z"/>
          <w:rFonts w:ascii="Helvetica" w:eastAsiaTheme="minorHAnsi" w:hAnsi="Helvetica" w:cs="Helvetica"/>
          <w:sz w:val="12"/>
          <w:szCs w:val="12"/>
          <w:rPrChange w:id="1447" w:author="Vihari Réka" w:date="2018-11-22T23:58:00Z">
            <w:rPr>
              <w:ins w:id="1448" w:author="Vihari Réka" w:date="2018-11-22T23:58:00Z"/>
              <w:rFonts w:ascii="Helvetica" w:eastAsiaTheme="minorHAnsi" w:hAnsi="Helvetica" w:cs="Helvetica"/>
            </w:rPr>
          </w:rPrChange>
        </w:rPr>
      </w:pPr>
      <w:ins w:id="1449" w:author="Vihari Réka" w:date="2018-11-22T23:58:00Z">
        <w:r w:rsidRPr="00D1686B">
          <w:rPr>
            <w:rFonts w:ascii="Menlo" w:eastAsiaTheme="minorHAnsi" w:hAnsi="Menlo" w:cs="Menlo"/>
            <w:color w:val="000000"/>
            <w:sz w:val="12"/>
            <w:szCs w:val="12"/>
            <w:rPrChange w:id="1450" w:author="Vihari Réka" w:date="2018-11-22T23:58:00Z">
              <w:rPr>
                <w:rFonts w:ascii="Menlo" w:eastAsiaTheme="minorHAnsi" w:hAnsi="Menlo" w:cs="Menlo"/>
                <w:color w:val="000000"/>
              </w:rPr>
            </w:rPrChange>
          </w:rPr>
          <w:t xml:space="preserve">                completion?(</w:t>
        </w:r>
        <w:r w:rsidRPr="00D1686B">
          <w:rPr>
            <w:rFonts w:ascii="Menlo" w:eastAsiaTheme="minorHAnsi" w:hAnsi="Menlo" w:cs="Menlo"/>
            <w:b/>
            <w:bCs/>
            <w:color w:val="9B2393"/>
            <w:sz w:val="12"/>
            <w:szCs w:val="12"/>
            <w:rPrChange w:id="1451"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1452" w:author="Vihari Réka" w:date="2018-11-22T23:58:00Z">
              <w:rPr>
                <w:rFonts w:ascii="Menlo" w:eastAsiaTheme="minorHAnsi" w:hAnsi="Menlo" w:cs="Menlo"/>
                <w:color w:val="000000"/>
              </w:rPr>
            </w:rPrChange>
          </w:rPr>
          <w:t>, response.</w:t>
        </w:r>
        <w:r w:rsidRPr="00D1686B">
          <w:rPr>
            <w:rFonts w:ascii="Menlo" w:eastAsiaTheme="minorHAnsi" w:hAnsi="Menlo" w:cs="Menlo"/>
            <w:color w:val="326D74"/>
            <w:sz w:val="12"/>
            <w:szCs w:val="12"/>
            <w:rPrChange w:id="1453" w:author="Vihari Réka" w:date="2018-11-22T23:58:00Z">
              <w:rPr>
                <w:rFonts w:ascii="Menlo" w:eastAsiaTheme="minorHAnsi" w:hAnsi="Menlo" w:cs="Menlo"/>
                <w:color w:val="326D74"/>
              </w:rPr>
            </w:rPrChange>
          </w:rPr>
          <w:t>error</w:t>
        </w:r>
        <w:r w:rsidRPr="00D1686B">
          <w:rPr>
            <w:rFonts w:ascii="Menlo" w:eastAsiaTheme="minorHAnsi" w:hAnsi="Menlo" w:cs="Menlo"/>
            <w:color w:val="000000"/>
            <w:sz w:val="12"/>
            <w:szCs w:val="12"/>
            <w:rPrChange w:id="1454" w:author="Vihari Réka" w:date="2018-11-22T23:58:00Z">
              <w:rPr>
                <w:rFonts w:ascii="Menlo" w:eastAsiaTheme="minorHAnsi" w:hAnsi="Menlo" w:cs="Menlo"/>
                <w:color w:val="000000"/>
              </w:rPr>
            </w:rPrChange>
          </w:rPr>
          <w:t>)</w:t>
        </w:r>
      </w:ins>
    </w:p>
    <w:p w14:paraId="2649BD6F" w14:textId="77777777" w:rsidR="00D1686B" w:rsidRPr="00D1686B" w:rsidRDefault="00D1686B" w:rsidP="00D1686B">
      <w:pPr>
        <w:tabs>
          <w:tab w:val="left" w:pos="593"/>
        </w:tabs>
        <w:autoSpaceDE w:val="0"/>
        <w:autoSpaceDN w:val="0"/>
        <w:adjustRightInd w:val="0"/>
        <w:rPr>
          <w:ins w:id="1455" w:author="Vihari Réka" w:date="2018-11-22T23:58:00Z"/>
          <w:rFonts w:ascii="Helvetica" w:eastAsiaTheme="minorHAnsi" w:hAnsi="Helvetica" w:cs="Helvetica"/>
          <w:sz w:val="12"/>
          <w:szCs w:val="12"/>
          <w:rPrChange w:id="1456" w:author="Vihari Réka" w:date="2018-11-22T23:58:00Z">
            <w:rPr>
              <w:ins w:id="1457" w:author="Vihari Réka" w:date="2018-11-22T23:58:00Z"/>
              <w:rFonts w:ascii="Helvetica" w:eastAsiaTheme="minorHAnsi" w:hAnsi="Helvetica" w:cs="Helvetica"/>
            </w:rPr>
          </w:rPrChange>
        </w:rPr>
      </w:pPr>
      <w:ins w:id="1458" w:author="Vihari Réka" w:date="2018-11-22T23:58:00Z">
        <w:r w:rsidRPr="00D1686B">
          <w:rPr>
            <w:rFonts w:ascii="Menlo" w:eastAsiaTheme="minorHAnsi" w:hAnsi="Menlo" w:cs="Menlo"/>
            <w:color w:val="000000"/>
            <w:sz w:val="12"/>
            <w:szCs w:val="12"/>
            <w:rPrChange w:id="1459"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1460"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146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462"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146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464"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465" w:author="Vihari Réka" w:date="2018-11-22T23:58:00Z">
              <w:rPr>
                <w:rFonts w:ascii="Menlo" w:eastAsiaTheme="minorHAnsi" w:hAnsi="Menlo" w:cs="Menlo"/>
                <w:color w:val="000000"/>
              </w:rPr>
            </w:rPrChange>
          </w:rPr>
          <w:t xml:space="preserve"> data = response.</w:t>
        </w:r>
        <w:r w:rsidRPr="00D1686B">
          <w:rPr>
            <w:rFonts w:ascii="Menlo" w:eastAsiaTheme="minorHAnsi" w:hAnsi="Menlo" w:cs="Menlo"/>
            <w:color w:val="326D74"/>
            <w:sz w:val="12"/>
            <w:szCs w:val="12"/>
            <w:rPrChange w:id="1466" w:author="Vihari Réka" w:date="2018-11-22T23:58:00Z">
              <w:rPr>
                <w:rFonts w:ascii="Menlo" w:eastAsiaTheme="minorHAnsi" w:hAnsi="Menlo" w:cs="Menlo"/>
                <w:color w:val="326D74"/>
              </w:rPr>
            </w:rPrChange>
          </w:rPr>
          <w:t>data</w:t>
        </w:r>
        <w:r w:rsidRPr="00D1686B">
          <w:rPr>
            <w:rFonts w:ascii="Menlo" w:eastAsiaTheme="minorHAnsi" w:hAnsi="Menlo" w:cs="Menlo"/>
            <w:color w:val="000000"/>
            <w:sz w:val="12"/>
            <w:szCs w:val="12"/>
            <w:rPrChange w:id="1467" w:author="Vihari Réka" w:date="2018-11-22T23:58:00Z">
              <w:rPr>
                <w:rFonts w:ascii="Menlo" w:eastAsiaTheme="minorHAnsi" w:hAnsi="Menlo" w:cs="Menlo"/>
                <w:color w:val="000000"/>
              </w:rPr>
            </w:rPrChange>
          </w:rPr>
          <w:t xml:space="preserve"> {</w:t>
        </w:r>
      </w:ins>
    </w:p>
    <w:p w14:paraId="75F50744" w14:textId="77777777" w:rsidR="00D1686B" w:rsidRPr="00D1686B" w:rsidRDefault="00D1686B" w:rsidP="00D1686B">
      <w:pPr>
        <w:tabs>
          <w:tab w:val="left" w:pos="593"/>
        </w:tabs>
        <w:autoSpaceDE w:val="0"/>
        <w:autoSpaceDN w:val="0"/>
        <w:adjustRightInd w:val="0"/>
        <w:rPr>
          <w:ins w:id="1468" w:author="Vihari Réka" w:date="2018-11-22T23:58:00Z"/>
          <w:rFonts w:ascii="Helvetica" w:eastAsiaTheme="minorHAnsi" w:hAnsi="Helvetica" w:cs="Helvetica"/>
          <w:sz w:val="12"/>
          <w:szCs w:val="12"/>
          <w:rPrChange w:id="1469" w:author="Vihari Réka" w:date="2018-11-22T23:58:00Z">
            <w:rPr>
              <w:ins w:id="1470" w:author="Vihari Réka" w:date="2018-11-22T23:58:00Z"/>
              <w:rFonts w:ascii="Helvetica" w:eastAsiaTheme="minorHAnsi" w:hAnsi="Helvetica" w:cs="Helvetica"/>
            </w:rPr>
          </w:rPrChange>
        </w:rPr>
      </w:pPr>
      <w:ins w:id="1471" w:author="Vihari Réka" w:date="2018-11-22T23:58:00Z">
        <w:r w:rsidRPr="00D1686B">
          <w:rPr>
            <w:rFonts w:ascii="Menlo" w:eastAsiaTheme="minorHAnsi" w:hAnsi="Menlo" w:cs="Menlo"/>
            <w:color w:val="000000"/>
            <w:sz w:val="12"/>
            <w:szCs w:val="12"/>
            <w:rPrChange w:id="1472" w:author="Vihari Réka" w:date="2018-11-22T23:58:00Z">
              <w:rPr>
                <w:rFonts w:ascii="Menlo" w:eastAsiaTheme="minorHAnsi" w:hAnsi="Menlo" w:cs="Menlo"/>
                <w:color w:val="000000"/>
              </w:rPr>
            </w:rPrChange>
          </w:rPr>
          <w:t xml:space="preserve">                completion?(data, </w:t>
        </w:r>
        <w:r w:rsidRPr="00D1686B">
          <w:rPr>
            <w:rFonts w:ascii="Menlo" w:eastAsiaTheme="minorHAnsi" w:hAnsi="Menlo" w:cs="Menlo"/>
            <w:b/>
            <w:bCs/>
            <w:color w:val="9B2393"/>
            <w:sz w:val="12"/>
            <w:szCs w:val="12"/>
            <w:rPrChange w:id="1473"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1474" w:author="Vihari Réka" w:date="2018-11-22T23:58:00Z">
              <w:rPr>
                <w:rFonts w:ascii="Menlo" w:eastAsiaTheme="minorHAnsi" w:hAnsi="Menlo" w:cs="Menlo"/>
                <w:color w:val="000000"/>
              </w:rPr>
            </w:rPrChange>
          </w:rPr>
          <w:t>)</w:t>
        </w:r>
      </w:ins>
    </w:p>
    <w:p w14:paraId="5424A188" w14:textId="77777777" w:rsidR="00D1686B" w:rsidRPr="00D1686B" w:rsidRDefault="00D1686B" w:rsidP="00D1686B">
      <w:pPr>
        <w:tabs>
          <w:tab w:val="left" w:pos="593"/>
        </w:tabs>
        <w:autoSpaceDE w:val="0"/>
        <w:autoSpaceDN w:val="0"/>
        <w:adjustRightInd w:val="0"/>
        <w:rPr>
          <w:ins w:id="1475" w:author="Vihari Réka" w:date="2018-11-22T23:58:00Z"/>
          <w:rFonts w:ascii="Helvetica" w:eastAsiaTheme="minorHAnsi" w:hAnsi="Helvetica" w:cs="Helvetica"/>
          <w:sz w:val="12"/>
          <w:szCs w:val="12"/>
          <w:rPrChange w:id="1476" w:author="Vihari Réka" w:date="2018-11-22T23:58:00Z">
            <w:rPr>
              <w:ins w:id="1477" w:author="Vihari Réka" w:date="2018-11-22T23:58:00Z"/>
              <w:rFonts w:ascii="Helvetica" w:eastAsiaTheme="minorHAnsi" w:hAnsi="Helvetica" w:cs="Helvetica"/>
            </w:rPr>
          </w:rPrChange>
        </w:rPr>
      </w:pPr>
      <w:ins w:id="1478" w:author="Vihari Réka" w:date="2018-11-22T23:58:00Z">
        <w:r w:rsidRPr="00D1686B">
          <w:rPr>
            <w:rFonts w:ascii="Menlo" w:eastAsiaTheme="minorHAnsi" w:hAnsi="Menlo" w:cs="Menlo"/>
            <w:color w:val="000000"/>
            <w:sz w:val="12"/>
            <w:szCs w:val="12"/>
            <w:rPrChange w:id="1479" w:author="Vihari Réka" w:date="2018-11-22T23:58:00Z">
              <w:rPr>
                <w:rFonts w:ascii="Menlo" w:eastAsiaTheme="minorHAnsi" w:hAnsi="Menlo" w:cs="Menlo"/>
                <w:color w:val="000000"/>
              </w:rPr>
            </w:rPrChange>
          </w:rPr>
          <w:t xml:space="preserve">            }</w:t>
        </w:r>
      </w:ins>
    </w:p>
    <w:p w14:paraId="1C55B28E" w14:textId="77777777" w:rsidR="00D1686B" w:rsidRPr="00D1686B" w:rsidRDefault="00D1686B" w:rsidP="00D1686B">
      <w:pPr>
        <w:tabs>
          <w:tab w:val="left" w:pos="593"/>
        </w:tabs>
        <w:autoSpaceDE w:val="0"/>
        <w:autoSpaceDN w:val="0"/>
        <w:adjustRightInd w:val="0"/>
        <w:rPr>
          <w:ins w:id="1480" w:author="Vihari Réka" w:date="2018-11-22T23:58:00Z"/>
          <w:rFonts w:ascii="Helvetica" w:eastAsiaTheme="minorHAnsi" w:hAnsi="Helvetica" w:cs="Helvetica"/>
          <w:sz w:val="12"/>
          <w:szCs w:val="12"/>
          <w:rPrChange w:id="1481" w:author="Vihari Réka" w:date="2018-11-22T23:58:00Z">
            <w:rPr>
              <w:ins w:id="1482" w:author="Vihari Réka" w:date="2018-11-22T23:58:00Z"/>
              <w:rFonts w:ascii="Helvetica" w:eastAsiaTheme="minorHAnsi" w:hAnsi="Helvetica" w:cs="Helvetica"/>
            </w:rPr>
          </w:rPrChange>
        </w:rPr>
      </w:pPr>
      <w:ins w:id="1483" w:author="Vihari Réka" w:date="2018-11-22T23:58:00Z">
        <w:r w:rsidRPr="00D1686B">
          <w:rPr>
            <w:rFonts w:ascii="Menlo" w:eastAsiaTheme="minorHAnsi" w:hAnsi="Menlo" w:cs="Menlo"/>
            <w:color w:val="000000"/>
            <w:sz w:val="12"/>
            <w:szCs w:val="12"/>
            <w:rPrChange w:id="1484" w:author="Vihari Réka" w:date="2018-11-22T23:58:00Z">
              <w:rPr>
                <w:rFonts w:ascii="Menlo" w:eastAsiaTheme="minorHAnsi" w:hAnsi="Menlo" w:cs="Menlo"/>
                <w:color w:val="000000"/>
              </w:rPr>
            </w:rPrChange>
          </w:rPr>
          <w:t xml:space="preserve">        }</w:t>
        </w:r>
      </w:ins>
    </w:p>
    <w:p w14:paraId="1EAFA464" w14:textId="77777777" w:rsidR="00D1686B" w:rsidRPr="00D1686B" w:rsidRDefault="00D1686B" w:rsidP="00D1686B">
      <w:pPr>
        <w:tabs>
          <w:tab w:val="left" w:pos="593"/>
        </w:tabs>
        <w:autoSpaceDE w:val="0"/>
        <w:autoSpaceDN w:val="0"/>
        <w:adjustRightInd w:val="0"/>
        <w:rPr>
          <w:ins w:id="1485" w:author="Vihari Réka" w:date="2018-11-22T23:58:00Z"/>
          <w:rFonts w:ascii="Helvetica" w:eastAsiaTheme="minorHAnsi" w:hAnsi="Helvetica" w:cs="Helvetica"/>
          <w:sz w:val="12"/>
          <w:szCs w:val="12"/>
          <w:rPrChange w:id="1486" w:author="Vihari Réka" w:date="2018-11-22T23:58:00Z">
            <w:rPr>
              <w:ins w:id="1487" w:author="Vihari Réka" w:date="2018-11-22T23:58:00Z"/>
              <w:rFonts w:ascii="Helvetica" w:eastAsiaTheme="minorHAnsi" w:hAnsi="Helvetica" w:cs="Helvetica"/>
            </w:rPr>
          </w:rPrChange>
        </w:rPr>
      </w:pPr>
      <w:ins w:id="1488" w:author="Vihari Réka" w:date="2018-11-22T23:58:00Z">
        <w:r w:rsidRPr="00D1686B">
          <w:rPr>
            <w:rFonts w:ascii="Menlo" w:eastAsiaTheme="minorHAnsi" w:hAnsi="Menlo" w:cs="Menlo"/>
            <w:color w:val="000000"/>
            <w:sz w:val="12"/>
            <w:szCs w:val="12"/>
            <w:rPrChange w:id="1489" w:author="Vihari Réka" w:date="2018-11-22T23:58:00Z">
              <w:rPr>
                <w:rFonts w:ascii="Menlo" w:eastAsiaTheme="minorHAnsi" w:hAnsi="Menlo" w:cs="Menlo"/>
                <w:color w:val="000000"/>
              </w:rPr>
            </w:rPrChange>
          </w:rPr>
          <w:t xml:space="preserve">    }</w:t>
        </w:r>
      </w:ins>
    </w:p>
    <w:p w14:paraId="534249A6" w14:textId="77777777" w:rsidR="00D1686B" w:rsidRPr="00D1686B" w:rsidRDefault="00D1686B" w:rsidP="00D1686B">
      <w:pPr>
        <w:tabs>
          <w:tab w:val="left" w:pos="593"/>
        </w:tabs>
        <w:autoSpaceDE w:val="0"/>
        <w:autoSpaceDN w:val="0"/>
        <w:adjustRightInd w:val="0"/>
        <w:rPr>
          <w:ins w:id="1490" w:author="Vihari Réka" w:date="2018-11-22T23:58:00Z"/>
          <w:rFonts w:ascii="Helvetica" w:eastAsiaTheme="minorHAnsi" w:hAnsi="Helvetica" w:cs="Helvetica"/>
          <w:sz w:val="12"/>
          <w:szCs w:val="12"/>
          <w:rPrChange w:id="1491" w:author="Vihari Réka" w:date="2018-11-22T23:58:00Z">
            <w:rPr>
              <w:ins w:id="1492" w:author="Vihari Réka" w:date="2018-11-22T23:58:00Z"/>
              <w:rFonts w:ascii="Helvetica" w:eastAsiaTheme="minorHAnsi" w:hAnsi="Helvetica" w:cs="Helvetica"/>
            </w:rPr>
          </w:rPrChange>
        </w:rPr>
      </w:pPr>
    </w:p>
    <w:p w14:paraId="31103D6C" w14:textId="77777777" w:rsidR="00D1686B" w:rsidRPr="00D1686B" w:rsidRDefault="00D1686B" w:rsidP="00D1686B">
      <w:pPr>
        <w:tabs>
          <w:tab w:val="left" w:pos="593"/>
        </w:tabs>
        <w:autoSpaceDE w:val="0"/>
        <w:autoSpaceDN w:val="0"/>
        <w:adjustRightInd w:val="0"/>
        <w:rPr>
          <w:ins w:id="1493" w:author="Vihari Réka" w:date="2018-11-22T23:58:00Z"/>
          <w:rFonts w:ascii="Helvetica" w:eastAsiaTheme="minorHAnsi" w:hAnsi="Helvetica" w:cs="Helvetica"/>
          <w:sz w:val="12"/>
          <w:szCs w:val="12"/>
          <w:rPrChange w:id="1494" w:author="Vihari Réka" w:date="2018-11-22T23:58:00Z">
            <w:rPr>
              <w:ins w:id="1495" w:author="Vihari Réka" w:date="2018-11-22T23:58:00Z"/>
              <w:rFonts w:ascii="Helvetica" w:eastAsiaTheme="minorHAnsi" w:hAnsi="Helvetica" w:cs="Helvetica"/>
            </w:rPr>
          </w:rPrChange>
        </w:rPr>
      </w:pPr>
      <w:ins w:id="1496" w:author="Vihari Réka" w:date="2018-11-22T23:58:00Z">
        <w:r w:rsidRPr="00D1686B">
          <w:rPr>
            <w:rFonts w:ascii="Menlo" w:eastAsiaTheme="minorHAnsi" w:hAnsi="Menlo" w:cs="Menlo"/>
            <w:color w:val="000000"/>
            <w:sz w:val="12"/>
            <w:szCs w:val="12"/>
            <w:rPrChange w:id="149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498" w:author="Vihari Réka" w:date="2018-11-22T23:58:00Z">
              <w:rPr>
                <w:rFonts w:ascii="Menlo" w:eastAsiaTheme="minorHAnsi" w:hAnsi="Menlo" w:cs="Menlo"/>
                <w:b/>
                <w:bCs/>
                <w:color w:val="9B2393"/>
              </w:rPr>
            </w:rPrChange>
          </w:rPr>
          <w:t>func</w:t>
        </w:r>
        <w:r w:rsidRPr="00D1686B">
          <w:rPr>
            <w:rFonts w:ascii="Menlo" w:eastAsiaTheme="minorHAnsi" w:hAnsi="Menlo" w:cs="Menlo"/>
            <w:color w:val="000000"/>
            <w:sz w:val="12"/>
            <w:szCs w:val="12"/>
            <w:rPrChange w:id="1499" w:author="Vihari Réka" w:date="2018-11-22T23:58:00Z">
              <w:rPr>
                <w:rFonts w:ascii="Menlo" w:eastAsiaTheme="minorHAnsi" w:hAnsi="Menlo" w:cs="Menlo"/>
                <w:color w:val="000000"/>
              </w:rPr>
            </w:rPrChange>
          </w:rPr>
          <w:t xml:space="preserve"> post(endpoint: </w:t>
        </w:r>
        <w:r w:rsidRPr="00D1686B">
          <w:rPr>
            <w:rFonts w:ascii="Menlo" w:eastAsiaTheme="minorHAnsi" w:hAnsi="Menlo" w:cs="Menlo"/>
            <w:color w:val="326D74"/>
            <w:sz w:val="12"/>
            <w:szCs w:val="12"/>
            <w:rPrChange w:id="1500" w:author="Vihari Réka" w:date="2018-11-22T23:58:00Z">
              <w:rPr>
                <w:rFonts w:ascii="Menlo" w:eastAsiaTheme="minorHAnsi" w:hAnsi="Menlo" w:cs="Menlo"/>
                <w:color w:val="326D74"/>
              </w:rPr>
            </w:rPrChange>
          </w:rPr>
          <w:t>Endpoints</w:t>
        </w:r>
        <w:r w:rsidRPr="00D1686B">
          <w:rPr>
            <w:rFonts w:ascii="Menlo" w:eastAsiaTheme="minorHAnsi" w:hAnsi="Menlo" w:cs="Menlo"/>
            <w:color w:val="000000"/>
            <w:sz w:val="12"/>
            <w:szCs w:val="12"/>
            <w:rPrChange w:id="1501" w:author="Vihari Réka" w:date="2018-11-22T23:58:00Z">
              <w:rPr>
                <w:rFonts w:ascii="Menlo" w:eastAsiaTheme="minorHAnsi" w:hAnsi="Menlo" w:cs="Menlo"/>
                <w:color w:val="000000"/>
              </w:rPr>
            </w:rPrChange>
          </w:rPr>
          <w:t xml:space="preserve">, completion: </w:t>
        </w:r>
        <w:r w:rsidRPr="00D1686B">
          <w:rPr>
            <w:rFonts w:ascii="Menlo" w:eastAsiaTheme="minorHAnsi" w:hAnsi="Menlo" w:cs="Menlo"/>
            <w:color w:val="326D74"/>
            <w:sz w:val="12"/>
            <w:szCs w:val="12"/>
            <w:rPrChange w:id="1502" w:author="Vihari Réka" w:date="2018-11-22T23:58:00Z">
              <w:rPr>
                <w:rFonts w:ascii="Menlo" w:eastAsiaTheme="minorHAnsi" w:hAnsi="Menlo" w:cs="Menlo"/>
                <w:color w:val="326D74"/>
              </w:rPr>
            </w:rPrChange>
          </w:rPr>
          <w:t>ResponseType</w:t>
        </w:r>
        <w:r w:rsidRPr="00D1686B">
          <w:rPr>
            <w:rFonts w:ascii="Menlo" w:eastAsiaTheme="minorHAnsi" w:hAnsi="Menlo" w:cs="Menlo"/>
            <w:color w:val="000000"/>
            <w:sz w:val="12"/>
            <w:szCs w:val="12"/>
            <w:rPrChange w:id="1503" w:author="Vihari Réka" w:date="2018-11-22T23:58:00Z">
              <w:rPr>
                <w:rFonts w:ascii="Menlo" w:eastAsiaTheme="minorHAnsi" w:hAnsi="Menlo" w:cs="Menlo"/>
                <w:color w:val="000000"/>
              </w:rPr>
            </w:rPrChange>
          </w:rPr>
          <w:t>) {</w:t>
        </w:r>
      </w:ins>
    </w:p>
    <w:p w14:paraId="57112316" w14:textId="77777777" w:rsidR="00D1686B" w:rsidRPr="00D1686B" w:rsidRDefault="00D1686B" w:rsidP="00D1686B">
      <w:pPr>
        <w:tabs>
          <w:tab w:val="left" w:pos="593"/>
        </w:tabs>
        <w:autoSpaceDE w:val="0"/>
        <w:autoSpaceDN w:val="0"/>
        <w:adjustRightInd w:val="0"/>
        <w:rPr>
          <w:ins w:id="1504" w:author="Vihari Réka" w:date="2018-11-22T23:58:00Z"/>
          <w:rFonts w:ascii="Helvetica" w:eastAsiaTheme="minorHAnsi" w:hAnsi="Helvetica" w:cs="Helvetica"/>
          <w:sz w:val="12"/>
          <w:szCs w:val="12"/>
          <w:rPrChange w:id="1505" w:author="Vihari Réka" w:date="2018-11-22T23:58:00Z">
            <w:rPr>
              <w:ins w:id="1506" w:author="Vihari Réka" w:date="2018-11-22T23:58:00Z"/>
              <w:rFonts w:ascii="Helvetica" w:eastAsiaTheme="minorHAnsi" w:hAnsi="Helvetica" w:cs="Helvetica"/>
            </w:rPr>
          </w:rPrChange>
        </w:rPr>
      </w:pPr>
      <w:ins w:id="1507" w:author="Vihari Réka" w:date="2018-11-22T23:58:00Z">
        <w:r w:rsidRPr="00D1686B">
          <w:rPr>
            <w:rFonts w:ascii="Menlo" w:eastAsiaTheme="minorHAnsi" w:hAnsi="Menlo" w:cs="Menlo"/>
            <w:color w:val="000000"/>
            <w:sz w:val="12"/>
            <w:szCs w:val="12"/>
            <w:rPrChange w:id="150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09" w:author="Vihari Réka" w:date="2018-11-22T23:58:00Z">
              <w:rPr>
                <w:rFonts w:ascii="Menlo" w:eastAsiaTheme="minorHAnsi" w:hAnsi="Menlo" w:cs="Menlo"/>
                <w:b/>
                <w:bCs/>
                <w:color w:val="9B2393"/>
              </w:rPr>
            </w:rPrChange>
          </w:rPr>
          <w:t>guard</w:t>
        </w:r>
        <w:r w:rsidRPr="00D1686B">
          <w:rPr>
            <w:rFonts w:ascii="Menlo" w:eastAsiaTheme="minorHAnsi" w:hAnsi="Menlo" w:cs="Menlo"/>
            <w:color w:val="000000"/>
            <w:sz w:val="12"/>
            <w:szCs w:val="12"/>
            <w:rPrChange w:id="1510"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11"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512"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326D74"/>
            <w:sz w:val="12"/>
            <w:szCs w:val="12"/>
            <w:rPrChange w:id="1513" w:author="Vihari Réka" w:date="2018-11-22T23:58:00Z">
              <w:rPr>
                <w:rFonts w:ascii="Menlo" w:eastAsiaTheme="minorHAnsi" w:hAnsi="Menlo" w:cs="Menlo"/>
                <w:color w:val="326D74"/>
              </w:rPr>
            </w:rPrChange>
          </w:rPr>
          <w:t>baseUrl</w:t>
        </w:r>
        <w:r w:rsidRPr="00D1686B">
          <w:rPr>
            <w:rFonts w:ascii="Menlo" w:eastAsiaTheme="minorHAnsi" w:hAnsi="Menlo" w:cs="Menlo"/>
            <w:color w:val="000000"/>
            <w:sz w:val="12"/>
            <w:szCs w:val="12"/>
            <w:rPrChange w:id="1514"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15"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516" w:author="Vihari Réka" w:date="2018-11-22T23:58:00Z">
              <w:rPr>
                <w:rFonts w:ascii="Menlo" w:eastAsiaTheme="minorHAnsi" w:hAnsi="Menlo" w:cs="Menlo"/>
                <w:color w:val="000000"/>
              </w:rPr>
            </w:rPrChange>
          </w:rPr>
          <w:t xml:space="preserve"> url = </w:t>
        </w:r>
        <w:r w:rsidRPr="00D1686B">
          <w:rPr>
            <w:rFonts w:ascii="Menlo" w:eastAsiaTheme="minorHAnsi" w:hAnsi="Menlo" w:cs="Menlo"/>
            <w:color w:val="5C2699"/>
            <w:sz w:val="12"/>
            <w:szCs w:val="12"/>
            <w:rPrChange w:id="1517"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1518" w:author="Vihari Réka" w:date="2018-11-22T23:58:00Z">
              <w:rPr>
                <w:rFonts w:ascii="Menlo" w:eastAsiaTheme="minorHAnsi" w:hAnsi="Menlo" w:cs="Menlo"/>
                <w:color w:val="000000"/>
              </w:rPr>
            </w:rPrChange>
          </w:rPr>
          <w:t xml:space="preserve">(string: </w:t>
        </w:r>
        <w:r w:rsidRPr="00D1686B">
          <w:rPr>
            <w:rFonts w:ascii="Menlo" w:eastAsiaTheme="minorHAnsi" w:hAnsi="Menlo" w:cs="Menlo"/>
            <w:color w:val="C41A16"/>
            <w:sz w:val="12"/>
            <w:szCs w:val="12"/>
            <w:rPrChange w:id="1519"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520"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1521"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522" w:author="Vihari Réka" w:date="2018-11-22T23:58:00Z">
              <w:rPr>
                <w:rFonts w:ascii="Menlo" w:eastAsiaTheme="minorHAnsi" w:hAnsi="Menlo" w:cs="Menlo"/>
                <w:color w:val="000000"/>
              </w:rPr>
            </w:rPrChange>
          </w:rPr>
          <w:t>baseUrl</w:t>
        </w:r>
        <w:r w:rsidRPr="00D1686B">
          <w:rPr>
            <w:rFonts w:ascii="Menlo" w:eastAsiaTheme="minorHAnsi" w:hAnsi="Menlo" w:cs="Menlo"/>
            <w:color w:val="C41A16"/>
            <w:sz w:val="12"/>
            <w:szCs w:val="12"/>
            <w:rPrChange w:id="1523"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524"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1525"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526" w:author="Vihari Réka" w:date="2018-11-22T23:58:00Z">
              <w:rPr>
                <w:rFonts w:ascii="Menlo" w:eastAsiaTheme="minorHAnsi" w:hAnsi="Menlo" w:cs="Menlo"/>
                <w:color w:val="000000"/>
              </w:rPr>
            </w:rPrChange>
          </w:rPr>
          <w:t>endpoint.</w:t>
        </w:r>
        <w:r w:rsidRPr="00D1686B">
          <w:rPr>
            <w:rFonts w:ascii="Menlo" w:eastAsiaTheme="minorHAnsi" w:hAnsi="Menlo" w:cs="Menlo"/>
            <w:color w:val="326D74"/>
            <w:sz w:val="12"/>
            <w:szCs w:val="12"/>
            <w:rPrChange w:id="1527" w:author="Vihari Réka" w:date="2018-11-22T23:58:00Z">
              <w:rPr>
                <w:rFonts w:ascii="Menlo" w:eastAsiaTheme="minorHAnsi" w:hAnsi="Menlo" w:cs="Menlo"/>
                <w:color w:val="326D74"/>
              </w:rPr>
            </w:rPrChange>
          </w:rPr>
          <w:t>rawValue</w:t>
        </w:r>
        <w:r w:rsidRPr="00D1686B">
          <w:rPr>
            <w:rFonts w:ascii="Menlo" w:eastAsiaTheme="minorHAnsi" w:hAnsi="Menlo" w:cs="Menlo"/>
            <w:color w:val="C41A16"/>
            <w:sz w:val="12"/>
            <w:szCs w:val="12"/>
            <w:rPrChange w:id="1528"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152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30"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1531"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1532" w:author="Vihari Réka" w:date="2018-11-22T23:58:00Z">
              <w:rPr>
                <w:rFonts w:ascii="Menlo" w:eastAsiaTheme="minorHAnsi" w:hAnsi="Menlo" w:cs="Menlo"/>
                <w:b/>
                <w:bCs/>
                <w:color w:val="9B2393"/>
              </w:rPr>
            </w:rPrChange>
          </w:rPr>
          <w:t>return</w:t>
        </w:r>
        <w:r w:rsidRPr="00D1686B">
          <w:rPr>
            <w:rFonts w:ascii="Menlo" w:eastAsiaTheme="minorHAnsi" w:hAnsi="Menlo" w:cs="Menlo"/>
            <w:color w:val="000000"/>
            <w:sz w:val="12"/>
            <w:szCs w:val="12"/>
            <w:rPrChange w:id="1533" w:author="Vihari Réka" w:date="2018-11-22T23:58:00Z">
              <w:rPr>
                <w:rFonts w:ascii="Menlo" w:eastAsiaTheme="minorHAnsi" w:hAnsi="Menlo" w:cs="Menlo"/>
                <w:color w:val="000000"/>
              </w:rPr>
            </w:rPrChange>
          </w:rPr>
          <w:t xml:space="preserve"> }</w:t>
        </w:r>
      </w:ins>
    </w:p>
    <w:p w14:paraId="477BEE70" w14:textId="77777777" w:rsidR="00D1686B" w:rsidRPr="00D1686B" w:rsidRDefault="00D1686B" w:rsidP="00D1686B">
      <w:pPr>
        <w:tabs>
          <w:tab w:val="left" w:pos="593"/>
        </w:tabs>
        <w:autoSpaceDE w:val="0"/>
        <w:autoSpaceDN w:val="0"/>
        <w:adjustRightInd w:val="0"/>
        <w:rPr>
          <w:ins w:id="1534" w:author="Vihari Réka" w:date="2018-11-22T23:58:00Z"/>
          <w:rFonts w:ascii="Helvetica" w:eastAsiaTheme="minorHAnsi" w:hAnsi="Helvetica" w:cs="Helvetica"/>
          <w:sz w:val="12"/>
          <w:szCs w:val="12"/>
          <w:rPrChange w:id="1535" w:author="Vihari Réka" w:date="2018-11-22T23:58:00Z">
            <w:rPr>
              <w:ins w:id="1536" w:author="Vihari Réka" w:date="2018-11-22T23:58:00Z"/>
              <w:rFonts w:ascii="Helvetica" w:eastAsiaTheme="minorHAnsi" w:hAnsi="Helvetica" w:cs="Helvetica"/>
            </w:rPr>
          </w:rPrChange>
        </w:rPr>
      </w:pPr>
      <w:ins w:id="1537" w:author="Vihari Réka" w:date="2018-11-22T23:58:00Z">
        <w:r w:rsidRPr="00D1686B">
          <w:rPr>
            <w:rFonts w:ascii="Menlo" w:eastAsiaTheme="minorHAnsi" w:hAnsi="Menlo" w:cs="Menlo"/>
            <w:color w:val="000000"/>
            <w:sz w:val="12"/>
            <w:szCs w:val="12"/>
            <w:rPrChange w:id="1538" w:author="Vihari Réka" w:date="2018-11-22T23:58:00Z">
              <w:rPr>
                <w:rFonts w:ascii="Menlo" w:eastAsiaTheme="minorHAnsi" w:hAnsi="Menlo" w:cs="Menlo"/>
                <w:color w:val="000000"/>
              </w:rPr>
            </w:rPrChange>
          </w:rPr>
          <w:t xml:space="preserve">        Alamofire.</w:t>
        </w:r>
        <w:r w:rsidRPr="00D1686B">
          <w:rPr>
            <w:rFonts w:ascii="Menlo" w:eastAsiaTheme="minorHAnsi" w:hAnsi="Menlo" w:cs="Menlo"/>
            <w:color w:val="245256"/>
            <w:sz w:val="12"/>
            <w:szCs w:val="12"/>
            <w:rPrChange w:id="1539" w:author="Vihari Réka" w:date="2018-11-22T23:58:00Z">
              <w:rPr>
                <w:rFonts w:ascii="Menlo" w:eastAsiaTheme="minorHAnsi" w:hAnsi="Menlo" w:cs="Menlo"/>
                <w:color w:val="245256"/>
              </w:rPr>
            </w:rPrChange>
          </w:rPr>
          <w:t>request</w:t>
        </w:r>
        <w:r w:rsidRPr="00D1686B">
          <w:rPr>
            <w:rFonts w:ascii="Menlo" w:eastAsiaTheme="minorHAnsi" w:hAnsi="Menlo" w:cs="Menlo"/>
            <w:color w:val="000000"/>
            <w:sz w:val="12"/>
            <w:szCs w:val="12"/>
            <w:rPrChange w:id="1540" w:author="Vihari Réka" w:date="2018-11-22T23:58:00Z">
              <w:rPr>
                <w:rFonts w:ascii="Menlo" w:eastAsiaTheme="minorHAnsi" w:hAnsi="Menlo" w:cs="Menlo"/>
                <w:color w:val="000000"/>
              </w:rPr>
            </w:rPrChange>
          </w:rPr>
          <w:t>(url, method: .</w:t>
        </w:r>
        <w:r w:rsidRPr="00D1686B">
          <w:rPr>
            <w:rFonts w:ascii="Menlo" w:eastAsiaTheme="minorHAnsi" w:hAnsi="Menlo" w:cs="Menlo"/>
            <w:color w:val="245256"/>
            <w:sz w:val="12"/>
            <w:szCs w:val="12"/>
            <w:rPrChange w:id="1541" w:author="Vihari Réka" w:date="2018-11-22T23:58:00Z">
              <w:rPr>
                <w:rFonts w:ascii="Menlo" w:eastAsiaTheme="minorHAnsi" w:hAnsi="Menlo" w:cs="Menlo"/>
                <w:color w:val="245256"/>
              </w:rPr>
            </w:rPrChange>
          </w:rPr>
          <w:t>post</w:t>
        </w:r>
        <w:r w:rsidRPr="00D1686B">
          <w:rPr>
            <w:rFonts w:ascii="Menlo" w:eastAsiaTheme="minorHAnsi" w:hAnsi="Menlo" w:cs="Menlo"/>
            <w:color w:val="000000"/>
            <w:sz w:val="12"/>
            <w:szCs w:val="12"/>
            <w:rPrChange w:id="1542"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1543" w:author="Vihari Réka" w:date="2018-11-22T23:58:00Z">
              <w:rPr>
                <w:rFonts w:ascii="Menlo" w:eastAsiaTheme="minorHAnsi" w:hAnsi="Menlo" w:cs="Menlo"/>
                <w:color w:val="326D74"/>
              </w:rPr>
            </w:rPrChange>
          </w:rPr>
          <w:t>parametersLoc</w:t>
        </w:r>
        <w:r w:rsidRPr="00D1686B">
          <w:rPr>
            <w:rFonts w:ascii="Menlo" w:eastAsiaTheme="minorHAnsi" w:hAnsi="Menlo" w:cs="Menlo"/>
            <w:color w:val="000000"/>
            <w:sz w:val="12"/>
            <w:szCs w:val="12"/>
            <w:rPrChange w:id="1544" w:author="Vihari Réka" w:date="2018-11-22T23:58:00Z">
              <w:rPr>
                <w:rFonts w:ascii="Menlo" w:eastAsiaTheme="minorHAnsi" w:hAnsi="Menlo" w:cs="Menlo"/>
                <w:color w:val="000000"/>
              </w:rPr>
            </w:rPrChange>
          </w:rPr>
          <w:t xml:space="preserve">, encoding: </w:t>
        </w:r>
        <w:r w:rsidRPr="00D1686B">
          <w:rPr>
            <w:rFonts w:ascii="Menlo" w:eastAsiaTheme="minorHAnsi" w:hAnsi="Menlo" w:cs="Menlo"/>
            <w:color w:val="326D74"/>
            <w:sz w:val="12"/>
            <w:szCs w:val="12"/>
            <w:rPrChange w:id="1545" w:author="Vihari Réka" w:date="2018-11-22T23:58:00Z">
              <w:rPr>
                <w:rFonts w:ascii="Menlo" w:eastAsiaTheme="minorHAnsi" w:hAnsi="Menlo" w:cs="Menlo"/>
                <w:color w:val="326D74"/>
              </w:rPr>
            </w:rPrChange>
          </w:rPr>
          <w:t>JSONEncoding</w:t>
        </w:r>
        <w:r w:rsidRPr="00D1686B">
          <w:rPr>
            <w:rFonts w:ascii="Menlo" w:eastAsiaTheme="minorHAnsi" w:hAnsi="Menlo" w:cs="Menlo"/>
            <w:color w:val="000000"/>
            <w:sz w:val="12"/>
            <w:szCs w:val="12"/>
            <w:rPrChange w:id="1546" w:author="Vihari Réka" w:date="2018-11-22T23:58:00Z">
              <w:rPr>
                <w:rFonts w:ascii="Menlo" w:eastAsiaTheme="minorHAnsi" w:hAnsi="Menlo" w:cs="Menlo"/>
                <w:color w:val="000000"/>
              </w:rPr>
            </w:rPrChange>
          </w:rPr>
          <w:t>.</w:t>
        </w:r>
        <w:r w:rsidRPr="00D1686B">
          <w:rPr>
            <w:rFonts w:ascii="Menlo" w:eastAsiaTheme="minorHAnsi" w:hAnsi="Menlo" w:cs="Menlo"/>
            <w:color w:val="326D74"/>
            <w:sz w:val="12"/>
            <w:szCs w:val="12"/>
            <w:rPrChange w:id="1547" w:author="Vihari Réka" w:date="2018-11-22T23:58:00Z">
              <w:rPr>
                <w:rFonts w:ascii="Menlo" w:eastAsiaTheme="minorHAnsi" w:hAnsi="Menlo" w:cs="Menlo"/>
                <w:color w:val="326D74"/>
              </w:rPr>
            </w:rPrChange>
          </w:rPr>
          <w:t>default</w:t>
        </w:r>
        <w:r w:rsidRPr="00D1686B">
          <w:rPr>
            <w:rFonts w:ascii="Menlo" w:eastAsiaTheme="minorHAnsi" w:hAnsi="Menlo" w:cs="Menlo"/>
            <w:color w:val="000000"/>
            <w:sz w:val="12"/>
            <w:szCs w:val="12"/>
            <w:rPrChange w:id="1548"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1549" w:author="Vihari Réka" w:date="2018-11-22T23:58:00Z">
              <w:rPr>
                <w:rFonts w:ascii="Menlo" w:eastAsiaTheme="minorHAnsi" w:hAnsi="Menlo" w:cs="Menlo"/>
                <w:color w:val="326D74"/>
              </w:rPr>
            </w:rPrChange>
          </w:rPr>
          <w:t>headers</w:t>
        </w:r>
        <w:r w:rsidRPr="00D1686B">
          <w:rPr>
            <w:rFonts w:ascii="Menlo" w:eastAsiaTheme="minorHAnsi" w:hAnsi="Menlo" w:cs="Menlo"/>
            <w:color w:val="000000"/>
            <w:sz w:val="12"/>
            <w:szCs w:val="12"/>
            <w:rPrChange w:id="1550"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1551" w:author="Vihari Réka" w:date="2018-11-22T23:58:00Z">
              <w:rPr>
                <w:rFonts w:ascii="Menlo" w:eastAsiaTheme="minorHAnsi" w:hAnsi="Menlo" w:cs="Menlo"/>
                <w:color w:val="245256"/>
              </w:rPr>
            </w:rPrChange>
          </w:rPr>
          <w:t>responseJSON</w:t>
        </w:r>
        <w:r w:rsidRPr="00D1686B">
          <w:rPr>
            <w:rFonts w:ascii="Menlo" w:eastAsiaTheme="minorHAnsi" w:hAnsi="Menlo" w:cs="Menlo"/>
            <w:color w:val="000000"/>
            <w:sz w:val="12"/>
            <w:szCs w:val="12"/>
            <w:rPrChange w:id="1552" w:author="Vihari Réka" w:date="2018-11-22T23:58:00Z">
              <w:rPr>
                <w:rFonts w:ascii="Menlo" w:eastAsiaTheme="minorHAnsi" w:hAnsi="Menlo" w:cs="Menlo"/>
                <w:color w:val="000000"/>
              </w:rPr>
            </w:rPrChange>
          </w:rPr>
          <w:t xml:space="preserve"> { (response) </w:t>
        </w:r>
        <w:r w:rsidRPr="00D1686B">
          <w:rPr>
            <w:rFonts w:ascii="Menlo" w:eastAsiaTheme="minorHAnsi" w:hAnsi="Menlo" w:cs="Menlo"/>
            <w:b/>
            <w:bCs/>
            <w:color w:val="9B2393"/>
            <w:sz w:val="12"/>
            <w:szCs w:val="12"/>
            <w:rPrChange w:id="1553" w:author="Vihari Réka" w:date="2018-11-22T23:58:00Z">
              <w:rPr>
                <w:rFonts w:ascii="Menlo" w:eastAsiaTheme="minorHAnsi" w:hAnsi="Menlo" w:cs="Menlo"/>
                <w:b/>
                <w:bCs/>
                <w:color w:val="9B2393"/>
              </w:rPr>
            </w:rPrChange>
          </w:rPr>
          <w:t>in</w:t>
        </w:r>
      </w:ins>
    </w:p>
    <w:p w14:paraId="78772AA8" w14:textId="77777777" w:rsidR="00D1686B" w:rsidRPr="00D1686B" w:rsidRDefault="00D1686B" w:rsidP="00D1686B">
      <w:pPr>
        <w:tabs>
          <w:tab w:val="left" w:pos="593"/>
        </w:tabs>
        <w:autoSpaceDE w:val="0"/>
        <w:autoSpaceDN w:val="0"/>
        <w:adjustRightInd w:val="0"/>
        <w:rPr>
          <w:ins w:id="1554" w:author="Vihari Réka" w:date="2018-11-22T23:58:00Z"/>
          <w:rFonts w:ascii="Helvetica" w:eastAsiaTheme="minorHAnsi" w:hAnsi="Helvetica" w:cs="Helvetica"/>
          <w:sz w:val="12"/>
          <w:szCs w:val="12"/>
          <w:rPrChange w:id="1555" w:author="Vihari Réka" w:date="2018-11-22T23:58:00Z">
            <w:rPr>
              <w:ins w:id="1556" w:author="Vihari Réka" w:date="2018-11-22T23:58:00Z"/>
              <w:rFonts w:ascii="Helvetica" w:eastAsiaTheme="minorHAnsi" w:hAnsi="Helvetica" w:cs="Helvetica"/>
            </w:rPr>
          </w:rPrChange>
        </w:rPr>
      </w:pPr>
    </w:p>
    <w:p w14:paraId="0EAC656C" w14:textId="77777777" w:rsidR="00D1686B" w:rsidRPr="00D1686B" w:rsidRDefault="00D1686B" w:rsidP="00D1686B">
      <w:pPr>
        <w:tabs>
          <w:tab w:val="left" w:pos="593"/>
        </w:tabs>
        <w:autoSpaceDE w:val="0"/>
        <w:autoSpaceDN w:val="0"/>
        <w:adjustRightInd w:val="0"/>
        <w:rPr>
          <w:ins w:id="1557" w:author="Vihari Réka" w:date="2018-11-22T23:58:00Z"/>
          <w:rFonts w:ascii="Helvetica" w:eastAsiaTheme="minorHAnsi" w:hAnsi="Helvetica" w:cs="Helvetica"/>
          <w:sz w:val="12"/>
          <w:szCs w:val="12"/>
          <w:rPrChange w:id="1558" w:author="Vihari Réka" w:date="2018-11-22T23:58:00Z">
            <w:rPr>
              <w:ins w:id="1559" w:author="Vihari Réka" w:date="2018-11-22T23:58:00Z"/>
              <w:rFonts w:ascii="Helvetica" w:eastAsiaTheme="minorHAnsi" w:hAnsi="Helvetica" w:cs="Helvetica"/>
            </w:rPr>
          </w:rPrChange>
        </w:rPr>
      </w:pPr>
      <w:ins w:id="1560" w:author="Vihari Réka" w:date="2018-11-22T23:58:00Z">
        <w:r w:rsidRPr="00D1686B">
          <w:rPr>
            <w:rFonts w:ascii="Menlo" w:eastAsiaTheme="minorHAnsi" w:hAnsi="Menlo" w:cs="Menlo"/>
            <w:color w:val="000000"/>
            <w:sz w:val="12"/>
            <w:szCs w:val="12"/>
            <w:rPrChange w:id="156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62"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156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1564"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1565" w:author="Vihari Réka" w:date="2018-11-22T23:58:00Z">
              <w:rPr>
                <w:rFonts w:ascii="Menlo" w:eastAsiaTheme="minorHAnsi" w:hAnsi="Menlo" w:cs="Menlo"/>
                <w:color w:val="000000"/>
              </w:rPr>
            </w:rPrChange>
          </w:rPr>
          <w:t xml:space="preserve"> data = response.</w:t>
        </w:r>
        <w:r w:rsidRPr="00D1686B">
          <w:rPr>
            <w:rFonts w:ascii="Menlo" w:eastAsiaTheme="minorHAnsi" w:hAnsi="Menlo" w:cs="Menlo"/>
            <w:color w:val="326D74"/>
            <w:sz w:val="12"/>
            <w:szCs w:val="12"/>
            <w:rPrChange w:id="1566" w:author="Vihari Réka" w:date="2018-11-22T23:58:00Z">
              <w:rPr>
                <w:rFonts w:ascii="Menlo" w:eastAsiaTheme="minorHAnsi" w:hAnsi="Menlo" w:cs="Menlo"/>
                <w:color w:val="326D74"/>
              </w:rPr>
            </w:rPrChange>
          </w:rPr>
          <w:t>data</w:t>
        </w:r>
        <w:r w:rsidRPr="00D1686B">
          <w:rPr>
            <w:rFonts w:ascii="Menlo" w:eastAsiaTheme="minorHAnsi" w:hAnsi="Menlo" w:cs="Menlo"/>
            <w:color w:val="000000"/>
            <w:sz w:val="12"/>
            <w:szCs w:val="12"/>
            <w:rPrChange w:id="1567" w:author="Vihari Réka" w:date="2018-11-22T23:58:00Z">
              <w:rPr>
                <w:rFonts w:ascii="Menlo" w:eastAsiaTheme="minorHAnsi" w:hAnsi="Menlo" w:cs="Menlo"/>
                <w:color w:val="000000"/>
              </w:rPr>
            </w:rPrChange>
          </w:rPr>
          <w:t xml:space="preserve"> {</w:t>
        </w:r>
      </w:ins>
    </w:p>
    <w:p w14:paraId="06BB936A" w14:textId="77777777" w:rsidR="00D1686B" w:rsidRPr="00D1686B" w:rsidRDefault="00D1686B" w:rsidP="00D1686B">
      <w:pPr>
        <w:tabs>
          <w:tab w:val="left" w:pos="593"/>
        </w:tabs>
        <w:autoSpaceDE w:val="0"/>
        <w:autoSpaceDN w:val="0"/>
        <w:adjustRightInd w:val="0"/>
        <w:rPr>
          <w:ins w:id="1568" w:author="Vihari Réka" w:date="2018-11-22T23:58:00Z"/>
          <w:rFonts w:ascii="Helvetica" w:eastAsiaTheme="minorHAnsi" w:hAnsi="Helvetica" w:cs="Helvetica"/>
          <w:sz w:val="12"/>
          <w:szCs w:val="12"/>
          <w:rPrChange w:id="1569" w:author="Vihari Réka" w:date="2018-11-22T23:58:00Z">
            <w:rPr>
              <w:ins w:id="1570" w:author="Vihari Réka" w:date="2018-11-22T23:58:00Z"/>
              <w:rFonts w:ascii="Helvetica" w:eastAsiaTheme="minorHAnsi" w:hAnsi="Helvetica" w:cs="Helvetica"/>
            </w:rPr>
          </w:rPrChange>
        </w:rPr>
      </w:pPr>
      <w:ins w:id="1571" w:author="Vihari Réka" w:date="2018-11-22T23:58:00Z">
        <w:r w:rsidRPr="00D1686B">
          <w:rPr>
            <w:rFonts w:ascii="Menlo" w:eastAsiaTheme="minorHAnsi" w:hAnsi="Menlo" w:cs="Menlo"/>
            <w:color w:val="000000"/>
            <w:sz w:val="12"/>
            <w:szCs w:val="12"/>
            <w:rPrChange w:id="1572" w:author="Vihari Réka" w:date="2018-11-22T23:58:00Z">
              <w:rPr>
                <w:rFonts w:ascii="Menlo" w:eastAsiaTheme="minorHAnsi" w:hAnsi="Menlo" w:cs="Menlo"/>
                <w:color w:val="000000"/>
              </w:rPr>
            </w:rPrChange>
          </w:rPr>
          <w:t xml:space="preserve">                completion?(data, </w:t>
        </w:r>
        <w:r w:rsidRPr="00D1686B">
          <w:rPr>
            <w:rFonts w:ascii="Menlo" w:eastAsiaTheme="minorHAnsi" w:hAnsi="Menlo" w:cs="Menlo"/>
            <w:b/>
            <w:bCs/>
            <w:color w:val="9B2393"/>
            <w:sz w:val="12"/>
            <w:szCs w:val="12"/>
            <w:rPrChange w:id="1573"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1574" w:author="Vihari Réka" w:date="2018-11-22T23:58:00Z">
              <w:rPr>
                <w:rFonts w:ascii="Menlo" w:eastAsiaTheme="minorHAnsi" w:hAnsi="Menlo" w:cs="Menlo"/>
                <w:color w:val="000000"/>
              </w:rPr>
            </w:rPrChange>
          </w:rPr>
          <w:t>)</w:t>
        </w:r>
      </w:ins>
    </w:p>
    <w:p w14:paraId="6512FF4E" w14:textId="77777777" w:rsidR="00D1686B" w:rsidRPr="00D1686B" w:rsidRDefault="00D1686B" w:rsidP="00D1686B">
      <w:pPr>
        <w:tabs>
          <w:tab w:val="left" w:pos="593"/>
        </w:tabs>
        <w:autoSpaceDE w:val="0"/>
        <w:autoSpaceDN w:val="0"/>
        <w:adjustRightInd w:val="0"/>
        <w:rPr>
          <w:ins w:id="1575" w:author="Vihari Réka" w:date="2018-11-22T23:58:00Z"/>
          <w:rFonts w:ascii="Helvetica" w:eastAsiaTheme="minorHAnsi" w:hAnsi="Helvetica" w:cs="Helvetica"/>
          <w:sz w:val="12"/>
          <w:szCs w:val="12"/>
          <w:rPrChange w:id="1576" w:author="Vihari Réka" w:date="2018-11-22T23:58:00Z">
            <w:rPr>
              <w:ins w:id="1577" w:author="Vihari Réka" w:date="2018-11-22T23:58:00Z"/>
              <w:rFonts w:ascii="Helvetica" w:eastAsiaTheme="minorHAnsi" w:hAnsi="Helvetica" w:cs="Helvetica"/>
            </w:rPr>
          </w:rPrChange>
        </w:rPr>
      </w:pPr>
      <w:ins w:id="1578" w:author="Vihari Réka" w:date="2018-11-22T23:58:00Z">
        <w:r w:rsidRPr="00D1686B">
          <w:rPr>
            <w:rFonts w:ascii="Menlo" w:eastAsiaTheme="minorHAnsi" w:hAnsi="Menlo" w:cs="Menlo"/>
            <w:color w:val="000000"/>
            <w:sz w:val="12"/>
            <w:szCs w:val="12"/>
            <w:rPrChange w:id="1579" w:author="Vihari Réka" w:date="2018-11-22T23:58:00Z">
              <w:rPr>
                <w:rFonts w:ascii="Menlo" w:eastAsiaTheme="minorHAnsi" w:hAnsi="Menlo" w:cs="Menlo"/>
                <w:color w:val="000000"/>
              </w:rPr>
            </w:rPrChange>
          </w:rPr>
          <w:t xml:space="preserve">            }</w:t>
        </w:r>
      </w:ins>
    </w:p>
    <w:p w14:paraId="24D93D36" w14:textId="77777777" w:rsidR="00D1686B" w:rsidRPr="00D1686B" w:rsidRDefault="00D1686B" w:rsidP="00D1686B">
      <w:pPr>
        <w:tabs>
          <w:tab w:val="left" w:pos="593"/>
        </w:tabs>
        <w:autoSpaceDE w:val="0"/>
        <w:autoSpaceDN w:val="0"/>
        <w:adjustRightInd w:val="0"/>
        <w:rPr>
          <w:ins w:id="1580" w:author="Vihari Réka" w:date="2018-11-22T23:58:00Z"/>
          <w:rFonts w:ascii="Helvetica" w:eastAsiaTheme="minorHAnsi" w:hAnsi="Helvetica" w:cs="Helvetica"/>
          <w:sz w:val="12"/>
          <w:szCs w:val="12"/>
          <w:rPrChange w:id="1581" w:author="Vihari Réka" w:date="2018-11-22T23:58:00Z">
            <w:rPr>
              <w:ins w:id="1582" w:author="Vihari Réka" w:date="2018-11-22T23:58:00Z"/>
              <w:rFonts w:ascii="Helvetica" w:eastAsiaTheme="minorHAnsi" w:hAnsi="Helvetica" w:cs="Helvetica"/>
            </w:rPr>
          </w:rPrChange>
        </w:rPr>
      </w:pPr>
    </w:p>
    <w:p w14:paraId="3D0E0D58" w14:textId="77777777" w:rsidR="00D1686B" w:rsidRPr="00D1686B" w:rsidRDefault="00D1686B" w:rsidP="00D1686B">
      <w:pPr>
        <w:tabs>
          <w:tab w:val="left" w:pos="593"/>
        </w:tabs>
        <w:autoSpaceDE w:val="0"/>
        <w:autoSpaceDN w:val="0"/>
        <w:adjustRightInd w:val="0"/>
        <w:rPr>
          <w:ins w:id="1583" w:author="Vihari Réka" w:date="2018-11-22T23:58:00Z"/>
          <w:rFonts w:ascii="Helvetica" w:eastAsiaTheme="minorHAnsi" w:hAnsi="Helvetica" w:cs="Helvetica"/>
          <w:sz w:val="12"/>
          <w:szCs w:val="12"/>
          <w:rPrChange w:id="1584" w:author="Vihari Réka" w:date="2018-11-22T23:58:00Z">
            <w:rPr>
              <w:ins w:id="1585" w:author="Vihari Réka" w:date="2018-11-22T23:58:00Z"/>
              <w:rFonts w:ascii="Helvetica" w:eastAsiaTheme="minorHAnsi" w:hAnsi="Helvetica" w:cs="Helvetica"/>
            </w:rPr>
          </w:rPrChange>
        </w:rPr>
      </w:pPr>
      <w:ins w:id="1586" w:author="Vihari Réka" w:date="2018-11-22T23:58:00Z">
        <w:r w:rsidRPr="00D1686B">
          <w:rPr>
            <w:rFonts w:ascii="Menlo" w:eastAsiaTheme="minorHAnsi" w:hAnsi="Menlo" w:cs="Menlo"/>
            <w:color w:val="000000"/>
            <w:sz w:val="12"/>
            <w:szCs w:val="12"/>
            <w:rPrChange w:id="1587" w:author="Vihari Réka" w:date="2018-11-22T23:58:00Z">
              <w:rPr>
                <w:rFonts w:ascii="Menlo" w:eastAsiaTheme="minorHAnsi" w:hAnsi="Menlo" w:cs="Menlo"/>
                <w:color w:val="000000"/>
              </w:rPr>
            </w:rPrChange>
          </w:rPr>
          <w:t xml:space="preserve">        }</w:t>
        </w:r>
      </w:ins>
    </w:p>
    <w:p w14:paraId="5F22C2CE" w14:textId="77777777" w:rsidR="00D1686B" w:rsidRPr="00D1686B" w:rsidRDefault="00D1686B" w:rsidP="00D1686B">
      <w:pPr>
        <w:tabs>
          <w:tab w:val="left" w:pos="593"/>
        </w:tabs>
        <w:autoSpaceDE w:val="0"/>
        <w:autoSpaceDN w:val="0"/>
        <w:adjustRightInd w:val="0"/>
        <w:rPr>
          <w:ins w:id="1588" w:author="Vihari Réka" w:date="2018-11-22T23:58:00Z"/>
          <w:rFonts w:ascii="Helvetica" w:eastAsiaTheme="minorHAnsi" w:hAnsi="Helvetica" w:cs="Helvetica"/>
          <w:sz w:val="12"/>
          <w:szCs w:val="12"/>
          <w:rPrChange w:id="1589" w:author="Vihari Réka" w:date="2018-11-22T23:58:00Z">
            <w:rPr>
              <w:ins w:id="1590" w:author="Vihari Réka" w:date="2018-11-22T23:58:00Z"/>
              <w:rFonts w:ascii="Helvetica" w:eastAsiaTheme="minorHAnsi" w:hAnsi="Helvetica" w:cs="Helvetica"/>
            </w:rPr>
          </w:rPrChange>
        </w:rPr>
      </w:pPr>
      <w:ins w:id="1591" w:author="Vihari Réka" w:date="2018-11-22T23:58:00Z">
        <w:r w:rsidRPr="00D1686B">
          <w:rPr>
            <w:rFonts w:ascii="Menlo" w:eastAsiaTheme="minorHAnsi" w:hAnsi="Menlo" w:cs="Menlo"/>
            <w:color w:val="000000"/>
            <w:sz w:val="12"/>
            <w:szCs w:val="12"/>
            <w:rPrChange w:id="1592" w:author="Vihari Réka" w:date="2018-11-22T23:58:00Z">
              <w:rPr>
                <w:rFonts w:ascii="Menlo" w:eastAsiaTheme="minorHAnsi" w:hAnsi="Menlo" w:cs="Menlo"/>
                <w:color w:val="000000"/>
              </w:rPr>
            </w:rPrChange>
          </w:rPr>
          <w:t xml:space="preserve">    }</w:t>
        </w:r>
      </w:ins>
    </w:p>
    <w:p w14:paraId="5DFDE78B" w14:textId="15635467" w:rsidR="00D1686B" w:rsidRDefault="00D1686B" w:rsidP="00D1686B">
      <w:pPr>
        <w:spacing w:after="120" w:line="360" w:lineRule="auto"/>
        <w:ind w:firstLine="720"/>
        <w:jc w:val="both"/>
        <w:rPr>
          <w:ins w:id="1593" w:author="Vihari Réka" w:date="2018-11-22T23:58:00Z"/>
          <w:rFonts w:ascii="Menlo" w:eastAsiaTheme="minorHAnsi" w:hAnsi="Menlo" w:cs="Menlo"/>
          <w:color w:val="000000"/>
          <w:sz w:val="12"/>
          <w:szCs w:val="12"/>
        </w:rPr>
        <w:pPrChange w:id="1594" w:author="Vihari Réka" w:date="2018-11-22T23:56:00Z">
          <w:pPr>
            <w:jc w:val="center"/>
          </w:pPr>
        </w:pPrChange>
      </w:pPr>
      <w:ins w:id="1595" w:author="Vihari Réka" w:date="2018-11-22T23:58:00Z">
        <w:r w:rsidRPr="00D1686B">
          <w:rPr>
            <w:rFonts w:ascii="Menlo" w:eastAsiaTheme="minorHAnsi" w:hAnsi="Menlo" w:cs="Menlo"/>
            <w:color w:val="000000"/>
            <w:sz w:val="12"/>
            <w:szCs w:val="12"/>
            <w:rPrChange w:id="1596" w:author="Vihari Réka" w:date="2018-11-22T23:58:00Z">
              <w:rPr>
                <w:rFonts w:ascii="Menlo" w:eastAsiaTheme="minorHAnsi" w:hAnsi="Menlo" w:cs="Menlo"/>
                <w:color w:val="000000"/>
              </w:rPr>
            </w:rPrChange>
          </w:rPr>
          <w:t>}</w:t>
        </w:r>
      </w:ins>
    </w:p>
    <w:p w14:paraId="1EA9C1A5" w14:textId="5354987C" w:rsidR="00D1686B" w:rsidRDefault="00CB52D2" w:rsidP="00CB52D2">
      <w:pPr>
        <w:spacing w:after="120" w:line="360" w:lineRule="auto"/>
        <w:ind w:firstLine="720"/>
        <w:jc w:val="both"/>
        <w:rPr>
          <w:ins w:id="1597" w:author="Vihari Réka" w:date="2018-11-23T20:28:00Z"/>
        </w:rPr>
        <w:pPrChange w:id="1598" w:author="Vihari Réka" w:date="2018-11-23T20:26:00Z">
          <w:pPr>
            <w:jc w:val="center"/>
          </w:pPr>
        </w:pPrChange>
      </w:pPr>
      <w:ins w:id="1599" w:author="Vihari Réka" w:date="2018-11-23T20:25:00Z">
        <w:r w:rsidRPr="00CB52D2">
          <w:rPr>
            <w:rFonts w:cs="Times New Roman"/>
            <w:rPrChange w:id="1600" w:author="Vihari Réka" w:date="2018-11-23T20:26:00Z">
              <w:rPr>
                <w:sz w:val="12"/>
                <w:szCs w:val="12"/>
              </w:rPr>
            </w:rPrChange>
          </w:rPr>
          <w:lastRenderedPageBreak/>
          <w:t>A NetworkService-n felül szükség volt még egy</w:t>
        </w:r>
        <w:r w:rsidRPr="00CB52D2">
          <w:rPr>
            <w:rPrChange w:id="1601" w:author="Vihari Réka" w:date="2018-11-23T20:25:00Z">
              <w:rPr>
                <w:sz w:val="12"/>
                <w:szCs w:val="12"/>
              </w:rPr>
            </w:rPrChange>
          </w:rPr>
          <w:t xml:space="preserve"> </w:t>
        </w:r>
      </w:ins>
      <w:ins w:id="1602" w:author="Vihari Réka" w:date="2018-11-23T20:26:00Z">
        <w:r w:rsidR="00EE0D0A">
          <w:t>DownloaderService osztályra is, ahol a különböző</w:t>
        </w:r>
      </w:ins>
      <w:ins w:id="1603" w:author="Vihari Réka" w:date="2018-11-23T20:27:00Z">
        <w:r w:rsidR="00EE0D0A">
          <w:t xml:space="preserve"> szerveren lévő</w:t>
        </w:r>
      </w:ins>
      <w:ins w:id="1604" w:author="Vihari Réka" w:date="2018-11-23T20:26:00Z">
        <w:r w:rsidR="00EE0D0A">
          <w:t xml:space="preserve"> entitások </w:t>
        </w:r>
      </w:ins>
      <w:ins w:id="1605" w:author="Vihari Réka" w:date="2018-11-23T20:27:00Z">
        <w:r w:rsidR="00EE0D0A">
          <w:t>kezeléséhez</w:t>
        </w:r>
      </w:ins>
      <w:ins w:id="1606" w:author="Vihari Réka" w:date="2018-11-23T20:26:00Z">
        <w:r w:rsidR="00EE0D0A">
          <w:t xml:space="preserve"> írom meg a metódusokat. </w:t>
        </w:r>
      </w:ins>
    </w:p>
    <w:p w14:paraId="6F6AAC5A" w14:textId="4BBAEC98" w:rsidR="00EE0D0A" w:rsidRDefault="00EE0D0A" w:rsidP="00CB52D2">
      <w:pPr>
        <w:spacing w:after="120" w:line="360" w:lineRule="auto"/>
        <w:ind w:firstLine="720"/>
        <w:jc w:val="both"/>
        <w:rPr>
          <w:ins w:id="1607" w:author="Vihari Réka" w:date="2018-11-23T20:29:00Z"/>
        </w:rPr>
        <w:pPrChange w:id="1608" w:author="Vihari Réka" w:date="2018-11-23T20:26:00Z">
          <w:pPr>
            <w:jc w:val="center"/>
          </w:pPr>
        </w:pPrChange>
      </w:pPr>
      <w:ins w:id="1609" w:author="Vihari Réka" w:date="2018-11-23T20:28:00Z">
        <w:r>
          <w:t>Itt is két fajta kérés létezik. A getter metódusok köz</w:t>
        </w:r>
      </w:ins>
      <w:ins w:id="1610" w:author="Vihari Réka" w:date="2018-11-23T20:29:00Z">
        <w:r>
          <w:t>ött</w:t>
        </w:r>
      </w:ins>
      <w:ins w:id="1611" w:author="Vihari Réka" w:date="2018-11-23T20:28:00Z">
        <w:r>
          <w:t xml:space="preserve"> szerepel a getEvents és a getPrograms. </w:t>
        </w:r>
      </w:ins>
      <w:ins w:id="1612" w:author="Vihari Réka" w:date="2018-11-23T20:29:00Z">
        <w:r>
          <w:t xml:space="preserve">Az alábbi kódban látható, hogy a NetworkService-ből létrehoztam egy példányt a metódusban a kommunikáció felépítéséhez. </w:t>
        </w:r>
      </w:ins>
      <w:ins w:id="1613"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EE0D0A" w:rsidRDefault="00EE0D0A" w:rsidP="00EE0D0A">
      <w:pPr>
        <w:tabs>
          <w:tab w:val="left" w:pos="593"/>
        </w:tabs>
        <w:autoSpaceDE w:val="0"/>
        <w:autoSpaceDN w:val="0"/>
        <w:adjustRightInd w:val="0"/>
        <w:rPr>
          <w:ins w:id="1614" w:author="Vihari Réka" w:date="2018-11-23T20:29:00Z"/>
          <w:rFonts w:ascii="Helvetica" w:eastAsiaTheme="minorHAnsi" w:hAnsi="Helvetica" w:cs="Helvetica"/>
          <w:sz w:val="16"/>
          <w:szCs w:val="16"/>
          <w:rPrChange w:id="1615" w:author="Vihari Réka" w:date="2018-11-23T20:29:00Z">
            <w:rPr>
              <w:ins w:id="1616" w:author="Vihari Réka" w:date="2018-11-23T20:29:00Z"/>
              <w:rFonts w:ascii="Helvetica" w:eastAsiaTheme="minorHAnsi" w:hAnsi="Helvetica" w:cs="Helvetica"/>
            </w:rPr>
          </w:rPrChange>
        </w:rPr>
      </w:pPr>
      <w:ins w:id="1617" w:author="Vihari Réka" w:date="2018-11-23T20:29:00Z">
        <w:r w:rsidRPr="00EE0D0A">
          <w:rPr>
            <w:rFonts w:ascii="Menlo" w:eastAsiaTheme="minorHAnsi" w:hAnsi="Menlo" w:cs="Menlo"/>
            <w:b/>
            <w:bCs/>
            <w:color w:val="9B2393"/>
            <w:sz w:val="16"/>
            <w:szCs w:val="16"/>
            <w:rPrChange w:id="1618" w:author="Vihari Réka" w:date="2018-11-23T20:29:00Z">
              <w:rPr>
                <w:rFonts w:ascii="Menlo" w:eastAsiaTheme="minorHAnsi" w:hAnsi="Menlo" w:cs="Menlo"/>
                <w:b/>
                <w:bCs/>
                <w:color w:val="9B2393"/>
              </w:rPr>
            </w:rPrChange>
          </w:rPr>
          <w:t>func</w:t>
        </w:r>
        <w:r w:rsidRPr="00EE0D0A">
          <w:rPr>
            <w:rFonts w:ascii="Menlo" w:eastAsiaTheme="minorHAnsi" w:hAnsi="Menlo" w:cs="Menlo"/>
            <w:color w:val="000000"/>
            <w:sz w:val="16"/>
            <w:szCs w:val="16"/>
            <w:rPrChange w:id="1619" w:author="Vihari Réka" w:date="2018-11-23T20:29:00Z">
              <w:rPr>
                <w:rFonts w:ascii="Menlo" w:eastAsiaTheme="minorHAnsi" w:hAnsi="Menlo" w:cs="Menlo"/>
                <w:color w:val="000000"/>
              </w:rPr>
            </w:rPrChange>
          </w:rPr>
          <w:t xml:space="preserve"> getEvents(completion: (([</w:t>
        </w:r>
        <w:r w:rsidRPr="00EE0D0A">
          <w:rPr>
            <w:rFonts w:ascii="Menlo" w:eastAsiaTheme="minorHAnsi" w:hAnsi="Menlo" w:cs="Menlo"/>
            <w:color w:val="326D74"/>
            <w:sz w:val="16"/>
            <w:szCs w:val="16"/>
            <w:rPrChange w:id="1620"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1621" w:author="Vihari Réka" w:date="2018-11-23T20:29:00Z">
              <w:rPr>
                <w:rFonts w:ascii="Menlo" w:eastAsiaTheme="minorHAnsi" w:hAnsi="Menlo" w:cs="Menlo"/>
                <w:color w:val="000000"/>
              </w:rPr>
            </w:rPrChange>
          </w:rPr>
          <w:t xml:space="preserve">]) -&gt; </w:t>
        </w:r>
        <w:r w:rsidRPr="00EE0D0A">
          <w:rPr>
            <w:rFonts w:ascii="Menlo" w:eastAsiaTheme="minorHAnsi" w:hAnsi="Menlo" w:cs="Menlo"/>
            <w:color w:val="5C2699"/>
            <w:sz w:val="16"/>
            <w:szCs w:val="16"/>
            <w:rPrChange w:id="1622" w:author="Vihari Réka" w:date="2018-11-23T20:29:00Z">
              <w:rPr>
                <w:rFonts w:ascii="Menlo" w:eastAsiaTheme="minorHAnsi" w:hAnsi="Menlo" w:cs="Menlo"/>
                <w:color w:val="5C2699"/>
              </w:rPr>
            </w:rPrChange>
          </w:rPr>
          <w:t>Void</w:t>
        </w:r>
        <w:r w:rsidRPr="00EE0D0A">
          <w:rPr>
            <w:rFonts w:ascii="Menlo" w:eastAsiaTheme="minorHAnsi" w:hAnsi="Menlo" w:cs="Menlo"/>
            <w:color w:val="000000"/>
            <w:sz w:val="16"/>
            <w:szCs w:val="16"/>
            <w:rPrChange w:id="1623" w:author="Vihari Réka" w:date="2018-11-23T20:29:00Z">
              <w:rPr>
                <w:rFonts w:ascii="Menlo" w:eastAsiaTheme="minorHAnsi" w:hAnsi="Menlo" w:cs="Menlo"/>
                <w:color w:val="000000"/>
              </w:rPr>
            </w:rPrChange>
          </w:rPr>
          <w:t>)?) {</w:t>
        </w:r>
      </w:ins>
    </w:p>
    <w:p w14:paraId="0AA8460F" w14:textId="77777777" w:rsidR="00EE0D0A" w:rsidRPr="00EE0D0A" w:rsidRDefault="00EE0D0A" w:rsidP="00EE0D0A">
      <w:pPr>
        <w:tabs>
          <w:tab w:val="left" w:pos="593"/>
        </w:tabs>
        <w:autoSpaceDE w:val="0"/>
        <w:autoSpaceDN w:val="0"/>
        <w:adjustRightInd w:val="0"/>
        <w:rPr>
          <w:ins w:id="1624" w:author="Vihari Réka" w:date="2018-11-23T20:29:00Z"/>
          <w:rFonts w:ascii="Helvetica" w:eastAsiaTheme="minorHAnsi" w:hAnsi="Helvetica" w:cs="Helvetica"/>
          <w:sz w:val="16"/>
          <w:szCs w:val="16"/>
          <w:rPrChange w:id="1625" w:author="Vihari Réka" w:date="2018-11-23T20:29:00Z">
            <w:rPr>
              <w:ins w:id="1626" w:author="Vihari Réka" w:date="2018-11-23T20:29:00Z"/>
              <w:rFonts w:ascii="Helvetica" w:eastAsiaTheme="minorHAnsi" w:hAnsi="Helvetica" w:cs="Helvetica"/>
            </w:rPr>
          </w:rPrChange>
        </w:rPr>
      </w:pPr>
      <w:ins w:id="1627" w:author="Vihari Réka" w:date="2018-11-23T20:29:00Z">
        <w:r w:rsidRPr="00EE0D0A">
          <w:rPr>
            <w:rFonts w:ascii="Menlo" w:eastAsiaTheme="minorHAnsi" w:hAnsi="Menlo" w:cs="Menlo"/>
            <w:color w:val="000000"/>
            <w:sz w:val="16"/>
            <w:szCs w:val="16"/>
            <w:rPrChange w:id="1628"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629" w:author="Vihari Réka" w:date="2018-11-23T20:29: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630" w:author="Vihari Réka" w:date="2018-11-23T20:29:00Z">
              <w:rPr>
                <w:rFonts w:ascii="Menlo" w:eastAsiaTheme="minorHAnsi" w:hAnsi="Menlo" w:cs="Menlo"/>
                <w:color w:val="000000"/>
              </w:rPr>
            </w:rPrChange>
          </w:rPr>
          <w:t xml:space="preserve"> networkService = </w:t>
        </w:r>
        <w:r w:rsidRPr="00EE0D0A">
          <w:rPr>
            <w:rFonts w:ascii="Menlo" w:eastAsiaTheme="minorHAnsi" w:hAnsi="Menlo" w:cs="Menlo"/>
            <w:color w:val="326D74"/>
            <w:sz w:val="16"/>
            <w:szCs w:val="16"/>
            <w:rPrChange w:id="1631" w:author="Vihari Réka" w:date="2018-11-23T20:29:00Z">
              <w:rPr>
                <w:rFonts w:ascii="Menlo" w:eastAsiaTheme="minorHAnsi" w:hAnsi="Menlo" w:cs="Menlo"/>
                <w:color w:val="326D74"/>
              </w:rPr>
            </w:rPrChange>
          </w:rPr>
          <w:t>NetworkService</w:t>
        </w:r>
        <w:r w:rsidRPr="00EE0D0A">
          <w:rPr>
            <w:rFonts w:ascii="Menlo" w:eastAsiaTheme="minorHAnsi" w:hAnsi="Menlo" w:cs="Menlo"/>
            <w:color w:val="000000"/>
            <w:sz w:val="16"/>
            <w:szCs w:val="16"/>
            <w:rPrChange w:id="1632" w:author="Vihari Réka" w:date="2018-11-23T20:29:00Z">
              <w:rPr>
                <w:rFonts w:ascii="Menlo" w:eastAsiaTheme="minorHAnsi" w:hAnsi="Menlo" w:cs="Menlo"/>
                <w:color w:val="000000"/>
              </w:rPr>
            </w:rPrChange>
          </w:rPr>
          <w:t>.</w:t>
        </w:r>
        <w:r w:rsidRPr="00EE0D0A">
          <w:rPr>
            <w:rFonts w:ascii="Menlo" w:eastAsiaTheme="minorHAnsi" w:hAnsi="Menlo" w:cs="Menlo"/>
            <w:color w:val="326D74"/>
            <w:sz w:val="16"/>
            <w:szCs w:val="16"/>
            <w:rPrChange w:id="1633" w:author="Vihari Réka" w:date="2018-11-23T20:29:00Z">
              <w:rPr>
                <w:rFonts w:ascii="Menlo" w:eastAsiaTheme="minorHAnsi" w:hAnsi="Menlo" w:cs="Menlo"/>
                <w:color w:val="326D74"/>
              </w:rPr>
            </w:rPrChange>
          </w:rPr>
          <w:t>shared</w:t>
        </w:r>
      </w:ins>
    </w:p>
    <w:p w14:paraId="74947321" w14:textId="77777777" w:rsidR="00EE0D0A" w:rsidRPr="00EE0D0A" w:rsidRDefault="00EE0D0A" w:rsidP="00EE0D0A">
      <w:pPr>
        <w:tabs>
          <w:tab w:val="left" w:pos="593"/>
        </w:tabs>
        <w:autoSpaceDE w:val="0"/>
        <w:autoSpaceDN w:val="0"/>
        <w:adjustRightInd w:val="0"/>
        <w:rPr>
          <w:ins w:id="1634" w:author="Vihari Réka" w:date="2018-11-23T20:29:00Z"/>
          <w:rFonts w:ascii="Helvetica" w:eastAsiaTheme="minorHAnsi" w:hAnsi="Helvetica" w:cs="Helvetica"/>
          <w:sz w:val="16"/>
          <w:szCs w:val="16"/>
          <w:rPrChange w:id="1635" w:author="Vihari Réka" w:date="2018-11-23T20:29:00Z">
            <w:rPr>
              <w:ins w:id="1636" w:author="Vihari Réka" w:date="2018-11-23T20:29:00Z"/>
              <w:rFonts w:ascii="Helvetica" w:eastAsiaTheme="minorHAnsi" w:hAnsi="Helvetica" w:cs="Helvetica"/>
            </w:rPr>
          </w:rPrChange>
        </w:rPr>
      </w:pPr>
      <w:ins w:id="1637" w:author="Vihari Réka" w:date="2018-11-23T20:29:00Z">
        <w:r w:rsidRPr="00EE0D0A">
          <w:rPr>
            <w:rFonts w:ascii="Menlo" w:eastAsiaTheme="minorHAnsi" w:hAnsi="Menlo" w:cs="Menlo"/>
            <w:color w:val="000000"/>
            <w:sz w:val="16"/>
            <w:szCs w:val="16"/>
            <w:rPrChange w:id="1638" w:author="Vihari Réka" w:date="2018-11-23T20:29:00Z">
              <w:rPr>
                <w:rFonts w:ascii="Menlo" w:eastAsiaTheme="minorHAnsi" w:hAnsi="Menlo" w:cs="Menlo"/>
                <w:color w:val="000000"/>
              </w:rPr>
            </w:rPrChange>
          </w:rPr>
          <w:t xml:space="preserve">        networkService.</w:t>
        </w:r>
        <w:r w:rsidRPr="00EE0D0A">
          <w:rPr>
            <w:rFonts w:ascii="Menlo" w:eastAsiaTheme="minorHAnsi" w:hAnsi="Menlo" w:cs="Menlo"/>
            <w:color w:val="245256"/>
            <w:sz w:val="16"/>
            <w:szCs w:val="16"/>
            <w:rPrChange w:id="1639" w:author="Vihari Réka" w:date="2018-11-23T20:29:00Z">
              <w:rPr>
                <w:rFonts w:ascii="Menlo" w:eastAsiaTheme="minorHAnsi" w:hAnsi="Menlo" w:cs="Menlo"/>
                <w:color w:val="245256"/>
              </w:rPr>
            </w:rPrChange>
          </w:rPr>
          <w:t>get</w:t>
        </w:r>
        <w:r w:rsidRPr="00EE0D0A">
          <w:rPr>
            <w:rFonts w:ascii="Menlo" w:eastAsiaTheme="minorHAnsi" w:hAnsi="Menlo" w:cs="Menlo"/>
            <w:color w:val="000000"/>
            <w:sz w:val="16"/>
            <w:szCs w:val="16"/>
            <w:rPrChange w:id="1640" w:author="Vihari Réka" w:date="2018-11-23T20:29:00Z">
              <w:rPr>
                <w:rFonts w:ascii="Menlo" w:eastAsiaTheme="minorHAnsi" w:hAnsi="Menlo" w:cs="Menlo"/>
                <w:color w:val="000000"/>
              </w:rPr>
            </w:rPrChange>
          </w:rPr>
          <w:t>(endpoint: .</w:t>
        </w:r>
        <w:r w:rsidRPr="00EE0D0A">
          <w:rPr>
            <w:rFonts w:ascii="Menlo" w:eastAsiaTheme="minorHAnsi" w:hAnsi="Menlo" w:cs="Menlo"/>
            <w:color w:val="245256"/>
            <w:sz w:val="16"/>
            <w:szCs w:val="16"/>
            <w:rPrChange w:id="1641" w:author="Vihari Réka" w:date="2018-11-23T20:29:00Z">
              <w:rPr>
                <w:rFonts w:ascii="Menlo" w:eastAsiaTheme="minorHAnsi" w:hAnsi="Menlo" w:cs="Menlo"/>
                <w:color w:val="245256"/>
              </w:rPr>
            </w:rPrChange>
          </w:rPr>
          <w:t>events</w:t>
        </w:r>
        <w:r w:rsidRPr="00EE0D0A">
          <w:rPr>
            <w:rFonts w:ascii="Menlo" w:eastAsiaTheme="minorHAnsi" w:hAnsi="Menlo" w:cs="Menlo"/>
            <w:color w:val="000000"/>
            <w:sz w:val="16"/>
            <w:szCs w:val="16"/>
            <w:rPrChange w:id="1642" w:author="Vihari Réka" w:date="2018-11-23T20:29:00Z">
              <w:rPr>
                <w:rFonts w:ascii="Menlo" w:eastAsiaTheme="minorHAnsi" w:hAnsi="Menlo" w:cs="Menlo"/>
                <w:color w:val="000000"/>
              </w:rPr>
            </w:rPrChange>
          </w:rPr>
          <w:t xml:space="preserve">, completion: { response, error </w:t>
        </w:r>
        <w:r w:rsidRPr="00EE0D0A">
          <w:rPr>
            <w:rFonts w:ascii="Menlo" w:eastAsiaTheme="minorHAnsi" w:hAnsi="Menlo" w:cs="Menlo"/>
            <w:b/>
            <w:bCs/>
            <w:color w:val="9B2393"/>
            <w:sz w:val="16"/>
            <w:szCs w:val="16"/>
            <w:rPrChange w:id="1643" w:author="Vihari Réka" w:date="2018-11-23T20:29:00Z">
              <w:rPr>
                <w:rFonts w:ascii="Menlo" w:eastAsiaTheme="minorHAnsi" w:hAnsi="Menlo" w:cs="Menlo"/>
                <w:b/>
                <w:bCs/>
                <w:color w:val="9B2393"/>
              </w:rPr>
            </w:rPrChange>
          </w:rPr>
          <w:t>in</w:t>
        </w:r>
      </w:ins>
    </w:p>
    <w:p w14:paraId="7E11B657" w14:textId="77777777" w:rsidR="00EE0D0A" w:rsidRPr="00EE0D0A" w:rsidRDefault="00EE0D0A" w:rsidP="00EE0D0A">
      <w:pPr>
        <w:tabs>
          <w:tab w:val="left" w:pos="593"/>
        </w:tabs>
        <w:autoSpaceDE w:val="0"/>
        <w:autoSpaceDN w:val="0"/>
        <w:adjustRightInd w:val="0"/>
        <w:rPr>
          <w:ins w:id="1644" w:author="Vihari Réka" w:date="2018-11-23T20:29:00Z"/>
          <w:rFonts w:ascii="Helvetica" w:eastAsiaTheme="minorHAnsi" w:hAnsi="Helvetica" w:cs="Helvetica"/>
          <w:sz w:val="16"/>
          <w:szCs w:val="16"/>
          <w:rPrChange w:id="1645" w:author="Vihari Réka" w:date="2018-11-23T20:29:00Z">
            <w:rPr>
              <w:ins w:id="1646" w:author="Vihari Réka" w:date="2018-11-23T20:29:00Z"/>
              <w:rFonts w:ascii="Helvetica" w:eastAsiaTheme="minorHAnsi" w:hAnsi="Helvetica" w:cs="Helvetica"/>
            </w:rPr>
          </w:rPrChange>
        </w:rPr>
      </w:pPr>
    </w:p>
    <w:p w14:paraId="088D2377" w14:textId="77777777" w:rsidR="00EE0D0A" w:rsidRPr="00EE0D0A" w:rsidRDefault="00EE0D0A" w:rsidP="00EE0D0A">
      <w:pPr>
        <w:tabs>
          <w:tab w:val="left" w:pos="593"/>
        </w:tabs>
        <w:autoSpaceDE w:val="0"/>
        <w:autoSpaceDN w:val="0"/>
        <w:adjustRightInd w:val="0"/>
        <w:rPr>
          <w:ins w:id="1647" w:author="Vihari Réka" w:date="2018-11-23T20:29:00Z"/>
          <w:rFonts w:ascii="Helvetica" w:eastAsiaTheme="minorHAnsi" w:hAnsi="Helvetica" w:cs="Helvetica"/>
          <w:sz w:val="16"/>
          <w:szCs w:val="16"/>
          <w:rPrChange w:id="1648" w:author="Vihari Réka" w:date="2018-11-23T20:29:00Z">
            <w:rPr>
              <w:ins w:id="1649" w:author="Vihari Réka" w:date="2018-11-23T20:29:00Z"/>
              <w:rFonts w:ascii="Helvetica" w:eastAsiaTheme="minorHAnsi" w:hAnsi="Helvetica" w:cs="Helvetica"/>
            </w:rPr>
          </w:rPrChange>
        </w:rPr>
      </w:pPr>
      <w:ins w:id="1650" w:author="Vihari Réka" w:date="2018-11-23T20:29:00Z">
        <w:r w:rsidRPr="00EE0D0A">
          <w:rPr>
            <w:rFonts w:ascii="Menlo" w:eastAsiaTheme="minorHAnsi" w:hAnsi="Menlo" w:cs="Menlo"/>
            <w:color w:val="000000"/>
            <w:sz w:val="16"/>
            <w:szCs w:val="16"/>
            <w:rPrChange w:id="1651"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652" w:author="Vihari Réka" w:date="2018-11-23T20:29: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1653" w:author="Vihari Réka" w:date="2018-11-23T20:29:00Z">
              <w:rPr>
                <w:rFonts w:ascii="Menlo" w:eastAsiaTheme="minorHAnsi" w:hAnsi="Menlo" w:cs="Menlo"/>
                <w:color w:val="000000"/>
              </w:rPr>
            </w:rPrChange>
          </w:rPr>
          <w:t xml:space="preserve"> events: [</w:t>
        </w:r>
        <w:r w:rsidRPr="00EE0D0A">
          <w:rPr>
            <w:rFonts w:ascii="Menlo" w:eastAsiaTheme="minorHAnsi" w:hAnsi="Menlo" w:cs="Menlo"/>
            <w:color w:val="326D74"/>
            <w:sz w:val="16"/>
            <w:szCs w:val="16"/>
            <w:rPrChange w:id="1654"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1655" w:author="Vihari Réka" w:date="2018-11-23T20:29:00Z">
              <w:rPr>
                <w:rFonts w:ascii="Menlo" w:eastAsiaTheme="minorHAnsi" w:hAnsi="Menlo" w:cs="Menlo"/>
                <w:color w:val="000000"/>
              </w:rPr>
            </w:rPrChange>
          </w:rPr>
          <w:t>]</w:t>
        </w:r>
      </w:ins>
    </w:p>
    <w:p w14:paraId="29964973" w14:textId="77777777" w:rsidR="00EE0D0A" w:rsidRPr="00EE0D0A" w:rsidRDefault="00EE0D0A" w:rsidP="00EE0D0A">
      <w:pPr>
        <w:tabs>
          <w:tab w:val="left" w:pos="593"/>
        </w:tabs>
        <w:autoSpaceDE w:val="0"/>
        <w:autoSpaceDN w:val="0"/>
        <w:adjustRightInd w:val="0"/>
        <w:rPr>
          <w:ins w:id="1656" w:author="Vihari Réka" w:date="2018-11-23T20:29:00Z"/>
          <w:rFonts w:ascii="Helvetica" w:eastAsiaTheme="minorHAnsi" w:hAnsi="Helvetica" w:cs="Helvetica"/>
          <w:sz w:val="16"/>
          <w:szCs w:val="16"/>
          <w:rPrChange w:id="1657" w:author="Vihari Réka" w:date="2018-11-23T20:29:00Z">
            <w:rPr>
              <w:ins w:id="1658" w:author="Vihari Réka" w:date="2018-11-23T20:29:00Z"/>
              <w:rFonts w:ascii="Helvetica" w:eastAsiaTheme="minorHAnsi" w:hAnsi="Helvetica" w:cs="Helvetica"/>
            </w:rPr>
          </w:rPrChange>
        </w:rPr>
      </w:pPr>
      <w:ins w:id="1659" w:author="Vihari Réka" w:date="2018-11-23T20:29:00Z">
        <w:r w:rsidRPr="00EE0D0A">
          <w:rPr>
            <w:rFonts w:ascii="Menlo" w:eastAsiaTheme="minorHAnsi" w:hAnsi="Menlo" w:cs="Menlo"/>
            <w:color w:val="000000"/>
            <w:sz w:val="16"/>
            <w:szCs w:val="16"/>
            <w:rPrChange w:id="1660"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661" w:author="Vihari Réka" w:date="2018-11-23T20:29:00Z">
              <w:rPr>
                <w:rFonts w:ascii="Menlo" w:eastAsiaTheme="minorHAnsi" w:hAnsi="Menlo" w:cs="Menlo"/>
                <w:b/>
                <w:bCs/>
                <w:color w:val="9B2393"/>
              </w:rPr>
            </w:rPrChange>
          </w:rPr>
          <w:t>if</w:t>
        </w:r>
        <w:r w:rsidRPr="00EE0D0A">
          <w:rPr>
            <w:rFonts w:ascii="Menlo" w:eastAsiaTheme="minorHAnsi" w:hAnsi="Menlo" w:cs="Menlo"/>
            <w:color w:val="000000"/>
            <w:sz w:val="16"/>
            <w:szCs w:val="16"/>
            <w:rPrChange w:id="1662"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663" w:author="Vihari Réka" w:date="2018-11-23T20:29: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664" w:author="Vihari Réka" w:date="2018-11-23T20:29:00Z">
              <w:rPr>
                <w:rFonts w:ascii="Menlo" w:eastAsiaTheme="minorHAnsi" w:hAnsi="Menlo" w:cs="Menlo"/>
                <w:color w:val="000000"/>
              </w:rPr>
            </w:rPrChange>
          </w:rPr>
          <w:t xml:space="preserve"> response = response {</w:t>
        </w:r>
      </w:ins>
    </w:p>
    <w:p w14:paraId="058C839E" w14:textId="77777777" w:rsidR="00EE0D0A" w:rsidRPr="00EE0D0A" w:rsidRDefault="00EE0D0A" w:rsidP="00EE0D0A">
      <w:pPr>
        <w:tabs>
          <w:tab w:val="left" w:pos="593"/>
        </w:tabs>
        <w:autoSpaceDE w:val="0"/>
        <w:autoSpaceDN w:val="0"/>
        <w:adjustRightInd w:val="0"/>
        <w:rPr>
          <w:ins w:id="1665" w:author="Vihari Réka" w:date="2018-11-23T20:29:00Z"/>
          <w:rFonts w:ascii="Helvetica" w:eastAsiaTheme="minorHAnsi" w:hAnsi="Helvetica" w:cs="Helvetica"/>
          <w:sz w:val="16"/>
          <w:szCs w:val="16"/>
          <w:rPrChange w:id="1666" w:author="Vihari Réka" w:date="2018-11-23T20:29:00Z">
            <w:rPr>
              <w:ins w:id="1667" w:author="Vihari Réka" w:date="2018-11-23T20:29:00Z"/>
              <w:rFonts w:ascii="Helvetica" w:eastAsiaTheme="minorHAnsi" w:hAnsi="Helvetica" w:cs="Helvetica"/>
            </w:rPr>
          </w:rPrChange>
        </w:rPr>
      </w:pPr>
      <w:ins w:id="1668" w:author="Vihari Réka" w:date="2018-11-23T20:29:00Z">
        <w:r w:rsidRPr="00EE0D0A">
          <w:rPr>
            <w:rFonts w:ascii="Menlo" w:eastAsiaTheme="minorHAnsi" w:hAnsi="Menlo" w:cs="Menlo"/>
            <w:color w:val="000000"/>
            <w:sz w:val="16"/>
            <w:szCs w:val="16"/>
            <w:rPrChange w:id="1669"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670" w:author="Vihari Réka" w:date="2018-11-23T20:29:00Z">
              <w:rPr>
                <w:rFonts w:ascii="Menlo" w:eastAsiaTheme="minorHAnsi" w:hAnsi="Menlo" w:cs="Menlo"/>
                <w:b/>
                <w:bCs/>
                <w:color w:val="9B2393"/>
              </w:rPr>
            </w:rPrChange>
          </w:rPr>
          <w:t>do</w:t>
        </w:r>
        <w:r w:rsidRPr="00EE0D0A">
          <w:rPr>
            <w:rFonts w:ascii="Menlo" w:eastAsiaTheme="minorHAnsi" w:hAnsi="Menlo" w:cs="Menlo"/>
            <w:color w:val="000000"/>
            <w:sz w:val="16"/>
            <w:szCs w:val="16"/>
            <w:rPrChange w:id="1671" w:author="Vihari Réka" w:date="2018-11-23T20:29:00Z">
              <w:rPr>
                <w:rFonts w:ascii="Menlo" w:eastAsiaTheme="minorHAnsi" w:hAnsi="Menlo" w:cs="Menlo"/>
                <w:color w:val="000000"/>
              </w:rPr>
            </w:rPrChange>
          </w:rPr>
          <w:t xml:space="preserve"> {</w:t>
        </w:r>
      </w:ins>
    </w:p>
    <w:p w14:paraId="7AA1F8C5" w14:textId="77777777" w:rsidR="00EE0D0A" w:rsidRPr="00EE0D0A" w:rsidRDefault="00EE0D0A" w:rsidP="00EE0D0A">
      <w:pPr>
        <w:tabs>
          <w:tab w:val="left" w:pos="593"/>
        </w:tabs>
        <w:autoSpaceDE w:val="0"/>
        <w:autoSpaceDN w:val="0"/>
        <w:adjustRightInd w:val="0"/>
        <w:rPr>
          <w:ins w:id="1672" w:author="Vihari Réka" w:date="2018-11-23T20:29:00Z"/>
          <w:rFonts w:ascii="Helvetica" w:eastAsiaTheme="minorHAnsi" w:hAnsi="Helvetica" w:cs="Helvetica"/>
          <w:sz w:val="16"/>
          <w:szCs w:val="16"/>
          <w:rPrChange w:id="1673" w:author="Vihari Réka" w:date="2018-11-23T20:29:00Z">
            <w:rPr>
              <w:ins w:id="1674" w:author="Vihari Réka" w:date="2018-11-23T20:29:00Z"/>
              <w:rFonts w:ascii="Helvetica" w:eastAsiaTheme="minorHAnsi" w:hAnsi="Helvetica" w:cs="Helvetica"/>
            </w:rPr>
          </w:rPrChange>
        </w:rPr>
      </w:pPr>
      <w:ins w:id="1675" w:author="Vihari Réka" w:date="2018-11-23T20:29:00Z">
        <w:r w:rsidRPr="00EE0D0A">
          <w:rPr>
            <w:rFonts w:ascii="Menlo" w:eastAsiaTheme="minorHAnsi" w:hAnsi="Menlo" w:cs="Menlo"/>
            <w:color w:val="000000"/>
            <w:sz w:val="16"/>
            <w:szCs w:val="16"/>
            <w:rPrChange w:id="1676" w:author="Vihari Réka" w:date="2018-11-23T20:29:00Z">
              <w:rPr>
                <w:rFonts w:ascii="Menlo" w:eastAsiaTheme="minorHAnsi" w:hAnsi="Menlo" w:cs="Menlo"/>
                <w:color w:val="000000"/>
              </w:rPr>
            </w:rPrChange>
          </w:rPr>
          <w:t xml:space="preserve">                        events = </w:t>
        </w:r>
        <w:r w:rsidRPr="00EE0D0A">
          <w:rPr>
            <w:rFonts w:ascii="Menlo" w:eastAsiaTheme="minorHAnsi" w:hAnsi="Menlo" w:cs="Menlo"/>
            <w:b/>
            <w:bCs/>
            <w:color w:val="9B2393"/>
            <w:sz w:val="16"/>
            <w:szCs w:val="16"/>
            <w:rPrChange w:id="1677" w:author="Vihari Réka" w:date="2018-11-23T20:29:00Z">
              <w:rPr>
                <w:rFonts w:ascii="Menlo" w:eastAsiaTheme="minorHAnsi" w:hAnsi="Menlo" w:cs="Menlo"/>
                <w:b/>
                <w:bCs/>
                <w:color w:val="9B2393"/>
              </w:rPr>
            </w:rPrChange>
          </w:rPr>
          <w:t>try</w:t>
        </w:r>
        <w:r w:rsidRPr="00EE0D0A">
          <w:rPr>
            <w:rFonts w:ascii="Menlo" w:eastAsiaTheme="minorHAnsi" w:hAnsi="Menlo" w:cs="Menlo"/>
            <w:color w:val="000000"/>
            <w:sz w:val="16"/>
            <w:szCs w:val="16"/>
            <w:rPrChange w:id="1678" w:author="Vihari Réka" w:date="2018-11-23T20:29:00Z">
              <w:rPr>
                <w:rFonts w:ascii="Menlo" w:eastAsiaTheme="minorHAnsi" w:hAnsi="Menlo" w:cs="Menlo"/>
                <w:color w:val="000000"/>
              </w:rPr>
            </w:rPrChange>
          </w:rPr>
          <w:t xml:space="preserve"> </w:t>
        </w:r>
        <w:r w:rsidRPr="00EE0D0A">
          <w:rPr>
            <w:rFonts w:ascii="Menlo" w:eastAsiaTheme="minorHAnsi" w:hAnsi="Menlo" w:cs="Menlo"/>
            <w:color w:val="5C2699"/>
            <w:sz w:val="16"/>
            <w:szCs w:val="16"/>
            <w:rPrChange w:id="1679" w:author="Vihari Réka" w:date="2018-11-23T20:29:00Z">
              <w:rPr>
                <w:rFonts w:ascii="Menlo" w:eastAsiaTheme="minorHAnsi" w:hAnsi="Menlo" w:cs="Menlo"/>
                <w:color w:val="5C2699"/>
              </w:rPr>
            </w:rPrChange>
          </w:rPr>
          <w:t>JSONDecoder</w:t>
        </w:r>
        <w:r w:rsidRPr="00EE0D0A">
          <w:rPr>
            <w:rFonts w:ascii="Menlo" w:eastAsiaTheme="minorHAnsi" w:hAnsi="Menlo" w:cs="Menlo"/>
            <w:color w:val="000000"/>
            <w:sz w:val="16"/>
            <w:szCs w:val="16"/>
            <w:rPrChange w:id="1680" w:author="Vihari Réka" w:date="2018-11-23T20:29:00Z">
              <w:rPr>
                <w:rFonts w:ascii="Menlo" w:eastAsiaTheme="minorHAnsi" w:hAnsi="Menlo" w:cs="Menlo"/>
                <w:color w:val="000000"/>
              </w:rPr>
            </w:rPrChange>
          </w:rPr>
          <w:t>().</w:t>
        </w:r>
        <w:r w:rsidRPr="00EE0D0A">
          <w:rPr>
            <w:rFonts w:ascii="Menlo" w:eastAsiaTheme="minorHAnsi" w:hAnsi="Menlo" w:cs="Menlo"/>
            <w:color w:val="3900A0"/>
            <w:sz w:val="16"/>
            <w:szCs w:val="16"/>
            <w:rPrChange w:id="1681" w:author="Vihari Réka" w:date="2018-11-23T20:29:00Z">
              <w:rPr>
                <w:rFonts w:ascii="Menlo" w:eastAsiaTheme="minorHAnsi" w:hAnsi="Menlo" w:cs="Menlo"/>
                <w:color w:val="3900A0"/>
              </w:rPr>
            </w:rPrChange>
          </w:rPr>
          <w:t>decode</w:t>
        </w:r>
        <w:r w:rsidRPr="00EE0D0A">
          <w:rPr>
            <w:rFonts w:ascii="Menlo" w:eastAsiaTheme="minorHAnsi" w:hAnsi="Menlo" w:cs="Menlo"/>
            <w:color w:val="000000"/>
            <w:sz w:val="16"/>
            <w:szCs w:val="16"/>
            <w:rPrChange w:id="1682" w:author="Vihari Réka" w:date="2018-11-23T20:29:00Z">
              <w:rPr>
                <w:rFonts w:ascii="Menlo" w:eastAsiaTheme="minorHAnsi" w:hAnsi="Menlo" w:cs="Menlo"/>
                <w:color w:val="000000"/>
              </w:rPr>
            </w:rPrChange>
          </w:rPr>
          <w:t>([</w:t>
        </w:r>
        <w:r w:rsidRPr="00EE0D0A">
          <w:rPr>
            <w:rFonts w:ascii="Menlo" w:eastAsiaTheme="minorHAnsi" w:hAnsi="Menlo" w:cs="Menlo"/>
            <w:color w:val="326D74"/>
            <w:sz w:val="16"/>
            <w:szCs w:val="16"/>
            <w:rPrChange w:id="1683"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1684" w:author="Vihari Réka" w:date="2018-11-23T20:29:00Z">
              <w:rPr>
                <w:rFonts w:ascii="Menlo" w:eastAsiaTheme="minorHAnsi" w:hAnsi="Menlo" w:cs="Menlo"/>
                <w:color w:val="000000"/>
              </w:rPr>
            </w:rPrChange>
          </w:rPr>
          <w:t>].</w:t>
        </w:r>
        <w:r w:rsidRPr="00EE0D0A">
          <w:rPr>
            <w:rFonts w:ascii="Menlo" w:eastAsiaTheme="minorHAnsi" w:hAnsi="Menlo" w:cs="Menlo"/>
            <w:b/>
            <w:bCs/>
            <w:color w:val="9B2393"/>
            <w:sz w:val="16"/>
            <w:szCs w:val="16"/>
            <w:rPrChange w:id="1685" w:author="Vihari Réka" w:date="2018-11-23T20:29: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686" w:author="Vihari Réka" w:date="2018-11-23T20:29:00Z">
              <w:rPr>
                <w:rFonts w:ascii="Menlo" w:eastAsiaTheme="minorHAnsi" w:hAnsi="Menlo" w:cs="Menlo"/>
                <w:color w:val="000000"/>
              </w:rPr>
            </w:rPrChange>
          </w:rPr>
          <w:t>, from: response)</w:t>
        </w:r>
      </w:ins>
    </w:p>
    <w:p w14:paraId="32D19C7F" w14:textId="77777777" w:rsidR="00EE0D0A" w:rsidRPr="00EE0D0A" w:rsidRDefault="00EE0D0A" w:rsidP="00EE0D0A">
      <w:pPr>
        <w:tabs>
          <w:tab w:val="left" w:pos="593"/>
        </w:tabs>
        <w:autoSpaceDE w:val="0"/>
        <w:autoSpaceDN w:val="0"/>
        <w:adjustRightInd w:val="0"/>
        <w:rPr>
          <w:ins w:id="1687" w:author="Vihari Réka" w:date="2018-11-23T20:29:00Z"/>
          <w:rFonts w:ascii="Helvetica" w:eastAsiaTheme="minorHAnsi" w:hAnsi="Helvetica" w:cs="Helvetica"/>
          <w:sz w:val="16"/>
          <w:szCs w:val="16"/>
          <w:rPrChange w:id="1688" w:author="Vihari Réka" w:date="2018-11-23T20:29:00Z">
            <w:rPr>
              <w:ins w:id="1689" w:author="Vihari Réka" w:date="2018-11-23T20:29:00Z"/>
              <w:rFonts w:ascii="Helvetica" w:eastAsiaTheme="minorHAnsi" w:hAnsi="Helvetica" w:cs="Helvetica"/>
            </w:rPr>
          </w:rPrChange>
        </w:rPr>
      </w:pPr>
      <w:ins w:id="1690" w:author="Vihari Réka" w:date="2018-11-23T20:29:00Z">
        <w:r w:rsidRPr="00EE0D0A">
          <w:rPr>
            <w:rFonts w:ascii="Menlo" w:eastAsiaTheme="minorHAnsi" w:hAnsi="Menlo" w:cs="Menlo"/>
            <w:color w:val="000000"/>
            <w:sz w:val="16"/>
            <w:szCs w:val="16"/>
            <w:rPrChange w:id="1691" w:author="Vihari Réka" w:date="2018-11-23T20:29:00Z">
              <w:rPr>
                <w:rFonts w:ascii="Menlo" w:eastAsiaTheme="minorHAnsi" w:hAnsi="Menlo" w:cs="Menlo"/>
                <w:color w:val="000000"/>
              </w:rPr>
            </w:rPrChange>
          </w:rPr>
          <w:t xml:space="preserve">                        completion?(events)</w:t>
        </w:r>
      </w:ins>
    </w:p>
    <w:p w14:paraId="2E6D8297" w14:textId="77777777" w:rsidR="00EE0D0A" w:rsidRPr="00EE0D0A" w:rsidRDefault="00EE0D0A" w:rsidP="00EE0D0A">
      <w:pPr>
        <w:tabs>
          <w:tab w:val="left" w:pos="593"/>
        </w:tabs>
        <w:autoSpaceDE w:val="0"/>
        <w:autoSpaceDN w:val="0"/>
        <w:adjustRightInd w:val="0"/>
        <w:rPr>
          <w:ins w:id="1692" w:author="Vihari Réka" w:date="2018-11-23T20:29:00Z"/>
          <w:rFonts w:ascii="Helvetica" w:eastAsiaTheme="minorHAnsi" w:hAnsi="Helvetica" w:cs="Helvetica"/>
          <w:sz w:val="16"/>
          <w:szCs w:val="16"/>
          <w:rPrChange w:id="1693" w:author="Vihari Réka" w:date="2018-11-23T20:29:00Z">
            <w:rPr>
              <w:ins w:id="1694" w:author="Vihari Réka" w:date="2018-11-23T20:29:00Z"/>
              <w:rFonts w:ascii="Helvetica" w:eastAsiaTheme="minorHAnsi" w:hAnsi="Helvetica" w:cs="Helvetica"/>
            </w:rPr>
          </w:rPrChange>
        </w:rPr>
      </w:pPr>
      <w:ins w:id="1695" w:author="Vihari Réka" w:date="2018-11-23T20:29:00Z">
        <w:r w:rsidRPr="00EE0D0A">
          <w:rPr>
            <w:rFonts w:ascii="Menlo" w:eastAsiaTheme="minorHAnsi" w:hAnsi="Menlo" w:cs="Menlo"/>
            <w:color w:val="000000"/>
            <w:sz w:val="16"/>
            <w:szCs w:val="16"/>
            <w:rPrChange w:id="1696" w:author="Vihari Réka" w:date="2018-11-23T20:29:00Z">
              <w:rPr>
                <w:rFonts w:ascii="Menlo" w:eastAsiaTheme="minorHAnsi" w:hAnsi="Menlo" w:cs="Menlo"/>
                <w:color w:val="000000"/>
              </w:rPr>
            </w:rPrChange>
          </w:rPr>
          <w:t xml:space="preserve">                    } </w:t>
        </w:r>
        <w:r w:rsidRPr="00EE0D0A">
          <w:rPr>
            <w:rFonts w:ascii="Menlo" w:eastAsiaTheme="minorHAnsi" w:hAnsi="Menlo" w:cs="Menlo"/>
            <w:b/>
            <w:bCs/>
            <w:color w:val="9B2393"/>
            <w:sz w:val="16"/>
            <w:szCs w:val="16"/>
            <w:rPrChange w:id="1697" w:author="Vihari Réka" w:date="2018-11-23T20:29:00Z">
              <w:rPr>
                <w:rFonts w:ascii="Menlo" w:eastAsiaTheme="minorHAnsi" w:hAnsi="Menlo" w:cs="Menlo"/>
                <w:b/>
                <w:bCs/>
                <w:color w:val="9B2393"/>
              </w:rPr>
            </w:rPrChange>
          </w:rPr>
          <w:t>catch</w:t>
        </w:r>
        <w:r w:rsidRPr="00EE0D0A">
          <w:rPr>
            <w:rFonts w:ascii="Menlo" w:eastAsiaTheme="minorHAnsi" w:hAnsi="Menlo" w:cs="Menlo"/>
            <w:color w:val="000000"/>
            <w:sz w:val="16"/>
            <w:szCs w:val="16"/>
            <w:rPrChange w:id="1698" w:author="Vihari Réka" w:date="2018-11-23T20:29:00Z">
              <w:rPr>
                <w:rFonts w:ascii="Menlo" w:eastAsiaTheme="minorHAnsi" w:hAnsi="Menlo" w:cs="Menlo"/>
                <w:color w:val="000000"/>
              </w:rPr>
            </w:rPrChange>
          </w:rPr>
          <w:t xml:space="preserve"> {</w:t>
        </w:r>
      </w:ins>
    </w:p>
    <w:p w14:paraId="3A379526" w14:textId="77777777" w:rsidR="00EE0D0A" w:rsidRPr="00EE0D0A" w:rsidRDefault="00EE0D0A" w:rsidP="00EE0D0A">
      <w:pPr>
        <w:tabs>
          <w:tab w:val="left" w:pos="593"/>
        </w:tabs>
        <w:autoSpaceDE w:val="0"/>
        <w:autoSpaceDN w:val="0"/>
        <w:adjustRightInd w:val="0"/>
        <w:rPr>
          <w:ins w:id="1699" w:author="Vihari Réka" w:date="2018-11-23T20:29:00Z"/>
          <w:rFonts w:ascii="Helvetica" w:eastAsiaTheme="minorHAnsi" w:hAnsi="Helvetica" w:cs="Helvetica"/>
          <w:sz w:val="16"/>
          <w:szCs w:val="16"/>
          <w:rPrChange w:id="1700" w:author="Vihari Réka" w:date="2018-11-23T20:29:00Z">
            <w:rPr>
              <w:ins w:id="1701" w:author="Vihari Réka" w:date="2018-11-23T20:29:00Z"/>
              <w:rFonts w:ascii="Helvetica" w:eastAsiaTheme="minorHAnsi" w:hAnsi="Helvetica" w:cs="Helvetica"/>
            </w:rPr>
          </w:rPrChange>
        </w:rPr>
      </w:pPr>
      <w:ins w:id="1702" w:author="Vihari Réka" w:date="2018-11-23T20:29:00Z">
        <w:r w:rsidRPr="00EE0D0A">
          <w:rPr>
            <w:rFonts w:ascii="Menlo" w:eastAsiaTheme="minorHAnsi" w:hAnsi="Menlo" w:cs="Menlo"/>
            <w:color w:val="000000"/>
            <w:sz w:val="16"/>
            <w:szCs w:val="16"/>
            <w:rPrChange w:id="1703" w:author="Vihari Réka" w:date="2018-11-23T20:29: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704" w:author="Vihari Réka" w:date="2018-11-23T20:29:00Z">
              <w:rPr>
                <w:rFonts w:ascii="Menlo" w:eastAsiaTheme="minorHAnsi" w:hAnsi="Menlo" w:cs="Menlo"/>
                <w:color w:val="3900A0"/>
              </w:rPr>
            </w:rPrChange>
          </w:rPr>
          <w:t>print</w:t>
        </w:r>
        <w:r w:rsidRPr="00EE0D0A">
          <w:rPr>
            <w:rFonts w:ascii="Menlo" w:eastAsiaTheme="minorHAnsi" w:hAnsi="Menlo" w:cs="Menlo"/>
            <w:color w:val="000000"/>
            <w:sz w:val="16"/>
            <w:szCs w:val="16"/>
            <w:rPrChange w:id="1705" w:author="Vihari Réka" w:date="2018-11-23T20:29:00Z">
              <w:rPr>
                <w:rFonts w:ascii="Menlo" w:eastAsiaTheme="minorHAnsi" w:hAnsi="Menlo" w:cs="Menlo"/>
                <w:color w:val="000000"/>
              </w:rPr>
            </w:rPrChange>
          </w:rPr>
          <w:t>(</w:t>
        </w:r>
        <w:r w:rsidRPr="00EE0D0A">
          <w:rPr>
            <w:rFonts w:ascii="Menlo" w:eastAsiaTheme="minorHAnsi" w:hAnsi="Menlo" w:cs="Menlo"/>
            <w:color w:val="C41A16"/>
            <w:sz w:val="16"/>
            <w:szCs w:val="16"/>
            <w:rPrChange w:id="1706" w:author="Vihari Réka" w:date="2018-11-23T20:29:00Z">
              <w:rPr>
                <w:rFonts w:ascii="Menlo" w:eastAsiaTheme="minorHAnsi" w:hAnsi="Menlo" w:cs="Menlo"/>
                <w:color w:val="C41A16"/>
              </w:rPr>
            </w:rPrChange>
          </w:rPr>
          <w:t>"A dekodolas sikertelen volt."</w:t>
        </w:r>
        <w:r w:rsidRPr="00EE0D0A">
          <w:rPr>
            <w:rFonts w:ascii="Menlo" w:eastAsiaTheme="minorHAnsi" w:hAnsi="Menlo" w:cs="Menlo"/>
            <w:color w:val="000000"/>
            <w:sz w:val="16"/>
            <w:szCs w:val="16"/>
            <w:rPrChange w:id="1707" w:author="Vihari Réka" w:date="2018-11-23T20:29:00Z">
              <w:rPr>
                <w:rFonts w:ascii="Menlo" w:eastAsiaTheme="minorHAnsi" w:hAnsi="Menlo" w:cs="Menlo"/>
                <w:color w:val="000000"/>
              </w:rPr>
            </w:rPrChange>
          </w:rPr>
          <w:t>)</w:t>
        </w:r>
      </w:ins>
    </w:p>
    <w:p w14:paraId="0161B8C9" w14:textId="77777777" w:rsidR="00EE0D0A" w:rsidRPr="00EE0D0A" w:rsidRDefault="00EE0D0A" w:rsidP="00EE0D0A">
      <w:pPr>
        <w:tabs>
          <w:tab w:val="left" w:pos="593"/>
        </w:tabs>
        <w:autoSpaceDE w:val="0"/>
        <w:autoSpaceDN w:val="0"/>
        <w:adjustRightInd w:val="0"/>
        <w:rPr>
          <w:ins w:id="1708" w:author="Vihari Réka" w:date="2018-11-23T20:29:00Z"/>
          <w:rFonts w:ascii="Helvetica" w:eastAsiaTheme="minorHAnsi" w:hAnsi="Helvetica" w:cs="Helvetica"/>
          <w:sz w:val="16"/>
          <w:szCs w:val="16"/>
          <w:rPrChange w:id="1709" w:author="Vihari Réka" w:date="2018-11-23T20:29:00Z">
            <w:rPr>
              <w:ins w:id="1710" w:author="Vihari Réka" w:date="2018-11-23T20:29:00Z"/>
              <w:rFonts w:ascii="Helvetica" w:eastAsiaTheme="minorHAnsi" w:hAnsi="Helvetica" w:cs="Helvetica"/>
            </w:rPr>
          </w:rPrChange>
        </w:rPr>
      </w:pPr>
      <w:ins w:id="1711" w:author="Vihari Réka" w:date="2018-11-23T20:29:00Z">
        <w:r w:rsidRPr="00EE0D0A">
          <w:rPr>
            <w:rFonts w:ascii="Menlo" w:eastAsiaTheme="minorHAnsi" w:hAnsi="Menlo" w:cs="Menlo"/>
            <w:color w:val="000000"/>
            <w:sz w:val="16"/>
            <w:szCs w:val="16"/>
            <w:rPrChange w:id="1712" w:author="Vihari Réka" w:date="2018-11-23T20:29:00Z">
              <w:rPr>
                <w:rFonts w:ascii="Menlo" w:eastAsiaTheme="minorHAnsi" w:hAnsi="Menlo" w:cs="Menlo"/>
                <w:color w:val="000000"/>
              </w:rPr>
            </w:rPrChange>
          </w:rPr>
          <w:t xml:space="preserve">                    }</w:t>
        </w:r>
      </w:ins>
    </w:p>
    <w:p w14:paraId="1CFAB2AA" w14:textId="77777777" w:rsidR="00EE0D0A" w:rsidRPr="00EE0D0A" w:rsidRDefault="00EE0D0A" w:rsidP="00EE0D0A">
      <w:pPr>
        <w:tabs>
          <w:tab w:val="left" w:pos="593"/>
        </w:tabs>
        <w:autoSpaceDE w:val="0"/>
        <w:autoSpaceDN w:val="0"/>
        <w:adjustRightInd w:val="0"/>
        <w:rPr>
          <w:ins w:id="1713" w:author="Vihari Réka" w:date="2018-11-23T20:29:00Z"/>
          <w:rFonts w:ascii="Helvetica" w:eastAsiaTheme="minorHAnsi" w:hAnsi="Helvetica" w:cs="Helvetica"/>
          <w:sz w:val="16"/>
          <w:szCs w:val="16"/>
          <w:rPrChange w:id="1714" w:author="Vihari Réka" w:date="2018-11-23T20:29:00Z">
            <w:rPr>
              <w:ins w:id="1715" w:author="Vihari Réka" w:date="2018-11-23T20:29:00Z"/>
              <w:rFonts w:ascii="Helvetica" w:eastAsiaTheme="minorHAnsi" w:hAnsi="Helvetica" w:cs="Helvetica"/>
            </w:rPr>
          </w:rPrChange>
        </w:rPr>
      </w:pPr>
      <w:ins w:id="1716" w:author="Vihari Réka" w:date="2018-11-23T20:29:00Z">
        <w:r w:rsidRPr="00EE0D0A">
          <w:rPr>
            <w:rFonts w:ascii="Menlo" w:eastAsiaTheme="minorHAnsi" w:hAnsi="Menlo" w:cs="Menlo"/>
            <w:color w:val="000000"/>
            <w:sz w:val="16"/>
            <w:szCs w:val="16"/>
            <w:rPrChange w:id="1717" w:author="Vihari Réka" w:date="2018-11-23T20:29:00Z">
              <w:rPr>
                <w:rFonts w:ascii="Menlo" w:eastAsiaTheme="minorHAnsi" w:hAnsi="Menlo" w:cs="Menlo"/>
                <w:color w:val="000000"/>
              </w:rPr>
            </w:rPrChange>
          </w:rPr>
          <w:t xml:space="preserve">            }</w:t>
        </w:r>
      </w:ins>
    </w:p>
    <w:p w14:paraId="58A4EDB6" w14:textId="77777777" w:rsidR="00EE0D0A" w:rsidRPr="00EE0D0A" w:rsidRDefault="00EE0D0A" w:rsidP="00EE0D0A">
      <w:pPr>
        <w:tabs>
          <w:tab w:val="left" w:pos="593"/>
        </w:tabs>
        <w:autoSpaceDE w:val="0"/>
        <w:autoSpaceDN w:val="0"/>
        <w:adjustRightInd w:val="0"/>
        <w:rPr>
          <w:ins w:id="1718" w:author="Vihari Réka" w:date="2018-11-23T20:29:00Z"/>
          <w:rFonts w:ascii="Helvetica" w:eastAsiaTheme="minorHAnsi" w:hAnsi="Helvetica" w:cs="Helvetica"/>
          <w:sz w:val="16"/>
          <w:szCs w:val="16"/>
          <w:rPrChange w:id="1719" w:author="Vihari Réka" w:date="2018-11-23T20:29:00Z">
            <w:rPr>
              <w:ins w:id="1720" w:author="Vihari Réka" w:date="2018-11-23T20:29:00Z"/>
              <w:rFonts w:ascii="Helvetica" w:eastAsiaTheme="minorHAnsi" w:hAnsi="Helvetica" w:cs="Helvetica"/>
            </w:rPr>
          </w:rPrChange>
        </w:rPr>
      </w:pPr>
      <w:ins w:id="1721" w:author="Vihari Réka" w:date="2018-11-23T20:29:00Z">
        <w:r w:rsidRPr="00EE0D0A">
          <w:rPr>
            <w:rFonts w:ascii="Menlo" w:eastAsiaTheme="minorHAnsi" w:hAnsi="Menlo" w:cs="Menlo"/>
            <w:color w:val="000000"/>
            <w:sz w:val="16"/>
            <w:szCs w:val="16"/>
            <w:rPrChange w:id="1722" w:author="Vihari Réka" w:date="2018-11-23T20:29:00Z">
              <w:rPr>
                <w:rFonts w:ascii="Menlo" w:eastAsiaTheme="minorHAnsi" w:hAnsi="Menlo" w:cs="Menlo"/>
                <w:color w:val="000000"/>
              </w:rPr>
            </w:rPrChange>
          </w:rPr>
          <w:t xml:space="preserve">        })</w:t>
        </w:r>
      </w:ins>
    </w:p>
    <w:p w14:paraId="11CBEBA3" w14:textId="5D134FDE" w:rsidR="00EE0D0A" w:rsidRDefault="00EE0D0A" w:rsidP="00EE0D0A">
      <w:pPr>
        <w:spacing w:after="120" w:line="360" w:lineRule="auto"/>
        <w:ind w:firstLine="720"/>
        <w:jc w:val="both"/>
        <w:rPr>
          <w:ins w:id="1723" w:author="Vihari Réka" w:date="2018-11-23T20:32:00Z"/>
          <w:rFonts w:ascii="Menlo" w:eastAsiaTheme="minorHAnsi" w:hAnsi="Menlo" w:cs="Menlo"/>
          <w:color w:val="000000"/>
          <w:sz w:val="16"/>
          <w:szCs w:val="16"/>
        </w:rPr>
        <w:pPrChange w:id="1724" w:author="Vihari Réka" w:date="2018-11-23T20:26:00Z">
          <w:pPr>
            <w:jc w:val="center"/>
          </w:pPr>
        </w:pPrChange>
      </w:pPr>
      <w:ins w:id="1725" w:author="Vihari Réka" w:date="2018-11-23T20:29:00Z">
        <w:r w:rsidRPr="00EE0D0A">
          <w:rPr>
            <w:rFonts w:ascii="Menlo" w:eastAsiaTheme="minorHAnsi" w:hAnsi="Menlo" w:cs="Menlo"/>
            <w:color w:val="000000"/>
            <w:sz w:val="16"/>
            <w:szCs w:val="16"/>
            <w:rPrChange w:id="1726" w:author="Vihari Réka" w:date="2018-11-23T20:29:00Z">
              <w:rPr>
                <w:rFonts w:ascii="Menlo" w:eastAsiaTheme="minorHAnsi" w:hAnsi="Menlo" w:cs="Menlo"/>
                <w:color w:val="000000"/>
              </w:rPr>
            </w:rPrChange>
          </w:rPr>
          <w:t xml:space="preserve">    }</w:t>
        </w:r>
      </w:ins>
    </w:p>
    <w:p w14:paraId="48EBF0E2" w14:textId="75E8BA83" w:rsidR="00EE0D0A" w:rsidRPr="00BA753E" w:rsidRDefault="00EE0D0A" w:rsidP="00BA753E">
      <w:pPr>
        <w:spacing w:after="120" w:line="360" w:lineRule="auto"/>
        <w:ind w:firstLine="720"/>
        <w:jc w:val="both"/>
        <w:rPr>
          <w:ins w:id="1727" w:author="Vihari Réka" w:date="2018-11-23T20:34:00Z"/>
          <w:rPrChange w:id="1728" w:author="Vihari Réka" w:date="2018-11-23T20:42:00Z">
            <w:rPr>
              <w:ins w:id="1729" w:author="Vihari Réka" w:date="2018-11-23T20:34:00Z"/>
              <w:rFonts w:ascii="Menlo" w:eastAsiaTheme="minorHAnsi" w:hAnsi="Menlo" w:cs="Menlo"/>
              <w:color w:val="000000"/>
              <w:sz w:val="16"/>
              <w:szCs w:val="16"/>
            </w:rPr>
          </w:rPrChange>
        </w:rPr>
        <w:pPrChange w:id="1730" w:author="Vihari Réka" w:date="2018-11-23T20:42:00Z">
          <w:pPr>
            <w:jc w:val="center"/>
          </w:pPr>
        </w:pPrChange>
      </w:pPr>
      <w:ins w:id="1731" w:author="Vihari Réka" w:date="2018-11-23T20:32:00Z">
        <w:r w:rsidRPr="00BA753E">
          <w:rPr>
            <w:rPrChange w:id="1732" w:author="Vihari Réka" w:date="2018-11-23T20:42:00Z">
              <w:rPr>
                <w:rFonts w:ascii="Menlo" w:eastAsiaTheme="minorHAnsi" w:hAnsi="Menlo" w:cs="Menlo"/>
                <w:color w:val="000000"/>
                <w:sz w:val="16"/>
                <w:szCs w:val="16"/>
              </w:rPr>
            </w:rPrChange>
          </w:rPr>
          <w:t>Meghívása az alábbiak szerint történik</w:t>
        </w:r>
      </w:ins>
      <w:ins w:id="1733" w:author="Vihari Réka" w:date="2018-11-23T20:33:00Z">
        <w:r w:rsidRPr="00BA753E">
          <w:rPr>
            <w:rPrChange w:id="1734"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EE0D0A" w:rsidRDefault="00EE0D0A" w:rsidP="00EE0D0A">
      <w:pPr>
        <w:spacing w:after="120" w:line="360" w:lineRule="auto"/>
        <w:jc w:val="both"/>
        <w:rPr>
          <w:ins w:id="1735" w:author="Vihari Réka" w:date="2018-11-23T20:33:00Z"/>
          <w:rFonts w:ascii="Menlo" w:eastAsiaTheme="minorHAnsi" w:hAnsi="Menlo" w:cs="Menlo"/>
          <w:color w:val="000000"/>
          <w:sz w:val="16"/>
          <w:szCs w:val="16"/>
        </w:rPr>
        <w:pPrChange w:id="1736" w:author="Vihari Réka" w:date="2018-11-23T20:32:00Z">
          <w:pPr>
            <w:jc w:val="center"/>
          </w:pPr>
        </w:pPrChange>
      </w:pPr>
      <w:ins w:id="1737" w:author="Vihari Réka" w:date="2018-11-23T20:34:00Z">
        <w:r w:rsidRPr="00EE0D0A">
          <w:rPr>
            <w:rFonts w:ascii="Menlo" w:eastAsiaTheme="minorHAnsi" w:hAnsi="Menlo" w:cs="Menlo"/>
            <w:b/>
            <w:bCs/>
            <w:color w:val="9B2393"/>
            <w:sz w:val="16"/>
            <w:szCs w:val="16"/>
            <w:rPrChange w:id="1738" w:author="Vihari Réka" w:date="2018-11-23T20:34: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1739" w:author="Vihari Réka" w:date="2018-11-23T20:34:00Z">
              <w:rPr>
                <w:rFonts w:ascii="Menlo" w:eastAsiaTheme="minorHAnsi" w:hAnsi="Menlo" w:cs="Menlo"/>
                <w:color w:val="000000"/>
              </w:rPr>
            </w:rPrChange>
          </w:rPr>
          <w:t xml:space="preserve"> event = [</w:t>
        </w:r>
        <w:r w:rsidRPr="00EE0D0A">
          <w:rPr>
            <w:rFonts w:ascii="Menlo" w:eastAsiaTheme="minorHAnsi" w:hAnsi="Menlo" w:cs="Menlo"/>
            <w:color w:val="326D74"/>
            <w:sz w:val="16"/>
            <w:szCs w:val="16"/>
            <w:rPrChange w:id="1740" w:author="Vihari Réka" w:date="2018-11-23T20:34:00Z">
              <w:rPr>
                <w:rFonts w:ascii="Menlo" w:eastAsiaTheme="minorHAnsi" w:hAnsi="Menlo" w:cs="Menlo"/>
                <w:color w:val="326D74"/>
              </w:rPr>
            </w:rPrChange>
          </w:rPr>
          <w:t>Event</w:t>
        </w:r>
        <w:r w:rsidRPr="00EE0D0A">
          <w:rPr>
            <w:rFonts w:ascii="Menlo" w:eastAsiaTheme="minorHAnsi" w:hAnsi="Menlo" w:cs="Menlo"/>
            <w:color w:val="000000"/>
            <w:sz w:val="16"/>
            <w:szCs w:val="16"/>
            <w:rPrChange w:id="1741" w:author="Vihari Réka" w:date="2018-11-23T20:34:00Z">
              <w:rPr>
                <w:rFonts w:ascii="Menlo" w:eastAsiaTheme="minorHAnsi" w:hAnsi="Menlo" w:cs="Menlo"/>
                <w:color w:val="000000"/>
              </w:rPr>
            </w:rPrChange>
          </w:rPr>
          <w:t>]()</w:t>
        </w:r>
      </w:ins>
    </w:p>
    <w:p w14:paraId="2B518141" w14:textId="77777777" w:rsidR="00EE0D0A" w:rsidRPr="00EE0D0A" w:rsidRDefault="00EE0D0A" w:rsidP="00EE0D0A">
      <w:pPr>
        <w:tabs>
          <w:tab w:val="left" w:pos="593"/>
        </w:tabs>
        <w:autoSpaceDE w:val="0"/>
        <w:autoSpaceDN w:val="0"/>
        <w:adjustRightInd w:val="0"/>
        <w:rPr>
          <w:ins w:id="1742" w:author="Vihari Réka" w:date="2018-11-23T20:33:00Z"/>
          <w:rFonts w:ascii="Helvetica" w:eastAsiaTheme="minorHAnsi" w:hAnsi="Helvetica" w:cs="Helvetica"/>
          <w:sz w:val="16"/>
          <w:szCs w:val="16"/>
          <w:rPrChange w:id="1743" w:author="Vihari Réka" w:date="2018-11-23T20:34:00Z">
            <w:rPr>
              <w:ins w:id="1744" w:author="Vihari Réka" w:date="2018-11-23T20:33:00Z"/>
              <w:rFonts w:ascii="Helvetica" w:eastAsiaTheme="minorHAnsi" w:hAnsi="Helvetica" w:cs="Helvetica"/>
            </w:rPr>
          </w:rPrChange>
        </w:rPr>
      </w:pPr>
      <w:ins w:id="1745" w:author="Vihari Réka" w:date="2018-11-23T20:33:00Z">
        <w:r w:rsidRPr="00EE0D0A">
          <w:rPr>
            <w:rFonts w:ascii="Menlo" w:eastAsiaTheme="minorHAnsi" w:hAnsi="Menlo" w:cs="Menlo"/>
            <w:b/>
            <w:bCs/>
            <w:color w:val="9B2393"/>
            <w:sz w:val="16"/>
            <w:szCs w:val="16"/>
            <w:rPrChange w:id="1746" w:author="Vihari Réka" w:date="2018-11-23T20:34: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747" w:author="Vihari Réka" w:date="2018-11-23T20:34:00Z">
              <w:rPr>
                <w:rFonts w:ascii="Menlo" w:eastAsiaTheme="minorHAnsi" w:hAnsi="Menlo" w:cs="Menlo"/>
                <w:color w:val="000000"/>
              </w:rPr>
            </w:rPrChange>
          </w:rPr>
          <w:t xml:space="preserve"> downloaderService = </w:t>
        </w:r>
        <w:r w:rsidRPr="00EE0D0A">
          <w:rPr>
            <w:rFonts w:ascii="Menlo" w:eastAsiaTheme="minorHAnsi" w:hAnsi="Menlo" w:cs="Menlo"/>
            <w:color w:val="326D74"/>
            <w:sz w:val="16"/>
            <w:szCs w:val="16"/>
            <w:rPrChange w:id="1748" w:author="Vihari Réka" w:date="2018-11-23T20:34:00Z">
              <w:rPr>
                <w:rFonts w:ascii="Menlo" w:eastAsiaTheme="minorHAnsi" w:hAnsi="Menlo" w:cs="Menlo"/>
                <w:color w:val="326D74"/>
              </w:rPr>
            </w:rPrChange>
          </w:rPr>
          <w:t>DownloaderService</w:t>
        </w:r>
        <w:r w:rsidRPr="00EE0D0A">
          <w:rPr>
            <w:rFonts w:ascii="Menlo" w:eastAsiaTheme="minorHAnsi" w:hAnsi="Menlo" w:cs="Menlo"/>
            <w:color w:val="000000"/>
            <w:sz w:val="16"/>
            <w:szCs w:val="16"/>
            <w:rPrChange w:id="1749" w:author="Vihari Réka" w:date="2018-11-23T20:34:00Z">
              <w:rPr>
                <w:rFonts w:ascii="Menlo" w:eastAsiaTheme="minorHAnsi" w:hAnsi="Menlo" w:cs="Menlo"/>
                <w:color w:val="000000"/>
              </w:rPr>
            </w:rPrChange>
          </w:rPr>
          <w:t>.</w:t>
        </w:r>
        <w:r w:rsidRPr="00EE0D0A">
          <w:rPr>
            <w:rFonts w:ascii="Menlo" w:eastAsiaTheme="minorHAnsi" w:hAnsi="Menlo" w:cs="Menlo"/>
            <w:color w:val="326D74"/>
            <w:sz w:val="16"/>
            <w:szCs w:val="16"/>
            <w:rPrChange w:id="1750" w:author="Vihari Réka" w:date="2018-11-23T20:34:00Z">
              <w:rPr>
                <w:rFonts w:ascii="Menlo" w:eastAsiaTheme="minorHAnsi" w:hAnsi="Menlo" w:cs="Menlo"/>
                <w:color w:val="326D74"/>
              </w:rPr>
            </w:rPrChange>
          </w:rPr>
          <w:t>shared</w:t>
        </w:r>
      </w:ins>
    </w:p>
    <w:p w14:paraId="70D86E9B" w14:textId="77777777" w:rsidR="00EE0D0A" w:rsidRPr="00EE0D0A" w:rsidRDefault="00EE0D0A" w:rsidP="00EE0D0A">
      <w:pPr>
        <w:tabs>
          <w:tab w:val="left" w:pos="593"/>
        </w:tabs>
        <w:autoSpaceDE w:val="0"/>
        <w:autoSpaceDN w:val="0"/>
        <w:adjustRightInd w:val="0"/>
        <w:rPr>
          <w:ins w:id="1751" w:author="Vihari Réka" w:date="2018-11-23T20:33:00Z"/>
          <w:rFonts w:ascii="Helvetica" w:eastAsiaTheme="minorHAnsi" w:hAnsi="Helvetica" w:cs="Helvetica"/>
          <w:sz w:val="16"/>
          <w:szCs w:val="16"/>
          <w:rPrChange w:id="1752" w:author="Vihari Réka" w:date="2018-11-23T20:34:00Z">
            <w:rPr>
              <w:ins w:id="1753" w:author="Vihari Réka" w:date="2018-11-23T20:33:00Z"/>
              <w:rFonts w:ascii="Helvetica" w:eastAsiaTheme="minorHAnsi" w:hAnsi="Helvetica" w:cs="Helvetica"/>
            </w:rPr>
          </w:rPrChange>
        </w:rPr>
      </w:pPr>
      <w:ins w:id="1754" w:author="Vihari Réka" w:date="2018-11-23T20:33:00Z">
        <w:r w:rsidRPr="00EE0D0A">
          <w:rPr>
            <w:rFonts w:ascii="Menlo" w:eastAsiaTheme="minorHAnsi" w:hAnsi="Menlo" w:cs="Menlo"/>
            <w:color w:val="000000"/>
            <w:sz w:val="16"/>
            <w:szCs w:val="16"/>
            <w:rPrChange w:id="1755" w:author="Vihari Réka" w:date="2018-11-23T20:34:00Z">
              <w:rPr>
                <w:rFonts w:ascii="Menlo" w:eastAsiaTheme="minorHAnsi" w:hAnsi="Menlo" w:cs="Menlo"/>
                <w:color w:val="000000"/>
              </w:rPr>
            </w:rPrChange>
          </w:rPr>
          <w:t xml:space="preserve">        downloaderService.</w:t>
        </w:r>
        <w:r w:rsidRPr="00EE0D0A">
          <w:rPr>
            <w:rFonts w:ascii="Menlo" w:eastAsiaTheme="minorHAnsi" w:hAnsi="Menlo" w:cs="Menlo"/>
            <w:color w:val="245256"/>
            <w:sz w:val="16"/>
            <w:szCs w:val="16"/>
            <w:rPrChange w:id="1756" w:author="Vihari Réka" w:date="2018-11-23T20:34:00Z">
              <w:rPr>
                <w:rFonts w:ascii="Menlo" w:eastAsiaTheme="minorHAnsi" w:hAnsi="Menlo" w:cs="Menlo"/>
                <w:color w:val="245256"/>
              </w:rPr>
            </w:rPrChange>
          </w:rPr>
          <w:t>getEvents</w:t>
        </w:r>
        <w:r w:rsidRPr="00EE0D0A">
          <w:rPr>
            <w:rFonts w:ascii="Menlo" w:eastAsiaTheme="minorHAnsi" w:hAnsi="Menlo" w:cs="Menlo"/>
            <w:color w:val="000000"/>
            <w:sz w:val="16"/>
            <w:szCs w:val="16"/>
            <w:rPrChange w:id="1757" w:author="Vihari Réka" w:date="2018-11-23T20:34:00Z">
              <w:rPr>
                <w:rFonts w:ascii="Menlo" w:eastAsiaTheme="minorHAnsi" w:hAnsi="Menlo" w:cs="Menlo"/>
                <w:color w:val="000000"/>
              </w:rPr>
            </w:rPrChange>
          </w:rPr>
          <w:t xml:space="preserve">(completion: { events </w:t>
        </w:r>
        <w:r w:rsidRPr="00EE0D0A">
          <w:rPr>
            <w:rFonts w:ascii="Menlo" w:eastAsiaTheme="minorHAnsi" w:hAnsi="Menlo" w:cs="Menlo"/>
            <w:b/>
            <w:bCs/>
            <w:color w:val="9B2393"/>
            <w:sz w:val="16"/>
            <w:szCs w:val="16"/>
            <w:rPrChange w:id="1758" w:author="Vihari Réka" w:date="2018-11-23T20:34:00Z">
              <w:rPr>
                <w:rFonts w:ascii="Menlo" w:eastAsiaTheme="minorHAnsi" w:hAnsi="Menlo" w:cs="Menlo"/>
                <w:b/>
                <w:bCs/>
                <w:color w:val="9B2393"/>
              </w:rPr>
            </w:rPrChange>
          </w:rPr>
          <w:t>in</w:t>
        </w:r>
      </w:ins>
    </w:p>
    <w:p w14:paraId="3A1821E7" w14:textId="77777777" w:rsidR="00EE0D0A" w:rsidRPr="00EE0D0A" w:rsidRDefault="00EE0D0A" w:rsidP="00EE0D0A">
      <w:pPr>
        <w:tabs>
          <w:tab w:val="left" w:pos="593"/>
        </w:tabs>
        <w:autoSpaceDE w:val="0"/>
        <w:autoSpaceDN w:val="0"/>
        <w:adjustRightInd w:val="0"/>
        <w:rPr>
          <w:ins w:id="1759" w:author="Vihari Réka" w:date="2018-11-23T20:33:00Z"/>
          <w:rFonts w:ascii="Helvetica" w:eastAsiaTheme="minorHAnsi" w:hAnsi="Helvetica" w:cs="Helvetica"/>
          <w:sz w:val="16"/>
          <w:szCs w:val="16"/>
          <w:rPrChange w:id="1760" w:author="Vihari Réka" w:date="2018-11-23T20:34:00Z">
            <w:rPr>
              <w:ins w:id="1761" w:author="Vihari Réka" w:date="2018-11-23T20:33:00Z"/>
              <w:rFonts w:ascii="Helvetica" w:eastAsiaTheme="minorHAnsi" w:hAnsi="Helvetica" w:cs="Helvetica"/>
            </w:rPr>
          </w:rPrChange>
        </w:rPr>
      </w:pPr>
      <w:ins w:id="1762" w:author="Vihari Réka" w:date="2018-11-23T20:33:00Z">
        <w:r w:rsidRPr="00EE0D0A">
          <w:rPr>
            <w:rFonts w:ascii="Menlo" w:eastAsiaTheme="minorHAnsi" w:hAnsi="Menlo" w:cs="Menlo"/>
            <w:color w:val="000000"/>
            <w:sz w:val="16"/>
            <w:szCs w:val="16"/>
            <w:rPrChange w:id="1763" w:author="Vihari Réka" w:date="2018-11-23T20:34: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764" w:author="Vihari Réka" w:date="2018-11-23T20:34: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765" w:author="Vihari Réka" w:date="2018-11-23T20:34:00Z">
              <w:rPr>
                <w:rFonts w:ascii="Menlo" w:eastAsiaTheme="minorHAnsi" w:hAnsi="Menlo" w:cs="Menlo"/>
                <w:color w:val="000000"/>
              </w:rPr>
            </w:rPrChange>
          </w:rPr>
          <w:t>.</w:t>
        </w:r>
        <w:r w:rsidRPr="00EE0D0A">
          <w:rPr>
            <w:rFonts w:ascii="Menlo" w:eastAsiaTheme="minorHAnsi" w:hAnsi="Menlo" w:cs="Menlo"/>
            <w:color w:val="326D74"/>
            <w:sz w:val="16"/>
            <w:szCs w:val="16"/>
            <w:rPrChange w:id="1766" w:author="Vihari Réka" w:date="2018-11-23T20:34:00Z">
              <w:rPr>
                <w:rFonts w:ascii="Menlo" w:eastAsiaTheme="minorHAnsi" w:hAnsi="Menlo" w:cs="Menlo"/>
                <w:color w:val="326D74"/>
              </w:rPr>
            </w:rPrChange>
          </w:rPr>
          <w:t>event</w:t>
        </w:r>
        <w:r w:rsidRPr="00EE0D0A">
          <w:rPr>
            <w:rFonts w:ascii="Menlo" w:eastAsiaTheme="minorHAnsi" w:hAnsi="Menlo" w:cs="Menlo"/>
            <w:color w:val="000000"/>
            <w:sz w:val="16"/>
            <w:szCs w:val="16"/>
            <w:rPrChange w:id="1767" w:author="Vihari Réka" w:date="2018-11-23T20:34:00Z">
              <w:rPr>
                <w:rFonts w:ascii="Menlo" w:eastAsiaTheme="minorHAnsi" w:hAnsi="Menlo" w:cs="Menlo"/>
                <w:color w:val="000000"/>
              </w:rPr>
            </w:rPrChange>
          </w:rPr>
          <w:t>.</w:t>
        </w:r>
        <w:r w:rsidRPr="00EE0D0A">
          <w:rPr>
            <w:rFonts w:ascii="Menlo" w:eastAsiaTheme="minorHAnsi" w:hAnsi="Menlo" w:cs="Menlo"/>
            <w:color w:val="3900A0"/>
            <w:sz w:val="16"/>
            <w:szCs w:val="16"/>
            <w:rPrChange w:id="1768" w:author="Vihari Réka" w:date="2018-11-23T20:34:00Z">
              <w:rPr>
                <w:rFonts w:ascii="Menlo" w:eastAsiaTheme="minorHAnsi" w:hAnsi="Menlo" w:cs="Menlo"/>
                <w:color w:val="3900A0"/>
              </w:rPr>
            </w:rPrChange>
          </w:rPr>
          <w:t>append</w:t>
        </w:r>
        <w:r w:rsidRPr="00EE0D0A">
          <w:rPr>
            <w:rFonts w:ascii="Menlo" w:eastAsiaTheme="minorHAnsi" w:hAnsi="Menlo" w:cs="Menlo"/>
            <w:color w:val="000000"/>
            <w:sz w:val="16"/>
            <w:szCs w:val="16"/>
            <w:rPrChange w:id="1769" w:author="Vihari Réka" w:date="2018-11-23T20:34:00Z">
              <w:rPr>
                <w:rFonts w:ascii="Menlo" w:eastAsiaTheme="minorHAnsi" w:hAnsi="Menlo" w:cs="Menlo"/>
                <w:color w:val="000000"/>
              </w:rPr>
            </w:rPrChange>
          </w:rPr>
          <w:t>(contentsOf: events)</w:t>
        </w:r>
      </w:ins>
    </w:p>
    <w:p w14:paraId="4AD95C7B" w14:textId="77777777" w:rsidR="00EE0D0A" w:rsidRPr="00EE0D0A" w:rsidRDefault="00EE0D0A" w:rsidP="00EE0D0A">
      <w:pPr>
        <w:tabs>
          <w:tab w:val="left" w:pos="593"/>
        </w:tabs>
        <w:autoSpaceDE w:val="0"/>
        <w:autoSpaceDN w:val="0"/>
        <w:adjustRightInd w:val="0"/>
        <w:rPr>
          <w:ins w:id="1770" w:author="Vihari Réka" w:date="2018-11-23T20:33:00Z"/>
          <w:rFonts w:ascii="Helvetica" w:eastAsiaTheme="minorHAnsi" w:hAnsi="Helvetica" w:cs="Helvetica"/>
          <w:sz w:val="16"/>
          <w:szCs w:val="16"/>
          <w:rPrChange w:id="1771" w:author="Vihari Réka" w:date="2018-11-23T20:34:00Z">
            <w:rPr>
              <w:ins w:id="1772" w:author="Vihari Réka" w:date="2018-11-23T20:33:00Z"/>
              <w:rFonts w:ascii="Helvetica" w:eastAsiaTheme="minorHAnsi" w:hAnsi="Helvetica" w:cs="Helvetica"/>
            </w:rPr>
          </w:rPrChange>
        </w:rPr>
      </w:pPr>
      <w:ins w:id="1773" w:author="Vihari Réka" w:date="2018-11-23T20:33:00Z">
        <w:r w:rsidRPr="00EE0D0A">
          <w:rPr>
            <w:rFonts w:ascii="Menlo" w:eastAsiaTheme="minorHAnsi" w:hAnsi="Menlo" w:cs="Menlo"/>
            <w:color w:val="000000"/>
            <w:sz w:val="16"/>
            <w:szCs w:val="16"/>
            <w:rPrChange w:id="1774" w:author="Vihari Réka" w:date="2018-11-23T20:34: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775" w:author="Vihari Réka" w:date="2018-11-23T20:34:00Z">
              <w:rPr>
                <w:rFonts w:ascii="Menlo" w:eastAsiaTheme="minorHAnsi" w:hAnsi="Menlo" w:cs="Menlo"/>
                <w:color w:val="3900A0"/>
              </w:rPr>
            </w:rPrChange>
          </w:rPr>
          <w:t>print</w:t>
        </w:r>
        <w:r w:rsidRPr="00EE0D0A">
          <w:rPr>
            <w:rFonts w:ascii="Menlo" w:eastAsiaTheme="minorHAnsi" w:hAnsi="Menlo" w:cs="Menlo"/>
            <w:color w:val="000000"/>
            <w:sz w:val="16"/>
            <w:szCs w:val="16"/>
            <w:rPrChange w:id="1776" w:author="Vihari Réka" w:date="2018-11-23T20:34:00Z">
              <w:rPr>
                <w:rFonts w:ascii="Menlo" w:eastAsiaTheme="minorHAnsi" w:hAnsi="Menlo" w:cs="Menlo"/>
                <w:color w:val="000000"/>
              </w:rPr>
            </w:rPrChange>
          </w:rPr>
          <w:t>(events)</w:t>
        </w:r>
      </w:ins>
    </w:p>
    <w:p w14:paraId="0FBDB20E" w14:textId="77777777" w:rsidR="00EE0D0A" w:rsidRPr="00EE0D0A" w:rsidRDefault="00EE0D0A" w:rsidP="00EE0D0A">
      <w:pPr>
        <w:tabs>
          <w:tab w:val="left" w:pos="593"/>
        </w:tabs>
        <w:autoSpaceDE w:val="0"/>
        <w:autoSpaceDN w:val="0"/>
        <w:adjustRightInd w:val="0"/>
        <w:rPr>
          <w:ins w:id="1777" w:author="Vihari Réka" w:date="2018-11-23T20:33:00Z"/>
          <w:rFonts w:ascii="Helvetica" w:eastAsiaTheme="minorHAnsi" w:hAnsi="Helvetica" w:cs="Helvetica"/>
          <w:sz w:val="16"/>
          <w:szCs w:val="16"/>
          <w:rPrChange w:id="1778" w:author="Vihari Réka" w:date="2018-11-23T20:34:00Z">
            <w:rPr>
              <w:ins w:id="1779" w:author="Vihari Réka" w:date="2018-11-23T20:33:00Z"/>
              <w:rFonts w:ascii="Helvetica" w:eastAsiaTheme="minorHAnsi" w:hAnsi="Helvetica" w:cs="Helvetica"/>
            </w:rPr>
          </w:rPrChange>
        </w:rPr>
      </w:pPr>
      <w:ins w:id="1780" w:author="Vihari Réka" w:date="2018-11-23T20:33:00Z">
        <w:r w:rsidRPr="00EE0D0A">
          <w:rPr>
            <w:rFonts w:ascii="Menlo" w:eastAsiaTheme="minorHAnsi" w:hAnsi="Menlo" w:cs="Menlo"/>
            <w:color w:val="000000"/>
            <w:sz w:val="16"/>
            <w:szCs w:val="16"/>
            <w:rPrChange w:id="1781" w:author="Vihari Réka" w:date="2018-11-23T20:34: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782" w:author="Vihari Réka" w:date="2018-11-23T20:34: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783" w:author="Vihari Réka" w:date="2018-11-23T20:34:00Z">
              <w:rPr>
                <w:rFonts w:ascii="Menlo" w:eastAsiaTheme="minorHAnsi" w:hAnsi="Menlo" w:cs="Menlo"/>
                <w:color w:val="000000"/>
              </w:rPr>
            </w:rPrChange>
          </w:rPr>
          <w:t>.</w:t>
        </w:r>
        <w:r w:rsidRPr="00EE0D0A">
          <w:rPr>
            <w:rFonts w:ascii="Menlo" w:eastAsiaTheme="minorHAnsi" w:hAnsi="Menlo" w:cs="Menlo"/>
            <w:color w:val="245256"/>
            <w:sz w:val="16"/>
            <w:szCs w:val="16"/>
            <w:rPrChange w:id="1784" w:author="Vihari Réka" w:date="2018-11-23T20:34:00Z">
              <w:rPr>
                <w:rFonts w:ascii="Menlo" w:eastAsiaTheme="minorHAnsi" w:hAnsi="Menlo" w:cs="Menlo"/>
                <w:color w:val="245256"/>
              </w:rPr>
            </w:rPrChange>
          </w:rPr>
          <w:t>setUpView</w:t>
        </w:r>
        <w:r w:rsidRPr="00EE0D0A">
          <w:rPr>
            <w:rFonts w:ascii="Menlo" w:eastAsiaTheme="minorHAnsi" w:hAnsi="Menlo" w:cs="Menlo"/>
            <w:color w:val="000000"/>
            <w:sz w:val="16"/>
            <w:szCs w:val="16"/>
            <w:rPrChange w:id="1785" w:author="Vihari Réka" w:date="2018-11-23T20:34:00Z">
              <w:rPr>
                <w:rFonts w:ascii="Menlo" w:eastAsiaTheme="minorHAnsi" w:hAnsi="Menlo" w:cs="Menlo"/>
                <w:color w:val="000000"/>
              </w:rPr>
            </w:rPrChange>
          </w:rPr>
          <w:t>()</w:t>
        </w:r>
      </w:ins>
    </w:p>
    <w:p w14:paraId="58C611D9" w14:textId="77D1C3F9" w:rsidR="00EE0D0A" w:rsidRDefault="00EE0D0A" w:rsidP="00EE0D0A">
      <w:pPr>
        <w:spacing w:after="120" w:line="360" w:lineRule="auto"/>
        <w:jc w:val="both"/>
        <w:rPr>
          <w:ins w:id="1786" w:author="Vihari Réka" w:date="2018-11-23T20:34:00Z"/>
          <w:rFonts w:ascii="Menlo" w:eastAsiaTheme="minorHAnsi" w:hAnsi="Menlo" w:cs="Menlo"/>
          <w:color w:val="000000"/>
          <w:sz w:val="16"/>
          <w:szCs w:val="16"/>
        </w:rPr>
        <w:pPrChange w:id="1787" w:author="Vihari Réka" w:date="2018-11-23T20:32:00Z">
          <w:pPr>
            <w:jc w:val="center"/>
          </w:pPr>
        </w:pPrChange>
      </w:pPr>
      <w:ins w:id="1788" w:author="Vihari Réka" w:date="2018-11-23T20:33:00Z">
        <w:r w:rsidRPr="00EE0D0A">
          <w:rPr>
            <w:rFonts w:ascii="Menlo" w:eastAsiaTheme="minorHAnsi" w:hAnsi="Menlo" w:cs="Menlo"/>
            <w:color w:val="000000"/>
            <w:sz w:val="16"/>
            <w:szCs w:val="16"/>
            <w:rPrChange w:id="1789" w:author="Vihari Réka" w:date="2018-11-23T20:34:00Z">
              <w:rPr>
                <w:rFonts w:ascii="Menlo" w:eastAsiaTheme="minorHAnsi" w:hAnsi="Menlo" w:cs="Menlo"/>
                <w:color w:val="000000"/>
              </w:rPr>
            </w:rPrChange>
          </w:rPr>
          <w:t xml:space="preserve">        })</w:t>
        </w:r>
      </w:ins>
    </w:p>
    <w:p w14:paraId="45582A82" w14:textId="62638B3A" w:rsidR="00EE0D0A" w:rsidRDefault="00EE0D0A" w:rsidP="00EE0D0A">
      <w:pPr>
        <w:spacing w:after="120" w:line="360" w:lineRule="auto"/>
        <w:jc w:val="both"/>
        <w:rPr>
          <w:ins w:id="1790" w:author="Vihari Réka" w:date="2018-11-23T20:34:00Z"/>
          <w:rFonts w:ascii="Menlo" w:eastAsiaTheme="minorHAnsi" w:hAnsi="Menlo" w:cs="Menlo"/>
          <w:color w:val="000000"/>
          <w:sz w:val="16"/>
          <w:szCs w:val="16"/>
        </w:rPr>
        <w:pPrChange w:id="1791" w:author="Vihari Réka" w:date="2018-11-23T20:32:00Z">
          <w:pPr>
            <w:jc w:val="center"/>
          </w:pPr>
        </w:pPrChange>
      </w:pPr>
    </w:p>
    <w:p w14:paraId="1FE10D49" w14:textId="25C540A1" w:rsidR="00EE0D0A" w:rsidRPr="00BA753E" w:rsidRDefault="00EE0D0A" w:rsidP="00BA753E">
      <w:pPr>
        <w:spacing w:after="120" w:line="360" w:lineRule="auto"/>
        <w:ind w:firstLine="720"/>
        <w:jc w:val="both"/>
        <w:rPr>
          <w:ins w:id="1792" w:author="Vihari Réka" w:date="2018-11-23T20:35:00Z"/>
          <w:rPrChange w:id="1793" w:author="Vihari Réka" w:date="2018-11-23T20:42:00Z">
            <w:rPr>
              <w:ins w:id="1794" w:author="Vihari Réka" w:date="2018-11-23T20:35:00Z"/>
              <w:rFonts w:ascii="Menlo" w:eastAsiaTheme="minorHAnsi" w:hAnsi="Menlo" w:cs="Menlo"/>
              <w:color w:val="000000"/>
              <w:sz w:val="16"/>
              <w:szCs w:val="16"/>
            </w:rPr>
          </w:rPrChange>
        </w:rPr>
        <w:pPrChange w:id="1795" w:author="Vihari Réka" w:date="2018-11-23T20:42:00Z">
          <w:pPr>
            <w:jc w:val="center"/>
          </w:pPr>
        </w:pPrChange>
      </w:pPr>
      <w:ins w:id="1796" w:author="Vihari Réka" w:date="2018-11-23T20:34:00Z">
        <w:r w:rsidRPr="00BA753E">
          <w:rPr>
            <w:rPrChange w:id="1797" w:author="Vihari Réka" w:date="2018-11-23T20:42:00Z">
              <w:rPr>
                <w:rFonts w:ascii="Menlo" w:eastAsiaTheme="minorHAnsi" w:hAnsi="Menlo" w:cs="Menlo"/>
                <w:color w:val="000000"/>
                <w:sz w:val="16"/>
                <w:szCs w:val="16"/>
              </w:rPr>
            </w:rPrChange>
          </w:rPr>
          <w:t xml:space="preserve">Hasonlóan történik a DonwloaderService osztályban a szerverre történő adatok felvitele is. </w:t>
        </w:r>
      </w:ins>
      <w:ins w:id="1798" w:author="Vihari Réka" w:date="2018-11-23T20:35:00Z">
        <w:r w:rsidRPr="00BA753E">
          <w:rPr>
            <w:rPrChange w:id="1799"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EE0D0A" w:rsidRDefault="00EE0D0A" w:rsidP="00EE0D0A">
      <w:pPr>
        <w:tabs>
          <w:tab w:val="left" w:pos="593"/>
        </w:tabs>
        <w:autoSpaceDE w:val="0"/>
        <w:autoSpaceDN w:val="0"/>
        <w:adjustRightInd w:val="0"/>
        <w:rPr>
          <w:ins w:id="1800" w:author="Vihari Réka" w:date="2018-11-23T20:35:00Z"/>
          <w:rFonts w:ascii="Helvetica" w:eastAsiaTheme="minorHAnsi" w:hAnsi="Helvetica" w:cs="Helvetica"/>
          <w:sz w:val="16"/>
          <w:szCs w:val="16"/>
          <w:rPrChange w:id="1801" w:author="Vihari Réka" w:date="2018-11-23T20:36:00Z">
            <w:rPr>
              <w:ins w:id="1802" w:author="Vihari Réka" w:date="2018-11-23T20:35:00Z"/>
              <w:rFonts w:ascii="Helvetica" w:eastAsiaTheme="minorHAnsi" w:hAnsi="Helvetica" w:cs="Helvetica"/>
            </w:rPr>
          </w:rPrChange>
        </w:rPr>
      </w:pPr>
      <w:ins w:id="1803" w:author="Vihari Réka" w:date="2018-11-23T20:35:00Z">
        <w:r w:rsidRPr="00EE0D0A">
          <w:rPr>
            <w:rFonts w:ascii="Menlo" w:eastAsiaTheme="minorHAnsi" w:hAnsi="Menlo" w:cs="Menlo"/>
            <w:b/>
            <w:bCs/>
            <w:color w:val="9B2393"/>
            <w:sz w:val="16"/>
            <w:szCs w:val="16"/>
            <w:rPrChange w:id="1804" w:author="Vihari Réka" w:date="2018-11-23T20:36:00Z">
              <w:rPr>
                <w:rFonts w:ascii="Menlo" w:eastAsiaTheme="minorHAnsi" w:hAnsi="Menlo" w:cs="Menlo"/>
                <w:b/>
                <w:bCs/>
                <w:color w:val="9B2393"/>
              </w:rPr>
            </w:rPrChange>
          </w:rPr>
          <w:t>func</w:t>
        </w:r>
        <w:r w:rsidRPr="00EE0D0A">
          <w:rPr>
            <w:rFonts w:ascii="Menlo" w:eastAsiaTheme="minorHAnsi" w:hAnsi="Menlo" w:cs="Menlo"/>
            <w:color w:val="000000"/>
            <w:sz w:val="16"/>
            <w:szCs w:val="16"/>
            <w:rPrChange w:id="1805" w:author="Vihari Réka" w:date="2018-11-23T20:36:00Z">
              <w:rPr>
                <w:rFonts w:ascii="Menlo" w:eastAsiaTheme="minorHAnsi" w:hAnsi="Menlo" w:cs="Menlo"/>
                <w:color w:val="000000"/>
              </w:rPr>
            </w:rPrChange>
          </w:rPr>
          <w:t xml:space="preserve"> addLocation(completion: (([</w:t>
        </w:r>
        <w:r w:rsidRPr="00EE0D0A">
          <w:rPr>
            <w:rFonts w:ascii="Menlo" w:eastAsiaTheme="minorHAnsi" w:hAnsi="Menlo" w:cs="Menlo"/>
            <w:color w:val="326D74"/>
            <w:sz w:val="16"/>
            <w:szCs w:val="16"/>
            <w:rPrChange w:id="1806"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807" w:author="Vihari Réka" w:date="2018-11-23T20:36:00Z">
              <w:rPr>
                <w:rFonts w:ascii="Menlo" w:eastAsiaTheme="minorHAnsi" w:hAnsi="Menlo" w:cs="Menlo"/>
                <w:color w:val="000000"/>
              </w:rPr>
            </w:rPrChange>
          </w:rPr>
          <w:t xml:space="preserve">]) -&gt; </w:t>
        </w:r>
        <w:r w:rsidRPr="00EE0D0A">
          <w:rPr>
            <w:rFonts w:ascii="Menlo" w:eastAsiaTheme="minorHAnsi" w:hAnsi="Menlo" w:cs="Menlo"/>
            <w:color w:val="5C2699"/>
            <w:sz w:val="16"/>
            <w:szCs w:val="16"/>
            <w:rPrChange w:id="1808" w:author="Vihari Réka" w:date="2018-11-23T20:36:00Z">
              <w:rPr>
                <w:rFonts w:ascii="Menlo" w:eastAsiaTheme="minorHAnsi" w:hAnsi="Menlo" w:cs="Menlo"/>
                <w:color w:val="5C2699"/>
              </w:rPr>
            </w:rPrChange>
          </w:rPr>
          <w:t>Void</w:t>
        </w:r>
        <w:r w:rsidRPr="00EE0D0A">
          <w:rPr>
            <w:rFonts w:ascii="Menlo" w:eastAsiaTheme="minorHAnsi" w:hAnsi="Menlo" w:cs="Menlo"/>
            <w:color w:val="000000"/>
            <w:sz w:val="16"/>
            <w:szCs w:val="16"/>
            <w:rPrChange w:id="1809" w:author="Vihari Réka" w:date="2018-11-23T20:36:00Z">
              <w:rPr>
                <w:rFonts w:ascii="Menlo" w:eastAsiaTheme="minorHAnsi" w:hAnsi="Menlo" w:cs="Menlo"/>
                <w:color w:val="000000"/>
              </w:rPr>
            </w:rPrChange>
          </w:rPr>
          <w:t>)?) {</w:t>
        </w:r>
      </w:ins>
    </w:p>
    <w:p w14:paraId="6BA7D727" w14:textId="77777777" w:rsidR="00EE0D0A" w:rsidRPr="00EE0D0A" w:rsidRDefault="00EE0D0A" w:rsidP="00EE0D0A">
      <w:pPr>
        <w:tabs>
          <w:tab w:val="left" w:pos="593"/>
        </w:tabs>
        <w:autoSpaceDE w:val="0"/>
        <w:autoSpaceDN w:val="0"/>
        <w:adjustRightInd w:val="0"/>
        <w:rPr>
          <w:ins w:id="1810" w:author="Vihari Réka" w:date="2018-11-23T20:35:00Z"/>
          <w:rFonts w:ascii="Helvetica" w:eastAsiaTheme="minorHAnsi" w:hAnsi="Helvetica" w:cs="Helvetica"/>
          <w:sz w:val="16"/>
          <w:szCs w:val="16"/>
          <w:rPrChange w:id="1811" w:author="Vihari Réka" w:date="2018-11-23T20:36:00Z">
            <w:rPr>
              <w:ins w:id="1812" w:author="Vihari Réka" w:date="2018-11-23T20:35:00Z"/>
              <w:rFonts w:ascii="Helvetica" w:eastAsiaTheme="minorHAnsi" w:hAnsi="Helvetica" w:cs="Helvetica"/>
            </w:rPr>
          </w:rPrChange>
        </w:rPr>
      </w:pPr>
      <w:ins w:id="1813" w:author="Vihari Réka" w:date="2018-11-23T20:35:00Z">
        <w:r w:rsidRPr="00EE0D0A">
          <w:rPr>
            <w:rFonts w:ascii="Menlo" w:eastAsiaTheme="minorHAnsi" w:hAnsi="Menlo" w:cs="Menlo"/>
            <w:color w:val="000000"/>
            <w:sz w:val="16"/>
            <w:szCs w:val="16"/>
            <w:rPrChange w:id="1814"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815" w:author="Vihari Réka" w:date="2018-11-23T20:36: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816" w:author="Vihari Réka" w:date="2018-11-23T20:36:00Z">
              <w:rPr>
                <w:rFonts w:ascii="Menlo" w:eastAsiaTheme="minorHAnsi" w:hAnsi="Menlo" w:cs="Menlo"/>
                <w:color w:val="000000"/>
              </w:rPr>
            </w:rPrChange>
          </w:rPr>
          <w:t xml:space="preserve"> networkService = </w:t>
        </w:r>
        <w:r w:rsidRPr="00EE0D0A">
          <w:rPr>
            <w:rFonts w:ascii="Menlo" w:eastAsiaTheme="minorHAnsi" w:hAnsi="Menlo" w:cs="Menlo"/>
            <w:color w:val="326D74"/>
            <w:sz w:val="16"/>
            <w:szCs w:val="16"/>
            <w:rPrChange w:id="1817" w:author="Vihari Réka" w:date="2018-11-23T20:36:00Z">
              <w:rPr>
                <w:rFonts w:ascii="Menlo" w:eastAsiaTheme="minorHAnsi" w:hAnsi="Menlo" w:cs="Menlo"/>
                <w:color w:val="326D74"/>
              </w:rPr>
            </w:rPrChange>
          </w:rPr>
          <w:t>NetworkService</w:t>
        </w:r>
        <w:r w:rsidRPr="00EE0D0A">
          <w:rPr>
            <w:rFonts w:ascii="Menlo" w:eastAsiaTheme="minorHAnsi" w:hAnsi="Menlo" w:cs="Menlo"/>
            <w:color w:val="000000"/>
            <w:sz w:val="16"/>
            <w:szCs w:val="16"/>
            <w:rPrChange w:id="1818" w:author="Vihari Réka" w:date="2018-11-23T20:36:00Z">
              <w:rPr>
                <w:rFonts w:ascii="Menlo" w:eastAsiaTheme="minorHAnsi" w:hAnsi="Menlo" w:cs="Menlo"/>
                <w:color w:val="000000"/>
              </w:rPr>
            </w:rPrChange>
          </w:rPr>
          <w:t>.</w:t>
        </w:r>
        <w:r w:rsidRPr="00EE0D0A">
          <w:rPr>
            <w:rFonts w:ascii="Menlo" w:eastAsiaTheme="minorHAnsi" w:hAnsi="Menlo" w:cs="Menlo"/>
            <w:color w:val="326D74"/>
            <w:sz w:val="16"/>
            <w:szCs w:val="16"/>
            <w:rPrChange w:id="1819" w:author="Vihari Réka" w:date="2018-11-23T20:36:00Z">
              <w:rPr>
                <w:rFonts w:ascii="Menlo" w:eastAsiaTheme="minorHAnsi" w:hAnsi="Menlo" w:cs="Menlo"/>
                <w:color w:val="326D74"/>
              </w:rPr>
            </w:rPrChange>
          </w:rPr>
          <w:t>shared</w:t>
        </w:r>
      </w:ins>
    </w:p>
    <w:p w14:paraId="20F5F386" w14:textId="77777777" w:rsidR="00EE0D0A" w:rsidRPr="00EE0D0A" w:rsidRDefault="00EE0D0A" w:rsidP="00EE0D0A">
      <w:pPr>
        <w:tabs>
          <w:tab w:val="left" w:pos="593"/>
        </w:tabs>
        <w:autoSpaceDE w:val="0"/>
        <w:autoSpaceDN w:val="0"/>
        <w:adjustRightInd w:val="0"/>
        <w:rPr>
          <w:ins w:id="1820" w:author="Vihari Réka" w:date="2018-11-23T20:35:00Z"/>
          <w:rFonts w:ascii="Helvetica" w:eastAsiaTheme="minorHAnsi" w:hAnsi="Helvetica" w:cs="Helvetica"/>
          <w:sz w:val="16"/>
          <w:szCs w:val="16"/>
          <w:rPrChange w:id="1821" w:author="Vihari Réka" w:date="2018-11-23T20:36:00Z">
            <w:rPr>
              <w:ins w:id="1822" w:author="Vihari Réka" w:date="2018-11-23T20:35:00Z"/>
              <w:rFonts w:ascii="Helvetica" w:eastAsiaTheme="minorHAnsi" w:hAnsi="Helvetica" w:cs="Helvetica"/>
            </w:rPr>
          </w:rPrChange>
        </w:rPr>
      </w:pPr>
      <w:ins w:id="1823" w:author="Vihari Réka" w:date="2018-11-23T20:35:00Z">
        <w:r w:rsidRPr="00EE0D0A">
          <w:rPr>
            <w:rFonts w:ascii="Menlo" w:eastAsiaTheme="minorHAnsi" w:hAnsi="Menlo" w:cs="Menlo"/>
            <w:color w:val="000000"/>
            <w:sz w:val="16"/>
            <w:szCs w:val="16"/>
            <w:rPrChange w:id="1824" w:author="Vihari Réka" w:date="2018-11-23T20:36:00Z">
              <w:rPr>
                <w:rFonts w:ascii="Menlo" w:eastAsiaTheme="minorHAnsi" w:hAnsi="Menlo" w:cs="Menlo"/>
                <w:color w:val="000000"/>
              </w:rPr>
            </w:rPrChange>
          </w:rPr>
          <w:t xml:space="preserve">        networkService.</w:t>
        </w:r>
        <w:r w:rsidRPr="00EE0D0A">
          <w:rPr>
            <w:rFonts w:ascii="Menlo" w:eastAsiaTheme="minorHAnsi" w:hAnsi="Menlo" w:cs="Menlo"/>
            <w:color w:val="245256"/>
            <w:sz w:val="16"/>
            <w:szCs w:val="16"/>
            <w:rPrChange w:id="1825" w:author="Vihari Réka" w:date="2018-11-23T20:36:00Z">
              <w:rPr>
                <w:rFonts w:ascii="Menlo" w:eastAsiaTheme="minorHAnsi" w:hAnsi="Menlo" w:cs="Menlo"/>
                <w:color w:val="245256"/>
              </w:rPr>
            </w:rPrChange>
          </w:rPr>
          <w:t>post</w:t>
        </w:r>
        <w:r w:rsidRPr="00EE0D0A">
          <w:rPr>
            <w:rFonts w:ascii="Menlo" w:eastAsiaTheme="minorHAnsi" w:hAnsi="Menlo" w:cs="Menlo"/>
            <w:color w:val="000000"/>
            <w:sz w:val="16"/>
            <w:szCs w:val="16"/>
            <w:rPrChange w:id="1826" w:author="Vihari Réka" w:date="2018-11-23T20:36:00Z">
              <w:rPr>
                <w:rFonts w:ascii="Menlo" w:eastAsiaTheme="minorHAnsi" w:hAnsi="Menlo" w:cs="Menlo"/>
                <w:color w:val="000000"/>
              </w:rPr>
            </w:rPrChange>
          </w:rPr>
          <w:t>(endpoint: .</w:t>
        </w:r>
        <w:r w:rsidRPr="00EE0D0A">
          <w:rPr>
            <w:rFonts w:ascii="Menlo" w:eastAsiaTheme="minorHAnsi" w:hAnsi="Menlo" w:cs="Menlo"/>
            <w:color w:val="245256"/>
            <w:sz w:val="16"/>
            <w:szCs w:val="16"/>
            <w:rPrChange w:id="1827" w:author="Vihari Réka" w:date="2018-11-23T20:36:00Z">
              <w:rPr>
                <w:rFonts w:ascii="Menlo" w:eastAsiaTheme="minorHAnsi" w:hAnsi="Menlo" w:cs="Menlo"/>
                <w:color w:val="245256"/>
              </w:rPr>
            </w:rPrChange>
          </w:rPr>
          <w:t>location</w:t>
        </w:r>
        <w:r w:rsidRPr="00EE0D0A">
          <w:rPr>
            <w:rFonts w:ascii="Menlo" w:eastAsiaTheme="minorHAnsi" w:hAnsi="Menlo" w:cs="Menlo"/>
            <w:color w:val="000000"/>
            <w:sz w:val="16"/>
            <w:szCs w:val="16"/>
            <w:rPrChange w:id="1828" w:author="Vihari Réka" w:date="2018-11-23T20:36:00Z">
              <w:rPr>
                <w:rFonts w:ascii="Menlo" w:eastAsiaTheme="minorHAnsi" w:hAnsi="Menlo" w:cs="Menlo"/>
                <w:color w:val="000000"/>
              </w:rPr>
            </w:rPrChange>
          </w:rPr>
          <w:t xml:space="preserve">, completion: { response, error </w:t>
        </w:r>
        <w:r w:rsidRPr="00EE0D0A">
          <w:rPr>
            <w:rFonts w:ascii="Menlo" w:eastAsiaTheme="minorHAnsi" w:hAnsi="Menlo" w:cs="Menlo"/>
            <w:b/>
            <w:bCs/>
            <w:color w:val="9B2393"/>
            <w:sz w:val="16"/>
            <w:szCs w:val="16"/>
            <w:rPrChange w:id="1829" w:author="Vihari Réka" w:date="2018-11-23T20:36:00Z">
              <w:rPr>
                <w:rFonts w:ascii="Menlo" w:eastAsiaTheme="minorHAnsi" w:hAnsi="Menlo" w:cs="Menlo"/>
                <w:b/>
                <w:bCs/>
                <w:color w:val="9B2393"/>
              </w:rPr>
            </w:rPrChange>
          </w:rPr>
          <w:t>in</w:t>
        </w:r>
      </w:ins>
    </w:p>
    <w:p w14:paraId="168C1501" w14:textId="77777777" w:rsidR="00EE0D0A" w:rsidRPr="00EE0D0A" w:rsidRDefault="00EE0D0A" w:rsidP="00EE0D0A">
      <w:pPr>
        <w:tabs>
          <w:tab w:val="left" w:pos="593"/>
        </w:tabs>
        <w:autoSpaceDE w:val="0"/>
        <w:autoSpaceDN w:val="0"/>
        <w:adjustRightInd w:val="0"/>
        <w:rPr>
          <w:ins w:id="1830" w:author="Vihari Réka" w:date="2018-11-23T20:35:00Z"/>
          <w:rFonts w:ascii="Helvetica" w:eastAsiaTheme="minorHAnsi" w:hAnsi="Helvetica" w:cs="Helvetica"/>
          <w:sz w:val="16"/>
          <w:szCs w:val="16"/>
          <w:rPrChange w:id="1831" w:author="Vihari Réka" w:date="2018-11-23T20:36:00Z">
            <w:rPr>
              <w:ins w:id="1832" w:author="Vihari Réka" w:date="2018-11-23T20:35:00Z"/>
              <w:rFonts w:ascii="Helvetica" w:eastAsiaTheme="minorHAnsi" w:hAnsi="Helvetica" w:cs="Helvetica"/>
            </w:rPr>
          </w:rPrChange>
        </w:rPr>
      </w:pPr>
    </w:p>
    <w:p w14:paraId="170E791E" w14:textId="77777777" w:rsidR="00EE0D0A" w:rsidRPr="00EE0D0A" w:rsidRDefault="00EE0D0A" w:rsidP="00EE0D0A">
      <w:pPr>
        <w:tabs>
          <w:tab w:val="left" w:pos="593"/>
        </w:tabs>
        <w:autoSpaceDE w:val="0"/>
        <w:autoSpaceDN w:val="0"/>
        <w:adjustRightInd w:val="0"/>
        <w:rPr>
          <w:ins w:id="1833" w:author="Vihari Réka" w:date="2018-11-23T20:35:00Z"/>
          <w:rFonts w:ascii="Helvetica" w:eastAsiaTheme="minorHAnsi" w:hAnsi="Helvetica" w:cs="Helvetica"/>
          <w:sz w:val="16"/>
          <w:szCs w:val="16"/>
          <w:rPrChange w:id="1834" w:author="Vihari Réka" w:date="2018-11-23T20:36:00Z">
            <w:rPr>
              <w:ins w:id="1835" w:author="Vihari Réka" w:date="2018-11-23T20:35:00Z"/>
              <w:rFonts w:ascii="Helvetica" w:eastAsiaTheme="minorHAnsi" w:hAnsi="Helvetica" w:cs="Helvetica"/>
            </w:rPr>
          </w:rPrChange>
        </w:rPr>
      </w:pPr>
      <w:ins w:id="1836" w:author="Vihari Réka" w:date="2018-11-23T20:35:00Z">
        <w:r w:rsidRPr="00EE0D0A">
          <w:rPr>
            <w:rFonts w:ascii="Menlo" w:eastAsiaTheme="minorHAnsi" w:hAnsi="Menlo" w:cs="Menlo"/>
            <w:color w:val="000000"/>
            <w:sz w:val="16"/>
            <w:szCs w:val="16"/>
            <w:rPrChange w:id="1837"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838" w:author="Vihari Réka" w:date="2018-11-23T20:36: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1839" w:author="Vihari Réka" w:date="2018-11-23T20:36:00Z">
              <w:rPr>
                <w:rFonts w:ascii="Menlo" w:eastAsiaTheme="minorHAnsi" w:hAnsi="Menlo" w:cs="Menlo"/>
                <w:color w:val="000000"/>
              </w:rPr>
            </w:rPrChange>
          </w:rPr>
          <w:t xml:space="preserve"> locations: [</w:t>
        </w:r>
        <w:r w:rsidRPr="00EE0D0A">
          <w:rPr>
            <w:rFonts w:ascii="Menlo" w:eastAsiaTheme="minorHAnsi" w:hAnsi="Menlo" w:cs="Menlo"/>
            <w:color w:val="326D74"/>
            <w:sz w:val="16"/>
            <w:szCs w:val="16"/>
            <w:rPrChange w:id="1840"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841" w:author="Vihari Réka" w:date="2018-11-23T20:36:00Z">
              <w:rPr>
                <w:rFonts w:ascii="Menlo" w:eastAsiaTheme="minorHAnsi" w:hAnsi="Menlo" w:cs="Menlo"/>
                <w:color w:val="000000"/>
              </w:rPr>
            </w:rPrChange>
          </w:rPr>
          <w:t>]</w:t>
        </w:r>
      </w:ins>
    </w:p>
    <w:p w14:paraId="21493EC1" w14:textId="77777777" w:rsidR="00EE0D0A" w:rsidRPr="00EE0D0A" w:rsidRDefault="00EE0D0A" w:rsidP="00EE0D0A">
      <w:pPr>
        <w:tabs>
          <w:tab w:val="left" w:pos="593"/>
        </w:tabs>
        <w:autoSpaceDE w:val="0"/>
        <w:autoSpaceDN w:val="0"/>
        <w:adjustRightInd w:val="0"/>
        <w:rPr>
          <w:ins w:id="1842" w:author="Vihari Réka" w:date="2018-11-23T20:35:00Z"/>
          <w:rFonts w:ascii="Helvetica" w:eastAsiaTheme="minorHAnsi" w:hAnsi="Helvetica" w:cs="Helvetica"/>
          <w:sz w:val="16"/>
          <w:szCs w:val="16"/>
          <w:rPrChange w:id="1843" w:author="Vihari Réka" w:date="2018-11-23T20:36:00Z">
            <w:rPr>
              <w:ins w:id="1844" w:author="Vihari Réka" w:date="2018-11-23T20:35:00Z"/>
              <w:rFonts w:ascii="Helvetica" w:eastAsiaTheme="minorHAnsi" w:hAnsi="Helvetica" w:cs="Helvetica"/>
            </w:rPr>
          </w:rPrChange>
        </w:rPr>
      </w:pPr>
      <w:ins w:id="1845" w:author="Vihari Réka" w:date="2018-11-23T20:35:00Z">
        <w:r w:rsidRPr="00EE0D0A">
          <w:rPr>
            <w:rFonts w:ascii="Menlo" w:eastAsiaTheme="minorHAnsi" w:hAnsi="Menlo" w:cs="Menlo"/>
            <w:color w:val="000000"/>
            <w:sz w:val="16"/>
            <w:szCs w:val="16"/>
            <w:rPrChange w:id="1846"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847" w:author="Vihari Réka" w:date="2018-11-23T20:36:00Z">
              <w:rPr>
                <w:rFonts w:ascii="Menlo" w:eastAsiaTheme="minorHAnsi" w:hAnsi="Menlo" w:cs="Menlo"/>
                <w:b/>
                <w:bCs/>
                <w:color w:val="9B2393"/>
              </w:rPr>
            </w:rPrChange>
          </w:rPr>
          <w:t>if</w:t>
        </w:r>
        <w:r w:rsidRPr="00EE0D0A">
          <w:rPr>
            <w:rFonts w:ascii="Menlo" w:eastAsiaTheme="minorHAnsi" w:hAnsi="Menlo" w:cs="Menlo"/>
            <w:color w:val="000000"/>
            <w:sz w:val="16"/>
            <w:szCs w:val="16"/>
            <w:rPrChange w:id="1848"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849" w:author="Vihari Réka" w:date="2018-11-23T20:36: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850" w:author="Vihari Réka" w:date="2018-11-23T20:36:00Z">
              <w:rPr>
                <w:rFonts w:ascii="Menlo" w:eastAsiaTheme="minorHAnsi" w:hAnsi="Menlo" w:cs="Menlo"/>
                <w:color w:val="000000"/>
              </w:rPr>
            </w:rPrChange>
          </w:rPr>
          <w:t xml:space="preserve"> response = response {</w:t>
        </w:r>
      </w:ins>
    </w:p>
    <w:p w14:paraId="11F93733" w14:textId="77777777" w:rsidR="00EE0D0A" w:rsidRPr="00EE0D0A" w:rsidRDefault="00EE0D0A" w:rsidP="00EE0D0A">
      <w:pPr>
        <w:tabs>
          <w:tab w:val="left" w:pos="593"/>
        </w:tabs>
        <w:autoSpaceDE w:val="0"/>
        <w:autoSpaceDN w:val="0"/>
        <w:adjustRightInd w:val="0"/>
        <w:rPr>
          <w:ins w:id="1851" w:author="Vihari Réka" w:date="2018-11-23T20:35:00Z"/>
          <w:rFonts w:ascii="Helvetica" w:eastAsiaTheme="minorHAnsi" w:hAnsi="Helvetica" w:cs="Helvetica"/>
          <w:sz w:val="16"/>
          <w:szCs w:val="16"/>
          <w:rPrChange w:id="1852" w:author="Vihari Réka" w:date="2018-11-23T20:36:00Z">
            <w:rPr>
              <w:ins w:id="1853" w:author="Vihari Réka" w:date="2018-11-23T20:35:00Z"/>
              <w:rFonts w:ascii="Helvetica" w:eastAsiaTheme="minorHAnsi" w:hAnsi="Helvetica" w:cs="Helvetica"/>
            </w:rPr>
          </w:rPrChange>
        </w:rPr>
      </w:pPr>
      <w:ins w:id="1854" w:author="Vihari Réka" w:date="2018-11-23T20:35:00Z">
        <w:r w:rsidRPr="00EE0D0A">
          <w:rPr>
            <w:rFonts w:ascii="Menlo" w:eastAsiaTheme="minorHAnsi" w:hAnsi="Menlo" w:cs="Menlo"/>
            <w:color w:val="000000"/>
            <w:sz w:val="16"/>
            <w:szCs w:val="16"/>
            <w:rPrChange w:id="1855"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856" w:author="Vihari Réka" w:date="2018-11-23T20:36:00Z">
              <w:rPr>
                <w:rFonts w:ascii="Menlo" w:eastAsiaTheme="minorHAnsi" w:hAnsi="Menlo" w:cs="Menlo"/>
                <w:b/>
                <w:bCs/>
                <w:color w:val="9B2393"/>
              </w:rPr>
            </w:rPrChange>
          </w:rPr>
          <w:t>do</w:t>
        </w:r>
        <w:r w:rsidRPr="00EE0D0A">
          <w:rPr>
            <w:rFonts w:ascii="Menlo" w:eastAsiaTheme="minorHAnsi" w:hAnsi="Menlo" w:cs="Menlo"/>
            <w:color w:val="000000"/>
            <w:sz w:val="16"/>
            <w:szCs w:val="16"/>
            <w:rPrChange w:id="1857" w:author="Vihari Réka" w:date="2018-11-23T20:36:00Z">
              <w:rPr>
                <w:rFonts w:ascii="Menlo" w:eastAsiaTheme="minorHAnsi" w:hAnsi="Menlo" w:cs="Menlo"/>
                <w:color w:val="000000"/>
              </w:rPr>
            </w:rPrChange>
          </w:rPr>
          <w:t xml:space="preserve"> {</w:t>
        </w:r>
      </w:ins>
    </w:p>
    <w:p w14:paraId="20C76523" w14:textId="77777777" w:rsidR="00EE0D0A" w:rsidRPr="00EE0D0A" w:rsidRDefault="00EE0D0A" w:rsidP="00EE0D0A">
      <w:pPr>
        <w:tabs>
          <w:tab w:val="left" w:pos="593"/>
        </w:tabs>
        <w:autoSpaceDE w:val="0"/>
        <w:autoSpaceDN w:val="0"/>
        <w:adjustRightInd w:val="0"/>
        <w:rPr>
          <w:ins w:id="1858" w:author="Vihari Réka" w:date="2018-11-23T20:35:00Z"/>
          <w:rFonts w:ascii="Helvetica" w:eastAsiaTheme="minorHAnsi" w:hAnsi="Helvetica" w:cs="Helvetica"/>
          <w:sz w:val="16"/>
          <w:szCs w:val="16"/>
          <w:rPrChange w:id="1859" w:author="Vihari Réka" w:date="2018-11-23T20:36:00Z">
            <w:rPr>
              <w:ins w:id="1860" w:author="Vihari Réka" w:date="2018-11-23T20:35:00Z"/>
              <w:rFonts w:ascii="Helvetica" w:eastAsiaTheme="minorHAnsi" w:hAnsi="Helvetica" w:cs="Helvetica"/>
            </w:rPr>
          </w:rPrChange>
        </w:rPr>
      </w:pPr>
      <w:ins w:id="1861" w:author="Vihari Réka" w:date="2018-11-23T20:35:00Z">
        <w:r w:rsidRPr="00EE0D0A">
          <w:rPr>
            <w:rFonts w:ascii="Menlo" w:eastAsiaTheme="minorHAnsi" w:hAnsi="Menlo" w:cs="Menlo"/>
            <w:color w:val="000000"/>
            <w:sz w:val="16"/>
            <w:szCs w:val="16"/>
            <w:rPrChange w:id="1862" w:author="Vihari Réka" w:date="2018-11-23T20:36:00Z">
              <w:rPr>
                <w:rFonts w:ascii="Menlo" w:eastAsiaTheme="minorHAnsi" w:hAnsi="Menlo" w:cs="Menlo"/>
                <w:color w:val="000000"/>
              </w:rPr>
            </w:rPrChange>
          </w:rPr>
          <w:t xml:space="preserve">                        locations = </w:t>
        </w:r>
        <w:r w:rsidRPr="00EE0D0A">
          <w:rPr>
            <w:rFonts w:ascii="Menlo" w:eastAsiaTheme="minorHAnsi" w:hAnsi="Menlo" w:cs="Menlo"/>
            <w:b/>
            <w:bCs/>
            <w:color w:val="9B2393"/>
            <w:sz w:val="16"/>
            <w:szCs w:val="16"/>
            <w:rPrChange w:id="1863" w:author="Vihari Réka" w:date="2018-11-23T20:36:00Z">
              <w:rPr>
                <w:rFonts w:ascii="Menlo" w:eastAsiaTheme="minorHAnsi" w:hAnsi="Menlo" w:cs="Menlo"/>
                <w:b/>
                <w:bCs/>
                <w:color w:val="9B2393"/>
              </w:rPr>
            </w:rPrChange>
          </w:rPr>
          <w:t>try</w:t>
        </w:r>
        <w:r w:rsidRPr="00EE0D0A">
          <w:rPr>
            <w:rFonts w:ascii="Menlo" w:eastAsiaTheme="minorHAnsi" w:hAnsi="Menlo" w:cs="Menlo"/>
            <w:color w:val="000000"/>
            <w:sz w:val="16"/>
            <w:szCs w:val="16"/>
            <w:rPrChange w:id="1864" w:author="Vihari Réka" w:date="2018-11-23T20:36:00Z">
              <w:rPr>
                <w:rFonts w:ascii="Menlo" w:eastAsiaTheme="minorHAnsi" w:hAnsi="Menlo" w:cs="Menlo"/>
                <w:color w:val="000000"/>
              </w:rPr>
            </w:rPrChange>
          </w:rPr>
          <w:t xml:space="preserve"> </w:t>
        </w:r>
        <w:r w:rsidRPr="00EE0D0A">
          <w:rPr>
            <w:rFonts w:ascii="Menlo" w:eastAsiaTheme="minorHAnsi" w:hAnsi="Menlo" w:cs="Menlo"/>
            <w:color w:val="5C2699"/>
            <w:sz w:val="16"/>
            <w:szCs w:val="16"/>
            <w:rPrChange w:id="1865" w:author="Vihari Réka" w:date="2018-11-23T20:36:00Z">
              <w:rPr>
                <w:rFonts w:ascii="Menlo" w:eastAsiaTheme="minorHAnsi" w:hAnsi="Menlo" w:cs="Menlo"/>
                <w:color w:val="5C2699"/>
              </w:rPr>
            </w:rPrChange>
          </w:rPr>
          <w:t>JSONDecoder</w:t>
        </w:r>
        <w:r w:rsidRPr="00EE0D0A">
          <w:rPr>
            <w:rFonts w:ascii="Menlo" w:eastAsiaTheme="minorHAnsi" w:hAnsi="Menlo" w:cs="Menlo"/>
            <w:color w:val="000000"/>
            <w:sz w:val="16"/>
            <w:szCs w:val="16"/>
            <w:rPrChange w:id="1866" w:author="Vihari Réka" w:date="2018-11-23T20:36:00Z">
              <w:rPr>
                <w:rFonts w:ascii="Menlo" w:eastAsiaTheme="minorHAnsi" w:hAnsi="Menlo" w:cs="Menlo"/>
                <w:color w:val="000000"/>
              </w:rPr>
            </w:rPrChange>
          </w:rPr>
          <w:t>().</w:t>
        </w:r>
        <w:r w:rsidRPr="00EE0D0A">
          <w:rPr>
            <w:rFonts w:ascii="Menlo" w:eastAsiaTheme="minorHAnsi" w:hAnsi="Menlo" w:cs="Menlo"/>
            <w:color w:val="3900A0"/>
            <w:sz w:val="16"/>
            <w:szCs w:val="16"/>
            <w:rPrChange w:id="1867" w:author="Vihari Réka" w:date="2018-11-23T20:36:00Z">
              <w:rPr>
                <w:rFonts w:ascii="Menlo" w:eastAsiaTheme="minorHAnsi" w:hAnsi="Menlo" w:cs="Menlo"/>
                <w:color w:val="3900A0"/>
              </w:rPr>
            </w:rPrChange>
          </w:rPr>
          <w:t>decode</w:t>
        </w:r>
        <w:r w:rsidRPr="00EE0D0A">
          <w:rPr>
            <w:rFonts w:ascii="Menlo" w:eastAsiaTheme="minorHAnsi" w:hAnsi="Menlo" w:cs="Menlo"/>
            <w:color w:val="000000"/>
            <w:sz w:val="16"/>
            <w:szCs w:val="16"/>
            <w:rPrChange w:id="1868" w:author="Vihari Réka" w:date="2018-11-23T20:36:00Z">
              <w:rPr>
                <w:rFonts w:ascii="Menlo" w:eastAsiaTheme="minorHAnsi" w:hAnsi="Menlo" w:cs="Menlo"/>
                <w:color w:val="000000"/>
              </w:rPr>
            </w:rPrChange>
          </w:rPr>
          <w:t>([</w:t>
        </w:r>
        <w:r w:rsidRPr="00EE0D0A">
          <w:rPr>
            <w:rFonts w:ascii="Menlo" w:eastAsiaTheme="minorHAnsi" w:hAnsi="Menlo" w:cs="Menlo"/>
            <w:color w:val="326D74"/>
            <w:sz w:val="16"/>
            <w:szCs w:val="16"/>
            <w:rPrChange w:id="1869"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870" w:author="Vihari Réka" w:date="2018-11-23T20:36:00Z">
              <w:rPr>
                <w:rFonts w:ascii="Menlo" w:eastAsiaTheme="minorHAnsi" w:hAnsi="Menlo" w:cs="Menlo"/>
                <w:color w:val="000000"/>
              </w:rPr>
            </w:rPrChange>
          </w:rPr>
          <w:t>].</w:t>
        </w:r>
        <w:r w:rsidRPr="00EE0D0A">
          <w:rPr>
            <w:rFonts w:ascii="Menlo" w:eastAsiaTheme="minorHAnsi" w:hAnsi="Menlo" w:cs="Menlo"/>
            <w:b/>
            <w:bCs/>
            <w:color w:val="9B2393"/>
            <w:sz w:val="16"/>
            <w:szCs w:val="16"/>
            <w:rPrChange w:id="1871" w:author="Vihari Réka" w:date="2018-11-23T20:36: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872" w:author="Vihari Réka" w:date="2018-11-23T20:36:00Z">
              <w:rPr>
                <w:rFonts w:ascii="Menlo" w:eastAsiaTheme="minorHAnsi" w:hAnsi="Menlo" w:cs="Menlo"/>
                <w:color w:val="000000"/>
              </w:rPr>
            </w:rPrChange>
          </w:rPr>
          <w:t>, from: response)</w:t>
        </w:r>
      </w:ins>
    </w:p>
    <w:p w14:paraId="1C7FBFBE" w14:textId="77777777" w:rsidR="00EE0D0A" w:rsidRPr="00EE0D0A" w:rsidRDefault="00EE0D0A" w:rsidP="00EE0D0A">
      <w:pPr>
        <w:tabs>
          <w:tab w:val="left" w:pos="593"/>
        </w:tabs>
        <w:autoSpaceDE w:val="0"/>
        <w:autoSpaceDN w:val="0"/>
        <w:adjustRightInd w:val="0"/>
        <w:rPr>
          <w:ins w:id="1873" w:author="Vihari Réka" w:date="2018-11-23T20:35:00Z"/>
          <w:rFonts w:ascii="Helvetica" w:eastAsiaTheme="minorHAnsi" w:hAnsi="Helvetica" w:cs="Helvetica"/>
          <w:sz w:val="16"/>
          <w:szCs w:val="16"/>
          <w:rPrChange w:id="1874" w:author="Vihari Réka" w:date="2018-11-23T20:36:00Z">
            <w:rPr>
              <w:ins w:id="1875" w:author="Vihari Réka" w:date="2018-11-23T20:35:00Z"/>
              <w:rFonts w:ascii="Helvetica" w:eastAsiaTheme="minorHAnsi" w:hAnsi="Helvetica" w:cs="Helvetica"/>
            </w:rPr>
          </w:rPrChange>
        </w:rPr>
      </w:pPr>
      <w:ins w:id="1876" w:author="Vihari Réka" w:date="2018-11-23T20:35:00Z">
        <w:r w:rsidRPr="00EE0D0A">
          <w:rPr>
            <w:rFonts w:ascii="Menlo" w:eastAsiaTheme="minorHAnsi" w:hAnsi="Menlo" w:cs="Menlo"/>
            <w:color w:val="000000"/>
            <w:sz w:val="16"/>
            <w:szCs w:val="16"/>
            <w:rPrChange w:id="1877" w:author="Vihari Réka" w:date="2018-11-23T20:36:00Z">
              <w:rPr>
                <w:rFonts w:ascii="Menlo" w:eastAsiaTheme="minorHAnsi" w:hAnsi="Menlo" w:cs="Menlo"/>
                <w:color w:val="000000"/>
              </w:rPr>
            </w:rPrChange>
          </w:rPr>
          <w:t xml:space="preserve">                        completion?(locations)</w:t>
        </w:r>
      </w:ins>
    </w:p>
    <w:p w14:paraId="6BEB8F32" w14:textId="77777777" w:rsidR="00EE0D0A" w:rsidRPr="00EE0D0A" w:rsidRDefault="00EE0D0A" w:rsidP="00EE0D0A">
      <w:pPr>
        <w:tabs>
          <w:tab w:val="left" w:pos="593"/>
        </w:tabs>
        <w:autoSpaceDE w:val="0"/>
        <w:autoSpaceDN w:val="0"/>
        <w:adjustRightInd w:val="0"/>
        <w:rPr>
          <w:ins w:id="1878" w:author="Vihari Réka" w:date="2018-11-23T20:35:00Z"/>
          <w:rFonts w:ascii="Helvetica" w:eastAsiaTheme="minorHAnsi" w:hAnsi="Helvetica" w:cs="Helvetica"/>
          <w:sz w:val="16"/>
          <w:szCs w:val="16"/>
          <w:rPrChange w:id="1879" w:author="Vihari Réka" w:date="2018-11-23T20:36:00Z">
            <w:rPr>
              <w:ins w:id="1880" w:author="Vihari Réka" w:date="2018-11-23T20:35:00Z"/>
              <w:rFonts w:ascii="Helvetica" w:eastAsiaTheme="minorHAnsi" w:hAnsi="Helvetica" w:cs="Helvetica"/>
            </w:rPr>
          </w:rPrChange>
        </w:rPr>
      </w:pPr>
      <w:ins w:id="1881" w:author="Vihari Réka" w:date="2018-11-23T20:35:00Z">
        <w:r w:rsidRPr="00EE0D0A">
          <w:rPr>
            <w:rFonts w:ascii="Menlo" w:eastAsiaTheme="minorHAnsi" w:hAnsi="Menlo" w:cs="Menlo"/>
            <w:color w:val="000000"/>
            <w:sz w:val="16"/>
            <w:szCs w:val="16"/>
            <w:rPrChange w:id="1882" w:author="Vihari Réka" w:date="2018-11-23T20:36:00Z">
              <w:rPr>
                <w:rFonts w:ascii="Menlo" w:eastAsiaTheme="minorHAnsi" w:hAnsi="Menlo" w:cs="Menlo"/>
                <w:color w:val="000000"/>
              </w:rPr>
            </w:rPrChange>
          </w:rPr>
          <w:t xml:space="preserve">                    } </w:t>
        </w:r>
        <w:r w:rsidRPr="00EE0D0A">
          <w:rPr>
            <w:rFonts w:ascii="Menlo" w:eastAsiaTheme="minorHAnsi" w:hAnsi="Menlo" w:cs="Menlo"/>
            <w:b/>
            <w:bCs/>
            <w:color w:val="9B2393"/>
            <w:sz w:val="16"/>
            <w:szCs w:val="16"/>
            <w:rPrChange w:id="1883" w:author="Vihari Réka" w:date="2018-11-23T20:36:00Z">
              <w:rPr>
                <w:rFonts w:ascii="Menlo" w:eastAsiaTheme="minorHAnsi" w:hAnsi="Menlo" w:cs="Menlo"/>
                <w:b/>
                <w:bCs/>
                <w:color w:val="9B2393"/>
              </w:rPr>
            </w:rPrChange>
          </w:rPr>
          <w:t>catch</w:t>
        </w:r>
        <w:r w:rsidRPr="00EE0D0A">
          <w:rPr>
            <w:rFonts w:ascii="Menlo" w:eastAsiaTheme="minorHAnsi" w:hAnsi="Menlo" w:cs="Menlo"/>
            <w:color w:val="000000"/>
            <w:sz w:val="16"/>
            <w:szCs w:val="16"/>
            <w:rPrChange w:id="1884" w:author="Vihari Réka" w:date="2018-11-23T20:36:00Z">
              <w:rPr>
                <w:rFonts w:ascii="Menlo" w:eastAsiaTheme="minorHAnsi" w:hAnsi="Menlo" w:cs="Menlo"/>
                <w:color w:val="000000"/>
              </w:rPr>
            </w:rPrChange>
          </w:rPr>
          <w:t xml:space="preserve"> {</w:t>
        </w:r>
      </w:ins>
    </w:p>
    <w:p w14:paraId="46E173B0" w14:textId="77777777" w:rsidR="00EE0D0A" w:rsidRPr="00EE0D0A" w:rsidRDefault="00EE0D0A" w:rsidP="00EE0D0A">
      <w:pPr>
        <w:tabs>
          <w:tab w:val="left" w:pos="593"/>
        </w:tabs>
        <w:autoSpaceDE w:val="0"/>
        <w:autoSpaceDN w:val="0"/>
        <w:adjustRightInd w:val="0"/>
        <w:rPr>
          <w:ins w:id="1885" w:author="Vihari Réka" w:date="2018-11-23T20:35:00Z"/>
          <w:rFonts w:ascii="Helvetica" w:eastAsiaTheme="minorHAnsi" w:hAnsi="Helvetica" w:cs="Helvetica"/>
          <w:sz w:val="16"/>
          <w:szCs w:val="16"/>
          <w:rPrChange w:id="1886" w:author="Vihari Réka" w:date="2018-11-23T20:36:00Z">
            <w:rPr>
              <w:ins w:id="1887" w:author="Vihari Réka" w:date="2018-11-23T20:35:00Z"/>
              <w:rFonts w:ascii="Helvetica" w:eastAsiaTheme="minorHAnsi" w:hAnsi="Helvetica" w:cs="Helvetica"/>
            </w:rPr>
          </w:rPrChange>
        </w:rPr>
      </w:pPr>
      <w:ins w:id="1888" w:author="Vihari Réka" w:date="2018-11-23T20:35:00Z">
        <w:r w:rsidRPr="00EE0D0A">
          <w:rPr>
            <w:rFonts w:ascii="Menlo" w:eastAsiaTheme="minorHAnsi" w:hAnsi="Menlo" w:cs="Menlo"/>
            <w:color w:val="000000"/>
            <w:sz w:val="16"/>
            <w:szCs w:val="16"/>
            <w:rPrChange w:id="1889" w:author="Vihari Réka" w:date="2018-11-23T20:36: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890" w:author="Vihari Réka" w:date="2018-11-23T20:36:00Z">
              <w:rPr>
                <w:rFonts w:ascii="Menlo" w:eastAsiaTheme="minorHAnsi" w:hAnsi="Menlo" w:cs="Menlo"/>
                <w:color w:val="3900A0"/>
              </w:rPr>
            </w:rPrChange>
          </w:rPr>
          <w:t>print</w:t>
        </w:r>
        <w:r w:rsidRPr="00EE0D0A">
          <w:rPr>
            <w:rFonts w:ascii="Menlo" w:eastAsiaTheme="minorHAnsi" w:hAnsi="Menlo" w:cs="Menlo"/>
            <w:color w:val="000000"/>
            <w:sz w:val="16"/>
            <w:szCs w:val="16"/>
            <w:rPrChange w:id="1891" w:author="Vihari Réka" w:date="2018-11-23T20:36:00Z">
              <w:rPr>
                <w:rFonts w:ascii="Menlo" w:eastAsiaTheme="minorHAnsi" w:hAnsi="Menlo" w:cs="Menlo"/>
                <w:color w:val="000000"/>
              </w:rPr>
            </w:rPrChange>
          </w:rPr>
          <w:t>(</w:t>
        </w:r>
        <w:r w:rsidRPr="00EE0D0A">
          <w:rPr>
            <w:rFonts w:ascii="Menlo" w:eastAsiaTheme="minorHAnsi" w:hAnsi="Menlo" w:cs="Menlo"/>
            <w:color w:val="C41A16"/>
            <w:sz w:val="16"/>
            <w:szCs w:val="16"/>
            <w:rPrChange w:id="1892" w:author="Vihari Réka" w:date="2018-11-23T20:36:00Z">
              <w:rPr>
                <w:rFonts w:ascii="Menlo" w:eastAsiaTheme="minorHAnsi" w:hAnsi="Menlo" w:cs="Menlo"/>
                <w:color w:val="C41A16"/>
              </w:rPr>
            </w:rPrChange>
          </w:rPr>
          <w:t>"A dekodolas sikertelen volt."</w:t>
        </w:r>
        <w:r w:rsidRPr="00EE0D0A">
          <w:rPr>
            <w:rFonts w:ascii="Menlo" w:eastAsiaTheme="minorHAnsi" w:hAnsi="Menlo" w:cs="Menlo"/>
            <w:color w:val="000000"/>
            <w:sz w:val="16"/>
            <w:szCs w:val="16"/>
            <w:rPrChange w:id="1893" w:author="Vihari Réka" w:date="2018-11-23T20:36:00Z">
              <w:rPr>
                <w:rFonts w:ascii="Menlo" w:eastAsiaTheme="minorHAnsi" w:hAnsi="Menlo" w:cs="Menlo"/>
                <w:color w:val="000000"/>
              </w:rPr>
            </w:rPrChange>
          </w:rPr>
          <w:t>)</w:t>
        </w:r>
      </w:ins>
    </w:p>
    <w:p w14:paraId="522010F6" w14:textId="77777777" w:rsidR="00EE0D0A" w:rsidRPr="00EE0D0A" w:rsidRDefault="00EE0D0A" w:rsidP="00EE0D0A">
      <w:pPr>
        <w:tabs>
          <w:tab w:val="left" w:pos="593"/>
        </w:tabs>
        <w:autoSpaceDE w:val="0"/>
        <w:autoSpaceDN w:val="0"/>
        <w:adjustRightInd w:val="0"/>
        <w:rPr>
          <w:ins w:id="1894" w:author="Vihari Réka" w:date="2018-11-23T20:35:00Z"/>
          <w:rFonts w:ascii="Helvetica" w:eastAsiaTheme="minorHAnsi" w:hAnsi="Helvetica" w:cs="Helvetica"/>
          <w:sz w:val="16"/>
          <w:szCs w:val="16"/>
          <w:rPrChange w:id="1895" w:author="Vihari Réka" w:date="2018-11-23T20:36:00Z">
            <w:rPr>
              <w:ins w:id="1896" w:author="Vihari Réka" w:date="2018-11-23T20:35:00Z"/>
              <w:rFonts w:ascii="Helvetica" w:eastAsiaTheme="minorHAnsi" w:hAnsi="Helvetica" w:cs="Helvetica"/>
            </w:rPr>
          </w:rPrChange>
        </w:rPr>
      </w:pPr>
      <w:ins w:id="1897" w:author="Vihari Réka" w:date="2018-11-23T20:35:00Z">
        <w:r w:rsidRPr="00EE0D0A">
          <w:rPr>
            <w:rFonts w:ascii="Menlo" w:eastAsiaTheme="minorHAnsi" w:hAnsi="Menlo" w:cs="Menlo"/>
            <w:color w:val="000000"/>
            <w:sz w:val="16"/>
            <w:szCs w:val="16"/>
            <w:rPrChange w:id="1898" w:author="Vihari Réka" w:date="2018-11-23T20:36:00Z">
              <w:rPr>
                <w:rFonts w:ascii="Menlo" w:eastAsiaTheme="minorHAnsi" w:hAnsi="Menlo" w:cs="Menlo"/>
                <w:color w:val="000000"/>
              </w:rPr>
            </w:rPrChange>
          </w:rPr>
          <w:t xml:space="preserve">                    }</w:t>
        </w:r>
      </w:ins>
    </w:p>
    <w:p w14:paraId="33378808" w14:textId="77777777" w:rsidR="00EE0D0A" w:rsidRPr="00EE0D0A" w:rsidRDefault="00EE0D0A" w:rsidP="00EE0D0A">
      <w:pPr>
        <w:tabs>
          <w:tab w:val="left" w:pos="593"/>
        </w:tabs>
        <w:autoSpaceDE w:val="0"/>
        <w:autoSpaceDN w:val="0"/>
        <w:adjustRightInd w:val="0"/>
        <w:rPr>
          <w:ins w:id="1899" w:author="Vihari Réka" w:date="2018-11-23T20:35:00Z"/>
          <w:rFonts w:ascii="Helvetica" w:eastAsiaTheme="minorHAnsi" w:hAnsi="Helvetica" w:cs="Helvetica"/>
          <w:sz w:val="16"/>
          <w:szCs w:val="16"/>
          <w:rPrChange w:id="1900" w:author="Vihari Réka" w:date="2018-11-23T20:36:00Z">
            <w:rPr>
              <w:ins w:id="1901" w:author="Vihari Réka" w:date="2018-11-23T20:35:00Z"/>
              <w:rFonts w:ascii="Helvetica" w:eastAsiaTheme="minorHAnsi" w:hAnsi="Helvetica" w:cs="Helvetica"/>
            </w:rPr>
          </w:rPrChange>
        </w:rPr>
      </w:pPr>
      <w:ins w:id="1902" w:author="Vihari Réka" w:date="2018-11-23T20:35:00Z">
        <w:r w:rsidRPr="00EE0D0A">
          <w:rPr>
            <w:rFonts w:ascii="Menlo" w:eastAsiaTheme="minorHAnsi" w:hAnsi="Menlo" w:cs="Menlo"/>
            <w:color w:val="000000"/>
            <w:sz w:val="16"/>
            <w:szCs w:val="16"/>
            <w:rPrChange w:id="1903" w:author="Vihari Réka" w:date="2018-11-23T20:36:00Z">
              <w:rPr>
                <w:rFonts w:ascii="Menlo" w:eastAsiaTheme="minorHAnsi" w:hAnsi="Menlo" w:cs="Menlo"/>
                <w:color w:val="000000"/>
              </w:rPr>
            </w:rPrChange>
          </w:rPr>
          <w:lastRenderedPageBreak/>
          <w:t xml:space="preserve">            }</w:t>
        </w:r>
      </w:ins>
    </w:p>
    <w:p w14:paraId="746A6C80" w14:textId="77777777" w:rsidR="00EE0D0A" w:rsidRPr="00EE0D0A" w:rsidRDefault="00EE0D0A" w:rsidP="00EE0D0A">
      <w:pPr>
        <w:tabs>
          <w:tab w:val="left" w:pos="593"/>
        </w:tabs>
        <w:autoSpaceDE w:val="0"/>
        <w:autoSpaceDN w:val="0"/>
        <w:adjustRightInd w:val="0"/>
        <w:rPr>
          <w:ins w:id="1904" w:author="Vihari Réka" w:date="2018-11-23T20:35:00Z"/>
          <w:rFonts w:ascii="Helvetica" w:eastAsiaTheme="minorHAnsi" w:hAnsi="Helvetica" w:cs="Helvetica"/>
          <w:sz w:val="16"/>
          <w:szCs w:val="16"/>
          <w:rPrChange w:id="1905" w:author="Vihari Réka" w:date="2018-11-23T20:36:00Z">
            <w:rPr>
              <w:ins w:id="1906" w:author="Vihari Réka" w:date="2018-11-23T20:35:00Z"/>
              <w:rFonts w:ascii="Helvetica" w:eastAsiaTheme="minorHAnsi" w:hAnsi="Helvetica" w:cs="Helvetica"/>
            </w:rPr>
          </w:rPrChange>
        </w:rPr>
      </w:pPr>
      <w:ins w:id="1907" w:author="Vihari Réka" w:date="2018-11-23T20:35:00Z">
        <w:r w:rsidRPr="00EE0D0A">
          <w:rPr>
            <w:rFonts w:ascii="Menlo" w:eastAsiaTheme="minorHAnsi" w:hAnsi="Menlo" w:cs="Menlo"/>
            <w:color w:val="000000"/>
            <w:sz w:val="16"/>
            <w:szCs w:val="16"/>
            <w:rPrChange w:id="1908" w:author="Vihari Réka" w:date="2018-11-23T20:36:00Z">
              <w:rPr>
                <w:rFonts w:ascii="Menlo" w:eastAsiaTheme="minorHAnsi" w:hAnsi="Menlo" w:cs="Menlo"/>
                <w:color w:val="000000"/>
              </w:rPr>
            </w:rPrChange>
          </w:rPr>
          <w:t xml:space="preserve">        })</w:t>
        </w:r>
      </w:ins>
    </w:p>
    <w:p w14:paraId="58EF74C7" w14:textId="1B4D1FE1" w:rsidR="00EE0D0A" w:rsidRDefault="00EE0D0A" w:rsidP="00EE0D0A">
      <w:pPr>
        <w:spacing w:after="120" w:line="360" w:lineRule="auto"/>
        <w:jc w:val="both"/>
        <w:rPr>
          <w:ins w:id="1909" w:author="Vihari Réka" w:date="2018-11-23T20:36:00Z"/>
          <w:rFonts w:ascii="Menlo" w:eastAsiaTheme="minorHAnsi" w:hAnsi="Menlo" w:cs="Menlo"/>
          <w:color w:val="000000"/>
          <w:sz w:val="16"/>
          <w:szCs w:val="16"/>
        </w:rPr>
        <w:pPrChange w:id="1910" w:author="Vihari Réka" w:date="2018-11-23T20:32:00Z">
          <w:pPr>
            <w:jc w:val="center"/>
          </w:pPr>
        </w:pPrChange>
      </w:pPr>
      <w:ins w:id="1911" w:author="Vihari Réka" w:date="2018-11-23T20:35:00Z">
        <w:r w:rsidRPr="00EE0D0A">
          <w:rPr>
            <w:rFonts w:ascii="Menlo" w:eastAsiaTheme="minorHAnsi" w:hAnsi="Menlo" w:cs="Menlo"/>
            <w:color w:val="000000"/>
            <w:sz w:val="16"/>
            <w:szCs w:val="16"/>
            <w:rPrChange w:id="1912" w:author="Vihari Réka" w:date="2018-11-23T20:36:00Z">
              <w:rPr>
                <w:rFonts w:ascii="Menlo" w:eastAsiaTheme="minorHAnsi" w:hAnsi="Menlo" w:cs="Menlo"/>
                <w:color w:val="000000"/>
              </w:rPr>
            </w:rPrChange>
          </w:rPr>
          <w:t xml:space="preserve">    }</w:t>
        </w:r>
      </w:ins>
    </w:p>
    <w:p w14:paraId="78CCC7D6" w14:textId="3F637C46" w:rsidR="00EE0D0A" w:rsidRPr="00BA753E" w:rsidRDefault="00BA753E" w:rsidP="00BA753E">
      <w:pPr>
        <w:spacing w:after="120" w:line="360" w:lineRule="auto"/>
        <w:ind w:firstLine="720"/>
        <w:jc w:val="both"/>
        <w:rPr>
          <w:ins w:id="1913" w:author="Vihari Réka" w:date="2018-11-23T20:37:00Z"/>
          <w:rPrChange w:id="1914" w:author="Vihari Réka" w:date="2018-11-23T20:42:00Z">
            <w:rPr>
              <w:ins w:id="1915" w:author="Vihari Réka" w:date="2018-11-23T20:37:00Z"/>
              <w:rFonts w:ascii="Menlo" w:eastAsiaTheme="minorHAnsi" w:hAnsi="Menlo" w:cs="Menlo"/>
              <w:color w:val="000000"/>
              <w:sz w:val="16"/>
              <w:szCs w:val="16"/>
            </w:rPr>
          </w:rPrChange>
        </w:rPr>
        <w:pPrChange w:id="1916" w:author="Vihari Réka" w:date="2018-11-23T20:42:00Z">
          <w:pPr>
            <w:jc w:val="center"/>
          </w:pPr>
        </w:pPrChange>
      </w:pPr>
      <w:ins w:id="1917" w:author="Vihari Réka" w:date="2018-11-23T20:38:00Z">
        <w:r w:rsidRPr="00BA753E">
          <w:rPr>
            <w:rPrChange w:id="1918"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1919" w:author="Vihari Réka" w:date="2018-11-23T20:39:00Z">
        <w:r w:rsidRPr="00BA753E">
          <w:rPr>
            <w:rPrChange w:id="1920" w:author="Vihari Réka" w:date="2018-11-23T20:42:00Z">
              <w:rPr>
                <w:rFonts w:ascii="Menlo" w:eastAsiaTheme="minorHAnsi" w:hAnsi="Menlo" w:cs="Menlo"/>
                <w:color w:val="000000"/>
                <w:sz w:val="16"/>
                <w:szCs w:val="16"/>
              </w:rPr>
            </w:rPrChange>
          </w:rPr>
          <w:t xml:space="preserve">, majd ezután az alkalmazásba bejelentkezásük után automatikus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BA753E" w:rsidRDefault="00BA753E" w:rsidP="00BA753E">
      <w:pPr>
        <w:tabs>
          <w:tab w:val="left" w:pos="593"/>
        </w:tabs>
        <w:autoSpaceDE w:val="0"/>
        <w:autoSpaceDN w:val="0"/>
        <w:adjustRightInd w:val="0"/>
        <w:rPr>
          <w:ins w:id="1921" w:author="Vihari Réka" w:date="2018-11-23T20:37:00Z"/>
          <w:rFonts w:ascii="Helvetica" w:eastAsiaTheme="minorHAnsi" w:hAnsi="Helvetica" w:cs="Helvetica"/>
          <w:sz w:val="16"/>
          <w:szCs w:val="16"/>
          <w:rPrChange w:id="1922" w:author="Vihari Réka" w:date="2018-11-23T20:38:00Z">
            <w:rPr>
              <w:ins w:id="1923" w:author="Vihari Réka" w:date="2018-11-23T20:37:00Z"/>
              <w:rFonts w:ascii="Helvetica" w:eastAsiaTheme="minorHAnsi" w:hAnsi="Helvetica" w:cs="Helvetica"/>
            </w:rPr>
          </w:rPrChange>
        </w:rPr>
      </w:pPr>
      <w:ins w:id="1924" w:author="Vihari Réka" w:date="2018-11-23T20:37:00Z">
        <w:r w:rsidRPr="00BA753E">
          <w:rPr>
            <w:rFonts w:ascii="Menlo" w:eastAsiaTheme="minorHAnsi" w:hAnsi="Menlo" w:cs="Menlo"/>
            <w:b/>
            <w:bCs/>
            <w:color w:val="9B2393"/>
            <w:sz w:val="16"/>
            <w:szCs w:val="16"/>
            <w:rPrChange w:id="1925" w:author="Vihari Réka" w:date="2018-11-23T20:38:00Z">
              <w:rPr>
                <w:rFonts w:ascii="Menlo" w:eastAsiaTheme="minorHAnsi" w:hAnsi="Menlo" w:cs="Menlo"/>
                <w:b/>
                <w:bCs/>
                <w:color w:val="9B2393"/>
              </w:rPr>
            </w:rPrChange>
          </w:rPr>
          <w:t>guard</w:t>
        </w:r>
        <w:r w:rsidRPr="00BA753E">
          <w:rPr>
            <w:rFonts w:ascii="Menlo" w:eastAsiaTheme="minorHAnsi" w:hAnsi="Menlo" w:cs="Menlo"/>
            <w:color w:val="000000"/>
            <w:sz w:val="16"/>
            <w:szCs w:val="16"/>
            <w:rPrChange w:id="1926"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927"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928" w:author="Vihari Réka" w:date="2018-11-23T20:38:00Z">
              <w:rPr>
                <w:rFonts w:ascii="Menlo" w:eastAsiaTheme="minorHAnsi" w:hAnsi="Menlo" w:cs="Menlo"/>
                <w:color w:val="000000"/>
              </w:rPr>
            </w:rPrChange>
          </w:rPr>
          <w:t xml:space="preserve"> sourceCord = </w:t>
        </w:r>
        <w:r w:rsidRPr="00BA753E">
          <w:rPr>
            <w:rFonts w:ascii="Menlo" w:eastAsiaTheme="minorHAnsi" w:hAnsi="Menlo" w:cs="Menlo"/>
            <w:color w:val="326D74"/>
            <w:sz w:val="16"/>
            <w:szCs w:val="16"/>
            <w:rPrChange w:id="1929" w:author="Vihari Réka" w:date="2018-11-23T20:38:00Z">
              <w:rPr>
                <w:rFonts w:ascii="Menlo" w:eastAsiaTheme="minorHAnsi" w:hAnsi="Menlo" w:cs="Menlo"/>
                <w:color w:val="326D74"/>
              </w:rPr>
            </w:rPrChange>
          </w:rPr>
          <w:t>locationManager</w:t>
        </w:r>
        <w:r w:rsidRPr="00BA753E">
          <w:rPr>
            <w:rFonts w:ascii="Menlo" w:eastAsiaTheme="minorHAnsi" w:hAnsi="Menlo" w:cs="Menlo"/>
            <w:color w:val="000000"/>
            <w:sz w:val="16"/>
            <w:szCs w:val="16"/>
            <w:rPrChange w:id="1930"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931" w:author="Vihari Réka" w:date="2018-11-23T20:38:00Z">
              <w:rPr>
                <w:rFonts w:ascii="Menlo" w:eastAsiaTheme="minorHAnsi" w:hAnsi="Menlo" w:cs="Menlo"/>
                <w:color w:val="5C2699"/>
              </w:rPr>
            </w:rPrChange>
          </w:rPr>
          <w:t>location</w:t>
        </w:r>
        <w:r w:rsidRPr="00BA753E">
          <w:rPr>
            <w:rFonts w:ascii="Menlo" w:eastAsiaTheme="minorHAnsi" w:hAnsi="Menlo" w:cs="Menlo"/>
            <w:color w:val="000000"/>
            <w:sz w:val="16"/>
            <w:szCs w:val="16"/>
            <w:rPrChange w:id="1932"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933" w:author="Vihari Réka" w:date="2018-11-23T20:38:00Z">
              <w:rPr>
                <w:rFonts w:ascii="Menlo" w:eastAsiaTheme="minorHAnsi" w:hAnsi="Menlo" w:cs="Menlo"/>
                <w:color w:val="5C2699"/>
              </w:rPr>
            </w:rPrChange>
          </w:rPr>
          <w:t>coordinate</w:t>
        </w:r>
        <w:r w:rsidRPr="00BA753E">
          <w:rPr>
            <w:rFonts w:ascii="Menlo" w:eastAsiaTheme="minorHAnsi" w:hAnsi="Menlo" w:cs="Menlo"/>
            <w:color w:val="000000"/>
            <w:sz w:val="16"/>
            <w:szCs w:val="16"/>
            <w:rPrChange w:id="1934"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1935" w:author="Vihari Réka" w:date="2018-11-23T20:38:00Z">
              <w:rPr>
                <w:rFonts w:ascii="Menlo" w:eastAsiaTheme="minorHAnsi" w:hAnsi="Menlo" w:cs="Menlo"/>
                <w:color w:val="3900A0"/>
              </w:rPr>
            </w:rPrChange>
          </w:rPr>
          <w:t>CLLocationCoordinate2DIsValid</w:t>
        </w:r>
        <w:r w:rsidRPr="00BA753E">
          <w:rPr>
            <w:rFonts w:ascii="Menlo" w:eastAsiaTheme="minorHAnsi" w:hAnsi="Menlo" w:cs="Menlo"/>
            <w:color w:val="000000"/>
            <w:sz w:val="16"/>
            <w:szCs w:val="16"/>
            <w:rPrChange w:id="1936" w:author="Vihari Réka" w:date="2018-11-23T20:38:00Z">
              <w:rPr>
                <w:rFonts w:ascii="Menlo" w:eastAsiaTheme="minorHAnsi" w:hAnsi="Menlo" w:cs="Menlo"/>
                <w:color w:val="000000"/>
              </w:rPr>
            </w:rPrChange>
          </w:rPr>
          <w:t xml:space="preserve">(sourceCord) </w:t>
        </w:r>
        <w:r w:rsidRPr="00BA753E">
          <w:rPr>
            <w:rFonts w:ascii="Menlo" w:eastAsiaTheme="minorHAnsi" w:hAnsi="Menlo" w:cs="Menlo"/>
            <w:b/>
            <w:bCs/>
            <w:color w:val="9B2393"/>
            <w:sz w:val="16"/>
            <w:szCs w:val="16"/>
            <w:rPrChange w:id="1937" w:author="Vihari Réka" w:date="2018-11-23T20:38:00Z">
              <w:rPr>
                <w:rFonts w:ascii="Menlo" w:eastAsiaTheme="minorHAnsi" w:hAnsi="Menlo" w:cs="Menlo"/>
                <w:b/>
                <w:bCs/>
                <w:color w:val="9B2393"/>
              </w:rPr>
            </w:rPrChange>
          </w:rPr>
          <w:t>else</w:t>
        </w:r>
        <w:r w:rsidRPr="00BA753E">
          <w:rPr>
            <w:rFonts w:ascii="Menlo" w:eastAsiaTheme="minorHAnsi" w:hAnsi="Menlo" w:cs="Menlo"/>
            <w:color w:val="000000"/>
            <w:sz w:val="16"/>
            <w:szCs w:val="16"/>
            <w:rPrChange w:id="1938" w:author="Vihari Réka" w:date="2018-11-23T20:38:00Z">
              <w:rPr>
                <w:rFonts w:ascii="Menlo" w:eastAsiaTheme="minorHAnsi" w:hAnsi="Menlo" w:cs="Menlo"/>
                <w:color w:val="000000"/>
              </w:rPr>
            </w:rPrChange>
          </w:rPr>
          <w:t>{</w:t>
        </w:r>
      </w:ins>
    </w:p>
    <w:p w14:paraId="418644E3" w14:textId="77777777" w:rsidR="00BA753E" w:rsidRPr="00BA753E" w:rsidRDefault="00BA753E" w:rsidP="00BA753E">
      <w:pPr>
        <w:tabs>
          <w:tab w:val="left" w:pos="593"/>
        </w:tabs>
        <w:autoSpaceDE w:val="0"/>
        <w:autoSpaceDN w:val="0"/>
        <w:adjustRightInd w:val="0"/>
        <w:rPr>
          <w:ins w:id="1939" w:author="Vihari Réka" w:date="2018-11-23T20:37:00Z"/>
          <w:rFonts w:ascii="Helvetica" w:eastAsiaTheme="minorHAnsi" w:hAnsi="Helvetica" w:cs="Helvetica"/>
          <w:sz w:val="16"/>
          <w:szCs w:val="16"/>
          <w:rPrChange w:id="1940" w:author="Vihari Réka" w:date="2018-11-23T20:38:00Z">
            <w:rPr>
              <w:ins w:id="1941" w:author="Vihari Réka" w:date="2018-11-23T20:37:00Z"/>
              <w:rFonts w:ascii="Helvetica" w:eastAsiaTheme="minorHAnsi" w:hAnsi="Helvetica" w:cs="Helvetica"/>
            </w:rPr>
          </w:rPrChange>
        </w:rPr>
      </w:pPr>
      <w:ins w:id="1942" w:author="Vihari Réka" w:date="2018-11-23T20:37:00Z">
        <w:r w:rsidRPr="00BA753E">
          <w:rPr>
            <w:rFonts w:ascii="Menlo" w:eastAsiaTheme="minorHAnsi" w:hAnsi="Menlo" w:cs="Menlo"/>
            <w:color w:val="000000"/>
            <w:sz w:val="16"/>
            <w:szCs w:val="16"/>
            <w:rPrChange w:id="1943"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1944" w:author="Vihari Réka" w:date="2018-11-23T20:38:00Z">
              <w:rPr>
                <w:rFonts w:ascii="Menlo" w:eastAsiaTheme="minorHAnsi" w:hAnsi="Menlo" w:cs="Menlo"/>
                <w:color w:val="3900A0"/>
              </w:rPr>
            </w:rPrChange>
          </w:rPr>
          <w:t>print</w:t>
        </w:r>
        <w:r w:rsidRPr="00BA753E">
          <w:rPr>
            <w:rFonts w:ascii="Menlo" w:eastAsiaTheme="minorHAnsi" w:hAnsi="Menlo" w:cs="Menlo"/>
            <w:color w:val="000000"/>
            <w:sz w:val="16"/>
            <w:szCs w:val="16"/>
            <w:rPrChange w:id="1945" w:author="Vihari Réka" w:date="2018-11-23T20:38:00Z">
              <w:rPr>
                <w:rFonts w:ascii="Menlo" w:eastAsiaTheme="minorHAnsi" w:hAnsi="Menlo" w:cs="Menlo"/>
                <w:color w:val="000000"/>
              </w:rPr>
            </w:rPrChange>
          </w:rPr>
          <w:t>(</w:t>
        </w:r>
        <w:r w:rsidRPr="00BA753E">
          <w:rPr>
            <w:rFonts w:ascii="Menlo" w:eastAsiaTheme="minorHAnsi" w:hAnsi="Menlo" w:cs="Menlo"/>
            <w:color w:val="C41A16"/>
            <w:sz w:val="16"/>
            <w:szCs w:val="16"/>
            <w:rPrChange w:id="1946" w:author="Vihari Réka" w:date="2018-11-23T20:38:00Z">
              <w:rPr>
                <w:rFonts w:ascii="Menlo" w:eastAsiaTheme="minorHAnsi" w:hAnsi="Menlo" w:cs="Menlo"/>
                <w:color w:val="C41A16"/>
              </w:rPr>
            </w:rPrChange>
          </w:rPr>
          <w:t>"Forrás koordináta üres!"</w:t>
        </w:r>
        <w:r w:rsidRPr="00BA753E">
          <w:rPr>
            <w:rFonts w:ascii="Menlo" w:eastAsiaTheme="minorHAnsi" w:hAnsi="Menlo" w:cs="Menlo"/>
            <w:color w:val="000000"/>
            <w:sz w:val="16"/>
            <w:szCs w:val="16"/>
            <w:rPrChange w:id="1947" w:author="Vihari Réka" w:date="2018-11-23T20:38:00Z">
              <w:rPr>
                <w:rFonts w:ascii="Menlo" w:eastAsiaTheme="minorHAnsi" w:hAnsi="Menlo" w:cs="Menlo"/>
                <w:color w:val="000000"/>
              </w:rPr>
            </w:rPrChange>
          </w:rPr>
          <w:t>)</w:t>
        </w:r>
      </w:ins>
    </w:p>
    <w:p w14:paraId="570D8830" w14:textId="77777777" w:rsidR="00BA753E" w:rsidRPr="00BA753E" w:rsidRDefault="00BA753E" w:rsidP="00BA753E">
      <w:pPr>
        <w:tabs>
          <w:tab w:val="left" w:pos="593"/>
        </w:tabs>
        <w:autoSpaceDE w:val="0"/>
        <w:autoSpaceDN w:val="0"/>
        <w:adjustRightInd w:val="0"/>
        <w:rPr>
          <w:ins w:id="1948" w:author="Vihari Réka" w:date="2018-11-23T20:37:00Z"/>
          <w:rFonts w:ascii="Helvetica" w:eastAsiaTheme="minorHAnsi" w:hAnsi="Helvetica" w:cs="Helvetica"/>
          <w:sz w:val="16"/>
          <w:szCs w:val="16"/>
          <w:rPrChange w:id="1949" w:author="Vihari Réka" w:date="2018-11-23T20:38:00Z">
            <w:rPr>
              <w:ins w:id="1950" w:author="Vihari Réka" w:date="2018-11-23T20:37:00Z"/>
              <w:rFonts w:ascii="Helvetica" w:eastAsiaTheme="minorHAnsi" w:hAnsi="Helvetica" w:cs="Helvetica"/>
            </w:rPr>
          </w:rPrChange>
        </w:rPr>
      </w:pPr>
      <w:ins w:id="1951" w:author="Vihari Réka" w:date="2018-11-23T20:37:00Z">
        <w:r w:rsidRPr="00BA753E">
          <w:rPr>
            <w:rFonts w:ascii="Menlo" w:eastAsiaTheme="minorHAnsi" w:hAnsi="Menlo" w:cs="Menlo"/>
            <w:color w:val="000000"/>
            <w:sz w:val="16"/>
            <w:szCs w:val="16"/>
            <w:rPrChange w:id="1952"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953" w:author="Vihari Réka" w:date="2018-11-23T20:38:00Z">
              <w:rPr>
                <w:rFonts w:ascii="Menlo" w:eastAsiaTheme="minorHAnsi" w:hAnsi="Menlo" w:cs="Menlo"/>
                <w:b/>
                <w:bCs/>
                <w:color w:val="9B2393"/>
              </w:rPr>
            </w:rPrChange>
          </w:rPr>
          <w:t>return</w:t>
        </w:r>
      </w:ins>
    </w:p>
    <w:p w14:paraId="3D2E7D78" w14:textId="77777777" w:rsidR="00BA753E" w:rsidRPr="00BA753E" w:rsidRDefault="00BA753E" w:rsidP="00BA753E">
      <w:pPr>
        <w:tabs>
          <w:tab w:val="left" w:pos="593"/>
        </w:tabs>
        <w:autoSpaceDE w:val="0"/>
        <w:autoSpaceDN w:val="0"/>
        <w:adjustRightInd w:val="0"/>
        <w:rPr>
          <w:ins w:id="1954" w:author="Vihari Réka" w:date="2018-11-23T20:37:00Z"/>
          <w:rFonts w:ascii="Helvetica" w:eastAsiaTheme="minorHAnsi" w:hAnsi="Helvetica" w:cs="Helvetica"/>
          <w:sz w:val="16"/>
          <w:szCs w:val="16"/>
          <w:rPrChange w:id="1955" w:author="Vihari Réka" w:date="2018-11-23T20:38:00Z">
            <w:rPr>
              <w:ins w:id="1956" w:author="Vihari Réka" w:date="2018-11-23T20:37:00Z"/>
              <w:rFonts w:ascii="Helvetica" w:eastAsiaTheme="minorHAnsi" w:hAnsi="Helvetica" w:cs="Helvetica"/>
            </w:rPr>
          </w:rPrChange>
        </w:rPr>
      </w:pPr>
      <w:ins w:id="1957" w:author="Vihari Réka" w:date="2018-11-23T20:37:00Z">
        <w:r w:rsidRPr="00BA753E">
          <w:rPr>
            <w:rFonts w:ascii="Menlo" w:eastAsiaTheme="minorHAnsi" w:hAnsi="Menlo" w:cs="Menlo"/>
            <w:color w:val="000000"/>
            <w:sz w:val="16"/>
            <w:szCs w:val="16"/>
            <w:rPrChange w:id="1958" w:author="Vihari Réka" w:date="2018-11-23T20:38:00Z">
              <w:rPr>
                <w:rFonts w:ascii="Menlo" w:eastAsiaTheme="minorHAnsi" w:hAnsi="Menlo" w:cs="Menlo"/>
                <w:color w:val="000000"/>
              </w:rPr>
            </w:rPrChange>
          </w:rPr>
          <w:t xml:space="preserve">        }</w:t>
        </w:r>
      </w:ins>
    </w:p>
    <w:p w14:paraId="3B902AE1" w14:textId="77777777" w:rsidR="00BA753E" w:rsidRPr="00BA753E" w:rsidRDefault="00BA753E" w:rsidP="00BA753E">
      <w:pPr>
        <w:tabs>
          <w:tab w:val="left" w:pos="593"/>
        </w:tabs>
        <w:autoSpaceDE w:val="0"/>
        <w:autoSpaceDN w:val="0"/>
        <w:adjustRightInd w:val="0"/>
        <w:rPr>
          <w:ins w:id="1959" w:author="Vihari Réka" w:date="2018-11-23T20:37:00Z"/>
          <w:rFonts w:ascii="Helvetica" w:eastAsiaTheme="minorHAnsi" w:hAnsi="Helvetica" w:cs="Helvetica"/>
          <w:sz w:val="16"/>
          <w:szCs w:val="16"/>
          <w:rPrChange w:id="1960" w:author="Vihari Réka" w:date="2018-11-23T20:38:00Z">
            <w:rPr>
              <w:ins w:id="1961" w:author="Vihari Réka" w:date="2018-11-23T20:37:00Z"/>
              <w:rFonts w:ascii="Helvetica" w:eastAsiaTheme="minorHAnsi" w:hAnsi="Helvetica" w:cs="Helvetica"/>
            </w:rPr>
          </w:rPrChange>
        </w:rPr>
      </w:pPr>
      <w:ins w:id="1962" w:author="Vihari Réka" w:date="2018-11-23T20:37:00Z">
        <w:r w:rsidRPr="00BA753E">
          <w:rPr>
            <w:rFonts w:ascii="Menlo" w:eastAsiaTheme="minorHAnsi" w:hAnsi="Menlo" w:cs="Menlo"/>
            <w:color w:val="000000"/>
            <w:sz w:val="16"/>
            <w:szCs w:val="16"/>
            <w:rPrChange w:id="1963"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964"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965" w:author="Vihari Réka" w:date="2018-11-23T20:38:00Z">
              <w:rPr>
                <w:rFonts w:ascii="Menlo" w:eastAsiaTheme="minorHAnsi" w:hAnsi="Menlo" w:cs="Menlo"/>
                <w:color w:val="000000"/>
              </w:rPr>
            </w:rPrChange>
          </w:rPr>
          <w:t xml:space="preserve"> latiSource = sourceCord.</w:t>
        </w:r>
        <w:r w:rsidRPr="00BA753E">
          <w:rPr>
            <w:rFonts w:ascii="Menlo" w:eastAsiaTheme="minorHAnsi" w:hAnsi="Menlo" w:cs="Menlo"/>
            <w:color w:val="5C2699"/>
            <w:sz w:val="16"/>
            <w:szCs w:val="16"/>
            <w:rPrChange w:id="1966" w:author="Vihari Réka" w:date="2018-11-23T20:38:00Z">
              <w:rPr>
                <w:rFonts w:ascii="Menlo" w:eastAsiaTheme="minorHAnsi" w:hAnsi="Menlo" w:cs="Menlo"/>
                <w:color w:val="5C2699"/>
              </w:rPr>
            </w:rPrChange>
          </w:rPr>
          <w:t>latitude</w:t>
        </w:r>
      </w:ins>
    </w:p>
    <w:p w14:paraId="24C9BBC1" w14:textId="77777777" w:rsidR="00BA753E" w:rsidRPr="00BA753E" w:rsidRDefault="00BA753E" w:rsidP="00BA753E">
      <w:pPr>
        <w:tabs>
          <w:tab w:val="left" w:pos="593"/>
        </w:tabs>
        <w:autoSpaceDE w:val="0"/>
        <w:autoSpaceDN w:val="0"/>
        <w:adjustRightInd w:val="0"/>
        <w:rPr>
          <w:ins w:id="1967" w:author="Vihari Réka" w:date="2018-11-23T20:37:00Z"/>
          <w:rFonts w:ascii="Helvetica" w:eastAsiaTheme="minorHAnsi" w:hAnsi="Helvetica" w:cs="Helvetica"/>
          <w:sz w:val="16"/>
          <w:szCs w:val="16"/>
          <w:rPrChange w:id="1968" w:author="Vihari Réka" w:date="2018-11-23T20:38:00Z">
            <w:rPr>
              <w:ins w:id="1969" w:author="Vihari Réka" w:date="2018-11-23T20:37:00Z"/>
              <w:rFonts w:ascii="Helvetica" w:eastAsiaTheme="minorHAnsi" w:hAnsi="Helvetica" w:cs="Helvetica"/>
            </w:rPr>
          </w:rPrChange>
        </w:rPr>
      </w:pPr>
      <w:ins w:id="1970" w:author="Vihari Réka" w:date="2018-11-23T20:37:00Z">
        <w:r w:rsidRPr="00BA753E">
          <w:rPr>
            <w:rFonts w:ascii="Menlo" w:eastAsiaTheme="minorHAnsi" w:hAnsi="Menlo" w:cs="Menlo"/>
            <w:color w:val="000000"/>
            <w:sz w:val="16"/>
            <w:szCs w:val="16"/>
            <w:rPrChange w:id="1971"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972"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973" w:author="Vihari Réka" w:date="2018-11-23T20:38:00Z">
              <w:rPr>
                <w:rFonts w:ascii="Menlo" w:eastAsiaTheme="minorHAnsi" w:hAnsi="Menlo" w:cs="Menlo"/>
                <w:color w:val="000000"/>
              </w:rPr>
            </w:rPrChange>
          </w:rPr>
          <w:t xml:space="preserve"> longiSource = sourceCord.</w:t>
        </w:r>
        <w:r w:rsidRPr="00BA753E">
          <w:rPr>
            <w:rFonts w:ascii="Menlo" w:eastAsiaTheme="minorHAnsi" w:hAnsi="Menlo" w:cs="Menlo"/>
            <w:color w:val="5C2699"/>
            <w:sz w:val="16"/>
            <w:szCs w:val="16"/>
            <w:rPrChange w:id="1974" w:author="Vihari Réka" w:date="2018-11-23T20:38:00Z">
              <w:rPr>
                <w:rFonts w:ascii="Menlo" w:eastAsiaTheme="minorHAnsi" w:hAnsi="Menlo" w:cs="Menlo"/>
                <w:color w:val="5C2699"/>
              </w:rPr>
            </w:rPrChange>
          </w:rPr>
          <w:t>longitude</w:t>
        </w:r>
      </w:ins>
    </w:p>
    <w:p w14:paraId="6A348F90" w14:textId="77777777" w:rsidR="00BA753E" w:rsidRPr="00BA753E" w:rsidRDefault="00BA753E" w:rsidP="00BA753E">
      <w:pPr>
        <w:tabs>
          <w:tab w:val="left" w:pos="593"/>
        </w:tabs>
        <w:autoSpaceDE w:val="0"/>
        <w:autoSpaceDN w:val="0"/>
        <w:adjustRightInd w:val="0"/>
        <w:rPr>
          <w:ins w:id="1975" w:author="Vihari Réka" w:date="2018-11-23T20:37:00Z"/>
          <w:rFonts w:ascii="Helvetica" w:eastAsiaTheme="minorHAnsi" w:hAnsi="Helvetica" w:cs="Helvetica"/>
          <w:sz w:val="16"/>
          <w:szCs w:val="16"/>
          <w:rPrChange w:id="1976" w:author="Vihari Réka" w:date="2018-11-23T20:38:00Z">
            <w:rPr>
              <w:ins w:id="1977" w:author="Vihari Réka" w:date="2018-11-23T20:37:00Z"/>
              <w:rFonts w:ascii="Helvetica" w:eastAsiaTheme="minorHAnsi" w:hAnsi="Helvetica" w:cs="Helvetica"/>
            </w:rPr>
          </w:rPrChange>
        </w:rPr>
      </w:pPr>
      <w:ins w:id="1978" w:author="Vihari Réka" w:date="2018-11-23T20:37:00Z">
        <w:r w:rsidRPr="00BA753E">
          <w:rPr>
            <w:rFonts w:ascii="Menlo" w:eastAsiaTheme="minorHAnsi" w:hAnsi="Menlo" w:cs="Menlo"/>
            <w:color w:val="000000"/>
            <w:sz w:val="16"/>
            <w:szCs w:val="16"/>
            <w:rPrChange w:id="1979"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5C2699"/>
            <w:sz w:val="16"/>
            <w:szCs w:val="16"/>
            <w:rPrChange w:id="1980" w:author="Vihari Réka" w:date="2018-11-23T20:38:00Z">
              <w:rPr>
                <w:rFonts w:ascii="Menlo" w:eastAsiaTheme="minorHAnsi" w:hAnsi="Menlo" w:cs="Menlo"/>
                <w:color w:val="5C2699"/>
              </w:rPr>
            </w:rPrChange>
          </w:rPr>
          <w:t>UserDefaults</w:t>
        </w:r>
        <w:r w:rsidRPr="00BA753E">
          <w:rPr>
            <w:rFonts w:ascii="Menlo" w:eastAsiaTheme="minorHAnsi" w:hAnsi="Menlo" w:cs="Menlo"/>
            <w:color w:val="000000"/>
            <w:sz w:val="16"/>
            <w:szCs w:val="16"/>
            <w:rPrChange w:id="1981"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982" w:author="Vihari Réka" w:date="2018-11-23T20:38:00Z">
              <w:rPr>
                <w:rFonts w:ascii="Menlo" w:eastAsiaTheme="minorHAnsi" w:hAnsi="Menlo" w:cs="Menlo"/>
                <w:color w:val="5C2699"/>
              </w:rPr>
            </w:rPrChange>
          </w:rPr>
          <w:t>standard</w:t>
        </w:r>
        <w:r w:rsidRPr="00BA753E">
          <w:rPr>
            <w:rFonts w:ascii="Menlo" w:eastAsiaTheme="minorHAnsi" w:hAnsi="Menlo" w:cs="Menlo"/>
            <w:color w:val="000000"/>
            <w:sz w:val="16"/>
            <w:szCs w:val="16"/>
            <w:rPrChange w:id="1983" w:author="Vihari Réka" w:date="2018-11-23T20:38:00Z">
              <w:rPr>
                <w:rFonts w:ascii="Menlo" w:eastAsiaTheme="minorHAnsi" w:hAnsi="Menlo" w:cs="Menlo"/>
                <w:color w:val="000000"/>
              </w:rPr>
            </w:rPrChange>
          </w:rPr>
          <w:t>.</w:t>
        </w:r>
        <w:r w:rsidRPr="00BA753E">
          <w:rPr>
            <w:rFonts w:ascii="Menlo" w:eastAsiaTheme="minorHAnsi" w:hAnsi="Menlo" w:cs="Menlo"/>
            <w:color w:val="245256"/>
            <w:sz w:val="16"/>
            <w:szCs w:val="16"/>
            <w:rPrChange w:id="1984" w:author="Vihari Réka" w:date="2018-11-23T20:38:00Z">
              <w:rPr>
                <w:rFonts w:ascii="Menlo" w:eastAsiaTheme="minorHAnsi" w:hAnsi="Menlo" w:cs="Menlo"/>
                <w:color w:val="245256"/>
              </w:rPr>
            </w:rPrChange>
          </w:rPr>
          <w:t>setLatitude</w:t>
        </w:r>
        <w:r w:rsidRPr="00BA753E">
          <w:rPr>
            <w:rFonts w:ascii="Menlo" w:eastAsiaTheme="minorHAnsi" w:hAnsi="Menlo" w:cs="Menlo"/>
            <w:color w:val="000000"/>
            <w:sz w:val="16"/>
            <w:szCs w:val="16"/>
            <w:rPrChange w:id="1985" w:author="Vihari Réka" w:date="2018-11-23T20:38:00Z">
              <w:rPr>
                <w:rFonts w:ascii="Menlo" w:eastAsiaTheme="minorHAnsi" w:hAnsi="Menlo" w:cs="Menlo"/>
                <w:color w:val="000000"/>
              </w:rPr>
            </w:rPrChange>
          </w:rPr>
          <w:t>(value: latiSource)</w:t>
        </w:r>
      </w:ins>
    </w:p>
    <w:p w14:paraId="7D7466D8" w14:textId="77777777" w:rsidR="00BA753E" w:rsidRPr="00BA753E" w:rsidRDefault="00BA753E" w:rsidP="00BA753E">
      <w:pPr>
        <w:tabs>
          <w:tab w:val="left" w:pos="593"/>
        </w:tabs>
        <w:autoSpaceDE w:val="0"/>
        <w:autoSpaceDN w:val="0"/>
        <w:adjustRightInd w:val="0"/>
        <w:rPr>
          <w:ins w:id="1986" w:author="Vihari Réka" w:date="2018-11-23T20:37:00Z"/>
          <w:rFonts w:ascii="Helvetica" w:eastAsiaTheme="minorHAnsi" w:hAnsi="Helvetica" w:cs="Helvetica"/>
          <w:sz w:val="16"/>
          <w:szCs w:val="16"/>
          <w:rPrChange w:id="1987" w:author="Vihari Réka" w:date="2018-11-23T20:38:00Z">
            <w:rPr>
              <w:ins w:id="1988" w:author="Vihari Réka" w:date="2018-11-23T20:37:00Z"/>
              <w:rFonts w:ascii="Helvetica" w:eastAsiaTheme="minorHAnsi" w:hAnsi="Helvetica" w:cs="Helvetica"/>
            </w:rPr>
          </w:rPrChange>
        </w:rPr>
      </w:pPr>
      <w:ins w:id="1989" w:author="Vihari Réka" w:date="2018-11-23T20:37:00Z">
        <w:r w:rsidRPr="00BA753E">
          <w:rPr>
            <w:rFonts w:ascii="Menlo" w:eastAsiaTheme="minorHAnsi" w:hAnsi="Menlo" w:cs="Menlo"/>
            <w:color w:val="000000"/>
            <w:sz w:val="16"/>
            <w:szCs w:val="16"/>
            <w:rPrChange w:id="1990"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5C2699"/>
            <w:sz w:val="16"/>
            <w:szCs w:val="16"/>
            <w:rPrChange w:id="1991" w:author="Vihari Réka" w:date="2018-11-23T20:38:00Z">
              <w:rPr>
                <w:rFonts w:ascii="Menlo" w:eastAsiaTheme="minorHAnsi" w:hAnsi="Menlo" w:cs="Menlo"/>
                <w:color w:val="5C2699"/>
              </w:rPr>
            </w:rPrChange>
          </w:rPr>
          <w:t>UserDefaults</w:t>
        </w:r>
        <w:r w:rsidRPr="00BA753E">
          <w:rPr>
            <w:rFonts w:ascii="Menlo" w:eastAsiaTheme="minorHAnsi" w:hAnsi="Menlo" w:cs="Menlo"/>
            <w:color w:val="000000"/>
            <w:sz w:val="16"/>
            <w:szCs w:val="16"/>
            <w:rPrChange w:id="1992"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993" w:author="Vihari Réka" w:date="2018-11-23T20:38:00Z">
              <w:rPr>
                <w:rFonts w:ascii="Menlo" w:eastAsiaTheme="minorHAnsi" w:hAnsi="Menlo" w:cs="Menlo"/>
                <w:color w:val="5C2699"/>
              </w:rPr>
            </w:rPrChange>
          </w:rPr>
          <w:t>standard</w:t>
        </w:r>
        <w:r w:rsidRPr="00BA753E">
          <w:rPr>
            <w:rFonts w:ascii="Menlo" w:eastAsiaTheme="minorHAnsi" w:hAnsi="Menlo" w:cs="Menlo"/>
            <w:color w:val="000000"/>
            <w:sz w:val="16"/>
            <w:szCs w:val="16"/>
            <w:rPrChange w:id="1994" w:author="Vihari Réka" w:date="2018-11-23T20:38:00Z">
              <w:rPr>
                <w:rFonts w:ascii="Menlo" w:eastAsiaTheme="minorHAnsi" w:hAnsi="Menlo" w:cs="Menlo"/>
                <w:color w:val="000000"/>
              </w:rPr>
            </w:rPrChange>
          </w:rPr>
          <w:t>.</w:t>
        </w:r>
        <w:r w:rsidRPr="00BA753E">
          <w:rPr>
            <w:rFonts w:ascii="Menlo" w:eastAsiaTheme="minorHAnsi" w:hAnsi="Menlo" w:cs="Menlo"/>
            <w:color w:val="245256"/>
            <w:sz w:val="16"/>
            <w:szCs w:val="16"/>
            <w:rPrChange w:id="1995" w:author="Vihari Réka" w:date="2018-11-23T20:38:00Z">
              <w:rPr>
                <w:rFonts w:ascii="Menlo" w:eastAsiaTheme="minorHAnsi" w:hAnsi="Menlo" w:cs="Menlo"/>
                <w:color w:val="245256"/>
              </w:rPr>
            </w:rPrChange>
          </w:rPr>
          <w:t>setLongitude</w:t>
        </w:r>
        <w:r w:rsidRPr="00BA753E">
          <w:rPr>
            <w:rFonts w:ascii="Menlo" w:eastAsiaTheme="minorHAnsi" w:hAnsi="Menlo" w:cs="Menlo"/>
            <w:color w:val="000000"/>
            <w:sz w:val="16"/>
            <w:szCs w:val="16"/>
            <w:rPrChange w:id="1996" w:author="Vihari Réka" w:date="2018-11-23T20:38:00Z">
              <w:rPr>
                <w:rFonts w:ascii="Menlo" w:eastAsiaTheme="minorHAnsi" w:hAnsi="Menlo" w:cs="Menlo"/>
                <w:color w:val="000000"/>
              </w:rPr>
            </w:rPrChange>
          </w:rPr>
          <w:t>(value: longiSource)</w:t>
        </w:r>
      </w:ins>
    </w:p>
    <w:p w14:paraId="759A5D02" w14:textId="77777777" w:rsidR="00BA753E" w:rsidRPr="00BA753E" w:rsidRDefault="00BA753E" w:rsidP="00BA753E">
      <w:pPr>
        <w:tabs>
          <w:tab w:val="left" w:pos="593"/>
        </w:tabs>
        <w:autoSpaceDE w:val="0"/>
        <w:autoSpaceDN w:val="0"/>
        <w:adjustRightInd w:val="0"/>
        <w:rPr>
          <w:ins w:id="1997" w:author="Vihari Réka" w:date="2018-11-23T20:37:00Z"/>
          <w:rFonts w:ascii="Helvetica" w:eastAsiaTheme="minorHAnsi" w:hAnsi="Helvetica" w:cs="Helvetica"/>
          <w:sz w:val="16"/>
          <w:szCs w:val="16"/>
          <w:rPrChange w:id="1998" w:author="Vihari Réka" w:date="2018-11-23T20:38:00Z">
            <w:rPr>
              <w:ins w:id="1999" w:author="Vihari Réka" w:date="2018-11-23T20:37:00Z"/>
              <w:rFonts w:ascii="Helvetica" w:eastAsiaTheme="minorHAnsi" w:hAnsi="Helvetica" w:cs="Helvetica"/>
            </w:rPr>
          </w:rPrChange>
        </w:rPr>
      </w:pPr>
    </w:p>
    <w:p w14:paraId="3DEF0F56" w14:textId="77777777" w:rsidR="00BA753E" w:rsidRPr="00BA753E" w:rsidRDefault="00BA753E" w:rsidP="00BA753E">
      <w:pPr>
        <w:tabs>
          <w:tab w:val="left" w:pos="593"/>
        </w:tabs>
        <w:autoSpaceDE w:val="0"/>
        <w:autoSpaceDN w:val="0"/>
        <w:adjustRightInd w:val="0"/>
        <w:rPr>
          <w:ins w:id="2000" w:author="Vihari Réka" w:date="2018-11-23T20:37:00Z"/>
          <w:rFonts w:ascii="Helvetica" w:eastAsiaTheme="minorHAnsi" w:hAnsi="Helvetica" w:cs="Helvetica"/>
          <w:sz w:val="16"/>
          <w:szCs w:val="16"/>
          <w:rPrChange w:id="2001" w:author="Vihari Réka" w:date="2018-11-23T20:38:00Z">
            <w:rPr>
              <w:ins w:id="2002" w:author="Vihari Réka" w:date="2018-11-23T20:37:00Z"/>
              <w:rFonts w:ascii="Helvetica" w:eastAsiaTheme="minorHAnsi" w:hAnsi="Helvetica" w:cs="Helvetica"/>
            </w:rPr>
          </w:rPrChange>
        </w:rPr>
      </w:pPr>
      <w:ins w:id="2003" w:author="Vihari Réka" w:date="2018-11-23T20:37:00Z">
        <w:r w:rsidRPr="00BA753E">
          <w:rPr>
            <w:rFonts w:ascii="Menlo" w:eastAsiaTheme="minorHAnsi" w:hAnsi="Menlo" w:cs="Menlo"/>
            <w:color w:val="000000"/>
            <w:sz w:val="16"/>
            <w:szCs w:val="16"/>
            <w:rPrChange w:id="2004"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2005"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2006" w:author="Vihari Réka" w:date="2018-11-23T20:38:00Z">
              <w:rPr>
                <w:rFonts w:ascii="Menlo" w:eastAsiaTheme="minorHAnsi" w:hAnsi="Menlo" w:cs="Menlo"/>
                <w:color w:val="000000"/>
              </w:rPr>
            </w:rPrChange>
          </w:rPr>
          <w:t xml:space="preserve"> locdownloaderService = </w:t>
        </w:r>
        <w:r w:rsidRPr="00BA753E">
          <w:rPr>
            <w:rFonts w:ascii="Menlo" w:eastAsiaTheme="minorHAnsi" w:hAnsi="Menlo" w:cs="Menlo"/>
            <w:color w:val="326D74"/>
            <w:sz w:val="16"/>
            <w:szCs w:val="16"/>
            <w:rPrChange w:id="2007" w:author="Vihari Réka" w:date="2018-11-23T20:38:00Z">
              <w:rPr>
                <w:rFonts w:ascii="Menlo" w:eastAsiaTheme="minorHAnsi" w:hAnsi="Menlo" w:cs="Menlo"/>
                <w:color w:val="326D74"/>
              </w:rPr>
            </w:rPrChange>
          </w:rPr>
          <w:t>DownloaderService</w:t>
        </w:r>
        <w:r w:rsidRPr="00BA753E">
          <w:rPr>
            <w:rFonts w:ascii="Menlo" w:eastAsiaTheme="minorHAnsi" w:hAnsi="Menlo" w:cs="Menlo"/>
            <w:color w:val="000000"/>
            <w:sz w:val="16"/>
            <w:szCs w:val="16"/>
            <w:rPrChange w:id="2008" w:author="Vihari Réka" w:date="2018-11-23T20:38:00Z">
              <w:rPr>
                <w:rFonts w:ascii="Menlo" w:eastAsiaTheme="minorHAnsi" w:hAnsi="Menlo" w:cs="Menlo"/>
                <w:color w:val="000000"/>
              </w:rPr>
            </w:rPrChange>
          </w:rPr>
          <w:t>.</w:t>
        </w:r>
        <w:r w:rsidRPr="00BA753E">
          <w:rPr>
            <w:rFonts w:ascii="Menlo" w:eastAsiaTheme="minorHAnsi" w:hAnsi="Menlo" w:cs="Menlo"/>
            <w:color w:val="326D74"/>
            <w:sz w:val="16"/>
            <w:szCs w:val="16"/>
            <w:rPrChange w:id="2009" w:author="Vihari Réka" w:date="2018-11-23T20:38:00Z">
              <w:rPr>
                <w:rFonts w:ascii="Menlo" w:eastAsiaTheme="minorHAnsi" w:hAnsi="Menlo" w:cs="Menlo"/>
                <w:color w:val="326D74"/>
              </w:rPr>
            </w:rPrChange>
          </w:rPr>
          <w:t>shared</w:t>
        </w:r>
      </w:ins>
    </w:p>
    <w:p w14:paraId="172C2897" w14:textId="77777777" w:rsidR="00BA753E" w:rsidRPr="00BA753E" w:rsidRDefault="00BA753E" w:rsidP="00BA753E">
      <w:pPr>
        <w:tabs>
          <w:tab w:val="left" w:pos="593"/>
        </w:tabs>
        <w:autoSpaceDE w:val="0"/>
        <w:autoSpaceDN w:val="0"/>
        <w:adjustRightInd w:val="0"/>
        <w:rPr>
          <w:ins w:id="2010" w:author="Vihari Réka" w:date="2018-11-23T20:37:00Z"/>
          <w:rFonts w:ascii="Helvetica" w:eastAsiaTheme="minorHAnsi" w:hAnsi="Helvetica" w:cs="Helvetica"/>
          <w:sz w:val="16"/>
          <w:szCs w:val="16"/>
          <w:rPrChange w:id="2011" w:author="Vihari Réka" w:date="2018-11-23T20:38:00Z">
            <w:rPr>
              <w:ins w:id="2012" w:author="Vihari Réka" w:date="2018-11-23T20:37:00Z"/>
              <w:rFonts w:ascii="Helvetica" w:eastAsiaTheme="minorHAnsi" w:hAnsi="Helvetica" w:cs="Helvetica"/>
            </w:rPr>
          </w:rPrChange>
        </w:rPr>
      </w:pPr>
    </w:p>
    <w:p w14:paraId="141DF43D" w14:textId="77777777" w:rsidR="00BA753E" w:rsidRPr="00BA753E" w:rsidRDefault="00BA753E" w:rsidP="00BA753E">
      <w:pPr>
        <w:tabs>
          <w:tab w:val="left" w:pos="593"/>
        </w:tabs>
        <w:autoSpaceDE w:val="0"/>
        <w:autoSpaceDN w:val="0"/>
        <w:adjustRightInd w:val="0"/>
        <w:rPr>
          <w:ins w:id="2013" w:author="Vihari Réka" w:date="2018-11-23T20:37:00Z"/>
          <w:rFonts w:ascii="Helvetica" w:eastAsiaTheme="minorHAnsi" w:hAnsi="Helvetica" w:cs="Helvetica"/>
          <w:sz w:val="16"/>
          <w:szCs w:val="16"/>
          <w:rPrChange w:id="2014" w:author="Vihari Réka" w:date="2018-11-23T20:38:00Z">
            <w:rPr>
              <w:ins w:id="2015" w:author="Vihari Réka" w:date="2018-11-23T20:37:00Z"/>
              <w:rFonts w:ascii="Helvetica" w:eastAsiaTheme="minorHAnsi" w:hAnsi="Helvetica" w:cs="Helvetica"/>
            </w:rPr>
          </w:rPrChange>
        </w:rPr>
      </w:pPr>
      <w:ins w:id="2016" w:author="Vihari Réka" w:date="2018-11-23T20:37:00Z">
        <w:r w:rsidRPr="00BA753E">
          <w:rPr>
            <w:rFonts w:ascii="Menlo" w:eastAsiaTheme="minorHAnsi" w:hAnsi="Menlo" w:cs="Menlo"/>
            <w:color w:val="000000"/>
            <w:sz w:val="16"/>
            <w:szCs w:val="16"/>
            <w:rPrChange w:id="2017" w:author="Vihari Réka" w:date="2018-11-23T20:38:00Z">
              <w:rPr>
                <w:rFonts w:ascii="Menlo" w:eastAsiaTheme="minorHAnsi" w:hAnsi="Menlo" w:cs="Menlo"/>
                <w:color w:val="000000"/>
              </w:rPr>
            </w:rPrChange>
          </w:rPr>
          <w:t xml:space="preserve">        locdownloaderService.</w:t>
        </w:r>
        <w:r w:rsidRPr="00BA753E">
          <w:rPr>
            <w:rFonts w:ascii="Menlo" w:eastAsiaTheme="minorHAnsi" w:hAnsi="Menlo" w:cs="Menlo"/>
            <w:color w:val="245256"/>
            <w:sz w:val="16"/>
            <w:szCs w:val="16"/>
            <w:rPrChange w:id="2018" w:author="Vihari Réka" w:date="2018-11-23T20:38:00Z">
              <w:rPr>
                <w:rFonts w:ascii="Menlo" w:eastAsiaTheme="minorHAnsi" w:hAnsi="Menlo" w:cs="Menlo"/>
                <w:color w:val="245256"/>
              </w:rPr>
            </w:rPrChange>
          </w:rPr>
          <w:t>addLocation</w:t>
        </w:r>
        <w:r w:rsidRPr="00BA753E">
          <w:rPr>
            <w:rFonts w:ascii="Menlo" w:eastAsiaTheme="minorHAnsi" w:hAnsi="Menlo" w:cs="Menlo"/>
            <w:color w:val="000000"/>
            <w:sz w:val="16"/>
            <w:szCs w:val="16"/>
            <w:rPrChange w:id="2019" w:author="Vihari Réka" w:date="2018-11-23T20:38:00Z">
              <w:rPr>
                <w:rFonts w:ascii="Menlo" w:eastAsiaTheme="minorHAnsi" w:hAnsi="Menlo" w:cs="Menlo"/>
                <w:color w:val="000000"/>
              </w:rPr>
            </w:rPrChange>
          </w:rPr>
          <w:t xml:space="preserve">(completion: { geos </w:t>
        </w:r>
        <w:r w:rsidRPr="00BA753E">
          <w:rPr>
            <w:rFonts w:ascii="Menlo" w:eastAsiaTheme="minorHAnsi" w:hAnsi="Menlo" w:cs="Menlo"/>
            <w:b/>
            <w:bCs/>
            <w:color w:val="9B2393"/>
            <w:sz w:val="16"/>
            <w:szCs w:val="16"/>
            <w:rPrChange w:id="2020" w:author="Vihari Réka" w:date="2018-11-23T20:38:00Z">
              <w:rPr>
                <w:rFonts w:ascii="Menlo" w:eastAsiaTheme="minorHAnsi" w:hAnsi="Menlo" w:cs="Menlo"/>
                <w:b/>
                <w:bCs/>
                <w:color w:val="9B2393"/>
              </w:rPr>
            </w:rPrChange>
          </w:rPr>
          <w:t>in</w:t>
        </w:r>
      </w:ins>
    </w:p>
    <w:p w14:paraId="5C2F714B" w14:textId="77777777" w:rsidR="00BA753E" w:rsidRPr="00BA753E" w:rsidRDefault="00BA753E" w:rsidP="00BA753E">
      <w:pPr>
        <w:tabs>
          <w:tab w:val="left" w:pos="593"/>
        </w:tabs>
        <w:autoSpaceDE w:val="0"/>
        <w:autoSpaceDN w:val="0"/>
        <w:adjustRightInd w:val="0"/>
        <w:rPr>
          <w:ins w:id="2021" w:author="Vihari Réka" w:date="2018-11-23T20:37:00Z"/>
          <w:rFonts w:ascii="Helvetica" w:eastAsiaTheme="minorHAnsi" w:hAnsi="Helvetica" w:cs="Helvetica"/>
          <w:sz w:val="16"/>
          <w:szCs w:val="16"/>
          <w:rPrChange w:id="2022" w:author="Vihari Réka" w:date="2018-11-23T20:38:00Z">
            <w:rPr>
              <w:ins w:id="2023" w:author="Vihari Réka" w:date="2018-11-23T20:37:00Z"/>
              <w:rFonts w:ascii="Helvetica" w:eastAsiaTheme="minorHAnsi" w:hAnsi="Helvetica" w:cs="Helvetica"/>
            </w:rPr>
          </w:rPrChange>
        </w:rPr>
      </w:pPr>
      <w:ins w:id="2024" w:author="Vihari Réka" w:date="2018-11-23T20:37:00Z">
        <w:r w:rsidRPr="00BA753E">
          <w:rPr>
            <w:rFonts w:ascii="Menlo" w:eastAsiaTheme="minorHAnsi" w:hAnsi="Menlo" w:cs="Menlo"/>
            <w:color w:val="000000"/>
            <w:sz w:val="16"/>
            <w:szCs w:val="16"/>
            <w:rPrChange w:id="2025"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2026" w:author="Vihari Réka" w:date="2018-11-23T20:38:00Z">
              <w:rPr>
                <w:rFonts w:ascii="Menlo" w:eastAsiaTheme="minorHAnsi" w:hAnsi="Menlo" w:cs="Menlo"/>
                <w:color w:val="3900A0"/>
              </w:rPr>
            </w:rPrChange>
          </w:rPr>
          <w:t>print</w:t>
        </w:r>
        <w:r w:rsidRPr="00BA753E">
          <w:rPr>
            <w:rFonts w:ascii="Menlo" w:eastAsiaTheme="minorHAnsi" w:hAnsi="Menlo" w:cs="Menlo"/>
            <w:color w:val="000000"/>
            <w:sz w:val="16"/>
            <w:szCs w:val="16"/>
            <w:rPrChange w:id="2027" w:author="Vihari Réka" w:date="2018-11-23T20:38:00Z">
              <w:rPr>
                <w:rFonts w:ascii="Menlo" w:eastAsiaTheme="minorHAnsi" w:hAnsi="Menlo" w:cs="Menlo"/>
                <w:color w:val="000000"/>
              </w:rPr>
            </w:rPrChange>
          </w:rPr>
          <w:t>(geos)</w:t>
        </w:r>
      </w:ins>
    </w:p>
    <w:p w14:paraId="0FD027DB" w14:textId="231A3FBC" w:rsidR="00BA753E" w:rsidRPr="00BA753E" w:rsidRDefault="00BA753E" w:rsidP="00BA753E">
      <w:pPr>
        <w:spacing w:after="120" w:line="360" w:lineRule="auto"/>
        <w:jc w:val="both"/>
        <w:rPr>
          <w:sz w:val="16"/>
          <w:szCs w:val="16"/>
          <w:rPrChange w:id="2028" w:author="Vihari Réka" w:date="2018-11-23T20:38:00Z">
            <w:rPr/>
          </w:rPrChange>
        </w:rPr>
        <w:pPrChange w:id="2029" w:author="Vihari Réka" w:date="2018-11-23T20:32:00Z">
          <w:pPr>
            <w:jc w:val="center"/>
          </w:pPr>
        </w:pPrChange>
      </w:pPr>
      <w:ins w:id="2030" w:author="Vihari Réka" w:date="2018-11-23T20:37:00Z">
        <w:r w:rsidRPr="00BA753E">
          <w:rPr>
            <w:rFonts w:ascii="Menlo" w:eastAsiaTheme="minorHAnsi" w:hAnsi="Menlo" w:cs="Menlo"/>
            <w:color w:val="000000"/>
            <w:sz w:val="16"/>
            <w:szCs w:val="16"/>
            <w:rPrChange w:id="2031" w:author="Vihari Réka" w:date="2018-11-23T20:38:00Z">
              <w:rPr>
                <w:rFonts w:ascii="Menlo" w:eastAsiaTheme="minorHAnsi" w:hAnsi="Menlo" w:cs="Menlo"/>
                <w:color w:val="000000"/>
              </w:rPr>
            </w:rPrChange>
          </w:rPr>
          <w:t xml:space="preserve">        })</w:t>
        </w:r>
      </w:ins>
    </w:p>
    <w:p w14:paraId="27D44203" w14:textId="504164B3" w:rsidR="0039020A" w:rsidDel="00D1686B" w:rsidRDefault="00411B12" w:rsidP="00945E8E">
      <w:pPr>
        <w:rPr>
          <w:del w:id="2032" w:author="Vihari Réka" w:date="2018-11-22T23:56:00Z"/>
        </w:rPr>
      </w:pPr>
      <w:del w:id="2033" w:author="Vihari Réka" w:date="2018-11-22T23:56:00Z">
        <w:r w:rsidDel="00D1686B">
          <w:delText>TODO: összes kommunikáció leírása</w:delText>
        </w:r>
        <w:bookmarkStart w:id="2034" w:name="_Toc530832979"/>
        <w:bookmarkStart w:id="2035" w:name="_Toc530833080"/>
        <w:bookmarkStart w:id="2036" w:name="_Toc530833409"/>
        <w:bookmarkEnd w:id="2034"/>
        <w:bookmarkEnd w:id="2035"/>
        <w:bookmarkEnd w:id="2036"/>
      </w:del>
    </w:p>
    <w:p w14:paraId="14F52F54" w14:textId="64BC4A50" w:rsidR="00A471C6" w:rsidRDefault="00A471C6" w:rsidP="00D1686B">
      <w:pPr>
        <w:pStyle w:val="Cmsor2"/>
        <w:numPr>
          <w:ilvl w:val="2"/>
          <w:numId w:val="20"/>
        </w:numPr>
        <w:pPrChange w:id="2037" w:author="Vihari Réka" w:date="2018-11-22T23:46:00Z">
          <w:pPr>
            <w:pStyle w:val="Cmsor2"/>
            <w:numPr>
              <w:numId w:val="15"/>
            </w:numPr>
            <w:ind w:left="1080" w:hanging="360"/>
          </w:pPr>
        </w:pPrChange>
      </w:pPr>
      <w:bookmarkStart w:id="2038" w:name="_Toc530833410"/>
      <w:r>
        <w:t>Authentikáció</w:t>
      </w:r>
      <w:bookmarkEnd w:id="2038"/>
    </w:p>
    <w:p w14:paraId="1D2572DF" w14:textId="0EE6EFC7"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2039"/>
      <w:r w:rsidR="006E10C0" w:rsidRPr="003A6C89">
        <w:rPr>
          <w:rFonts w:cs="Times New Roman"/>
        </w:rPr>
        <w:t xml:space="preserve">A JWT egy nyitott szabvány, ami definiál </w:t>
      </w:r>
      <w:ins w:id="2040" w:author="Vihari Réka" w:date="2018-11-22T10:29:00Z">
        <w:r w:rsidR="002052A4">
          <w:rPr>
            <w:rFonts w:cs="Times New Roman"/>
          </w:rPr>
          <w:t xml:space="preserve">egy </w:t>
        </w:r>
      </w:ins>
      <w:del w:id="2041" w:author="Vihari Réka" w:date="2018-11-22T10:29:00Z">
        <w:r w:rsidR="006E10C0" w:rsidRPr="003A6C89" w:rsidDel="00A613DE">
          <w:rPr>
            <w:rFonts w:cs="Times New Roman"/>
          </w:rPr>
          <w:delText xml:space="preserve">egy kompakt és önálló </w:delText>
        </w:r>
      </w:del>
      <w:r w:rsidR="006E10C0" w:rsidRPr="003A6C89">
        <w:rPr>
          <w:rFonts w:cs="Times New Roman"/>
        </w:rPr>
        <w:t>utat, melyen biztonságosan továbbíthatunk információkat JSON</w:t>
      </w:r>
      <w:del w:id="2042" w:author="Vihari Réka" w:date="2018-11-22T10:29:00Z">
        <w:r w:rsidR="006E10C0" w:rsidRPr="003A6C89" w:rsidDel="002052A4">
          <w:rPr>
            <w:rFonts w:cs="Times New Roman"/>
          </w:rPr>
          <w:delText xml:space="preserve"> </w:delText>
        </w:r>
      </w:del>
      <w:ins w:id="2043" w:author="Vihari Réka" w:date="2018-11-22T10:29:00Z">
        <w:r w:rsidR="002052A4">
          <w:rPr>
            <w:rFonts w:cs="Times New Roman"/>
          </w:rPr>
          <w:t xml:space="preserve"> formában az egyes felek között</w:t>
        </w:r>
      </w:ins>
      <w:del w:id="2044"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2039"/>
      <w:r w:rsidR="00940694">
        <w:rPr>
          <w:rStyle w:val="Jegyzethivatkozs"/>
        </w:rPr>
        <w:commentReference w:id="2039"/>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93F9123"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2045" w:author="Illanicz Barnabás" w:date="2018-11-19T15:57:00Z">
        <w:r w:rsidR="00411B12" w:rsidDel="00527E71">
          <w:rPr>
            <w:rFonts w:cs="Times New Roman"/>
          </w:rPr>
          <w:delText xml:space="preserve">ami </w:delText>
        </w:r>
      </w:del>
      <w:r w:rsidR="00411B12">
        <w:rPr>
          <w:rFonts w:cs="Times New Roman"/>
        </w:rPr>
        <w:t xml:space="preserve">a </w:t>
      </w:r>
      <w:commentRangeStart w:id="2046"/>
      <w:r w:rsidR="00411B12">
        <w:rPr>
          <w:rFonts w:cs="Times New Roman"/>
        </w:rPr>
        <w:t>token</w:t>
      </w:r>
      <w:ins w:id="2047" w:author="Vihari Réka" w:date="2018-11-22T10:30:00Z">
        <w:r w:rsidR="002052A4">
          <w:rPr>
            <w:rFonts w:cs="Times New Roman"/>
          </w:rPr>
          <w:t xml:space="preserve"> típusát</w:t>
        </w:r>
      </w:ins>
      <w:del w:id="2048" w:author="Vihari Réka" w:date="2018-11-22T10:30:00Z">
        <w:r w:rsidRPr="003A6C89" w:rsidDel="002052A4">
          <w:rPr>
            <w:rFonts w:cs="Times New Roman"/>
          </w:rPr>
          <w:delText>ből</w:delText>
        </w:r>
      </w:del>
      <w:r w:rsidRPr="003A6C89">
        <w:rPr>
          <w:rFonts w:cs="Times New Roman"/>
        </w:rPr>
        <w:t xml:space="preserve"> </w:t>
      </w:r>
      <w:commentRangeEnd w:id="2046"/>
      <w:r w:rsidR="00D84E6E">
        <w:rPr>
          <w:rStyle w:val="Jegyzethivatkozs"/>
        </w:rPr>
        <w:commentReference w:id="2046"/>
      </w:r>
      <w:r w:rsidRPr="003A6C89">
        <w:rPr>
          <w:rFonts w:cs="Times New Roman"/>
        </w:rPr>
        <w:t xml:space="preserve">és a használt hash algoritmusból áll. </w:t>
      </w:r>
      <w:r w:rsidR="003A6C89" w:rsidRPr="003A6C89">
        <w:rPr>
          <w:rFonts w:cs="Times New Roman"/>
        </w:rPr>
        <w:t xml:space="preserve">A Payload tartalmazza a claims-eket, ilyenek az </w:t>
      </w:r>
      <w:commentRangeStart w:id="2049"/>
      <w:r w:rsidR="003A6C89" w:rsidRPr="003A6C89">
        <w:rPr>
          <w:rFonts w:cs="Times New Roman"/>
        </w:rPr>
        <w:t xml:space="preserve">egyes entitásokhoz tartozó </w:t>
      </w:r>
      <w:del w:id="2050" w:author="Vihari Réka" w:date="2018-11-22T10:30:00Z">
        <w:r w:rsidR="003A6C89" w:rsidRPr="003A6C89" w:rsidDel="002052A4">
          <w:rPr>
            <w:rFonts w:cs="Times New Roman"/>
          </w:rPr>
          <w:delText xml:space="preserve">állapotok </w:delText>
        </w:r>
      </w:del>
      <w:commentRangeEnd w:id="2049"/>
      <w:ins w:id="2051" w:author="Vihari Réka" w:date="2018-11-22T10:30:00Z">
        <w:r w:rsidR="002052A4">
          <w:rPr>
            <w:rFonts w:cs="Times New Roman"/>
          </w:rPr>
          <w:t xml:space="preserve">információk (például: </w:t>
        </w:r>
        <w:r w:rsidR="002052A4">
          <w:rPr>
            <w:rFonts w:cs="Times New Roman"/>
          </w:rPr>
          <w:lastRenderedPageBreak/>
          <w:t>felhasználóknál név, emai</w:t>
        </w:r>
      </w:ins>
      <w:ins w:id="2052" w:author="Vihari Réka" w:date="2018-11-22T10:31:00Z">
        <w:r w:rsidR="002052A4">
          <w:rPr>
            <w:rFonts w:cs="Times New Roman"/>
          </w:rPr>
          <w:t>l, stb.</w:t>
        </w:r>
      </w:ins>
      <w:ins w:id="2053"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2049"/>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1">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2054"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felhasználói jogokkal egyaránt rendelkezik. A Signature-ből pedig láthatjuk, hogy </w:t>
      </w:r>
      <w:r w:rsidR="000D1DDB" w:rsidRPr="000D1DDB">
        <w:rPr>
          <w:rFonts w:cs="Times New Roman"/>
        </w:rPr>
        <w:t>HMAC SHA512 algoritmust használ.</w:t>
      </w:r>
    </w:p>
    <w:p w14:paraId="43C4B9EA" w14:textId="4038F4C6" w:rsidR="00D1686B" w:rsidRDefault="00D1686B" w:rsidP="000D1DDB">
      <w:pPr>
        <w:spacing w:after="120" w:line="360" w:lineRule="auto"/>
        <w:ind w:firstLine="720"/>
        <w:jc w:val="both"/>
        <w:rPr>
          <w:ins w:id="2055" w:author="Vihari Réka" w:date="2018-11-22T23:46:00Z"/>
          <w:rFonts w:cs="Times New Roman"/>
        </w:rPr>
      </w:pPr>
      <w:ins w:id="2056" w:author="Vihari Réka" w:date="2018-11-22T23:47:00Z">
        <w:r>
          <w:rPr>
            <w:rFonts w:cs="Times New Roman"/>
          </w:rPr>
          <w:t xml:space="preserve">Az authentikációhoz a már említett Alomofire-t hívtam segítségül. </w:t>
        </w:r>
      </w:ins>
    </w:p>
    <w:p w14:paraId="27FE4EB5" w14:textId="1185203F" w:rsidR="00D1686B" w:rsidRPr="000D1DDB" w:rsidRDefault="00D1686B" w:rsidP="000D1DDB">
      <w:pPr>
        <w:spacing w:after="120" w:line="360" w:lineRule="auto"/>
        <w:ind w:firstLine="720"/>
        <w:jc w:val="both"/>
        <w:rPr>
          <w:rFonts w:cs="Times New Roman"/>
        </w:rPr>
      </w:pPr>
    </w:p>
    <w:p w14:paraId="515127AA" w14:textId="77777777" w:rsidR="00B22C33" w:rsidRDefault="00B22C33" w:rsidP="00B22C33">
      <w:pPr>
        <w:spacing w:after="120" w:line="360" w:lineRule="auto"/>
        <w:ind w:firstLine="720"/>
        <w:jc w:val="both"/>
        <w:rPr>
          <w:rFonts w:cs="Times New Roman"/>
        </w:rPr>
      </w:pPr>
      <w:r>
        <w:rPr>
          <w:rFonts w:cs="Times New Roman"/>
        </w:rPr>
        <w:t xml:space="preserve"> </w:t>
      </w:r>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2057"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Default="00B22C33" w:rsidP="00A471C6">
      <w:pPr>
        <w:rPr>
          <w:rFonts w:ascii="Menlo" w:eastAsiaTheme="minorHAnsi" w:hAnsi="Menlo" w:cs="Menlo"/>
          <w:color w:val="000000"/>
        </w:rPr>
      </w:pPr>
      <w:r>
        <w:rPr>
          <w:rFonts w:ascii="Menlo" w:eastAsiaTheme="minorHAnsi" w:hAnsi="Menlo" w:cs="Menlo"/>
          <w:b/>
          <w:bCs/>
          <w:color w:val="9B2393"/>
        </w:rPr>
        <w:t>var</w:t>
      </w:r>
      <w:r>
        <w:rPr>
          <w:rFonts w:ascii="Menlo" w:eastAsiaTheme="minorHAnsi" w:hAnsi="Menlo" w:cs="Menlo"/>
          <w:color w:val="000000"/>
        </w:rPr>
        <w:t xml:space="preserve"> headers: </w:t>
      </w:r>
      <w:r>
        <w:rPr>
          <w:rFonts w:ascii="Menlo" w:eastAsiaTheme="minorHAnsi" w:hAnsi="Menlo" w:cs="Menlo"/>
          <w:color w:val="326D74"/>
        </w:rPr>
        <w:t>HTTPHeaders</w:t>
      </w:r>
      <w:r>
        <w:rPr>
          <w:rFonts w:ascii="Menlo" w:eastAsiaTheme="minorHAnsi" w:hAnsi="Menlo" w:cs="Menlo"/>
          <w:color w:val="000000"/>
        </w:rPr>
        <w:t xml:space="preserve"> = [</w:t>
      </w:r>
      <w:r>
        <w:rPr>
          <w:rFonts w:ascii="Menlo" w:eastAsiaTheme="minorHAnsi" w:hAnsi="Menlo" w:cs="Menlo"/>
          <w:color w:val="C41A16"/>
        </w:rPr>
        <w:t>"Authorization"</w:t>
      </w:r>
      <w:r>
        <w:rPr>
          <w:rFonts w:ascii="Menlo" w:eastAsiaTheme="minorHAnsi" w:hAnsi="Menlo" w:cs="Menlo"/>
          <w:color w:val="000000"/>
        </w:rPr>
        <w:t>:</w:t>
      </w:r>
      <w:r>
        <w:rPr>
          <w:rFonts w:ascii="Menlo" w:eastAsiaTheme="minorHAnsi" w:hAnsi="Menlo" w:cs="Menlo"/>
          <w:color w:val="C41A16"/>
        </w:rPr>
        <w:t>"Bearer token"</w:t>
      </w:r>
      <w:r>
        <w:rPr>
          <w:rFonts w:ascii="Menlo" w:eastAsiaTheme="minorHAnsi" w:hAnsi="Menlo" w:cs="Menlo"/>
          <w:color w:val="000000"/>
        </w:rPr>
        <w:t>]</w:t>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nel az alábbi updateValue() metódussal változtathatjuk:</w:t>
      </w:r>
    </w:p>
    <w:p w14:paraId="2EA1A5BC" w14:textId="77777777" w:rsidR="009D1588" w:rsidRDefault="009D1588" w:rsidP="000D1DDB">
      <w:pPr>
        <w:spacing w:after="120" w:line="360" w:lineRule="auto"/>
        <w:ind w:firstLine="720"/>
        <w:jc w:val="both"/>
        <w:rPr>
          <w:rFonts w:cs="Times New Roman"/>
        </w:rPr>
      </w:pPr>
      <w:r>
        <w:rPr>
          <w:rFonts w:ascii="Menlo" w:eastAsiaTheme="minorHAnsi" w:hAnsi="Menlo" w:cs="Menlo"/>
          <w:color w:val="000000"/>
        </w:rPr>
        <w:t>headers.</w:t>
      </w:r>
      <w:r>
        <w:rPr>
          <w:rFonts w:ascii="Menlo" w:eastAsiaTheme="minorHAnsi" w:hAnsi="Menlo" w:cs="Menlo"/>
          <w:color w:val="3900A0"/>
        </w:rPr>
        <w:t>updateValue</w:t>
      </w:r>
      <w:r>
        <w:rPr>
          <w:rFonts w:ascii="Menlo" w:eastAsiaTheme="minorHAnsi" w:hAnsi="Menlo" w:cs="Menlo"/>
          <w:color w:val="000000"/>
        </w:rPr>
        <w:t>(</w:t>
      </w:r>
      <w:r>
        <w:rPr>
          <w:rFonts w:ascii="Menlo" w:eastAsiaTheme="minorHAnsi" w:hAnsi="Menlo" w:cs="Menlo"/>
          <w:color w:val="C41A16"/>
        </w:rPr>
        <w:t xml:space="preserve">"Bearer </w:t>
      </w:r>
      <w:r>
        <w:rPr>
          <w:rFonts w:ascii="Menlo" w:eastAsiaTheme="minorHAnsi" w:hAnsi="Menlo" w:cs="Menlo"/>
          <w:color w:val="000000"/>
        </w:rPr>
        <w:t>\</w:t>
      </w:r>
      <w:r>
        <w:rPr>
          <w:rFonts w:ascii="Menlo" w:eastAsiaTheme="minorHAnsi" w:hAnsi="Menlo" w:cs="Menlo"/>
          <w:color w:val="C41A16"/>
        </w:rPr>
        <w:t>(</w:t>
      </w:r>
      <w:r>
        <w:rPr>
          <w:rFonts w:ascii="Menlo" w:eastAsiaTheme="minorHAnsi" w:hAnsi="Menlo" w:cs="Menlo"/>
          <w:color w:val="000000"/>
        </w:rPr>
        <w:t>auth.</w:t>
      </w:r>
      <w:r>
        <w:rPr>
          <w:rFonts w:ascii="Menlo" w:eastAsiaTheme="minorHAnsi" w:hAnsi="Menlo" w:cs="Menlo"/>
          <w:color w:val="326D74"/>
        </w:rPr>
        <w:t>id_token</w:t>
      </w:r>
      <w:r>
        <w:rPr>
          <w:rFonts w:ascii="Menlo" w:eastAsiaTheme="minorHAnsi" w:hAnsi="Menlo" w:cs="Menlo"/>
          <w:color w:val="C41A16"/>
        </w:rPr>
        <w:t>)"</w:t>
      </w:r>
      <w:r>
        <w:rPr>
          <w:rFonts w:ascii="Menlo" w:eastAsiaTheme="minorHAnsi" w:hAnsi="Menlo" w:cs="Menlo"/>
          <w:color w:val="000000"/>
        </w:rPr>
        <w:t xml:space="preserve">, forKey: </w:t>
      </w:r>
      <w:r>
        <w:rPr>
          <w:rFonts w:ascii="Menlo" w:eastAsiaTheme="minorHAnsi" w:hAnsi="Menlo" w:cs="Menlo"/>
          <w:color w:val="C41A16"/>
        </w:rPr>
        <w:t>"Authorization"</w:t>
      </w:r>
      <w:r>
        <w:rPr>
          <w:rFonts w:ascii="Menlo" w:eastAsiaTheme="minorHAnsi" w:hAnsi="Menlo" w:cs="Menlo"/>
          <w:color w:val="000000"/>
        </w:rPr>
        <w:t>)</w:t>
      </w:r>
      <w:r>
        <w:rPr>
          <w:rFonts w:cs="Times New Roman"/>
        </w:rPr>
        <w:t xml:space="preserve"> </w:t>
      </w:r>
    </w:p>
    <w:p w14:paraId="0A5FE41C" w14:textId="77777777" w:rsidR="00B22C33" w:rsidRDefault="009D1588" w:rsidP="009D1588">
      <w:pPr>
        <w:spacing w:after="120" w:line="360" w:lineRule="auto"/>
        <w:ind w:firstLine="720"/>
        <w:jc w:val="both"/>
        <w:rPr>
          <w:rFonts w:cs="Times New Roman"/>
        </w:rPr>
      </w:pPr>
      <w:r>
        <w:rPr>
          <w:rFonts w:cs="Times New Roman"/>
        </w:rPr>
        <w:t xml:space="preserve">Itt az </w:t>
      </w:r>
      <w:r w:rsidRPr="00A611D5">
        <w:rPr>
          <w:rFonts w:ascii="Menlo" w:eastAsiaTheme="minorHAnsi" w:hAnsi="Menlo" w:cs="Menlo"/>
          <w:color w:val="000000"/>
          <w:sz w:val="22"/>
          <w:szCs w:val="22"/>
        </w:rPr>
        <w:t>auth.</w:t>
      </w:r>
      <w:r w:rsidRPr="00A611D5">
        <w:rPr>
          <w:rFonts w:ascii="Menlo" w:eastAsiaTheme="minorHAnsi" w:hAnsi="Menlo" w:cs="Menlo"/>
          <w:color w:val="326D74"/>
          <w:sz w:val="22"/>
          <w:szCs w:val="22"/>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A UserDefaults egy interfész, amely a felhasználó default adatbázisa. Itt kulcs-érték párokat tudunk perzisztensen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2058"/>
      <w:del w:id="2059" w:author="Vihari Réka" w:date="2018-11-22T10:39:00Z">
        <w:r w:rsidDel="002E3512">
          <w:rPr>
            <w:rFonts w:cs="Times New Roman"/>
          </w:rPr>
          <w:delText xml:space="preserve">tárolja </w:delText>
        </w:r>
      </w:del>
      <w:commentRangeEnd w:id="2058"/>
      <w:ins w:id="2060" w:author="Vihari Réka" w:date="2018-11-22T10:39:00Z">
        <w:r w:rsidR="002E3512">
          <w:rPr>
            <w:rFonts w:cs="Times New Roman"/>
          </w:rPr>
          <w:t xml:space="preserve">gyorsítótárazza </w:t>
        </w:r>
      </w:ins>
      <w:r w:rsidR="00353F51">
        <w:rPr>
          <w:rStyle w:val="Jegyzethivatkozs"/>
        </w:rPr>
        <w:commentReference w:id="2058"/>
      </w:r>
      <w:r>
        <w:rPr>
          <w:rFonts w:cs="Times New Roman"/>
        </w:rPr>
        <w:t xml:space="preserve">a kapott információkat, ezáltal nem kell mindig megnyitnunk az alapértelmezett adatbázist, hogy ezeket az értékeket megkapjuk. </w:t>
      </w:r>
      <w:commentRangeStart w:id="2061"/>
      <w:del w:id="2062"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2061"/>
        <w:r w:rsidR="00FB780C" w:rsidDel="002052A4">
          <w:rPr>
            <w:rStyle w:val="Jegyzethivatkozs"/>
          </w:rPr>
          <w:commentReference w:id="2061"/>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2063" w:author="Vihari Réka" w:date="2018-11-22T10:33:00Z">
        <w:r w:rsidR="002052A4">
          <w:rPr>
            <w:rFonts w:cs="Times New Roman"/>
          </w:rPr>
          <w:t xml:space="preserve"> é</w:t>
        </w:r>
      </w:ins>
      <w:del w:id="2064" w:author="Vihari Réka" w:date="2018-11-22T10:33:00Z">
        <w:r w:rsidR="00D06BDB" w:rsidDel="002052A4">
          <w:rPr>
            <w:rFonts w:cs="Times New Roman"/>
          </w:rPr>
          <w:delText xml:space="preserve">, a </w:delText>
        </w:r>
        <w:commentRangeStart w:id="2065"/>
        <w:r w:rsidR="00D06BDB" w:rsidDel="002052A4">
          <w:rPr>
            <w:rFonts w:cs="Times New Roman"/>
          </w:rPr>
          <w:delText>je</w:delText>
        </w:r>
      </w:del>
      <w:del w:id="2066" w:author="Vihari Réka" w:date="2018-11-22T10:32:00Z">
        <w:r w:rsidR="00D06BDB" w:rsidDel="002052A4">
          <w:rPr>
            <w:rFonts w:cs="Times New Roman"/>
          </w:rPr>
          <w:delText>l</w:delText>
        </w:r>
        <w:r w:rsidR="00411B12" w:rsidDel="002052A4">
          <w:rPr>
            <w:rFonts w:cs="Times New Roman"/>
          </w:rPr>
          <w:delText xml:space="preserve">szót </w:delText>
        </w:r>
        <w:commentRangeEnd w:id="2065"/>
        <w:r w:rsidR="006E365B" w:rsidDel="002052A4">
          <w:rPr>
            <w:rStyle w:val="Jegyzethivatkozs"/>
          </w:rPr>
          <w:commentReference w:id="2065"/>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Default="00D06BDB" w:rsidP="00D06BDB">
      <w:pPr>
        <w:tabs>
          <w:tab w:val="left" w:pos="593"/>
        </w:tabs>
        <w:autoSpaceDE w:val="0"/>
        <w:autoSpaceDN w:val="0"/>
        <w:adjustRightInd w:val="0"/>
        <w:rPr>
          <w:rFonts w:ascii="Helvetica" w:eastAsiaTheme="minorHAnsi" w:hAnsi="Helvetica" w:cs="Helvetica"/>
        </w:rPr>
      </w:pPr>
      <w:commentRangeStart w:id="2067"/>
      <w:r>
        <w:rPr>
          <w:rFonts w:ascii="Menlo" w:eastAsiaTheme="minorHAnsi" w:hAnsi="Menlo" w:cs="Menlo"/>
          <w:b/>
          <w:bCs/>
          <w:color w:val="9B2393"/>
        </w:rPr>
        <w:t>enum</w:t>
      </w:r>
      <w:r>
        <w:rPr>
          <w:rFonts w:ascii="Menlo" w:eastAsiaTheme="minorHAnsi" w:hAnsi="Menlo" w:cs="Menlo"/>
          <w:color w:val="000000"/>
        </w:rPr>
        <w:t xml:space="preserve"> UserDefaultsKey: </w:t>
      </w:r>
      <w:r>
        <w:rPr>
          <w:rFonts w:ascii="Menlo" w:eastAsiaTheme="minorHAnsi" w:hAnsi="Menlo" w:cs="Menlo"/>
          <w:color w:val="5C2699"/>
        </w:rPr>
        <w:t>String</w:t>
      </w:r>
      <w:r>
        <w:rPr>
          <w:rFonts w:ascii="Menlo" w:eastAsiaTheme="minorHAnsi" w:hAnsi="Menlo" w:cs="Menlo"/>
          <w:color w:val="000000"/>
        </w:rPr>
        <w:t xml:space="preserve"> {</w:t>
      </w:r>
    </w:p>
    <w:p w14:paraId="2F23C737" w14:textId="77777777" w:rsidR="00D06BDB" w:rsidDel="002052A4" w:rsidRDefault="00D06BDB" w:rsidP="00D06BDB">
      <w:pPr>
        <w:tabs>
          <w:tab w:val="left" w:pos="593"/>
        </w:tabs>
        <w:autoSpaceDE w:val="0"/>
        <w:autoSpaceDN w:val="0"/>
        <w:adjustRightInd w:val="0"/>
        <w:rPr>
          <w:del w:id="2068" w:author="Vihari Réka" w:date="2018-11-22T10:33:00Z"/>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case</w:t>
      </w:r>
      <w:r>
        <w:rPr>
          <w:rFonts w:ascii="Menlo" w:eastAsiaTheme="minorHAnsi" w:hAnsi="Menlo" w:cs="Menlo"/>
          <w:color w:val="000000"/>
        </w:rPr>
        <w:t xml:space="preserve"> username</w:t>
      </w:r>
    </w:p>
    <w:p w14:paraId="0A9E4E4B" w14:textId="4964EECD" w:rsidR="00D06BDB" w:rsidRDefault="00D06BDB" w:rsidP="00D06BDB">
      <w:pPr>
        <w:tabs>
          <w:tab w:val="left" w:pos="593"/>
        </w:tabs>
        <w:autoSpaceDE w:val="0"/>
        <w:autoSpaceDN w:val="0"/>
        <w:adjustRightInd w:val="0"/>
        <w:rPr>
          <w:rFonts w:ascii="Helvetica" w:eastAsiaTheme="minorHAnsi" w:hAnsi="Helvetica" w:cs="Helvetica"/>
        </w:rPr>
      </w:pPr>
      <w:del w:id="2069" w:author="Vihari Réka" w:date="2018-11-22T10:33:00Z">
        <w:r w:rsidDel="002052A4">
          <w:rPr>
            <w:rFonts w:ascii="Menlo" w:eastAsiaTheme="minorHAnsi" w:hAnsi="Menlo" w:cs="Menlo"/>
            <w:color w:val="000000"/>
          </w:rPr>
          <w:delText xml:space="preserve">        </w:delText>
        </w:r>
        <w:r w:rsidDel="002052A4">
          <w:rPr>
            <w:rFonts w:ascii="Menlo" w:eastAsiaTheme="minorHAnsi" w:hAnsi="Menlo" w:cs="Menlo"/>
            <w:b/>
            <w:bCs/>
            <w:color w:val="9B2393"/>
          </w:rPr>
          <w:delText>case</w:delText>
        </w:r>
        <w:r w:rsidDel="002052A4">
          <w:rPr>
            <w:rFonts w:ascii="Menlo" w:eastAsiaTheme="minorHAnsi" w:hAnsi="Menlo" w:cs="Menlo"/>
            <w:color w:val="000000"/>
          </w:rPr>
          <w:delText xml:space="preserve"> password</w:delText>
        </w:r>
      </w:del>
    </w:p>
    <w:p w14:paraId="762E4765" w14:textId="77777777" w:rsidR="00D06BDB" w:rsidRDefault="00D06BDB" w:rsidP="00D06BDB">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case</w:t>
      </w:r>
      <w:r>
        <w:rPr>
          <w:rFonts w:ascii="Menlo" w:eastAsiaTheme="minorHAnsi" w:hAnsi="Menlo" w:cs="Menlo"/>
          <w:color w:val="000000"/>
        </w:rPr>
        <w:t xml:space="preserve"> accestoken</w:t>
      </w:r>
    </w:p>
    <w:p w14:paraId="6875D7B6" w14:textId="77777777" w:rsidR="00D06BDB" w:rsidRDefault="00D06BDB" w:rsidP="00D06BDB">
      <w:pPr>
        <w:spacing w:after="120" w:line="360" w:lineRule="auto"/>
        <w:ind w:firstLine="720"/>
        <w:jc w:val="both"/>
        <w:rPr>
          <w:rFonts w:ascii="Menlo" w:eastAsiaTheme="minorHAnsi" w:hAnsi="Menlo" w:cs="Menlo"/>
          <w:color w:val="000000"/>
        </w:rPr>
      </w:pPr>
      <w:r>
        <w:rPr>
          <w:rFonts w:ascii="Menlo" w:eastAsiaTheme="minorHAnsi" w:hAnsi="Menlo" w:cs="Menlo"/>
          <w:color w:val="000000"/>
        </w:rPr>
        <w:t xml:space="preserve">    }</w:t>
      </w:r>
      <w:commentRangeEnd w:id="2067"/>
      <w:r w:rsidR="00207620">
        <w:rPr>
          <w:rStyle w:val="Jegyzethivatkozs"/>
        </w:rPr>
        <w:commentReference w:id="2067"/>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w:t>
      </w:r>
      <w:r w:rsidRPr="00F80ED2">
        <w:rPr>
          <w:rFonts w:cs="Times New Roman"/>
        </w:rPr>
        <w:lastRenderedPageBreak/>
        <w:t xml:space="preserve">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2070" w:author="Vihari Réka" w:date="2018-11-22T10:34:00Z">
        <w:r w:rsidR="002052A4">
          <w:rPr>
            <w:rFonts w:cs="Times New Roman"/>
          </w:rPr>
          <w:t>a getter metódus ,,nil” értékkel tér vissza.</w:t>
        </w:r>
      </w:ins>
      <w:commentRangeStart w:id="2071"/>
      <w:del w:id="2072" w:author="Vihari Réka" w:date="2018-11-22T10:34:00Z">
        <w:r w:rsidR="00F80ED2" w:rsidDel="002052A4">
          <w:rPr>
            <w:rFonts w:cs="Times New Roman"/>
          </w:rPr>
          <w:delText xml:space="preserve">,,Nincs token” </w:delText>
        </w:r>
        <w:commentRangeEnd w:id="2071"/>
        <w:r w:rsidR="00AA4217" w:rsidDel="002052A4">
          <w:rPr>
            <w:rStyle w:val="Jegyzethivatkozs"/>
          </w:rPr>
          <w:commentReference w:id="2071"/>
        </w:r>
        <w:r w:rsidR="00F80ED2" w:rsidDel="002052A4">
          <w:rPr>
            <w:rFonts w:cs="Times New Roman"/>
          </w:rPr>
          <w:delText>választ kapunk.</w:delText>
        </w:r>
      </w:del>
      <w:r w:rsidR="00F80ED2">
        <w:rPr>
          <w:rFonts w:cs="Times New Roman"/>
        </w:rPr>
        <w:t xml:space="preserve"> </w:t>
      </w:r>
    </w:p>
    <w:p w14:paraId="6081D6E8"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b/>
          <w:bCs/>
          <w:color w:val="9B2393"/>
          <w:sz w:val="22"/>
          <w:szCs w:val="22"/>
        </w:rPr>
        <w:t>func</w:t>
      </w:r>
      <w:r w:rsidRPr="00D06BDB">
        <w:rPr>
          <w:rFonts w:ascii="Menlo" w:eastAsiaTheme="minorHAnsi" w:hAnsi="Menlo" w:cs="Menlo"/>
          <w:color w:val="000000"/>
          <w:sz w:val="22"/>
          <w:szCs w:val="22"/>
        </w:rPr>
        <w:t xml:space="preserve"> setToken(value: </w:t>
      </w:r>
      <w:r w:rsidRPr="00D06BDB">
        <w:rPr>
          <w:rFonts w:ascii="Menlo" w:eastAsiaTheme="minorHAnsi" w:hAnsi="Menlo" w:cs="Menlo"/>
          <w:color w:val="5C2699"/>
          <w:sz w:val="22"/>
          <w:szCs w:val="22"/>
        </w:rPr>
        <w:t>String</w:t>
      </w:r>
      <w:r w:rsidRPr="00D06BDB">
        <w:rPr>
          <w:rFonts w:ascii="Menlo" w:eastAsiaTheme="minorHAnsi" w:hAnsi="Menlo" w:cs="Menlo"/>
          <w:color w:val="000000"/>
          <w:sz w:val="22"/>
          <w:szCs w:val="22"/>
        </w:rPr>
        <w:t>) {</w:t>
      </w:r>
    </w:p>
    <w:p w14:paraId="701E76F1"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Pr="00D06BDB">
        <w:rPr>
          <w:rFonts w:ascii="Menlo" w:eastAsiaTheme="minorHAnsi" w:hAnsi="Menlo" w:cs="Menlo"/>
          <w:color w:val="3900A0"/>
          <w:sz w:val="22"/>
          <w:szCs w:val="22"/>
        </w:rPr>
        <w:t>set</w:t>
      </w:r>
      <w:r w:rsidRPr="00D06BDB">
        <w:rPr>
          <w:rFonts w:ascii="Menlo" w:eastAsiaTheme="minorHAnsi" w:hAnsi="Menlo" w:cs="Menlo"/>
          <w:color w:val="000000"/>
          <w:sz w:val="22"/>
          <w:szCs w:val="22"/>
        </w:rPr>
        <w:t xml:space="preserve">(value, forKey: </w:t>
      </w:r>
      <w:r w:rsidRPr="00D06BDB">
        <w:rPr>
          <w:rFonts w:ascii="Menlo" w:eastAsiaTheme="minorHAnsi" w:hAnsi="Menlo" w:cs="Menlo"/>
          <w:color w:val="326D74"/>
          <w:sz w:val="22"/>
          <w:szCs w:val="22"/>
        </w:rPr>
        <w:t>UserDefaultsKey</w:t>
      </w:r>
      <w:r w:rsidRPr="00D06BDB">
        <w:rPr>
          <w:rFonts w:ascii="Menlo" w:eastAsiaTheme="minorHAnsi" w:hAnsi="Menlo" w:cs="Menlo"/>
          <w:color w:val="000000"/>
          <w:sz w:val="22"/>
          <w:szCs w:val="22"/>
        </w:rPr>
        <w:t>.</w:t>
      </w:r>
      <w:r w:rsidRPr="00D06BDB">
        <w:rPr>
          <w:rFonts w:ascii="Menlo" w:eastAsiaTheme="minorHAnsi" w:hAnsi="Menlo" w:cs="Menlo"/>
          <w:color w:val="245256"/>
          <w:sz w:val="22"/>
          <w:szCs w:val="22"/>
        </w:rPr>
        <w:t>accestoken</w:t>
      </w:r>
      <w:r w:rsidRPr="00D06BDB">
        <w:rPr>
          <w:rFonts w:ascii="Menlo" w:eastAsiaTheme="minorHAnsi" w:hAnsi="Menlo" w:cs="Menlo"/>
          <w:color w:val="000000"/>
          <w:sz w:val="22"/>
          <w:szCs w:val="22"/>
        </w:rPr>
        <w:t>.</w:t>
      </w:r>
      <w:r w:rsidRPr="00D06BDB">
        <w:rPr>
          <w:rFonts w:ascii="Menlo" w:eastAsiaTheme="minorHAnsi" w:hAnsi="Menlo" w:cs="Menlo"/>
          <w:color w:val="326D74"/>
          <w:sz w:val="22"/>
          <w:szCs w:val="22"/>
        </w:rPr>
        <w:t>rawValue</w:t>
      </w:r>
      <w:r w:rsidRPr="00D06BDB">
        <w:rPr>
          <w:rFonts w:ascii="Menlo" w:eastAsiaTheme="minorHAnsi" w:hAnsi="Menlo" w:cs="Menlo"/>
          <w:color w:val="000000"/>
          <w:sz w:val="22"/>
          <w:szCs w:val="22"/>
        </w:rPr>
        <w:t>)</w:t>
      </w:r>
    </w:p>
    <w:p w14:paraId="5BC5F4A2"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Pr="00D06BDB">
        <w:rPr>
          <w:rFonts w:ascii="Menlo" w:eastAsiaTheme="minorHAnsi" w:hAnsi="Menlo" w:cs="Menlo"/>
          <w:color w:val="3900A0"/>
          <w:sz w:val="22"/>
          <w:szCs w:val="22"/>
        </w:rPr>
        <w:t>synchronize</w:t>
      </w:r>
      <w:r w:rsidRPr="00D06BDB">
        <w:rPr>
          <w:rFonts w:ascii="Menlo" w:eastAsiaTheme="minorHAnsi" w:hAnsi="Menlo" w:cs="Menlo"/>
          <w:color w:val="000000"/>
          <w:sz w:val="22"/>
          <w:szCs w:val="22"/>
        </w:rPr>
        <w:t>()</w:t>
      </w:r>
    </w:p>
    <w:p w14:paraId="5446D912"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p>
    <w:p w14:paraId="3D0268CC"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p>
    <w:p w14:paraId="207B2B1C" w14:textId="6F930212"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b/>
          <w:bCs/>
          <w:color w:val="9B2393"/>
          <w:sz w:val="22"/>
          <w:szCs w:val="22"/>
        </w:rPr>
        <w:t>func</w:t>
      </w:r>
      <w:r w:rsidRPr="00D06BDB">
        <w:rPr>
          <w:rFonts w:ascii="Menlo" w:eastAsiaTheme="minorHAnsi" w:hAnsi="Menlo" w:cs="Menlo"/>
          <w:color w:val="000000"/>
          <w:sz w:val="22"/>
          <w:szCs w:val="22"/>
        </w:rPr>
        <w:t xml:space="preserve"> getToken() -&gt; </w:t>
      </w:r>
      <w:r w:rsidRPr="00D06BDB">
        <w:rPr>
          <w:rFonts w:ascii="Menlo" w:eastAsiaTheme="minorHAnsi" w:hAnsi="Menlo" w:cs="Menlo"/>
          <w:color w:val="5C2699"/>
          <w:sz w:val="22"/>
          <w:szCs w:val="22"/>
        </w:rPr>
        <w:t>String</w:t>
      </w:r>
      <w:ins w:id="2073" w:author="Vihari Réka" w:date="2018-11-22T10:33:00Z">
        <w:r w:rsidR="002052A4">
          <w:rPr>
            <w:rFonts w:ascii="Menlo" w:eastAsiaTheme="minorHAnsi" w:hAnsi="Menlo" w:cs="Menlo"/>
            <w:color w:val="5C2699"/>
            <w:sz w:val="22"/>
            <w:szCs w:val="22"/>
          </w:rPr>
          <w:t>?</w:t>
        </w:r>
      </w:ins>
      <w:r w:rsidRPr="00D06BDB">
        <w:rPr>
          <w:rFonts w:ascii="Menlo" w:eastAsiaTheme="minorHAnsi" w:hAnsi="Menlo" w:cs="Menlo"/>
          <w:color w:val="000000"/>
          <w:sz w:val="22"/>
          <w:szCs w:val="22"/>
        </w:rPr>
        <w:t xml:space="preserve"> {</w:t>
      </w:r>
    </w:p>
    <w:p w14:paraId="30319236" w14:textId="77777777" w:rsidR="00D06BDB" w:rsidRDefault="00D06BDB" w:rsidP="00D06BDB">
      <w:pPr>
        <w:tabs>
          <w:tab w:val="left" w:pos="593"/>
        </w:tabs>
        <w:autoSpaceDE w:val="0"/>
        <w:autoSpaceDN w:val="0"/>
        <w:adjustRightInd w:val="0"/>
        <w:rPr>
          <w:rFonts w:ascii="Menlo" w:eastAsiaTheme="minorHAnsi" w:hAnsi="Menlo" w:cs="Menlo"/>
          <w:color w:val="000000"/>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guard</w:t>
      </w:r>
      <w:r w:rsidRPr="00D06BDB">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let</w:t>
      </w:r>
      <w:r w:rsidRPr="00D06BDB">
        <w:rPr>
          <w:rFonts w:ascii="Menlo" w:eastAsiaTheme="minorHAnsi" w:hAnsi="Menlo" w:cs="Menlo"/>
          <w:color w:val="000000"/>
          <w:sz w:val="22"/>
          <w:szCs w:val="22"/>
        </w:rPr>
        <w:t xml:space="preserve"> token = </w:t>
      </w:r>
      <w:r w:rsidRPr="00D06BDB">
        <w:rPr>
          <w:rFonts w:ascii="Menlo" w:eastAsiaTheme="minorHAnsi" w:hAnsi="Menlo" w:cs="Menlo"/>
          <w:color w:val="5C2699"/>
          <w:sz w:val="22"/>
          <w:szCs w:val="22"/>
        </w:rPr>
        <w:t>UserDefaults</w:t>
      </w:r>
      <w:r w:rsidRPr="00D06BDB">
        <w:rPr>
          <w:rFonts w:ascii="Menlo" w:eastAsiaTheme="minorHAnsi" w:hAnsi="Menlo" w:cs="Menlo"/>
          <w:color w:val="000000"/>
          <w:sz w:val="22"/>
          <w:szCs w:val="22"/>
        </w:rPr>
        <w:t>.</w:t>
      </w:r>
      <w:r w:rsidRPr="00D06BDB">
        <w:rPr>
          <w:rFonts w:ascii="Menlo" w:eastAsiaTheme="minorHAnsi" w:hAnsi="Menlo" w:cs="Menlo"/>
          <w:color w:val="5C2699"/>
          <w:sz w:val="22"/>
          <w:szCs w:val="22"/>
        </w:rPr>
        <w:t>standard</w:t>
      </w:r>
      <w:r w:rsidRPr="00D06BDB">
        <w:rPr>
          <w:rFonts w:ascii="Menlo" w:eastAsiaTheme="minorHAnsi" w:hAnsi="Menlo" w:cs="Menlo"/>
          <w:color w:val="000000"/>
          <w:sz w:val="22"/>
          <w:szCs w:val="22"/>
        </w:rPr>
        <w:t>.</w:t>
      </w:r>
      <w:r w:rsidRPr="00D06BDB">
        <w:rPr>
          <w:rFonts w:ascii="Menlo" w:eastAsiaTheme="minorHAnsi" w:hAnsi="Menlo" w:cs="Menlo"/>
          <w:color w:val="3900A0"/>
          <w:sz w:val="22"/>
          <w:szCs w:val="22"/>
        </w:rPr>
        <w:t>string</w:t>
      </w:r>
      <w:r w:rsidRPr="00D06BDB">
        <w:rPr>
          <w:rFonts w:ascii="Menlo" w:eastAsiaTheme="minorHAnsi" w:hAnsi="Menlo" w:cs="Menlo"/>
          <w:color w:val="000000"/>
          <w:sz w:val="22"/>
          <w:szCs w:val="22"/>
        </w:rPr>
        <w:t>(forKey:</w:t>
      </w:r>
      <w:r w:rsidR="00F80ED2">
        <w:rPr>
          <w:rFonts w:ascii="Menlo" w:eastAsiaTheme="minorHAnsi" w:hAnsi="Menlo" w:cs="Menlo"/>
          <w:color w:val="000000"/>
          <w:sz w:val="22"/>
          <w:szCs w:val="22"/>
        </w:rPr>
        <w:t xml:space="preserve"> </w:t>
      </w:r>
      <w:r w:rsidRPr="00D06BDB">
        <w:rPr>
          <w:rFonts w:ascii="Menlo" w:eastAsiaTheme="minorHAnsi" w:hAnsi="Menlo" w:cs="Menlo"/>
          <w:color w:val="C41A16"/>
          <w:sz w:val="22"/>
          <w:szCs w:val="22"/>
        </w:rPr>
        <w:t>"accestoken"</w:t>
      </w:r>
      <w:r w:rsidRPr="00D06BDB">
        <w:rPr>
          <w:rFonts w:ascii="Menlo" w:eastAsiaTheme="minorHAnsi" w:hAnsi="Menlo" w:cs="Menlo"/>
          <w:color w:val="000000"/>
          <w:sz w:val="22"/>
          <w:szCs w:val="22"/>
        </w:rPr>
        <w:t xml:space="preserve">) </w:t>
      </w:r>
    </w:p>
    <w:p w14:paraId="78C2EE91" w14:textId="77777777" w:rsidR="00D06BDB" w:rsidRDefault="00F80ED2" w:rsidP="00D06BDB">
      <w:pPr>
        <w:tabs>
          <w:tab w:val="left" w:pos="593"/>
        </w:tabs>
        <w:autoSpaceDE w:val="0"/>
        <w:autoSpaceDN w:val="0"/>
        <w:adjustRightInd w:val="0"/>
        <w:rPr>
          <w:rFonts w:ascii="Menlo" w:eastAsiaTheme="minorHAnsi" w:hAnsi="Menlo" w:cs="Menlo"/>
          <w:color w:val="000000"/>
          <w:sz w:val="22"/>
          <w:szCs w:val="22"/>
        </w:rPr>
      </w:pPr>
      <w:r>
        <w:rPr>
          <w:rFonts w:ascii="Menlo" w:eastAsiaTheme="minorHAnsi" w:hAnsi="Menlo" w:cs="Menlo"/>
          <w:b/>
          <w:bCs/>
          <w:color w:val="9B2393"/>
          <w:sz w:val="22"/>
          <w:szCs w:val="22"/>
        </w:rPr>
        <w:tab/>
      </w:r>
      <w:r w:rsidR="00D06BDB" w:rsidRPr="00D06BDB">
        <w:rPr>
          <w:rFonts w:ascii="Menlo" w:eastAsiaTheme="minorHAnsi" w:hAnsi="Menlo" w:cs="Menlo"/>
          <w:b/>
          <w:bCs/>
          <w:color w:val="9B2393"/>
          <w:sz w:val="22"/>
          <w:szCs w:val="22"/>
        </w:rPr>
        <w:t>else</w:t>
      </w:r>
      <w:r w:rsidR="00D06BDB" w:rsidRPr="00D06BDB">
        <w:rPr>
          <w:rFonts w:ascii="Menlo" w:eastAsiaTheme="minorHAnsi" w:hAnsi="Menlo" w:cs="Menlo"/>
          <w:color w:val="000000"/>
          <w:sz w:val="22"/>
          <w:szCs w:val="22"/>
        </w:rPr>
        <w:t xml:space="preserve"> { </w:t>
      </w:r>
    </w:p>
    <w:p w14:paraId="69471F6B" w14:textId="19CC1DE7" w:rsidR="00D06BDB" w:rsidRDefault="00D06BDB" w:rsidP="00D06BDB">
      <w:pPr>
        <w:tabs>
          <w:tab w:val="left" w:pos="593"/>
        </w:tabs>
        <w:autoSpaceDE w:val="0"/>
        <w:autoSpaceDN w:val="0"/>
        <w:adjustRightInd w:val="0"/>
        <w:rPr>
          <w:rFonts w:ascii="Menlo" w:eastAsiaTheme="minorHAnsi" w:hAnsi="Menlo" w:cs="Menlo"/>
          <w:color w:val="C41A16"/>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Pr>
          <w:rFonts w:ascii="Menlo" w:eastAsiaTheme="minorHAnsi" w:hAnsi="Menlo" w:cs="Menlo"/>
          <w:color w:val="000000"/>
          <w:sz w:val="22"/>
          <w:szCs w:val="22"/>
        </w:rPr>
        <w:tab/>
      </w:r>
      <w:r w:rsidRPr="00D06BDB">
        <w:rPr>
          <w:rFonts w:ascii="Menlo" w:eastAsiaTheme="minorHAnsi" w:hAnsi="Menlo" w:cs="Menlo"/>
          <w:b/>
          <w:bCs/>
          <w:color w:val="9B2393"/>
          <w:sz w:val="22"/>
          <w:szCs w:val="22"/>
        </w:rPr>
        <w:t>return</w:t>
      </w:r>
      <w:r w:rsidRPr="00D06BDB">
        <w:rPr>
          <w:rFonts w:ascii="Menlo" w:eastAsiaTheme="minorHAnsi" w:hAnsi="Menlo" w:cs="Menlo"/>
          <w:color w:val="000000"/>
          <w:sz w:val="22"/>
          <w:szCs w:val="22"/>
        </w:rPr>
        <w:t xml:space="preserve"> </w:t>
      </w:r>
      <w:del w:id="2074" w:author="Vihari Réka" w:date="2018-11-22T10:33:00Z">
        <w:r w:rsidRPr="00D06BDB" w:rsidDel="002052A4">
          <w:rPr>
            <w:rFonts w:ascii="Menlo" w:eastAsiaTheme="minorHAnsi" w:hAnsi="Menlo" w:cs="Menlo"/>
            <w:color w:val="C41A16"/>
            <w:sz w:val="22"/>
            <w:szCs w:val="22"/>
          </w:rPr>
          <w:delText>"Nincs token"</w:delText>
        </w:r>
      </w:del>
      <w:ins w:id="2075" w:author="Vihari Réka" w:date="2018-11-22T10:33:00Z">
        <w:r w:rsidR="002052A4">
          <w:rPr>
            <w:rFonts w:ascii="Menlo" w:eastAsiaTheme="minorHAnsi" w:hAnsi="Menlo" w:cs="Menlo"/>
            <w:color w:val="C41A16"/>
            <w:sz w:val="22"/>
            <w:szCs w:val="22"/>
          </w:rPr>
          <w:t>nil</w:t>
        </w:r>
      </w:ins>
    </w:p>
    <w:p w14:paraId="688D37B1" w14:textId="77777777" w:rsidR="00D06BDB" w:rsidRPr="00D06BDB" w:rsidRDefault="00F80ED2" w:rsidP="00D06BDB">
      <w:pPr>
        <w:tabs>
          <w:tab w:val="left" w:pos="593"/>
        </w:tabs>
        <w:autoSpaceDE w:val="0"/>
        <w:autoSpaceDN w:val="0"/>
        <w:adjustRightInd w:val="0"/>
        <w:rPr>
          <w:rFonts w:ascii="Helvetica" w:eastAsiaTheme="minorHAnsi" w:hAnsi="Helvetica" w:cs="Helvetica"/>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sidR="00D06BDB" w:rsidRPr="00D06BDB">
        <w:rPr>
          <w:rFonts w:ascii="Menlo" w:eastAsiaTheme="minorHAnsi" w:hAnsi="Menlo" w:cs="Menlo"/>
          <w:color w:val="000000"/>
          <w:sz w:val="22"/>
          <w:szCs w:val="22"/>
        </w:rPr>
        <w:t>}</w:t>
      </w:r>
    </w:p>
    <w:p w14:paraId="0C9E69C1"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return</w:t>
      </w:r>
      <w:r w:rsidRPr="00D06BDB">
        <w:rPr>
          <w:rFonts w:ascii="Menlo" w:eastAsiaTheme="minorHAnsi" w:hAnsi="Menlo" w:cs="Menlo"/>
          <w:color w:val="000000"/>
          <w:sz w:val="22"/>
          <w:szCs w:val="22"/>
        </w:rPr>
        <w:t xml:space="preserve"> token</w:t>
      </w:r>
    </w:p>
    <w:p w14:paraId="344BCC88" w14:textId="77777777" w:rsidR="00D06BDB" w:rsidRPr="00D06BDB" w:rsidRDefault="00D06BDB" w:rsidP="00D06BDB">
      <w:pPr>
        <w:spacing w:after="120" w:line="360" w:lineRule="auto"/>
        <w:ind w:firstLine="720"/>
        <w:jc w:val="both"/>
        <w:rPr>
          <w:rFonts w:ascii="Menlo" w:eastAsiaTheme="minorHAnsi" w:hAnsi="Menlo" w:cs="Menlo"/>
          <w:color w:val="000000"/>
          <w:sz w:val="22"/>
          <w:szCs w:val="22"/>
        </w:rPr>
      </w:pPr>
      <w:r w:rsidRPr="00D06BDB">
        <w:rPr>
          <w:rFonts w:ascii="Menlo" w:eastAsiaTheme="minorHAnsi" w:hAnsi="Menlo" w:cs="Menlo"/>
          <w:color w:val="000000"/>
          <w:sz w:val="22"/>
          <w:szCs w:val="22"/>
        </w:rPr>
        <w:t>}</w:t>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2076" w:name="_Toc530833411"/>
      <w:r w:rsidRPr="005F6762">
        <w:rPr>
          <w:rFonts w:ascii="Times New Roman" w:eastAsia="Times New Roman" w:hAnsi="Times New Roman" w:cs="Arial"/>
          <w:color w:val="auto"/>
          <w:kern w:val="32"/>
          <w:sz w:val="36"/>
          <w:szCs w:val="32"/>
        </w:rPr>
        <w:lastRenderedPageBreak/>
        <w:t>Megvalósítás</w:t>
      </w:r>
      <w:bookmarkEnd w:id="2076"/>
    </w:p>
    <w:p w14:paraId="1341BC17" w14:textId="77777777" w:rsidR="00A471C6" w:rsidRDefault="00A471C6" w:rsidP="00A471C6">
      <w:pPr>
        <w:pStyle w:val="Cmsor2"/>
        <w:numPr>
          <w:ilvl w:val="1"/>
          <w:numId w:val="15"/>
        </w:numPr>
      </w:pPr>
      <w:bookmarkStart w:id="2077" w:name="_Toc530833412"/>
      <w:r>
        <w:t>Képernyők</w:t>
      </w:r>
      <w:bookmarkEnd w:id="2077"/>
    </w:p>
    <w:p w14:paraId="5BD98CE1" w14:textId="77777777" w:rsidR="00A471C6" w:rsidRDefault="00A471C6" w:rsidP="00A471C6"/>
    <w:p w14:paraId="43FE7B5D" w14:textId="77777777" w:rsidR="00A471C6" w:rsidRDefault="00A471C6" w:rsidP="00A471C6">
      <w:pPr>
        <w:pStyle w:val="Cmsor2"/>
        <w:numPr>
          <w:ilvl w:val="1"/>
          <w:numId w:val="15"/>
        </w:numPr>
      </w:pPr>
      <w:r>
        <w:t xml:space="preserve"> </w:t>
      </w:r>
      <w:bookmarkStart w:id="2078" w:name="_Toc530833413"/>
      <w:r>
        <w:t>Funkciók</w:t>
      </w:r>
      <w:bookmarkEnd w:id="2078"/>
    </w:p>
    <w:p w14:paraId="2C22B581" w14:textId="77777777" w:rsidR="001B07CF" w:rsidRPr="00BC353E" w:rsidRDefault="001B07CF" w:rsidP="00BC353E">
      <w:pPr>
        <w:spacing w:after="120" w:line="360" w:lineRule="auto"/>
        <w:ind w:firstLine="720"/>
        <w:jc w:val="both"/>
        <w:rPr>
          <w:moveTo w:id="2079" w:author="Vihari Réka" w:date="2018-11-24T13:50:00Z"/>
          <w:rFonts w:cs="Times New Roman"/>
        </w:rPr>
        <w:pPrChange w:id="2080" w:author="Vihari Réka" w:date="2018-11-24T14:24:00Z">
          <w:pPr>
            <w:pStyle w:val="Listaszerbekezds"/>
            <w:numPr>
              <w:numId w:val="15"/>
            </w:numPr>
            <w:spacing w:after="120" w:line="360" w:lineRule="auto"/>
            <w:ind w:left="1080" w:hanging="360"/>
            <w:jc w:val="both"/>
          </w:pPr>
        </w:pPrChange>
      </w:pPr>
      <w:moveToRangeStart w:id="2081" w:author="Vihari Réka" w:date="2018-11-24T13:50:00Z" w:name="move530830731"/>
      <w:moveTo w:id="2082" w:author="Vihari Réka" w:date="2018-11-24T13:50:00Z">
        <w:r w:rsidRPr="001B07CF">
          <w:rPr>
            <w:rFonts w:cs="Times New Roman"/>
          </w:rPr>
          <w:t xml:space="preserve">A dolgozatomban egy olyan alkalmazást mutatok be, mely különféle rendezvények lebonyolításához használható iOS platformon. A backend által nyújtott testreszabhatóságnak köszönhetően, laikus szemmel is változtathatóvá válnak az alkalmazás fő adatai. </w:t>
        </w:r>
        <w:r w:rsidRPr="001B07CF">
          <w:rPr>
            <w:rFonts w:cs="Times New Roman"/>
          </w:rPr>
          <w:br/>
          <w:t xml:space="preserve">Az applikáció öt fő menüből áll, mely authentikáció után válik láthatóvá a felhasználó számára. </w:t>
        </w:r>
        <w:r w:rsidRPr="00BC353E">
          <w:rPr>
            <w:rFonts w:cs="Times New Roman"/>
          </w:rPr>
          <w:t>Az alkalmazásom a kliens funkciót tölti be, de készítettem hozzá szervert is, melyet a későbbiekben mutatok be.</w:t>
        </w:r>
      </w:moveTo>
    </w:p>
    <w:p w14:paraId="4A99EE6E" w14:textId="77777777" w:rsidR="001B07CF" w:rsidRDefault="001B07CF" w:rsidP="001B07CF">
      <w:pPr>
        <w:rPr>
          <w:moveTo w:id="2083" w:author="Vihari Réka" w:date="2018-11-24T13:50:00Z"/>
        </w:rPr>
        <w:pPrChange w:id="2084" w:author="Vihari Réka" w:date="2018-11-24T13:50:00Z">
          <w:pPr>
            <w:pStyle w:val="Listaszerbekezds"/>
            <w:numPr>
              <w:numId w:val="15"/>
            </w:numPr>
            <w:ind w:left="1080" w:hanging="360"/>
          </w:pPr>
        </w:pPrChange>
      </w:pPr>
    </w:p>
    <w:p w14:paraId="0E5CC044" w14:textId="68602E94" w:rsidR="001B07CF" w:rsidRPr="00A25C5E" w:rsidRDefault="001B07CF" w:rsidP="00A25C5E">
      <w:pPr>
        <w:pStyle w:val="Listaszerbekezds"/>
        <w:numPr>
          <w:ilvl w:val="2"/>
          <w:numId w:val="15"/>
        </w:numPr>
        <w:rPr>
          <w:moveTo w:id="2085" w:author="Vihari Réka" w:date="2018-11-24T13:50:00Z"/>
          <w:rFonts w:cs="Arial"/>
          <w:b/>
          <w:bCs/>
          <w:sz w:val="28"/>
          <w:szCs w:val="26"/>
          <w:rPrChange w:id="2086" w:author="Vihari Réka" w:date="2018-11-24T14:30:00Z">
            <w:rPr>
              <w:moveTo w:id="2087" w:author="Vihari Réka" w:date="2018-11-24T13:50:00Z"/>
            </w:rPr>
          </w:rPrChange>
        </w:rPr>
        <w:pPrChange w:id="2088" w:author="Vihari Réka" w:date="2018-11-24T14:30:00Z">
          <w:pPr>
            <w:pStyle w:val="Listaszerbekezds"/>
            <w:numPr>
              <w:numId w:val="15"/>
            </w:numPr>
            <w:ind w:left="1080" w:hanging="360"/>
          </w:pPr>
        </w:pPrChange>
      </w:pPr>
      <w:moveTo w:id="2089" w:author="Vihari Réka" w:date="2018-11-24T13:50:00Z">
        <w:del w:id="2090" w:author="Vihari Réka" w:date="2018-11-24T13:50:00Z">
          <w:r w:rsidRPr="00A25C5E" w:rsidDel="001B07CF">
            <w:rPr>
              <w:rFonts w:cs="Arial"/>
              <w:b/>
              <w:bCs/>
              <w:sz w:val="28"/>
              <w:szCs w:val="26"/>
              <w:rPrChange w:id="2091" w:author="Vihari Réka" w:date="2018-11-24T14:30:00Z">
                <w:rPr/>
              </w:rPrChange>
            </w:rPr>
            <w:delText xml:space="preserve">3.1.1 </w:delText>
          </w:r>
        </w:del>
        <w:r w:rsidRPr="00A25C5E">
          <w:rPr>
            <w:rFonts w:cs="Arial"/>
            <w:b/>
            <w:bCs/>
            <w:sz w:val="28"/>
            <w:szCs w:val="26"/>
            <w:rPrChange w:id="2092" w:author="Vihari Réka" w:date="2018-11-24T14:30:00Z">
              <w:rPr/>
            </w:rPrChange>
          </w:rPr>
          <w:t xml:space="preserve">Alkalmazás indítása </w:t>
        </w:r>
      </w:moveTo>
    </w:p>
    <w:p w14:paraId="17489D10" w14:textId="476B3638" w:rsidR="001B07CF" w:rsidDel="001B07CF" w:rsidRDefault="001B07CF" w:rsidP="001B07CF">
      <w:pPr>
        <w:rPr>
          <w:del w:id="2093" w:author="Vihari Réka" w:date="2018-11-24T13:50:00Z"/>
        </w:rPr>
        <w:pPrChange w:id="2094"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rsidP="001B07CF">
      <w:pPr>
        <w:rPr>
          <w:ins w:id="2095" w:author="Vihari Réka" w:date="2018-11-24T13:51:00Z"/>
          <w:moveTo w:id="2096" w:author="Vihari Réka" w:date="2018-11-24T13:50:00Z"/>
        </w:rPr>
        <w:pPrChange w:id="2097" w:author="Vihari Réka" w:date="2018-11-24T13:51:00Z">
          <w:pPr>
            <w:pStyle w:val="Listaszerbekezds"/>
            <w:numPr>
              <w:numId w:val="15"/>
            </w:numPr>
            <w:ind w:left="1080" w:hanging="360"/>
          </w:pPr>
        </w:pPrChange>
      </w:pPr>
    </w:p>
    <w:p w14:paraId="57BE36AB" w14:textId="77777777" w:rsidR="001B07CF" w:rsidRPr="001B07CF" w:rsidRDefault="001B07CF" w:rsidP="00BC353E">
      <w:pPr>
        <w:spacing w:after="120" w:line="360" w:lineRule="auto"/>
        <w:ind w:firstLine="720"/>
        <w:jc w:val="both"/>
        <w:rPr>
          <w:moveTo w:id="2098" w:author="Vihari Réka" w:date="2018-11-24T13:50:00Z"/>
          <w:rFonts w:cs="Times New Roman"/>
        </w:rPr>
        <w:pPrChange w:id="2099" w:author="Vihari Réka" w:date="2018-11-24T14:24:00Z">
          <w:pPr>
            <w:pStyle w:val="Listaszerbekezds"/>
            <w:numPr>
              <w:numId w:val="15"/>
            </w:numPr>
            <w:spacing w:after="120" w:line="360" w:lineRule="auto"/>
            <w:ind w:left="1080" w:hanging="360"/>
            <w:jc w:val="both"/>
          </w:pPr>
        </w:pPrChange>
      </w:pPr>
      <w:moveTo w:id="2100"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rsidP="00826B19">
      <w:pPr>
        <w:pStyle w:val="Listaszerbekezds"/>
        <w:spacing w:after="120" w:line="360" w:lineRule="auto"/>
        <w:ind w:left="1080"/>
        <w:jc w:val="center"/>
        <w:rPr>
          <w:moveTo w:id="2101" w:author="Vihari Réka" w:date="2018-11-24T13:50:00Z"/>
          <w:rFonts w:cs="Times New Roman"/>
        </w:rPr>
        <w:pPrChange w:id="2102" w:author="Vihari Réka" w:date="2018-11-24T14:32:00Z">
          <w:pPr>
            <w:pStyle w:val="Listaszerbekezds"/>
            <w:numPr>
              <w:numId w:val="15"/>
            </w:numPr>
            <w:spacing w:after="120" w:line="360" w:lineRule="auto"/>
            <w:ind w:left="1080" w:hanging="360"/>
            <w:jc w:val="center"/>
          </w:pPr>
        </w:pPrChange>
      </w:pPr>
      <w:moveTo w:id="2103" w:author="Vihari Réka" w:date="2018-11-24T13:50:00Z">
        <w:r w:rsidRPr="00863322">
          <w:rPr>
            <w:noProof/>
          </w:rPr>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rsidP="00BC353E">
      <w:pPr>
        <w:spacing w:after="120" w:line="360" w:lineRule="auto"/>
        <w:ind w:firstLine="720"/>
        <w:jc w:val="both"/>
        <w:rPr>
          <w:moveTo w:id="2104" w:author="Vihari Réka" w:date="2018-11-24T13:50:00Z"/>
          <w:rFonts w:cs="Times New Roman"/>
        </w:rPr>
        <w:pPrChange w:id="2105" w:author="Vihari Réka" w:date="2018-11-24T14:24:00Z">
          <w:pPr>
            <w:pStyle w:val="Listaszerbekezds"/>
            <w:numPr>
              <w:numId w:val="15"/>
            </w:numPr>
            <w:spacing w:after="120" w:line="360" w:lineRule="auto"/>
            <w:ind w:left="1080" w:hanging="360"/>
            <w:jc w:val="both"/>
          </w:pPr>
        </w:pPrChange>
      </w:pPr>
      <w:moveTo w:id="2106" w:author="Vihari Réka" w:date="2018-11-24T13:50:00Z">
        <w:r w:rsidRPr="001B07CF">
          <w:rPr>
            <w:rFonts w:cs="Times New Roman"/>
          </w:rPr>
          <w:lastRenderedPageBreak/>
          <w:t xml:space="preserve">A bejelentkezéshez email és jelszó megadása szükséges. Sikeres bejelentkezés esetén már regisztrált felhasználóval rendelkezünk a szerveren, ekkor az alkalmazás automatikusan tovább irányít a főoldalra. </w:t>
        </w:r>
      </w:moveTo>
    </w:p>
    <w:p w14:paraId="53C0EE32" w14:textId="64D037E8" w:rsidR="001B07CF" w:rsidRPr="00BC353E" w:rsidDel="001B07CF" w:rsidRDefault="001B07CF" w:rsidP="00BC353E">
      <w:pPr>
        <w:spacing w:after="120" w:line="360" w:lineRule="auto"/>
        <w:ind w:firstLine="720"/>
        <w:jc w:val="both"/>
        <w:rPr>
          <w:del w:id="2107" w:author="Vihari Réka" w:date="2018-11-24T13:51:00Z"/>
          <w:moveTo w:id="2108" w:author="Vihari Réka" w:date="2018-11-24T13:50:00Z"/>
          <w:rFonts w:cs="Times New Roman"/>
        </w:rPr>
        <w:pPrChange w:id="2109" w:author="Vihari Réka" w:date="2018-11-24T14:24:00Z">
          <w:pPr>
            <w:pStyle w:val="Listaszerbekezds"/>
            <w:numPr>
              <w:numId w:val="15"/>
            </w:numPr>
            <w:ind w:left="1080" w:hanging="360"/>
          </w:pPr>
        </w:pPrChange>
      </w:pPr>
    </w:p>
    <w:p w14:paraId="2B7EE77B" w14:textId="22FDB0BA" w:rsidR="001B07CF" w:rsidRPr="00BC353E" w:rsidDel="001B07CF" w:rsidRDefault="001B07CF" w:rsidP="00BC353E">
      <w:pPr>
        <w:spacing w:after="120" w:line="360" w:lineRule="auto"/>
        <w:ind w:firstLine="720"/>
        <w:jc w:val="both"/>
        <w:rPr>
          <w:del w:id="2110" w:author="Vihari Réka" w:date="2018-11-24T13:51:00Z"/>
          <w:moveTo w:id="2111" w:author="Vihari Réka" w:date="2018-11-24T13:50:00Z"/>
          <w:rFonts w:cs="Times New Roman"/>
        </w:rPr>
        <w:pPrChange w:id="2112" w:author="Vihari Réka" w:date="2018-11-24T14:24:00Z">
          <w:pPr>
            <w:pStyle w:val="Listaszerbekezds"/>
            <w:numPr>
              <w:numId w:val="15"/>
            </w:numPr>
            <w:ind w:left="1080" w:hanging="360"/>
            <w:jc w:val="center"/>
          </w:pPr>
        </w:pPrChange>
      </w:pPr>
    </w:p>
    <w:p w14:paraId="3E832211" w14:textId="77777777" w:rsidR="001B07CF" w:rsidRPr="001B07CF" w:rsidRDefault="001B07CF" w:rsidP="00BC353E">
      <w:pPr>
        <w:spacing w:after="120" w:line="360" w:lineRule="auto"/>
        <w:ind w:firstLine="720"/>
        <w:jc w:val="both"/>
        <w:rPr>
          <w:moveTo w:id="2113" w:author="Vihari Réka" w:date="2018-11-24T13:50:00Z"/>
          <w:rFonts w:cs="Times New Roman"/>
        </w:rPr>
        <w:pPrChange w:id="2114" w:author="Vihari Réka" w:date="2018-11-24T14:24:00Z">
          <w:pPr>
            <w:pStyle w:val="Listaszerbekezds"/>
            <w:numPr>
              <w:numId w:val="15"/>
            </w:numPr>
            <w:spacing w:after="120" w:line="360" w:lineRule="auto"/>
            <w:ind w:left="1080" w:hanging="360"/>
            <w:jc w:val="both"/>
          </w:pPr>
        </w:pPrChange>
      </w:pPr>
      <w:moveTo w:id="2115" w:author="Vihari Réka" w:date="2018-11-24T13:50:00Z">
        <w:r w:rsidRPr="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To>
    </w:p>
    <w:p w14:paraId="47BEAB7C" w14:textId="77777777" w:rsidR="001B07CF" w:rsidRDefault="001B07CF" w:rsidP="00BC353E">
      <w:pPr>
        <w:pStyle w:val="Listaszerbekezds"/>
        <w:ind w:left="1080"/>
        <w:rPr>
          <w:moveTo w:id="2116" w:author="Vihari Réka" w:date="2018-11-24T13:50:00Z"/>
        </w:rPr>
        <w:pPrChange w:id="2117"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826B19">
      <w:pPr>
        <w:pStyle w:val="Listaszerbekezds"/>
        <w:numPr>
          <w:ilvl w:val="2"/>
          <w:numId w:val="15"/>
        </w:numPr>
        <w:rPr>
          <w:del w:id="2118" w:author="Vihari Réka" w:date="2018-11-24T13:51:00Z"/>
          <w:moveTo w:id="2119" w:author="Vihari Réka" w:date="2018-11-24T13:50:00Z"/>
          <w:rFonts w:cs="Arial"/>
          <w:b/>
          <w:bCs/>
          <w:sz w:val="28"/>
          <w:szCs w:val="26"/>
          <w:rPrChange w:id="2120" w:author="Vihari Réka" w:date="2018-11-24T14:31:00Z">
            <w:rPr>
              <w:del w:id="2121" w:author="Vihari Réka" w:date="2018-11-24T13:51:00Z"/>
              <w:moveTo w:id="2122" w:author="Vihari Réka" w:date="2018-11-24T13:50:00Z"/>
            </w:rPr>
          </w:rPrChange>
        </w:rPr>
        <w:pPrChange w:id="2123" w:author="Vihari Réka" w:date="2018-11-24T14:32:00Z">
          <w:pPr>
            <w:pStyle w:val="Listaszerbekezds"/>
            <w:numPr>
              <w:numId w:val="15"/>
            </w:numPr>
            <w:ind w:left="1080" w:hanging="360"/>
          </w:pPr>
        </w:pPrChange>
      </w:pPr>
      <w:ins w:id="2124" w:author="Vihari Réka" w:date="2018-11-24T14:31:00Z">
        <w:r>
          <w:rPr>
            <w:rFonts w:cs="Arial"/>
            <w:b/>
            <w:bCs/>
            <w:sz w:val="28"/>
            <w:szCs w:val="26"/>
          </w:rPr>
          <w:tab/>
        </w:r>
      </w:ins>
    </w:p>
    <w:p w14:paraId="4DFAEDF9" w14:textId="77777777" w:rsidR="001B07CF" w:rsidRPr="00826B19" w:rsidDel="001B07CF" w:rsidRDefault="001B07CF" w:rsidP="00826B19">
      <w:pPr>
        <w:pStyle w:val="Listaszerbekezds"/>
        <w:numPr>
          <w:ilvl w:val="2"/>
          <w:numId w:val="15"/>
        </w:numPr>
        <w:rPr>
          <w:del w:id="2125" w:author="Vihari Réka" w:date="2018-11-24T13:51:00Z"/>
          <w:moveTo w:id="2126" w:author="Vihari Réka" w:date="2018-11-24T13:50:00Z"/>
          <w:rFonts w:cs="Arial"/>
          <w:b/>
          <w:bCs/>
          <w:sz w:val="28"/>
          <w:szCs w:val="26"/>
          <w:rPrChange w:id="2127" w:author="Vihari Réka" w:date="2018-11-24T14:32:00Z">
            <w:rPr>
              <w:del w:id="2128" w:author="Vihari Réka" w:date="2018-11-24T13:51:00Z"/>
              <w:moveTo w:id="2129" w:author="Vihari Réka" w:date="2018-11-24T13:50:00Z"/>
            </w:rPr>
          </w:rPrChange>
        </w:rPr>
        <w:pPrChange w:id="2130" w:author="Vihari Réka" w:date="2018-11-24T14:32:00Z">
          <w:pPr>
            <w:pStyle w:val="Listaszerbekezds"/>
            <w:numPr>
              <w:numId w:val="15"/>
            </w:numPr>
            <w:ind w:left="1080" w:hanging="360"/>
          </w:pPr>
        </w:pPrChange>
      </w:pPr>
    </w:p>
    <w:p w14:paraId="4C82AA89" w14:textId="229A8DED" w:rsidR="00A25C5E" w:rsidRPr="00826B19" w:rsidRDefault="00A25C5E" w:rsidP="00826B19">
      <w:pPr>
        <w:pStyle w:val="Listaszerbekezds"/>
        <w:numPr>
          <w:ilvl w:val="2"/>
          <w:numId w:val="15"/>
        </w:numPr>
        <w:rPr>
          <w:ins w:id="2131" w:author="Vihari Réka" w:date="2018-11-24T14:31:00Z"/>
          <w:rFonts w:cs="Arial"/>
          <w:b/>
          <w:bCs/>
          <w:sz w:val="28"/>
          <w:szCs w:val="26"/>
          <w:rPrChange w:id="2132" w:author="Vihari Réka" w:date="2018-11-24T14:32:00Z">
            <w:rPr>
              <w:ins w:id="2133" w:author="Vihari Réka" w:date="2018-11-24T14:31:00Z"/>
            </w:rPr>
          </w:rPrChange>
        </w:rPr>
        <w:pPrChange w:id="2134" w:author="Vihari Réka" w:date="2018-11-24T14:32:00Z">
          <w:pPr>
            <w:pStyle w:val="Listaszerbekezds"/>
            <w:numPr>
              <w:numId w:val="15"/>
            </w:numPr>
            <w:ind w:left="1080" w:hanging="360"/>
          </w:pPr>
        </w:pPrChange>
      </w:pPr>
      <w:ins w:id="2135" w:author="Vihari Réka" w:date="2018-11-24T14:31:00Z">
        <w:r w:rsidRPr="00826B19">
          <w:rPr>
            <w:rFonts w:cs="Arial"/>
            <w:b/>
            <w:bCs/>
            <w:sz w:val="28"/>
            <w:szCs w:val="26"/>
            <w:rPrChange w:id="2136" w:author="Vihari Réka" w:date="2018-11-24T14:32:00Z">
              <w:rPr/>
            </w:rPrChange>
          </w:rPr>
          <w:t>Főoldal – Menü</w:t>
        </w:r>
      </w:ins>
    </w:p>
    <w:p w14:paraId="2E884432" w14:textId="6B19814F" w:rsidR="001B07CF" w:rsidRPr="00A25C5E" w:rsidDel="00A25C5E" w:rsidRDefault="001B07CF" w:rsidP="00A25C5E">
      <w:pPr>
        <w:rPr>
          <w:del w:id="2137" w:author="Vihari Réka" w:date="2018-11-24T14:31:00Z"/>
          <w:moveTo w:id="2138" w:author="Vihari Réka" w:date="2018-11-24T13:50:00Z"/>
        </w:rPr>
        <w:pPrChange w:id="2139" w:author="Vihari Réka" w:date="2018-11-24T14:31:00Z">
          <w:pPr>
            <w:pStyle w:val="Listaszerbekezds"/>
            <w:numPr>
              <w:numId w:val="15"/>
            </w:numPr>
            <w:ind w:left="1080" w:hanging="360"/>
          </w:pPr>
        </w:pPrChange>
      </w:pPr>
      <w:moveTo w:id="2140" w:author="Vihari Réka" w:date="2018-11-24T13:50:00Z">
        <w:del w:id="2141" w:author="Vihari Réka" w:date="2018-11-24T13:51:00Z">
          <w:r w:rsidRPr="00A25C5E" w:rsidDel="001B07CF">
            <w:delText>3.1.2.</w:delText>
          </w:r>
        </w:del>
        <w:del w:id="2142" w:author="Vihari Réka" w:date="2018-11-24T14:31:00Z">
          <w:r w:rsidRPr="00A25C5E" w:rsidDel="00A25C5E">
            <w:delText xml:space="preserve">  Főoldal - Menü</w:delText>
          </w:r>
        </w:del>
      </w:moveTo>
    </w:p>
    <w:p w14:paraId="3CAD0ABB" w14:textId="77777777" w:rsidR="001B07CF" w:rsidRDefault="001B07CF" w:rsidP="00A25C5E">
      <w:pPr>
        <w:rPr>
          <w:moveTo w:id="2143" w:author="Vihari Réka" w:date="2018-11-24T13:50:00Z"/>
        </w:rPr>
        <w:pPrChange w:id="2144" w:author="Vihari Réka" w:date="2018-11-24T14:31:00Z">
          <w:pPr>
            <w:pStyle w:val="Listaszerbekezds"/>
            <w:numPr>
              <w:numId w:val="15"/>
            </w:numPr>
            <w:ind w:left="1080" w:hanging="360"/>
          </w:pPr>
        </w:pPrChange>
      </w:pPr>
    </w:p>
    <w:p w14:paraId="5581763C" w14:textId="77777777" w:rsidR="001B07CF" w:rsidRPr="00510AFC" w:rsidRDefault="001B07CF" w:rsidP="00BC353E">
      <w:pPr>
        <w:spacing w:after="120" w:line="360" w:lineRule="auto"/>
        <w:ind w:firstLine="720"/>
        <w:jc w:val="both"/>
        <w:rPr>
          <w:moveTo w:id="2145" w:author="Vihari Réka" w:date="2018-11-24T13:50:00Z"/>
          <w:rFonts w:cs="Times New Roman"/>
        </w:rPr>
        <w:pPrChange w:id="2146" w:author="Vihari Réka" w:date="2018-11-24T14:24:00Z">
          <w:pPr>
            <w:pStyle w:val="Listaszerbekezds"/>
            <w:numPr>
              <w:numId w:val="15"/>
            </w:numPr>
            <w:spacing w:after="120" w:line="360" w:lineRule="auto"/>
            <w:ind w:left="1080" w:hanging="360"/>
            <w:jc w:val="both"/>
          </w:pPr>
        </w:pPrChange>
      </w:pPr>
      <w:moveTo w:id="2147" w:author="Vihari Réka" w:date="2018-11-24T13:50:00Z">
        <w:r w:rsidRPr="001B07CF">
          <w:rPr>
            <w:rFonts w:cs="Times New Roman"/>
          </w:rPr>
          <w:t xml:space="preserve">A bejelentkezés követően a főoldalra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rsidP="00BC353E">
      <w:pPr>
        <w:spacing w:after="120" w:line="360" w:lineRule="auto"/>
        <w:ind w:firstLine="720"/>
        <w:jc w:val="both"/>
        <w:rPr>
          <w:moveTo w:id="2148" w:author="Vihari Réka" w:date="2018-11-24T13:50:00Z"/>
          <w:rFonts w:cs="Times New Roman"/>
        </w:rPr>
        <w:pPrChange w:id="2149" w:author="Vihari Réka" w:date="2018-11-24T14:24:00Z">
          <w:pPr>
            <w:pStyle w:val="Listaszerbekezds"/>
            <w:numPr>
              <w:numId w:val="15"/>
            </w:numPr>
            <w:spacing w:after="120" w:line="360" w:lineRule="auto"/>
            <w:ind w:left="1080" w:hanging="360"/>
            <w:jc w:val="both"/>
          </w:pPr>
        </w:pPrChange>
      </w:pPr>
      <w:moveTo w:id="2150" w:author="Vihari Réka" w:date="2018-11-24T13:50:00Z">
        <w:r w:rsidRPr="00BC353E">
          <w:rPr>
            <w:rFonts w:cs="Times New Roman"/>
          </w:rPr>
          <w:t xml:space="preserve">Ezen felül lehetőségünk van a menü pontjai között navigálni. A menüben öt lehetőség közül választhatunk: Kezdőlap, Programok, Helyzet, Üzenetek, Leírás. A főoldalra a Kezdőlap menüpont navigál. </w:t>
        </w:r>
      </w:moveTo>
    </w:p>
    <w:p w14:paraId="6FB0EC2C" w14:textId="32781F59" w:rsidR="001B07CF" w:rsidDel="00826B19" w:rsidRDefault="001B07CF" w:rsidP="00826B19">
      <w:pPr>
        <w:jc w:val="center"/>
        <w:rPr>
          <w:del w:id="2151" w:author="Vihari Réka" w:date="2018-11-24T14:32:00Z"/>
        </w:rPr>
        <w:pPrChange w:id="2152" w:author="Vihari Réka" w:date="2018-11-24T14:32:00Z">
          <w:pPr>
            <w:pStyle w:val="Listaszerbekezds"/>
            <w:numPr>
              <w:numId w:val="15"/>
            </w:numPr>
            <w:ind w:left="1080" w:hanging="360"/>
            <w:jc w:val="center"/>
          </w:pPr>
        </w:pPrChange>
      </w:pPr>
      <w:moveTo w:id="2153" w:author="Vihari Réka" w:date="2018-11-24T13:50:00Z">
        <w:r>
          <w:rPr>
            <w:noProof/>
          </w:rPr>
          <w:lastRenderedPageBreak/>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rsidP="001B07CF">
      <w:pPr>
        <w:jc w:val="center"/>
        <w:rPr>
          <w:ins w:id="2154" w:author="Vihari Réka" w:date="2018-11-24T14:32:00Z"/>
          <w:moveTo w:id="2155" w:author="Vihari Réka" w:date="2018-11-24T13:50:00Z"/>
        </w:rPr>
        <w:pPrChange w:id="2156" w:author="Vihari Réka" w:date="2018-11-24T13:54:00Z">
          <w:pPr>
            <w:pStyle w:val="Listaszerbekezds"/>
            <w:numPr>
              <w:numId w:val="15"/>
            </w:numPr>
            <w:ind w:left="1080" w:hanging="360"/>
            <w:jc w:val="center"/>
          </w:pPr>
        </w:pPrChange>
      </w:pPr>
    </w:p>
    <w:p w14:paraId="7161353D" w14:textId="77777777" w:rsidR="001B07CF" w:rsidRDefault="001B07CF" w:rsidP="00826B19">
      <w:pPr>
        <w:jc w:val="center"/>
        <w:rPr>
          <w:moveTo w:id="2157" w:author="Vihari Réka" w:date="2018-11-24T13:50:00Z"/>
        </w:rPr>
        <w:pPrChange w:id="2158" w:author="Vihari Réka" w:date="2018-11-24T14:32:00Z">
          <w:pPr>
            <w:pStyle w:val="Listaszerbekezds"/>
            <w:numPr>
              <w:numId w:val="15"/>
            </w:numPr>
            <w:ind w:left="1080" w:hanging="360"/>
            <w:jc w:val="center"/>
          </w:pPr>
        </w:pPrChange>
      </w:pPr>
    </w:p>
    <w:p w14:paraId="39445CAC" w14:textId="76C14C99" w:rsidR="001B07CF" w:rsidRPr="001B07CF" w:rsidRDefault="001B07CF" w:rsidP="00A25C5E">
      <w:pPr>
        <w:pStyle w:val="Listaszerbekezds"/>
        <w:numPr>
          <w:ilvl w:val="2"/>
          <w:numId w:val="15"/>
        </w:numPr>
        <w:rPr>
          <w:moveTo w:id="2159" w:author="Vihari Réka" w:date="2018-11-24T13:50:00Z"/>
          <w:rFonts w:cs="Arial"/>
          <w:b/>
          <w:bCs/>
          <w:sz w:val="28"/>
          <w:szCs w:val="26"/>
          <w:rPrChange w:id="2160" w:author="Vihari Réka" w:date="2018-11-24T13:51:00Z">
            <w:rPr>
              <w:moveTo w:id="2161" w:author="Vihari Réka" w:date="2018-11-24T13:50:00Z"/>
            </w:rPr>
          </w:rPrChange>
        </w:rPr>
        <w:pPrChange w:id="2162" w:author="Vihari Réka" w:date="2018-11-24T14:31:00Z">
          <w:pPr>
            <w:pStyle w:val="Listaszerbekezds"/>
            <w:numPr>
              <w:numId w:val="15"/>
            </w:numPr>
            <w:ind w:left="1080" w:hanging="360"/>
          </w:pPr>
        </w:pPrChange>
      </w:pPr>
      <w:moveTo w:id="2163" w:author="Vihari Réka" w:date="2018-11-24T13:50:00Z">
        <w:del w:id="2164" w:author="Vihari Réka" w:date="2018-11-24T13:51:00Z">
          <w:r w:rsidRPr="001B07CF" w:rsidDel="001B07CF">
            <w:rPr>
              <w:rFonts w:cs="Arial"/>
              <w:b/>
              <w:bCs/>
              <w:sz w:val="28"/>
              <w:szCs w:val="26"/>
              <w:rPrChange w:id="2165" w:author="Vihari Réka" w:date="2018-11-24T13:51:00Z">
                <w:rPr/>
              </w:rPrChange>
            </w:rPr>
            <w:delText xml:space="preserve">3.1.2.1 </w:delText>
          </w:r>
        </w:del>
        <w:r w:rsidRPr="001B07CF">
          <w:rPr>
            <w:rFonts w:cs="Arial"/>
            <w:b/>
            <w:bCs/>
            <w:sz w:val="28"/>
            <w:szCs w:val="26"/>
            <w:rPrChange w:id="2166" w:author="Vihari Réka" w:date="2018-11-24T13:51:00Z">
              <w:rPr/>
            </w:rPrChange>
          </w:rPr>
          <w:t>Kapcsolat</w:t>
        </w:r>
      </w:moveTo>
    </w:p>
    <w:p w14:paraId="0EA40189" w14:textId="77777777" w:rsidR="001B07CF" w:rsidRPr="001B07CF" w:rsidRDefault="001B07CF" w:rsidP="001B07CF">
      <w:pPr>
        <w:pStyle w:val="Listaszerbekezds"/>
        <w:ind w:left="660"/>
        <w:rPr>
          <w:moveTo w:id="2167" w:author="Vihari Réka" w:date="2018-11-24T13:50:00Z"/>
          <w:rFonts w:cs="Arial"/>
          <w:b/>
          <w:bCs/>
          <w:sz w:val="28"/>
          <w:szCs w:val="26"/>
        </w:rPr>
        <w:pPrChange w:id="2168" w:author="Vihari Réka" w:date="2018-11-24T13:51:00Z">
          <w:pPr>
            <w:pStyle w:val="Listaszerbekezds"/>
            <w:numPr>
              <w:numId w:val="15"/>
            </w:numPr>
            <w:ind w:left="1080" w:hanging="360"/>
          </w:pPr>
        </w:pPrChange>
      </w:pPr>
    </w:p>
    <w:p w14:paraId="44DBB072" w14:textId="77777777" w:rsidR="001B07CF" w:rsidRPr="001B07CF" w:rsidRDefault="001B07CF" w:rsidP="00BC353E">
      <w:pPr>
        <w:spacing w:after="120" w:line="360" w:lineRule="auto"/>
        <w:ind w:firstLine="720"/>
        <w:jc w:val="both"/>
        <w:rPr>
          <w:moveTo w:id="2169" w:author="Vihari Réka" w:date="2018-11-24T13:50:00Z"/>
          <w:rFonts w:cs="Times New Roman"/>
        </w:rPr>
        <w:pPrChange w:id="2170" w:author="Vihari Réka" w:date="2018-11-24T14:24:00Z">
          <w:pPr>
            <w:pStyle w:val="Listaszerbekezds"/>
            <w:numPr>
              <w:numId w:val="15"/>
            </w:numPr>
            <w:spacing w:after="120" w:line="360" w:lineRule="auto"/>
            <w:ind w:left="1080" w:hanging="360"/>
            <w:jc w:val="both"/>
          </w:pPr>
        </w:pPrChange>
      </w:pPr>
      <w:moveTo w:id="2171"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rsidP="00BC353E">
      <w:pPr>
        <w:spacing w:after="120" w:line="360" w:lineRule="auto"/>
        <w:ind w:firstLine="720"/>
        <w:jc w:val="both"/>
        <w:rPr>
          <w:moveTo w:id="2172" w:author="Vihari Réka" w:date="2018-11-24T13:50:00Z"/>
          <w:rFonts w:cs="Times New Roman"/>
        </w:rPr>
        <w:pPrChange w:id="2173" w:author="Vihari Réka" w:date="2018-11-24T14:24:00Z">
          <w:pPr>
            <w:pStyle w:val="Listaszerbekezds"/>
            <w:numPr>
              <w:numId w:val="15"/>
            </w:numPr>
            <w:spacing w:after="120" w:line="360" w:lineRule="auto"/>
            <w:ind w:left="1080" w:hanging="360"/>
            <w:jc w:val="both"/>
          </w:pPr>
        </w:pPrChange>
      </w:pPr>
      <w:moveTo w:id="2174"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77777777" w:rsidR="001B07CF" w:rsidRPr="001B07CF" w:rsidRDefault="001B07CF" w:rsidP="001B07CF">
      <w:pPr>
        <w:rPr>
          <w:moveTo w:id="2175" w:author="Vihari Réka" w:date="2018-11-24T13:50:00Z"/>
          <w:rFonts w:cs="Arial"/>
          <w:b/>
          <w:bCs/>
          <w:sz w:val="28"/>
          <w:szCs w:val="26"/>
          <w:rPrChange w:id="2176" w:author="Vihari Réka" w:date="2018-11-24T13:52:00Z">
            <w:rPr>
              <w:moveTo w:id="2177" w:author="Vihari Réka" w:date="2018-11-24T13:50:00Z"/>
            </w:rPr>
          </w:rPrChange>
        </w:rPr>
        <w:pPrChange w:id="2178" w:author="Vihari Réka" w:date="2018-11-24T13:52:00Z">
          <w:pPr>
            <w:pStyle w:val="Listaszerbekezds"/>
            <w:numPr>
              <w:numId w:val="15"/>
            </w:numPr>
            <w:ind w:left="1080" w:hanging="360"/>
          </w:pPr>
        </w:pPrChange>
      </w:pPr>
    </w:p>
    <w:p w14:paraId="569E9E53" w14:textId="61F6AA42" w:rsidR="001B07CF" w:rsidRPr="001B07CF" w:rsidRDefault="001B07CF" w:rsidP="00826B19">
      <w:pPr>
        <w:pStyle w:val="Listaszerbekezds"/>
        <w:numPr>
          <w:ilvl w:val="2"/>
          <w:numId w:val="15"/>
        </w:numPr>
        <w:rPr>
          <w:moveTo w:id="2179" w:author="Vihari Réka" w:date="2018-11-24T13:50:00Z"/>
          <w:rFonts w:cs="Arial"/>
          <w:b/>
          <w:bCs/>
          <w:sz w:val="28"/>
          <w:szCs w:val="26"/>
          <w:rPrChange w:id="2180" w:author="Vihari Réka" w:date="2018-11-24T13:52:00Z">
            <w:rPr>
              <w:moveTo w:id="2181" w:author="Vihari Réka" w:date="2018-11-24T13:50:00Z"/>
            </w:rPr>
          </w:rPrChange>
        </w:rPr>
        <w:pPrChange w:id="2182" w:author="Vihari Réka" w:date="2018-11-24T14:33:00Z">
          <w:pPr>
            <w:pStyle w:val="Listaszerbekezds"/>
            <w:numPr>
              <w:numId w:val="15"/>
            </w:numPr>
            <w:ind w:left="1080" w:hanging="360"/>
          </w:pPr>
        </w:pPrChange>
      </w:pPr>
      <w:moveTo w:id="2183" w:author="Vihari Réka" w:date="2018-11-24T13:50:00Z">
        <w:del w:id="2184" w:author="Vihari Réka" w:date="2018-11-24T13:52:00Z">
          <w:r w:rsidRPr="001B07CF" w:rsidDel="001B07CF">
            <w:rPr>
              <w:rFonts w:cs="Arial"/>
              <w:b/>
              <w:bCs/>
              <w:sz w:val="28"/>
              <w:szCs w:val="26"/>
              <w:rPrChange w:id="2185" w:author="Vihari Réka" w:date="2018-11-24T13:52:00Z">
                <w:rPr/>
              </w:rPrChange>
            </w:rPr>
            <w:delText xml:space="preserve">3.1.3 </w:delText>
          </w:r>
        </w:del>
        <w:r w:rsidRPr="001B07CF">
          <w:rPr>
            <w:rFonts w:cs="Arial"/>
            <w:b/>
            <w:bCs/>
            <w:sz w:val="28"/>
            <w:szCs w:val="26"/>
            <w:rPrChange w:id="2186" w:author="Vihari Réka" w:date="2018-11-24T13:52:00Z">
              <w:rPr/>
            </w:rPrChange>
          </w:rPr>
          <w:t>Programok</w:t>
        </w:r>
      </w:moveTo>
    </w:p>
    <w:p w14:paraId="1E2CAF65" w14:textId="77777777" w:rsidR="001B07CF" w:rsidRDefault="001B07CF" w:rsidP="001B07CF">
      <w:pPr>
        <w:rPr>
          <w:moveTo w:id="2187" w:author="Vihari Réka" w:date="2018-11-24T13:50:00Z"/>
        </w:rPr>
        <w:pPrChange w:id="2188" w:author="Vihari Réka" w:date="2018-11-24T13:52:00Z">
          <w:pPr>
            <w:pStyle w:val="Listaszerbekezds"/>
            <w:numPr>
              <w:numId w:val="15"/>
            </w:numPr>
            <w:ind w:left="1080" w:hanging="360"/>
          </w:pPr>
        </w:pPrChange>
      </w:pPr>
    </w:p>
    <w:p w14:paraId="335175FB" w14:textId="77777777" w:rsidR="001B07CF" w:rsidRPr="001B07CF" w:rsidRDefault="001B07CF" w:rsidP="00BC353E">
      <w:pPr>
        <w:spacing w:after="120" w:line="360" w:lineRule="auto"/>
        <w:ind w:firstLine="720"/>
        <w:jc w:val="both"/>
        <w:rPr>
          <w:moveTo w:id="2189" w:author="Vihari Réka" w:date="2018-11-24T13:50:00Z"/>
          <w:rFonts w:cs="Times New Roman"/>
        </w:rPr>
        <w:pPrChange w:id="2190" w:author="Vihari Réka" w:date="2018-11-24T14:24:00Z">
          <w:pPr>
            <w:pStyle w:val="Listaszerbekezds"/>
            <w:numPr>
              <w:numId w:val="15"/>
            </w:numPr>
            <w:spacing w:after="120" w:line="360" w:lineRule="auto"/>
            <w:ind w:left="1080" w:hanging="360"/>
            <w:jc w:val="both"/>
          </w:pPr>
        </w:pPrChange>
      </w:pPr>
      <w:moveTo w:id="2191"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rsidP="00BC353E">
      <w:pPr>
        <w:spacing w:after="120" w:line="360" w:lineRule="auto"/>
        <w:ind w:firstLine="720"/>
        <w:jc w:val="both"/>
        <w:rPr>
          <w:moveTo w:id="2192" w:author="Vihari Réka" w:date="2018-11-24T13:50:00Z"/>
          <w:rFonts w:cs="Times New Roman"/>
        </w:rPr>
        <w:pPrChange w:id="2193" w:author="Vihari Réka" w:date="2018-11-24T14:24:00Z">
          <w:pPr>
            <w:pStyle w:val="Listaszerbekezds"/>
            <w:numPr>
              <w:numId w:val="15"/>
            </w:numPr>
            <w:spacing w:after="120" w:line="360" w:lineRule="auto"/>
            <w:ind w:left="1080" w:hanging="360"/>
            <w:jc w:val="both"/>
          </w:pPr>
        </w:pPrChange>
      </w:pPr>
      <w:moveTo w:id="2194"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rsidP="00BC353E">
      <w:pPr>
        <w:spacing w:after="120" w:line="360" w:lineRule="auto"/>
        <w:ind w:firstLine="720"/>
        <w:jc w:val="both"/>
        <w:rPr>
          <w:moveTo w:id="2195" w:author="Vihari Réka" w:date="2018-11-24T13:50:00Z"/>
          <w:rFonts w:cs="Times New Roman"/>
        </w:rPr>
        <w:pPrChange w:id="2196" w:author="Vihari Réka" w:date="2018-11-24T14:24:00Z">
          <w:pPr>
            <w:pStyle w:val="Listaszerbekezds"/>
            <w:numPr>
              <w:numId w:val="15"/>
            </w:numPr>
            <w:spacing w:after="120" w:line="360" w:lineRule="auto"/>
            <w:ind w:left="1080" w:hanging="360"/>
            <w:jc w:val="both"/>
          </w:pPr>
        </w:pPrChange>
      </w:pPr>
      <w:moveTo w:id="2197" w:author="Vihari Réka" w:date="2018-11-24T13:50:00Z">
        <w:r w:rsidRPr="00BC353E">
          <w:rPr>
            <w:rFonts w:cs="Times New Roman"/>
          </w:rPr>
          <w:lastRenderedPageBreak/>
          <w:t>Az eseményekhez képek, időpont, név és leírás tartozik, melyeket az alkalmazás a szerver oldalról tölt be, így ott bármikor változtathatjuk onnan őket.  A lokáció ikon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rsidP="00BC353E">
      <w:pPr>
        <w:spacing w:after="120" w:line="360" w:lineRule="auto"/>
        <w:ind w:firstLine="720"/>
        <w:jc w:val="both"/>
        <w:rPr>
          <w:moveTo w:id="2198" w:author="Vihari Réka" w:date="2018-11-24T13:50:00Z"/>
          <w:rFonts w:cs="Times New Roman"/>
        </w:rPr>
        <w:pPrChange w:id="2199" w:author="Vihari Réka" w:date="2018-11-24T14:24:00Z">
          <w:pPr>
            <w:pStyle w:val="Listaszerbekezds"/>
            <w:numPr>
              <w:numId w:val="15"/>
            </w:numPr>
            <w:spacing w:after="120" w:line="360" w:lineRule="auto"/>
            <w:ind w:left="1080" w:hanging="360"/>
            <w:jc w:val="both"/>
          </w:pPr>
        </w:pPrChange>
      </w:pPr>
      <w:moveTo w:id="2200"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rsidP="001B07CF">
      <w:pPr>
        <w:jc w:val="center"/>
        <w:rPr>
          <w:moveTo w:id="2201" w:author="Vihari Réka" w:date="2018-11-24T13:50:00Z"/>
        </w:rPr>
        <w:pPrChange w:id="2202" w:author="Vihari Réka" w:date="2018-11-24T13:52:00Z">
          <w:pPr>
            <w:pStyle w:val="Listaszerbekezds"/>
            <w:numPr>
              <w:numId w:val="15"/>
            </w:numPr>
            <w:ind w:left="1080" w:hanging="360"/>
            <w:jc w:val="center"/>
          </w:pPr>
        </w:pPrChange>
      </w:pPr>
      <w:moveTo w:id="2203" w:author="Vihari Réka" w:date="2018-11-24T13:50:00Z">
        <w:r>
          <w:rPr>
            <w:noProof/>
          </w:rPr>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rsidP="001B07CF">
      <w:pPr>
        <w:pStyle w:val="Listaszerbekezds"/>
        <w:ind w:left="660"/>
        <w:rPr>
          <w:moveTo w:id="2204" w:author="Vihari Réka" w:date="2018-11-24T13:50:00Z"/>
        </w:rPr>
        <w:pPrChange w:id="2205" w:author="Vihari Réka" w:date="2018-11-24T13:52:00Z">
          <w:pPr>
            <w:pStyle w:val="Listaszerbekezds"/>
            <w:numPr>
              <w:numId w:val="15"/>
            </w:numPr>
            <w:ind w:left="1080" w:hanging="360"/>
          </w:pPr>
        </w:pPrChange>
      </w:pPr>
      <w:moveTo w:id="2206" w:author="Vihari Réka" w:date="2018-11-24T13:50:00Z">
        <w:r>
          <w:t xml:space="preserve"> </w:t>
        </w:r>
      </w:moveTo>
    </w:p>
    <w:p w14:paraId="726C97EE" w14:textId="0A9A7091" w:rsidR="001B07CF" w:rsidRPr="001B07CF" w:rsidRDefault="001B07CF" w:rsidP="00826B19">
      <w:pPr>
        <w:pStyle w:val="Listaszerbekezds"/>
        <w:numPr>
          <w:ilvl w:val="2"/>
          <w:numId w:val="15"/>
        </w:numPr>
        <w:rPr>
          <w:moveTo w:id="2207" w:author="Vihari Réka" w:date="2018-11-24T13:50:00Z"/>
          <w:rFonts w:cs="Arial"/>
          <w:b/>
          <w:bCs/>
          <w:sz w:val="28"/>
          <w:szCs w:val="26"/>
          <w:rPrChange w:id="2208" w:author="Vihari Réka" w:date="2018-11-24T13:52:00Z">
            <w:rPr>
              <w:moveTo w:id="2209" w:author="Vihari Réka" w:date="2018-11-24T13:50:00Z"/>
            </w:rPr>
          </w:rPrChange>
        </w:rPr>
        <w:pPrChange w:id="2210" w:author="Vihari Réka" w:date="2018-11-24T14:33:00Z">
          <w:pPr>
            <w:pStyle w:val="Listaszerbekezds"/>
            <w:numPr>
              <w:numId w:val="15"/>
            </w:numPr>
            <w:ind w:left="1080" w:hanging="360"/>
          </w:pPr>
        </w:pPrChange>
      </w:pPr>
      <w:moveTo w:id="2211" w:author="Vihari Réka" w:date="2018-11-24T13:50:00Z">
        <w:del w:id="2212" w:author="Vihari Réka" w:date="2018-11-24T13:52:00Z">
          <w:r w:rsidRPr="001B07CF" w:rsidDel="001B07CF">
            <w:rPr>
              <w:rFonts w:cs="Arial"/>
              <w:b/>
              <w:bCs/>
              <w:sz w:val="28"/>
              <w:szCs w:val="26"/>
              <w:rPrChange w:id="2213" w:author="Vihari Réka" w:date="2018-11-24T13:52:00Z">
                <w:rPr/>
              </w:rPrChange>
            </w:rPr>
            <w:delText xml:space="preserve">3.1.4. </w:delText>
          </w:r>
        </w:del>
        <w:r w:rsidRPr="001B07CF">
          <w:rPr>
            <w:rFonts w:cs="Arial"/>
            <w:b/>
            <w:bCs/>
            <w:sz w:val="28"/>
            <w:szCs w:val="26"/>
            <w:rPrChange w:id="2214" w:author="Vihari Réka" w:date="2018-11-24T13:52:00Z">
              <w:rPr/>
            </w:rPrChange>
          </w:rPr>
          <w:t>Helyzet</w:t>
        </w:r>
      </w:moveTo>
    </w:p>
    <w:p w14:paraId="4B0D74BB" w14:textId="77777777" w:rsidR="001B07CF" w:rsidRDefault="001B07CF" w:rsidP="001B07CF">
      <w:pPr>
        <w:rPr>
          <w:moveTo w:id="2215" w:author="Vihari Réka" w:date="2018-11-24T13:50:00Z"/>
        </w:rPr>
        <w:pPrChange w:id="2216" w:author="Vihari Réka" w:date="2018-11-24T13:52:00Z">
          <w:pPr>
            <w:pStyle w:val="Listaszerbekezds"/>
            <w:numPr>
              <w:numId w:val="15"/>
            </w:numPr>
            <w:ind w:left="1080" w:hanging="360"/>
          </w:pPr>
        </w:pPrChange>
      </w:pPr>
    </w:p>
    <w:p w14:paraId="5E43F9BB" w14:textId="77777777" w:rsidR="001B07CF" w:rsidRPr="001B07CF" w:rsidRDefault="001B07CF" w:rsidP="00BC353E">
      <w:pPr>
        <w:spacing w:after="120" w:line="360" w:lineRule="auto"/>
        <w:ind w:firstLine="720"/>
        <w:jc w:val="both"/>
        <w:rPr>
          <w:moveTo w:id="2217" w:author="Vihari Réka" w:date="2018-11-24T13:50:00Z"/>
          <w:rFonts w:cs="Times New Roman"/>
        </w:rPr>
        <w:pPrChange w:id="2218" w:author="Vihari Réka" w:date="2018-11-24T14:24:00Z">
          <w:pPr>
            <w:pStyle w:val="Listaszerbekezds"/>
            <w:numPr>
              <w:numId w:val="15"/>
            </w:numPr>
            <w:spacing w:after="120" w:line="360" w:lineRule="auto"/>
            <w:ind w:left="1080" w:hanging="360"/>
            <w:jc w:val="both"/>
          </w:pPr>
        </w:pPrChange>
      </w:pPr>
      <w:moveTo w:id="2219" w:author="Vihari Réka" w:date="2018-11-24T13:50:00Z">
        <w:r w:rsidRPr="001B07CF">
          <w:rPr>
            <w:rFonts w:cs="Times New Roman"/>
          </w:rPr>
          <w:t xml:space="preserve">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To>
    </w:p>
    <w:p w14:paraId="70D065EE" w14:textId="77777777" w:rsidR="001B07CF" w:rsidRPr="00BC353E" w:rsidRDefault="001B07CF" w:rsidP="00BC353E">
      <w:pPr>
        <w:spacing w:after="120" w:line="360" w:lineRule="auto"/>
        <w:ind w:firstLine="720"/>
        <w:jc w:val="both"/>
        <w:rPr>
          <w:moveTo w:id="2220" w:author="Vihari Réka" w:date="2018-11-24T13:50:00Z"/>
          <w:rFonts w:cs="Times New Roman"/>
        </w:rPr>
        <w:pPrChange w:id="2221" w:author="Vihari Réka" w:date="2018-11-24T14:24:00Z">
          <w:pPr>
            <w:pStyle w:val="Listaszerbekezds"/>
            <w:numPr>
              <w:numId w:val="15"/>
            </w:numPr>
            <w:spacing w:after="120" w:line="360" w:lineRule="auto"/>
            <w:ind w:left="1080" w:hanging="360"/>
            <w:jc w:val="both"/>
          </w:pPr>
        </w:pPrChange>
      </w:pPr>
      <w:moveTo w:id="2222" w:author="Vihari Réka" w:date="2018-11-24T13:50:00Z">
        <w:r w:rsidRPr="001B07CF">
          <w:rPr>
            <w:rFonts w:cs="Times New Roman"/>
          </w:rPr>
          <w:lastRenderedPageBreak/>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To>
    </w:p>
    <w:p w14:paraId="05E343FD" w14:textId="77777777" w:rsidR="001B07CF" w:rsidRPr="00A25C5E" w:rsidRDefault="001B07CF" w:rsidP="00BC353E">
      <w:pPr>
        <w:spacing w:after="120" w:line="360" w:lineRule="auto"/>
        <w:ind w:firstLine="720"/>
        <w:jc w:val="both"/>
        <w:rPr>
          <w:moveTo w:id="2223" w:author="Vihari Réka" w:date="2018-11-24T13:50:00Z"/>
          <w:rFonts w:cs="Times New Roman"/>
        </w:rPr>
        <w:pPrChange w:id="2224" w:author="Vihari Réka" w:date="2018-11-24T14:24:00Z">
          <w:pPr>
            <w:pStyle w:val="Listaszerbekezds"/>
            <w:numPr>
              <w:numId w:val="15"/>
            </w:numPr>
            <w:spacing w:after="120" w:line="360" w:lineRule="auto"/>
            <w:ind w:left="1080" w:hanging="360"/>
            <w:jc w:val="both"/>
          </w:pPr>
        </w:pPrChange>
      </w:pPr>
      <w:moveTo w:id="2225" w:author="Vihari Réka" w:date="2018-11-24T13:50:00Z">
        <w:r w:rsidRPr="00A25C5E">
          <w:rPr>
            <w:rFonts w:cs="Times New Roman"/>
          </w:rPr>
          <w:t>A jobb felső sarokban található Új gomb megnyomásával pedig törölhetjük az eddig kirajzolt útvonalakat.</w:t>
        </w:r>
      </w:moveTo>
    </w:p>
    <w:p w14:paraId="7AB4035E" w14:textId="77777777" w:rsidR="001B07CF" w:rsidRDefault="001B07CF" w:rsidP="001B07CF">
      <w:pPr>
        <w:pStyle w:val="Listaszerbekezds"/>
        <w:ind w:left="660"/>
        <w:rPr>
          <w:moveTo w:id="2226" w:author="Vihari Réka" w:date="2018-11-24T13:50:00Z"/>
        </w:rPr>
        <w:pPrChange w:id="2227" w:author="Vihari Réka" w:date="2018-11-24T13:52:00Z">
          <w:pPr>
            <w:pStyle w:val="Listaszerbekezds"/>
            <w:numPr>
              <w:numId w:val="15"/>
            </w:numPr>
            <w:ind w:left="1080" w:hanging="360"/>
          </w:pPr>
        </w:pPrChange>
      </w:pPr>
      <w:moveTo w:id="2228"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rsidP="001B07CF">
      <w:pPr>
        <w:pStyle w:val="Listaszerbekezds"/>
        <w:ind w:left="660"/>
        <w:rPr>
          <w:moveTo w:id="2229" w:author="Vihari Réka" w:date="2018-11-24T13:50:00Z"/>
        </w:rPr>
        <w:pPrChange w:id="2230" w:author="Vihari Réka" w:date="2018-11-24T13:53:00Z">
          <w:pPr>
            <w:pStyle w:val="Listaszerbekezds"/>
            <w:numPr>
              <w:numId w:val="15"/>
            </w:numPr>
            <w:ind w:left="1080" w:hanging="360"/>
          </w:pPr>
        </w:pPrChange>
      </w:pPr>
    </w:p>
    <w:p w14:paraId="746C3FE2" w14:textId="15800C6D" w:rsidR="001B07CF" w:rsidRPr="001B07CF" w:rsidRDefault="001B07CF" w:rsidP="00826B19">
      <w:pPr>
        <w:pStyle w:val="Listaszerbekezds"/>
        <w:numPr>
          <w:ilvl w:val="2"/>
          <w:numId w:val="15"/>
        </w:numPr>
        <w:rPr>
          <w:moveTo w:id="2231" w:author="Vihari Réka" w:date="2018-11-24T13:50:00Z"/>
          <w:rFonts w:cs="Arial"/>
          <w:b/>
          <w:bCs/>
          <w:sz w:val="28"/>
          <w:szCs w:val="26"/>
          <w:rPrChange w:id="2232" w:author="Vihari Réka" w:date="2018-11-24T13:53:00Z">
            <w:rPr>
              <w:moveTo w:id="2233" w:author="Vihari Réka" w:date="2018-11-24T13:50:00Z"/>
            </w:rPr>
          </w:rPrChange>
        </w:rPr>
        <w:pPrChange w:id="2234" w:author="Vihari Réka" w:date="2018-11-24T14:33:00Z">
          <w:pPr>
            <w:pStyle w:val="Listaszerbekezds"/>
            <w:numPr>
              <w:numId w:val="15"/>
            </w:numPr>
            <w:ind w:left="1080" w:hanging="360"/>
          </w:pPr>
        </w:pPrChange>
      </w:pPr>
      <w:moveTo w:id="2235" w:author="Vihari Réka" w:date="2018-11-24T13:50:00Z">
        <w:del w:id="2236" w:author="Vihari Réka" w:date="2018-11-24T13:53:00Z">
          <w:r w:rsidRPr="001B07CF" w:rsidDel="001B07CF">
            <w:rPr>
              <w:rFonts w:cs="Arial"/>
              <w:b/>
              <w:bCs/>
              <w:sz w:val="28"/>
              <w:szCs w:val="26"/>
              <w:rPrChange w:id="2237" w:author="Vihari Réka" w:date="2018-11-24T13:53:00Z">
                <w:rPr/>
              </w:rPrChange>
            </w:rPr>
            <w:delText>3.1.5</w:delText>
          </w:r>
        </w:del>
        <w:r w:rsidRPr="001B07CF">
          <w:rPr>
            <w:rFonts w:cs="Arial"/>
            <w:b/>
            <w:bCs/>
            <w:sz w:val="28"/>
            <w:szCs w:val="26"/>
            <w:rPrChange w:id="2238" w:author="Vihari Réka" w:date="2018-11-24T13:53:00Z">
              <w:rPr/>
            </w:rPrChange>
          </w:rPr>
          <w:t xml:space="preserve"> </w:t>
        </w:r>
        <w:commentRangeStart w:id="2239"/>
        <w:r w:rsidRPr="001B07CF">
          <w:rPr>
            <w:rFonts w:cs="Arial"/>
            <w:b/>
            <w:bCs/>
            <w:sz w:val="28"/>
            <w:szCs w:val="26"/>
            <w:rPrChange w:id="2240" w:author="Vihari Réka" w:date="2018-11-24T13:53:00Z">
              <w:rPr/>
            </w:rPrChange>
          </w:rPr>
          <w:t>Üzenetek</w:t>
        </w:r>
        <w:commentRangeEnd w:id="2239"/>
        <w:r w:rsidRPr="00826B19">
          <w:rPr>
            <w:rFonts w:cs="Arial"/>
            <w:b/>
            <w:bCs/>
            <w:sz w:val="28"/>
            <w:szCs w:val="26"/>
            <w:rPrChange w:id="2241" w:author="Vihari Réka" w:date="2018-11-24T14:33:00Z">
              <w:rPr>
                <w:rStyle w:val="Jegyzethivatkozs"/>
              </w:rPr>
            </w:rPrChange>
          </w:rPr>
          <w:commentReference w:id="2239"/>
        </w:r>
      </w:moveTo>
    </w:p>
    <w:p w14:paraId="77DBC1D3" w14:textId="77777777" w:rsidR="001B07CF" w:rsidRDefault="001B07CF" w:rsidP="001B07CF">
      <w:pPr>
        <w:pStyle w:val="Listaszerbekezds"/>
        <w:ind w:left="660"/>
        <w:rPr>
          <w:moveTo w:id="2242" w:author="Vihari Réka" w:date="2018-11-24T13:50:00Z"/>
        </w:rPr>
        <w:pPrChange w:id="2243" w:author="Vihari Réka" w:date="2018-11-24T13:53:00Z">
          <w:pPr>
            <w:pStyle w:val="Listaszerbekezds"/>
            <w:numPr>
              <w:numId w:val="15"/>
            </w:numPr>
            <w:ind w:left="1080" w:hanging="360"/>
          </w:pPr>
        </w:pPrChange>
      </w:pPr>
    </w:p>
    <w:p w14:paraId="44A7BE41" w14:textId="77777777" w:rsidR="001B07CF" w:rsidRPr="001B07CF" w:rsidRDefault="001B07CF" w:rsidP="00BC353E">
      <w:pPr>
        <w:spacing w:after="120" w:line="360" w:lineRule="auto"/>
        <w:ind w:firstLine="720"/>
        <w:jc w:val="both"/>
        <w:rPr>
          <w:moveTo w:id="2244" w:author="Vihari Réka" w:date="2018-11-24T13:50:00Z"/>
          <w:rFonts w:cs="Times New Roman"/>
        </w:rPr>
        <w:pPrChange w:id="2245" w:author="Vihari Réka" w:date="2018-11-24T14:24:00Z">
          <w:pPr>
            <w:pStyle w:val="Listaszerbekezds"/>
            <w:numPr>
              <w:numId w:val="15"/>
            </w:numPr>
            <w:spacing w:after="120" w:line="360" w:lineRule="auto"/>
            <w:ind w:left="1080" w:hanging="360"/>
            <w:jc w:val="both"/>
          </w:pPr>
        </w:pPrChange>
      </w:pPr>
      <w:moveTo w:id="2246"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rsidP="00BC353E">
      <w:pPr>
        <w:spacing w:after="120" w:line="360" w:lineRule="auto"/>
        <w:ind w:firstLine="720"/>
        <w:jc w:val="both"/>
        <w:rPr>
          <w:moveTo w:id="2247" w:author="Vihari Réka" w:date="2018-11-24T13:50:00Z"/>
          <w:rFonts w:cs="Times New Roman"/>
        </w:rPr>
        <w:pPrChange w:id="2248" w:author="Vihari Réka" w:date="2018-11-24T14:24:00Z">
          <w:pPr>
            <w:pStyle w:val="Listaszerbekezds"/>
            <w:numPr>
              <w:numId w:val="15"/>
            </w:numPr>
            <w:spacing w:after="120" w:line="360" w:lineRule="auto"/>
            <w:ind w:left="1080" w:hanging="360"/>
            <w:jc w:val="both"/>
          </w:pPr>
        </w:pPrChange>
      </w:pPr>
      <w:moveTo w:id="2249"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77777777" w:rsidR="001B07CF" w:rsidRDefault="001B07CF" w:rsidP="001B07CF">
      <w:pPr>
        <w:pStyle w:val="Listaszerbekezds"/>
        <w:ind w:left="660"/>
        <w:jc w:val="center"/>
        <w:rPr>
          <w:moveTo w:id="2250" w:author="Vihari Réka" w:date="2018-11-24T13:50:00Z"/>
        </w:rPr>
        <w:pPrChange w:id="2251" w:author="Vihari Réka" w:date="2018-11-24T13:53:00Z">
          <w:pPr>
            <w:pStyle w:val="Listaszerbekezds"/>
            <w:numPr>
              <w:numId w:val="15"/>
            </w:numPr>
            <w:ind w:left="1080" w:hanging="360"/>
            <w:jc w:val="center"/>
          </w:pPr>
        </w:pPrChange>
      </w:pPr>
      <w:moveTo w:id="2252" w:author="Vihari Réka" w:date="2018-11-24T13:50:00Z">
        <w:r>
          <w:rPr>
            <w:noProof/>
          </w:rPr>
          <w:lastRenderedPageBreak/>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moveTo>
    </w:p>
    <w:p w14:paraId="29886F69" w14:textId="77777777" w:rsidR="001B07CF" w:rsidRDefault="001B07CF" w:rsidP="001B07CF">
      <w:pPr>
        <w:pStyle w:val="Listaszerbekezds"/>
        <w:ind w:left="660"/>
        <w:rPr>
          <w:moveTo w:id="2253" w:author="Vihari Réka" w:date="2018-11-24T13:50:00Z"/>
        </w:rPr>
        <w:pPrChange w:id="2254" w:author="Vihari Réka" w:date="2018-11-24T13:53:00Z">
          <w:pPr>
            <w:pStyle w:val="Listaszerbekezds"/>
            <w:numPr>
              <w:numId w:val="15"/>
            </w:numPr>
            <w:ind w:left="1080" w:hanging="360"/>
          </w:pPr>
        </w:pPrChange>
      </w:pPr>
    </w:p>
    <w:p w14:paraId="7226C53D" w14:textId="32504D4D" w:rsidR="001B07CF" w:rsidRPr="001B07CF" w:rsidRDefault="001B07CF" w:rsidP="00826B19">
      <w:pPr>
        <w:pStyle w:val="Listaszerbekezds"/>
        <w:numPr>
          <w:ilvl w:val="2"/>
          <w:numId w:val="15"/>
        </w:numPr>
        <w:rPr>
          <w:moveTo w:id="2255" w:author="Vihari Réka" w:date="2018-11-24T13:50:00Z"/>
          <w:rFonts w:cs="Arial"/>
          <w:b/>
          <w:bCs/>
          <w:sz w:val="28"/>
          <w:szCs w:val="26"/>
          <w:rPrChange w:id="2256" w:author="Vihari Réka" w:date="2018-11-24T13:53:00Z">
            <w:rPr>
              <w:moveTo w:id="2257" w:author="Vihari Réka" w:date="2018-11-24T13:50:00Z"/>
            </w:rPr>
          </w:rPrChange>
        </w:rPr>
        <w:pPrChange w:id="2258" w:author="Vihari Réka" w:date="2018-11-24T14:33:00Z">
          <w:pPr>
            <w:pStyle w:val="Listaszerbekezds"/>
            <w:numPr>
              <w:numId w:val="15"/>
            </w:numPr>
            <w:ind w:left="1080" w:hanging="360"/>
          </w:pPr>
        </w:pPrChange>
      </w:pPr>
      <w:moveTo w:id="2259" w:author="Vihari Réka" w:date="2018-11-24T13:50:00Z">
        <w:del w:id="2260" w:author="Vihari Réka" w:date="2018-11-24T13:53:00Z">
          <w:r w:rsidRPr="001B07CF" w:rsidDel="001B07CF">
            <w:rPr>
              <w:rFonts w:cs="Arial"/>
              <w:b/>
              <w:bCs/>
              <w:sz w:val="28"/>
              <w:szCs w:val="26"/>
              <w:rPrChange w:id="2261" w:author="Vihari Réka" w:date="2018-11-24T13:53:00Z">
                <w:rPr/>
              </w:rPrChange>
            </w:rPr>
            <w:delText>3.1.6</w:delText>
          </w:r>
        </w:del>
        <w:r w:rsidRPr="001B07CF">
          <w:rPr>
            <w:rFonts w:cs="Arial"/>
            <w:b/>
            <w:bCs/>
            <w:sz w:val="28"/>
            <w:szCs w:val="26"/>
            <w:rPrChange w:id="2262" w:author="Vihari Réka" w:date="2018-11-24T13:53:00Z">
              <w:rPr/>
            </w:rPrChange>
          </w:rPr>
          <w:t xml:space="preserve"> Leírás</w:t>
        </w:r>
      </w:moveTo>
    </w:p>
    <w:p w14:paraId="5469BAE8" w14:textId="77777777" w:rsidR="001B07CF" w:rsidRDefault="001B07CF" w:rsidP="001B07CF">
      <w:pPr>
        <w:rPr>
          <w:moveTo w:id="2263" w:author="Vihari Réka" w:date="2018-11-24T13:50:00Z"/>
        </w:rPr>
        <w:pPrChange w:id="2264" w:author="Vihari Réka" w:date="2018-11-24T13:54:00Z">
          <w:pPr>
            <w:pStyle w:val="Listaszerbekezds"/>
            <w:numPr>
              <w:numId w:val="15"/>
            </w:numPr>
            <w:ind w:left="1080" w:hanging="360"/>
          </w:pPr>
        </w:pPrChange>
      </w:pPr>
    </w:p>
    <w:p w14:paraId="773438F5" w14:textId="77777777" w:rsidR="001B07CF" w:rsidRPr="001B07CF" w:rsidRDefault="001B07CF" w:rsidP="00BC353E">
      <w:pPr>
        <w:spacing w:after="120" w:line="360" w:lineRule="auto"/>
        <w:ind w:firstLine="720"/>
        <w:jc w:val="both"/>
        <w:rPr>
          <w:moveTo w:id="2265" w:author="Vihari Réka" w:date="2018-11-24T13:50:00Z"/>
          <w:rFonts w:cs="Times New Roman"/>
        </w:rPr>
        <w:pPrChange w:id="2266" w:author="Vihari Réka" w:date="2018-11-24T14:24:00Z">
          <w:pPr>
            <w:pStyle w:val="Listaszerbekezds"/>
            <w:numPr>
              <w:numId w:val="15"/>
            </w:numPr>
            <w:spacing w:after="120" w:line="360" w:lineRule="auto"/>
            <w:ind w:left="1080" w:hanging="360"/>
            <w:jc w:val="both"/>
          </w:pPr>
        </w:pPrChange>
      </w:pPr>
      <w:moveTo w:id="2267"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rsidP="00BC353E">
      <w:pPr>
        <w:spacing w:after="120" w:line="360" w:lineRule="auto"/>
        <w:ind w:firstLine="720"/>
        <w:jc w:val="both"/>
        <w:rPr>
          <w:moveTo w:id="2268" w:author="Vihari Réka" w:date="2018-11-24T13:50:00Z"/>
          <w:rFonts w:cs="Times New Roman"/>
        </w:rPr>
        <w:pPrChange w:id="2269" w:author="Vihari Réka" w:date="2018-11-24T14:24:00Z">
          <w:pPr>
            <w:pStyle w:val="Listaszerbekezds"/>
            <w:numPr>
              <w:numId w:val="15"/>
            </w:numPr>
            <w:spacing w:after="120" w:line="360" w:lineRule="auto"/>
            <w:ind w:left="1080" w:hanging="360"/>
            <w:jc w:val="both"/>
          </w:pPr>
        </w:pPrChange>
      </w:pPr>
      <w:ins w:id="2270" w:author="Vihari Réka" w:date="2018-11-24T13:54:00Z">
        <w:r>
          <w:rPr>
            <w:rFonts w:cs="Times New Roman"/>
          </w:rPr>
          <w:t>I</w:t>
        </w:r>
      </w:ins>
      <w:moveTo w:id="2271" w:author="Vihari Réka" w:date="2018-11-24T13:50:00Z">
        <w:del w:id="2272"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2081"/>
    <w:p w14:paraId="14CF80A5" w14:textId="581155F7" w:rsidR="00A471C6" w:rsidRDefault="001B07CF" w:rsidP="00A471C6">
      <w:ins w:id="2273"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77777777" w:rsidR="00A471C6" w:rsidRDefault="00A471C6" w:rsidP="001B07CF">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2274" w:author="Vihari Réka" w:date="2018-11-24T13:53:00Z">
          <w:pPr>
            <w:pStyle w:val="Cmsor1"/>
            <w:keepLines w:val="0"/>
            <w:pageBreakBefore/>
            <w:numPr>
              <w:numId w:val="15"/>
            </w:numPr>
            <w:spacing w:before="360" w:after="480" w:line="360" w:lineRule="auto"/>
            <w:jc w:val="both"/>
          </w:pPr>
        </w:pPrChange>
      </w:pPr>
      <w:bookmarkStart w:id="2275" w:name="_Toc530833414"/>
      <w:r w:rsidRPr="005F6762">
        <w:rPr>
          <w:rFonts w:ascii="Times New Roman" w:eastAsia="Times New Roman" w:hAnsi="Times New Roman" w:cs="Arial"/>
          <w:color w:val="auto"/>
          <w:kern w:val="32"/>
          <w:sz w:val="36"/>
          <w:szCs w:val="32"/>
        </w:rPr>
        <w:lastRenderedPageBreak/>
        <w:t>Tesztelés</w:t>
      </w:r>
      <w:bookmarkEnd w:id="2275"/>
    </w:p>
    <w:p w14:paraId="0F96A4CE" w14:textId="77777777" w:rsidR="00A471C6" w:rsidRDefault="00A471C6" w:rsidP="001B07CF">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2276" w:author="Vihari Réka" w:date="2018-11-24T13:53:00Z">
          <w:pPr>
            <w:pStyle w:val="Cmsor1"/>
            <w:keepLines w:val="0"/>
            <w:pageBreakBefore/>
            <w:numPr>
              <w:numId w:val="15"/>
            </w:numPr>
            <w:spacing w:before="360" w:after="480" w:line="360" w:lineRule="auto"/>
            <w:jc w:val="both"/>
          </w:pPr>
        </w:pPrChange>
      </w:pPr>
      <w:bookmarkStart w:id="2277" w:name="_Toc530833415"/>
      <w:r w:rsidRPr="005F6762">
        <w:rPr>
          <w:rFonts w:ascii="Times New Roman" w:eastAsia="Times New Roman" w:hAnsi="Times New Roman" w:cs="Arial"/>
          <w:color w:val="auto"/>
          <w:kern w:val="32"/>
          <w:sz w:val="36"/>
          <w:szCs w:val="32"/>
        </w:rPr>
        <w:lastRenderedPageBreak/>
        <w:t>Továbbfejlesztési lehetőségek</w:t>
      </w:r>
      <w:bookmarkEnd w:id="2277"/>
    </w:p>
    <w:p w14:paraId="213D1C6C" w14:textId="77777777" w:rsidR="00A471C6" w:rsidRDefault="00A471C6" w:rsidP="00A471C6"/>
    <w:p w14:paraId="40782DCE" w14:textId="77777777" w:rsidR="00A471C6" w:rsidRDefault="00A471C6" w:rsidP="001B07CF">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2278" w:author="Vihari Réka" w:date="2018-11-24T13:53:00Z">
          <w:pPr>
            <w:pStyle w:val="Cmsor1"/>
            <w:keepLines w:val="0"/>
            <w:pageBreakBefore/>
            <w:numPr>
              <w:numId w:val="15"/>
            </w:numPr>
            <w:spacing w:before="360" w:after="480" w:line="360" w:lineRule="auto"/>
            <w:jc w:val="both"/>
          </w:pPr>
        </w:pPrChange>
      </w:pPr>
      <w:bookmarkStart w:id="2279" w:name="_Toc530833416"/>
      <w:r w:rsidRPr="005F6762">
        <w:rPr>
          <w:rFonts w:ascii="Times New Roman" w:eastAsia="Times New Roman" w:hAnsi="Times New Roman" w:cs="Arial"/>
          <w:color w:val="auto"/>
          <w:kern w:val="32"/>
          <w:sz w:val="36"/>
          <w:szCs w:val="32"/>
        </w:rPr>
        <w:lastRenderedPageBreak/>
        <w:t>Összefoglaló</w:t>
      </w:r>
      <w:bookmarkEnd w:id="2279"/>
    </w:p>
    <w:p w14:paraId="5D82181E" w14:textId="77777777" w:rsidR="00A471C6" w:rsidRPr="005F6762" w:rsidRDefault="00A471C6" w:rsidP="001B07CF">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2280" w:author="Vihari Réka" w:date="2018-11-24T13:53:00Z">
          <w:pPr>
            <w:pStyle w:val="Cmsor1"/>
            <w:keepLines w:val="0"/>
            <w:pageBreakBefore/>
            <w:numPr>
              <w:numId w:val="15"/>
            </w:numPr>
            <w:spacing w:before="360" w:after="480" w:line="360" w:lineRule="auto"/>
            <w:jc w:val="both"/>
          </w:pPr>
        </w:pPrChange>
      </w:pPr>
      <w:bookmarkStart w:id="2281" w:name="_Toc530833417"/>
      <w:r w:rsidRPr="005F6762">
        <w:rPr>
          <w:rFonts w:ascii="Times New Roman" w:eastAsia="Times New Roman" w:hAnsi="Times New Roman" w:cs="Arial"/>
          <w:color w:val="auto"/>
          <w:kern w:val="32"/>
          <w:sz w:val="36"/>
          <w:szCs w:val="32"/>
        </w:rPr>
        <w:lastRenderedPageBreak/>
        <w:t>Irodalomjegyzék</w:t>
      </w:r>
      <w:bookmarkEnd w:id="2281"/>
    </w:p>
    <w:p w14:paraId="62E42065" w14:textId="77777777" w:rsidR="005C1EBE" w:rsidRPr="00A471C6" w:rsidRDefault="005C1EBE" w:rsidP="00A471C6"/>
    <w:sectPr w:rsidR="005C1EBE" w:rsidRPr="00A471C6" w:rsidSect="004709EC">
      <w:headerReference w:type="default" r:id="rId46"/>
      <w:footerReference w:type="even" r:id="rId47"/>
      <w:footerReference w:type="default" r:id="rId48"/>
      <w:headerReference w:type="first" r:id="rId49"/>
      <w:footerReference w:type="first" r:id="rId50"/>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7" w:author="Illanicz Barnabás" w:date="2018-11-19T11:45:00Z" w:initials="i">
    <w:p w14:paraId="2319ADC2" w14:textId="4F84DD41" w:rsidR="00A25C5E" w:rsidRDefault="00A25C5E">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409" w:author="Illanicz Barnabás" w:date="2018-11-19T10:13:00Z" w:initials="i">
    <w:p w14:paraId="22B394B7" w14:textId="77777777" w:rsidR="00A25C5E" w:rsidRDefault="00A25C5E">
      <w:pPr>
        <w:pStyle w:val="Jegyzetszveg"/>
      </w:pPr>
      <w:r>
        <w:rPr>
          <w:rStyle w:val="Jegyzethivatkozs"/>
        </w:rPr>
        <w:annotationRef/>
      </w:r>
      <w:r>
        <w:t>Megszüntette már a Microsoft, nem fejlesztik már</w:t>
      </w:r>
    </w:p>
  </w:comment>
  <w:comment w:id="416" w:author="Illanicz Barnabás" w:date="2018-11-19T10:14:00Z" w:initials="i">
    <w:p w14:paraId="578D3C79" w14:textId="1C347271" w:rsidR="00A25C5E" w:rsidRDefault="00A25C5E">
      <w:pPr>
        <w:pStyle w:val="Jegyzetszveg"/>
      </w:pPr>
      <w:r>
        <w:rPr>
          <w:rStyle w:val="Jegyzethivatkozs"/>
        </w:rPr>
        <w:annotationRef/>
      </w:r>
      <w:r>
        <w:t>Maga az Android a platform, az LG, HTC, stb az készülékgyártó</w:t>
      </w:r>
    </w:p>
  </w:comment>
  <w:comment w:id="420" w:author="Illanicz Barnabás" w:date="2018-11-19T10:19:00Z" w:initials="i">
    <w:p w14:paraId="69240977" w14:textId="118AD5C4" w:rsidR="00A25C5E" w:rsidRDefault="00A25C5E">
      <w:pPr>
        <w:pStyle w:val="Jegyzetszveg"/>
      </w:pPr>
      <w:r>
        <w:rPr>
          <w:rStyle w:val="Jegyzethivatkozs"/>
        </w:rPr>
        <w:annotationRef/>
      </w:r>
      <w:r>
        <w:t>Szerintem írd inkább teljesítménynek</w:t>
      </w:r>
    </w:p>
  </w:comment>
  <w:comment w:id="423" w:author="Illanicz Barnabás" w:date="2018-11-19T10:17:00Z" w:initials="i">
    <w:p w14:paraId="5A78A47F" w14:textId="76F2DB5A" w:rsidR="00A25C5E" w:rsidRDefault="00A25C5E">
      <w:pPr>
        <w:pStyle w:val="Jegyzetszveg"/>
      </w:pPr>
      <w:r>
        <w:rPr>
          <w:rStyle w:val="Jegyzethivatkozs"/>
        </w:rPr>
        <w:annotationRef/>
      </w:r>
      <w:r>
        <w:t>Itt azért érdemes hozzátenni hogy nem csak az adja a különbséget hogy Android vagy iOS fut az adott készüléken, hanem más a hardver konfiguráció is (CPU, memória stb).</w:t>
      </w:r>
    </w:p>
  </w:comment>
  <w:comment w:id="430" w:author="Illanicz Barnabás" w:date="2018-11-19T10:21:00Z" w:initials="i">
    <w:p w14:paraId="62CA4B8D" w14:textId="346BB2FA" w:rsidR="00A25C5E" w:rsidRDefault="00A25C5E">
      <w:pPr>
        <w:pStyle w:val="Jegyzetszveg"/>
      </w:pPr>
      <w:r>
        <w:rPr>
          <w:rStyle w:val="Jegyzethivatkozs"/>
        </w:rPr>
        <w:annotationRef/>
      </w:r>
      <w:r>
        <w:t>Ez a mondat így nem értelmes.</w:t>
      </w:r>
    </w:p>
  </w:comment>
  <w:comment w:id="434" w:author="Illanicz Barnabás" w:date="2018-11-19T10:24:00Z" w:initials="i">
    <w:p w14:paraId="3CD81E50" w14:textId="46E9DCA1" w:rsidR="00A25C5E" w:rsidRDefault="00A25C5E">
      <w:pPr>
        <w:pStyle w:val="Jegyzetszveg"/>
      </w:pPr>
      <w:r>
        <w:rPr>
          <w:rStyle w:val="Jegyzethivatkozs"/>
        </w:rPr>
        <w:annotationRef/>
      </w:r>
      <w:r>
        <w:t>Itt mire gondolsz?</w:t>
      </w:r>
    </w:p>
  </w:comment>
  <w:comment w:id="438" w:author="Illanicz Barnabás" w:date="2018-11-19T10:24:00Z" w:initials="i">
    <w:p w14:paraId="35D8376B" w14:textId="7629297B" w:rsidR="00A25C5E" w:rsidRDefault="00A25C5E">
      <w:pPr>
        <w:pStyle w:val="Jegyzetszveg"/>
      </w:pPr>
      <w:r>
        <w:rPr>
          <w:rStyle w:val="Jegyzethivatkozs"/>
        </w:rPr>
        <w:annotationRef/>
      </w:r>
      <w:r>
        <w:t>A platform az iOS, itt a készülékekre gondoltál?</w:t>
      </w:r>
    </w:p>
  </w:comment>
  <w:comment w:id="470" w:author="Illanicz Barnabás" w:date="2018-11-19T10:55:00Z" w:initials="i">
    <w:p w14:paraId="5E7ED5D3" w14:textId="00ABD484" w:rsidR="00A25C5E" w:rsidRDefault="00A25C5E">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498" w:author="Illanicz Barnabás" w:date="2018-11-19T11:49:00Z" w:initials="i">
    <w:p w14:paraId="51A4430E" w14:textId="6C970A71" w:rsidR="00A25C5E" w:rsidRDefault="00A25C5E">
      <w:pPr>
        <w:pStyle w:val="Jegyzetszveg"/>
      </w:pPr>
      <w:r>
        <w:rPr>
          <w:rStyle w:val="Jegyzethivatkozs"/>
        </w:rPr>
        <w:annotationRef/>
      </w:r>
      <w:r>
        <w:t>Inkább azt írd, hogy az alkalmazás mérete nem feltétlen indokolja a VIPER használatát, mert amit írtál az azt jelenti hogy egy bizonyos ponton (egy adott méret felett) át kéne írni teljesen az alkalmazást MVC-ről VIPER-re, ami nem egyszerű és sok idő.</w:t>
      </w:r>
    </w:p>
  </w:comment>
  <w:comment w:id="562" w:author="Illanicz Barnabás" w:date="2018-11-19T11:35:00Z" w:initials="i">
    <w:p w14:paraId="0AD807FF" w14:textId="77777777" w:rsidR="00A25C5E" w:rsidRDefault="00A25C5E">
      <w:pPr>
        <w:pStyle w:val="Jegyzetszveg"/>
      </w:pPr>
      <w:r>
        <w:rPr>
          <w:rStyle w:val="Jegyzethivatkozs"/>
        </w:rPr>
        <w:annotationRef/>
      </w:r>
      <w:r>
        <w:t>A fejezetben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A25C5E" w:rsidRDefault="00A25C5E">
      <w:pPr>
        <w:pStyle w:val="Jegyzetszveg"/>
      </w:pPr>
      <w:r>
        <w:t>Screenshot-ok majd szerepeljenek a dolgozatban, csak később a megvalósításnál, vagy függelékként hozzá adhatod őket.</w:t>
      </w:r>
    </w:p>
  </w:comment>
  <w:comment w:id="673" w:author="Illanicz Barnabás" w:date="2018-11-19T14:04:00Z" w:initials="i">
    <w:p w14:paraId="1732F5AA" w14:textId="1163BAD9" w:rsidR="00A25C5E" w:rsidRDefault="00A25C5E">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708" w:author="Illanicz Barnabás" w:date="2018-11-19T13:51:00Z" w:initials="i">
    <w:p w14:paraId="52E58697" w14:textId="4E22FB7B" w:rsidR="00A25C5E" w:rsidRDefault="00A25C5E">
      <w:pPr>
        <w:pStyle w:val="Jegyzetszveg"/>
      </w:pPr>
      <w:r>
        <w:rPr>
          <w:rStyle w:val="Jegyzethivatkozs"/>
        </w:rPr>
        <w:annotationRef/>
      </w:r>
      <w:r>
        <w:t>Itt mikre gondolsz?</w:t>
      </w:r>
    </w:p>
  </w:comment>
  <w:comment w:id="712" w:author="Illanicz Barnabás" w:date="2018-11-19T13:52:00Z" w:initials="i">
    <w:p w14:paraId="31E9C73D" w14:textId="3138EB4B" w:rsidR="00A25C5E" w:rsidRDefault="00A25C5E">
      <w:pPr>
        <w:pStyle w:val="Jegyzetszveg"/>
      </w:pPr>
      <w:r>
        <w:rPr>
          <w:rStyle w:val="Jegyzethivatkozs"/>
        </w:rPr>
        <w:annotationRef/>
      </w:r>
      <w:r>
        <w:t>Rész helyett használd inkább a könyvtár/komponens szót</w:t>
      </w:r>
    </w:p>
  </w:comment>
  <w:comment w:id="715" w:author="Illanicz Barnabás" w:date="2018-11-19T13:53:00Z" w:initials="i">
    <w:p w14:paraId="21E69855" w14:textId="493FFC27" w:rsidR="00A25C5E" w:rsidRDefault="00A25C5E">
      <w:pPr>
        <w:pStyle w:val="Jegyzetszveg"/>
      </w:pPr>
      <w:r>
        <w:rPr>
          <w:rStyle w:val="Jegyzethivatkozs"/>
        </w:rPr>
        <w:annotationRef/>
      </w:r>
      <w:r>
        <w:t>Írd inkább egybe mindenhol szerintem</w:t>
      </w:r>
    </w:p>
  </w:comment>
  <w:comment w:id="724" w:author="Illanicz Barnabás" w:date="2018-11-19T12:00:00Z" w:initials="i">
    <w:p w14:paraId="2A0740B7" w14:textId="64CE7DF3" w:rsidR="00A25C5E" w:rsidRDefault="00A25C5E">
      <w:pPr>
        <w:pStyle w:val="Jegyzetszveg"/>
      </w:pPr>
      <w:r>
        <w:rPr>
          <w:rStyle w:val="Jegyzethivatkozs"/>
        </w:rPr>
        <w:annotationRef/>
      </w:r>
      <w:r>
        <w:t>Ezt inkább kódként tedd bele, ne képként.</w:t>
      </w:r>
    </w:p>
  </w:comment>
  <w:comment w:id="767" w:author="Illanicz Barnabás" w:date="2018-11-19T13:56:00Z" w:initials="i">
    <w:p w14:paraId="3817CB6C" w14:textId="6C21E40F" w:rsidR="00A25C5E" w:rsidRDefault="00A25C5E">
      <w:pPr>
        <w:pStyle w:val="Jegyzetszveg"/>
      </w:pPr>
      <w:r>
        <w:rPr>
          <w:rStyle w:val="Jegyzethivatkozs"/>
        </w:rPr>
        <w:annotationRef/>
      </w:r>
      <w:r>
        <w:t>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lesz mint az általunk megírt kód, csak egy külön Pods alprojektben.</w:t>
      </w:r>
    </w:p>
  </w:comment>
  <w:comment w:id="830" w:author="Illanicz Barnabás" w:date="2018-11-19T14:16:00Z" w:initials="i">
    <w:p w14:paraId="5BBF5D72" w14:textId="4FBA6D74" w:rsidR="00A25C5E" w:rsidRDefault="00A25C5E">
      <w:pPr>
        <w:pStyle w:val="Jegyzetszveg"/>
      </w:pPr>
      <w:r>
        <w:rPr>
          <w:rStyle w:val="Jegyzethivatkozs"/>
        </w:rPr>
        <w:annotationRef/>
      </w:r>
      <w:r>
        <w:t>Ez kicsit furán hangzik, inkább „segítséget nyújt xy generálásához, fejlesztéséhez stb.”</w:t>
      </w:r>
    </w:p>
  </w:comment>
  <w:comment w:id="834" w:author="Illanicz Barnabás" w:date="2018-11-19T14:21:00Z" w:initials="i">
    <w:p w14:paraId="02746733" w14:textId="3A67813E" w:rsidR="00A25C5E" w:rsidRDefault="00A25C5E">
      <w:pPr>
        <w:pStyle w:val="Jegyzetszveg"/>
      </w:pPr>
      <w:r>
        <w:rPr>
          <w:rStyle w:val="Jegyzethivatkozs"/>
        </w:rPr>
        <w:annotationRef/>
      </w:r>
      <w:r>
        <w:t>Szerintem ezt szedd szét külön mondatra, mert így nem értelmes.</w:t>
      </w:r>
    </w:p>
  </w:comment>
  <w:comment w:id="847" w:author="Illanicz Barnabás" w:date="2018-11-19T14:27:00Z" w:initials="i">
    <w:p w14:paraId="3BA640BB" w14:textId="0EDF491A" w:rsidR="00A25C5E" w:rsidRDefault="00A25C5E">
      <w:pPr>
        <w:pStyle w:val="Jegyzetszveg"/>
      </w:pPr>
      <w:r>
        <w:rPr>
          <w:rStyle w:val="Jegyzethivatkozs"/>
        </w:rPr>
        <w:annotationRef/>
      </w:r>
      <w:r>
        <w:t>Itt csinálj inkább felsorolást szerintem, mert kétszer van kettőspont egymás után, nem igazán látható át.</w:t>
      </w:r>
    </w:p>
  </w:comment>
  <w:comment w:id="859" w:author="Illanicz Barnabás" w:date="2018-11-19T14:31:00Z" w:initials="i">
    <w:p w14:paraId="4EACE3F6" w14:textId="4047EF3C" w:rsidR="00A25C5E" w:rsidRDefault="00A25C5E">
      <w:pPr>
        <w:pStyle w:val="Jegyzetszveg"/>
      </w:pPr>
      <w:r>
        <w:rPr>
          <w:rStyle w:val="Jegyzethivatkozs"/>
        </w:rPr>
        <w:annotationRef/>
      </w:r>
      <w:r>
        <w:t>Itt érdemes megemlíteni még hogy az adatbázis táblákat (a sémát) is legenerálja.</w:t>
      </w:r>
    </w:p>
  </w:comment>
  <w:comment w:id="872" w:author="Illanicz Barnabás" w:date="2018-11-19T14:35:00Z" w:initials="i">
    <w:p w14:paraId="23F28A55" w14:textId="5C5096D4" w:rsidR="00A25C5E" w:rsidRDefault="00A25C5E">
      <w:pPr>
        <w:pStyle w:val="Jegyzetszveg"/>
      </w:pPr>
      <w:r>
        <w:rPr>
          <w:rStyle w:val="Jegyzethivatkozs"/>
        </w:rPr>
        <w:annotationRef/>
      </w:r>
      <w:r>
        <w:t>Ezt formázd meg a többi bekezdésnek megfelelően, mert más a sorköz, és nem is sorkizárt.</w:t>
      </w:r>
    </w:p>
  </w:comment>
  <w:comment w:id="884" w:author="Illanicz Barnabás" w:date="2018-11-19T14:42:00Z" w:initials="i">
    <w:p w14:paraId="32008F02" w14:textId="77777777" w:rsidR="00A25C5E" w:rsidRDefault="00A25C5E" w:rsidP="002052A4">
      <w:pPr>
        <w:pStyle w:val="Jegyzetszveg"/>
      </w:pPr>
      <w:r>
        <w:rPr>
          <w:rStyle w:val="Jegyzethivatkozs"/>
        </w:rPr>
        <w:annotationRef/>
      </w:r>
      <w:r>
        <w:t>Ezt leírtad már az előző fejezetben</w:t>
      </w:r>
    </w:p>
  </w:comment>
  <w:comment w:id="901" w:author="Illanicz Barnabás" w:date="2018-11-19T14:44:00Z" w:initials="i">
    <w:p w14:paraId="316F4181" w14:textId="3EFF5A44" w:rsidR="00A25C5E" w:rsidRDefault="00A25C5E">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1052" w:author="Illanicz Barnabás" w:date="2018-11-19T14:42:00Z" w:initials="i">
    <w:p w14:paraId="643F8079" w14:textId="584A35DA" w:rsidR="00A25C5E" w:rsidRDefault="00A25C5E">
      <w:pPr>
        <w:pStyle w:val="Jegyzetszveg"/>
      </w:pPr>
      <w:r>
        <w:rPr>
          <w:rStyle w:val="Jegyzethivatkozs"/>
        </w:rPr>
        <w:annotationRef/>
      </w:r>
      <w:r>
        <w:t>Ezt leírtad már az előző fejezetben</w:t>
      </w:r>
    </w:p>
  </w:comment>
  <w:comment w:id="2039" w:author="Illanicz Barnabás" w:date="2018-11-19T14:57:00Z" w:initials="i">
    <w:p w14:paraId="7A5555BE" w14:textId="181E63AB" w:rsidR="00A25C5E" w:rsidRDefault="00A25C5E">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2046" w:author="Illanicz Barnabás" w:date="2018-11-19T15:59:00Z" w:initials="i">
    <w:p w14:paraId="216D367E" w14:textId="55A31C78" w:rsidR="00A25C5E" w:rsidRDefault="00A25C5E">
      <w:pPr>
        <w:pStyle w:val="Jegyzetszveg"/>
      </w:pPr>
      <w:r>
        <w:rPr>
          <w:rStyle w:val="Jegyzethivatkozs"/>
        </w:rPr>
        <w:annotationRef/>
      </w:r>
      <w:r>
        <w:t>A token típusát tartalmazza, nem a tokent</w:t>
      </w:r>
    </w:p>
  </w:comment>
  <w:comment w:id="2049" w:author="Illanicz Barnabás" w:date="2018-11-19T16:00:00Z" w:initials="i">
    <w:p w14:paraId="0A661376" w14:textId="346684A8" w:rsidR="00A25C5E" w:rsidRDefault="00A25C5E">
      <w:pPr>
        <w:pStyle w:val="Jegyzetszveg"/>
      </w:pPr>
      <w:r>
        <w:rPr>
          <w:rStyle w:val="Jegyzethivatkozs"/>
        </w:rPr>
        <w:annotationRef/>
      </w:r>
      <w:r>
        <w:t>Ezek nem állapotok hanem az adott entitásról (ez esetben a felhasználóról) információkat ír le: név, email stb.</w:t>
      </w:r>
    </w:p>
  </w:comment>
  <w:comment w:id="2058" w:author="Illanicz Barnabás" w:date="2018-11-19T16:11:00Z" w:initials="i">
    <w:p w14:paraId="2FBBCCB3" w14:textId="77777777" w:rsidR="00A25C5E" w:rsidRDefault="00A25C5E">
      <w:pPr>
        <w:pStyle w:val="Jegyzetszveg"/>
        <w:rPr>
          <w:noProof/>
        </w:rPr>
      </w:pPr>
      <w:r>
        <w:rPr>
          <w:rStyle w:val="Jegyzethivatkozs"/>
        </w:rPr>
        <w:annotationRef/>
      </w:r>
      <w:r>
        <w:t xml:space="preserve">Itt a </w:t>
      </w:r>
    </w:p>
    <w:p w14:paraId="430FE9E4" w14:textId="0B434BB3" w:rsidR="00A25C5E" w:rsidRDefault="00A25C5E">
      <w:pPr>
        <w:pStyle w:val="Jegyzetszveg"/>
      </w:pPr>
      <w:r>
        <w:t>cache-elésre gondoltál nem?</w:t>
      </w:r>
    </w:p>
  </w:comment>
  <w:comment w:id="2061" w:author="Illanicz Barnabás" w:date="2018-11-19T16:12:00Z" w:initials="i">
    <w:p w14:paraId="25535E9E" w14:textId="52F16B24" w:rsidR="00A25C5E" w:rsidRDefault="00A25C5E">
      <w:pPr>
        <w:pStyle w:val="Jegyzetszveg"/>
      </w:pPr>
      <w:r>
        <w:rPr>
          <w:rStyle w:val="Jegyzethivatkozs"/>
        </w:rPr>
        <w:annotationRef/>
      </w:r>
      <w:r>
        <w:t>Itt mire gondolsz?</w:t>
      </w:r>
    </w:p>
  </w:comment>
  <w:comment w:id="2065" w:author="Illanicz Barnabás" w:date="2018-11-19T16:13:00Z" w:initials="i">
    <w:p w14:paraId="05C3A4F0" w14:textId="7A3E1557" w:rsidR="00A25C5E" w:rsidRDefault="00A25C5E">
      <w:pPr>
        <w:pStyle w:val="Jegyzetszveg"/>
      </w:pPr>
      <w:r>
        <w:rPr>
          <w:rStyle w:val="Jegyzethivatkozs"/>
        </w:rPr>
        <w:annotationRef/>
      </w:r>
      <w:r>
        <w:t>A felhasználó jelszavát miért tároltad le? Az access token azonosítja a felhasználót bejelentkezés után, nincs szükség a jelszóra.</w:t>
      </w:r>
    </w:p>
  </w:comment>
  <w:comment w:id="2067" w:author="Illanicz Barnabás" w:date="2018-11-19T16:19:00Z" w:initials="i">
    <w:p w14:paraId="09EBACB6" w14:textId="4D764A5B" w:rsidR="00A25C5E" w:rsidRDefault="00A25C5E">
      <w:pPr>
        <w:pStyle w:val="Jegyzetszveg"/>
      </w:pPr>
      <w:r>
        <w:rPr>
          <w:rStyle w:val="Jegyzethivatkozs"/>
        </w:rPr>
        <w:annotationRef/>
      </w:r>
      <w:r>
        <w:t>Ezt formázd majd meg</w:t>
      </w:r>
    </w:p>
  </w:comment>
  <w:comment w:id="2071" w:author="Illanicz Barnabás" w:date="2018-11-19T16:22:00Z" w:initials="i">
    <w:p w14:paraId="1B8AE46C" w14:textId="53C95A1D" w:rsidR="00A25C5E" w:rsidRDefault="00A25C5E">
      <w:pPr>
        <w:pStyle w:val="Jegyzetszveg"/>
      </w:pPr>
      <w:r>
        <w:rPr>
          <w:rStyle w:val="Jegyzethivatkozs"/>
        </w:rPr>
        <w:annotationRef/>
      </w:r>
      <w:r>
        <w:t>Ezt módosítsd, hogy optional String legyen a getToken() visszatérési értéke, és nil-t adjon vissza ha nincsen token.</w:t>
      </w:r>
    </w:p>
  </w:comment>
  <w:comment w:id="2239" w:author="Illanicz Barnabás" w:date="2018-11-19T14:04:00Z" w:initials="i">
    <w:p w14:paraId="32D165F9" w14:textId="77777777" w:rsidR="00A25C5E" w:rsidRDefault="00A25C5E"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51A4430E" w15:done="0"/>
  <w15:commentEx w15:paraId="0A26D375" w15:done="0"/>
  <w15:commentEx w15:paraId="1732F5AA" w15:done="0"/>
  <w15:commentEx w15:paraId="52E58697" w15:done="0"/>
  <w15:commentEx w15:paraId="31E9C73D" w15:done="0"/>
  <w15:commentEx w15:paraId="21E69855" w15:done="0"/>
  <w15:commentEx w15:paraId="2A0740B7" w15:done="0"/>
  <w15:commentEx w15:paraId="3817CB6C"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643F8079" w15:done="0"/>
  <w15:commentEx w15:paraId="7A5555BE" w15:done="0"/>
  <w15:commentEx w15:paraId="216D367E" w15:done="0"/>
  <w15:commentEx w15:paraId="0A661376" w15:done="0"/>
  <w15:commentEx w15:paraId="430FE9E4" w15:done="0"/>
  <w15:commentEx w15:paraId="25535E9E" w15:done="0"/>
  <w15:commentEx w15:paraId="05C3A4F0" w15:done="0"/>
  <w15:commentEx w15:paraId="09EBACB6" w15:done="0"/>
  <w15:commentEx w15:paraId="1B8AE46C"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643F8079" w16cid:durableId="1F9D4A72"/>
  <w16cid:commentId w16cid:paraId="7A5555BE" w16cid:durableId="1F9D4DE7"/>
  <w16cid:commentId w16cid:paraId="216D367E" w16cid:durableId="1F9D5C79"/>
  <w16cid:commentId w16cid:paraId="0A661376" w16cid:durableId="1F9D5CAC"/>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6E6FDF" w14:textId="77777777" w:rsidR="0003148C" w:rsidRDefault="0003148C" w:rsidP="00A471C6">
      <w:r>
        <w:separator/>
      </w:r>
    </w:p>
  </w:endnote>
  <w:endnote w:type="continuationSeparator" w:id="0">
    <w:p w14:paraId="6973F8A5" w14:textId="77777777" w:rsidR="0003148C" w:rsidRDefault="0003148C"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25C5E" w:rsidRDefault="00A25C5E"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25C5E" w:rsidRDefault="00A25C5E"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25C5E" w:rsidRDefault="00A25C5E">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25C5E" w:rsidRDefault="00A25C5E">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25C5E" w:rsidRDefault="00A25C5E">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25C5E" w:rsidRPr="000653FA" w:rsidRDefault="00A25C5E"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A25C5E" w:rsidRPr="000653FA" w:rsidRDefault="00A25C5E"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25C5E" w:rsidRPr="000653FA" w:rsidRDefault="00A25C5E"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25C5E" w:rsidRPr="0014012A" w:rsidRDefault="00A25C5E"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F8E4D9" w14:textId="77777777" w:rsidR="0003148C" w:rsidRDefault="0003148C" w:rsidP="00A471C6">
      <w:r>
        <w:separator/>
      </w:r>
    </w:p>
  </w:footnote>
  <w:footnote w:type="continuationSeparator" w:id="0">
    <w:p w14:paraId="1747BEE3" w14:textId="77777777" w:rsidR="0003148C" w:rsidRDefault="0003148C"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25C5E" w:rsidRDefault="00A25C5E" w:rsidP="004709EC">
    <w:pPr>
      <w:pStyle w:val="lfej"/>
      <w:jc w:val="center"/>
    </w:pPr>
  </w:p>
  <w:p w14:paraId="70E4476F" w14:textId="77777777" w:rsidR="00A25C5E" w:rsidRDefault="00A25C5E" w:rsidP="004709EC">
    <w:pPr>
      <w:pStyle w:val="lfej"/>
      <w:jc w:val="center"/>
    </w:pPr>
  </w:p>
  <w:p w14:paraId="00956331" w14:textId="77777777" w:rsidR="00A25C5E" w:rsidRDefault="00A25C5E">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25C5E" w:rsidRDefault="00A25C5E"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5"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2"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5"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61682E9F"/>
    <w:multiLevelType w:val="multilevel"/>
    <w:tmpl w:val="70F0283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pStyle w:val="Cmsor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5"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6"/>
  </w:num>
  <w:num w:numId="3">
    <w:abstractNumId w:val="13"/>
  </w:num>
  <w:num w:numId="4">
    <w:abstractNumId w:val="11"/>
  </w:num>
  <w:num w:numId="5">
    <w:abstractNumId w:val="7"/>
  </w:num>
  <w:num w:numId="6">
    <w:abstractNumId w:val="19"/>
  </w:num>
  <w:num w:numId="7">
    <w:abstractNumId w:val="24"/>
  </w:num>
  <w:num w:numId="8">
    <w:abstractNumId w:val="1"/>
  </w:num>
  <w:num w:numId="9">
    <w:abstractNumId w:val="23"/>
  </w:num>
  <w:num w:numId="10">
    <w:abstractNumId w:val="0"/>
  </w:num>
  <w:num w:numId="11">
    <w:abstractNumId w:val="3"/>
  </w:num>
  <w:num w:numId="12">
    <w:abstractNumId w:val="18"/>
  </w:num>
  <w:num w:numId="13">
    <w:abstractNumId w:val="21"/>
  </w:num>
  <w:num w:numId="14">
    <w:abstractNumId w:val="9"/>
  </w:num>
  <w:num w:numId="15">
    <w:abstractNumId w:val="16"/>
  </w:num>
  <w:num w:numId="16">
    <w:abstractNumId w:val="14"/>
  </w:num>
  <w:num w:numId="17">
    <w:abstractNumId w:val="5"/>
  </w:num>
  <w:num w:numId="18">
    <w:abstractNumId w:val="21"/>
  </w:num>
  <w:num w:numId="19">
    <w:abstractNumId w:val="15"/>
  </w:num>
  <w:num w:numId="20">
    <w:abstractNumId w:val="10"/>
  </w:num>
  <w:num w:numId="21">
    <w:abstractNumId w:val="21"/>
  </w:num>
  <w:num w:numId="22">
    <w:abstractNumId w:val="25"/>
  </w:num>
  <w:num w:numId="23">
    <w:abstractNumId w:val="22"/>
  </w:num>
  <w:num w:numId="24">
    <w:abstractNumId w:val="17"/>
  </w:num>
  <w:num w:numId="25">
    <w:abstractNumId w:val="20"/>
  </w:num>
  <w:num w:numId="26">
    <w:abstractNumId w:val="8"/>
  </w:num>
  <w:num w:numId="27">
    <w:abstractNumId w:val="21"/>
  </w:num>
  <w:num w:numId="28">
    <w:abstractNumId w:val="12"/>
  </w:num>
  <w:num w:numId="2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148C"/>
    <w:rsid w:val="000347E8"/>
    <w:rsid w:val="000509D1"/>
    <w:rsid w:val="00055088"/>
    <w:rsid w:val="000924EC"/>
    <w:rsid w:val="000A706C"/>
    <w:rsid w:val="000B295A"/>
    <w:rsid w:val="000C2809"/>
    <w:rsid w:val="000D1DDB"/>
    <w:rsid w:val="000E232A"/>
    <w:rsid w:val="000F05A5"/>
    <w:rsid w:val="000F73BC"/>
    <w:rsid w:val="00104A15"/>
    <w:rsid w:val="00125D28"/>
    <w:rsid w:val="001422CF"/>
    <w:rsid w:val="001510C8"/>
    <w:rsid w:val="0016344A"/>
    <w:rsid w:val="00165A62"/>
    <w:rsid w:val="00185622"/>
    <w:rsid w:val="00187961"/>
    <w:rsid w:val="001B07CF"/>
    <w:rsid w:val="001C5774"/>
    <w:rsid w:val="001D1FA7"/>
    <w:rsid w:val="001D6321"/>
    <w:rsid w:val="001F33AE"/>
    <w:rsid w:val="002052A4"/>
    <w:rsid w:val="002054DB"/>
    <w:rsid w:val="00207052"/>
    <w:rsid w:val="00207620"/>
    <w:rsid w:val="002174CF"/>
    <w:rsid w:val="002275D6"/>
    <w:rsid w:val="00245C81"/>
    <w:rsid w:val="002604BA"/>
    <w:rsid w:val="002A0C5C"/>
    <w:rsid w:val="002A20D7"/>
    <w:rsid w:val="002E3512"/>
    <w:rsid w:val="002F084D"/>
    <w:rsid w:val="002F2749"/>
    <w:rsid w:val="00306290"/>
    <w:rsid w:val="003101AF"/>
    <w:rsid w:val="0032207A"/>
    <w:rsid w:val="003308ED"/>
    <w:rsid w:val="003342C2"/>
    <w:rsid w:val="00353F51"/>
    <w:rsid w:val="00380B4A"/>
    <w:rsid w:val="0039020A"/>
    <w:rsid w:val="003A6C89"/>
    <w:rsid w:val="003C458B"/>
    <w:rsid w:val="003D32D4"/>
    <w:rsid w:val="003F3E7C"/>
    <w:rsid w:val="004119D9"/>
    <w:rsid w:val="00411B12"/>
    <w:rsid w:val="00465BCB"/>
    <w:rsid w:val="004709EC"/>
    <w:rsid w:val="004734B6"/>
    <w:rsid w:val="0047731A"/>
    <w:rsid w:val="00490282"/>
    <w:rsid w:val="004974EC"/>
    <w:rsid w:val="004A56C8"/>
    <w:rsid w:val="004B1FE8"/>
    <w:rsid w:val="004C3A0E"/>
    <w:rsid w:val="004D2196"/>
    <w:rsid w:val="004E750B"/>
    <w:rsid w:val="004F4DBA"/>
    <w:rsid w:val="00510AFC"/>
    <w:rsid w:val="0052683C"/>
    <w:rsid w:val="00527E71"/>
    <w:rsid w:val="005512CB"/>
    <w:rsid w:val="00557579"/>
    <w:rsid w:val="005754CD"/>
    <w:rsid w:val="00580FCB"/>
    <w:rsid w:val="00582690"/>
    <w:rsid w:val="00592B1D"/>
    <w:rsid w:val="00597446"/>
    <w:rsid w:val="005B58D1"/>
    <w:rsid w:val="005C1EBE"/>
    <w:rsid w:val="005D614E"/>
    <w:rsid w:val="005E1E32"/>
    <w:rsid w:val="005E2D27"/>
    <w:rsid w:val="005E5A6D"/>
    <w:rsid w:val="005E6AF5"/>
    <w:rsid w:val="006137F8"/>
    <w:rsid w:val="00616923"/>
    <w:rsid w:val="00616B23"/>
    <w:rsid w:val="0062260C"/>
    <w:rsid w:val="00626866"/>
    <w:rsid w:val="00657E5B"/>
    <w:rsid w:val="006945D2"/>
    <w:rsid w:val="006A088E"/>
    <w:rsid w:val="006A2BF5"/>
    <w:rsid w:val="006A3CD5"/>
    <w:rsid w:val="006C504C"/>
    <w:rsid w:val="006E10C0"/>
    <w:rsid w:val="006E365B"/>
    <w:rsid w:val="007277E7"/>
    <w:rsid w:val="00760BBB"/>
    <w:rsid w:val="007879BA"/>
    <w:rsid w:val="007913B3"/>
    <w:rsid w:val="007B5552"/>
    <w:rsid w:val="007D61CF"/>
    <w:rsid w:val="007F3E02"/>
    <w:rsid w:val="00801EBE"/>
    <w:rsid w:val="00826B19"/>
    <w:rsid w:val="00841EED"/>
    <w:rsid w:val="008531E2"/>
    <w:rsid w:val="00863322"/>
    <w:rsid w:val="0086570D"/>
    <w:rsid w:val="00866554"/>
    <w:rsid w:val="008701A8"/>
    <w:rsid w:val="008818AA"/>
    <w:rsid w:val="008845B2"/>
    <w:rsid w:val="008B5545"/>
    <w:rsid w:val="008C5897"/>
    <w:rsid w:val="00925971"/>
    <w:rsid w:val="00932D5A"/>
    <w:rsid w:val="00940694"/>
    <w:rsid w:val="00945E8E"/>
    <w:rsid w:val="009A25D3"/>
    <w:rsid w:val="009C1F39"/>
    <w:rsid w:val="009D1588"/>
    <w:rsid w:val="009F03E2"/>
    <w:rsid w:val="009F4D5F"/>
    <w:rsid w:val="00A25C5E"/>
    <w:rsid w:val="00A4098C"/>
    <w:rsid w:val="00A471C6"/>
    <w:rsid w:val="00A541FB"/>
    <w:rsid w:val="00A611D5"/>
    <w:rsid w:val="00A613DE"/>
    <w:rsid w:val="00A678DF"/>
    <w:rsid w:val="00A87FDE"/>
    <w:rsid w:val="00AA1EA8"/>
    <w:rsid w:val="00AA4217"/>
    <w:rsid w:val="00AB10CF"/>
    <w:rsid w:val="00AB67F2"/>
    <w:rsid w:val="00AD0D2D"/>
    <w:rsid w:val="00AD1D26"/>
    <w:rsid w:val="00AE31F6"/>
    <w:rsid w:val="00AF1B41"/>
    <w:rsid w:val="00B003CE"/>
    <w:rsid w:val="00B04F65"/>
    <w:rsid w:val="00B22C33"/>
    <w:rsid w:val="00B352E2"/>
    <w:rsid w:val="00B35528"/>
    <w:rsid w:val="00B63964"/>
    <w:rsid w:val="00BA753E"/>
    <w:rsid w:val="00BC353E"/>
    <w:rsid w:val="00BC7A83"/>
    <w:rsid w:val="00BF1F80"/>
    <w:rsid w:val="00C14E9E"/>
    <w:rsid w:val="00C24C04"/>
    <w:rsid w:val="00C7220C"/>
    <w:rsid w:val="00C73788"/>
    <w:rsid w:val="00CB1805"/>
    <w:rsid w:val="00CB52D2"/>
    <w:rsid w:val="00CD3F9D"/>
    <w:rsid w:val="00CE10E4"/>
    <w:rsid w:val="00CF6166"/>
    <w:rsid w:val="00CF7797"/>
    <w:rsid w:val="00D00120"/>
    <w:rsid w:val="00D06BDB"/>
    <w:rsid w:val="00D1686B"/>
    <w:rsid w:val="00D16F2E"/>
    <w:rsid w:val="00D23B47"/>
    <w:rsid w:val="00D4029F"/>
    <w:rsid w:val="00D421A7"/>
    <w:rsid w:val="00D4446E"/>
    <w:rsid w:val="00D622AC"/>
    <w:rsid w:val="00D84E6E"/>
    <w:rsid w:val="00DB12DF"/>
    <w:rsid w:val="00DD242E"/>
    <w:rsid w:val="00DE02BF"/>
    <w:rsid w:val="00DE6284"/>
    <w:rsid w:val="00DE71C1"/>
    <w:rsid w:val="00DF2B16"/>
    <w:rsid w:val="00E044BE"/>
    <w:rsid w:val="00E575C2"/>
    <w:rsid w:val="00EB7B7F"/>
    <w:rsid w:val="00EC717F"/>
    <w:rsid w:val="00EE0D0A"/>
    <w:rsid w:val="00EE4561"/>
    <w:rsid w:val="00EF5EAD"/>
    <w:rsid w:val="00F00C05"/>
    <w:rsid w:val="00F01E26"/>
    <w:rsid w:val="00F12001"/>
    <w:rsid w:val="00F3340B"/>
    <w:rsid w:val="00F335C5"/>
    <w:rsid w:val="00F42743"/>
    <w:rsid w:val="00F427C0"/>
    <w:rsid w:val="00F522A7"/>
    <w:rsid w:val="00F60A79"/>
    <w:rsid w:val="00F62131"/>
    <w:rsid w:val="00F80ED2"/>
    <w:rsid w:val="00F94153"/>
    <w:rsid w:val="00FB780C"/>
    <w:rsid w:val="00FD729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33A5B511-0A14-1E4B-AF72-6D76B443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A471C6"/>
    <w:pPr>
      <w:keepNext/>
      <w:numPr>
        <w:ilvl w:val="1"/>
        <w:numId w:val="13"/>
      </w:numPr>
      <w:spacing w:before="240" w:after="60" w:line="360" w:lineRule="auto"/>
      <w:jc w:val="both"/>
      <w:outlineLvl w:val="1"/>
    </w:pPr>
    <w:rPr>
      <w:rFonts w:cs="Arial"/>
      <w:b/>
      <w:bCs/>
      <w:iCs/>
      <w:sz w:val="32"/>
      <w:szCs w:val="28"/>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A471C6"/>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1872764069">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36466549">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localhost:8080-on" TargetMode="Externa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glossaryDocument" Target="glossary/document.xml"/><Relationship Id="rId5" Type="http://schemas.openxmlformats.org/officeDocument/2006/relationships/footnotes" Target="footnotes.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8.png"/><Relationship Id="rId25" Type="http://schemas.openxmlformats.org/officeDocument/2006/relationships/hyperlink" Target="https://cocoapods.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4A1136"/>
    <w:rsid w:val="006F3759"/>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55</Pages>
  <Words>10552</Words>
  <Characters>72816</Characters>
  <Application>Microsoft Office Word</Application>
  <DocSecurity>0</DocSecurity>
  <Lines>606</Lines>
  <Paragraphs>166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7</cp:revision>
  <dcterms:created xsi:type="dcterms:W3CDTF">2018-11-23T20:35:00Z</dcterms:created>
  <dcterms:modified xsi:type="dcterms:W3CDTF">2018-11-24T13:34:00Z</dcterms:modified>
</cp:coreProperties>
</file>