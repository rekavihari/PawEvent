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Toc530002298"/>
    <w:p w14:paraId="04EF0954" w14:textId="77777777" w:rsidR="00A471C6" w:rsidRPr="0060053C" w:rsidRDefault="006137F8" w:rsidP="00A471C6">
      <w:pPr>
        <w:pStyle w:val="Cm"/>
        <w:ind w:firstLine="0"/>
        <w:rPr>
          <w:rFonts w:ascii="Times New Roman" w:hAnsi="Times New Roman" w:cs="Times New Roman"/>
          <w:b w:val="0"/>
          <w:bCs w:val="0"/>
          <w:sz w:val="24"/>
          <w:szCs w:val="28"/>
        </w:rPr>
      </w:pPr>
      <w:sdt>
        <w:sdtPr>
          <w:rPr>
            <w:rFonts w:ascii="Times New Roman" w:hAnsi="Times New Roman" w:cs="Times New Roman"/>
            <w:b w:val="0"/>
            <w:caps/>
            <w:sz w:val="28"/>
          </w:rPr>
          <w:id w:val="-430276985"/>
          <w:placeholder>
            <w:docPart w:val="0315493FCD55BE408F86B174F61A5AD9"/>
          </w:placeholder>
          <w:comboBox>
            <w:listItem w:displayText="Szakdolgozat" w:value="Szakdolgozat"/>
            <w:listItem w:displayText="Diplomatervezési" w:value="Diplomatervezési"/>
          </w:comboBox>
        </w:sdtPr>
        <w:sdtEndPr>
          <w:rPr>
            <w:bCs w:val="0"/>
            <w:szCs w:val="28"/>
          </w:rPr>
        </w:sdtEndPr>
        <w:sdtContent>
          <w:r w:rsidR="00A471C6">
            <w:rPr>
              <w:rFonts w:ascii="Times New Roman" w:hAnsi="Times New Roman" w:cs="Times New Roman"/>
              <w:b w:val="0"/>
              <w:caps/>
              <w:sz w:val="28"/>
            </w:rPr>
            <w:t>Szakdolgozat</w:t>
          </w:r>
        </w:sdtContent>
      </w:sdt>
      <w:r w:rsidR="00A471C6">
        <w:rPr>
          <w:rFonts w:ascii="Times New Roman" w:hAnsi="Times New Roman" w:cs="Times New Roman"/>
          <w:b w:val="0"/>
          <w:caps/>
          <w:sz w:val="28"/>
        </w:rPr>
        <w:t xml:space="preserve"> feladat</w:t>
      </w:r>
      <w:bookmarkEnd w:id="0"/>
    </w:p>
    <w:p w14:paraId="61459F8C" w14:textId="77777777" w:rsidR="00A471C6" w:rsidRDefault="00A471C6" w:rsidP="00A471C6">
      <w:pPr>
        <w:jc w:val="center"/>
        <w:rPr>
          <w:b/>
          <w:bCs/>
          <w:sz w:val="28"/>
          <w:szCs w:val="28"/>
        </w:rPr>
      </w:pPr>
      <w:r>
        <w:rPr>
          <w:b/>
          <w:bCs/>
          <w:sz w:val="28"/>
          <w:szCs w:val="28"/>
        </w:rPr>
        <w:t>Vihari Réka</w:t>
      </w:r>
    </w:p>
    <w:p w14:paraId="4706BB5D" w14:textId="77777777" w:rsidR="00A471C6" w:rsidRDefault="006137F8" w:rsidP="00A471C6">
      <w:pPr>
        <w:jc w:val="center"/>
      </w:pPr>
      <w:sdt>
        <w:sdtPr>
          <w:id w:val="-1620139711"/>
          <w:placeholder>
            <w:docPart w:val="0315493FCD55BE408F86B174F61A5AD9"/>
          </w:placeholder>
          <w:comboBox>
            <w:listItem w:displayText="Villamosmérnök" w:value="Villamosmérnök"/>
            <w:listItem w:displayText="Műszaki informatikus" w:value="Műszaki informatikus"/>
            <w:listItem w:displayText="Mérnökinformatikus" w:value="Mérnökinformatikus"/>
            <w:listItem w:displayText="Egészségügyi mérnök" w:value="Egészségügyi mérnök"/>
            <w:listItem w:displayText="Gazdaságinformatikus" w:value="Gazdaságinformatikus"/>
          </w:comboBox>
        </w:sdtPr>
        <w:sdtContent>
          <w:r w:rsidR="00A471C6">
            <w:t>Mérnökinformatikus</w:t>
          </w:r>
        </w:sdtContent>
      </w:sdt>
      <w:r w:rsidR="00A471C6">
        <w:t xml:space="preserve"> hallgató részére</w:t>
      </w:r>
    </w:p>
    <w:p w14:paraId="684EC223" w14:textId="77777777" w:rsidR="00A471C6" w:rsidRDefault="00A471C6" w:rsidP="00A471C6">
      <w:pPr>
        <w:jc w:val="center"/>
      </w:pPr>
    </w:p>
    <w:p w14:paraId="307AB360" w14:textId="77777777" w:rsidR="00A471C6" w:rsidRDefault="00A471C6" w:rsidP="00A471C6">
      <w:pPr>
        <w:jc w:val="center"/>
      </w:pPr>
    </w:p>
    <w:p w14:paraId="6E402A9C" w14:textId="77777777" w:rsidR="00A471C6" w:rsidRDefault="00A471C6" w:rsidP="00A471C6">
      <w:pPr>
        <w:jc w:val="center"/>
        <w:rPr>
          <w:sz w:val="36"/>
          <w:szCs w:val="36"/>
        </w:rPr>
      </w:pPr>
      <w:r>
        <w:rPr>
          <w:rFonts w:cs="Times New Roman"/>
          <w:sz w:val="36"/>
          <w:szCs w:val="36"/>
        </w:rPr>
        <w:t>Univerzális Rendezvény Applikáció iOS Platformra</w:t>
      </w:r>
    </w:p>
    <w:p w14:paraId="2EAFA07A" w14:textId="77777777" w:rsidR="00A471C6" w:rsidRDefault="00A471C6" w:rsidP="00A471C6">
      <w:pPr>
        <w:jc w:val="both"/>
      </w:pPr>
    </w:p>
    <w:p w14:paraId="22AC4143" w14:textId="77777777" w:rsidR="00A471C6" w:rsidRDefault="00A471C6" w:rsidP="00A471C6">
      <w:pPr>
        <w:rPr>
          <w:rFonts w:cs="Times New Roman"/>
          <w:lang w:eastAsia="hu-HU"/>
        </w:rPr>
      </w:pPr>
      <w:r w:rsidRPr="0014012A">
        <w:rPr>
          <w:rFonts w:cs="Times New Roman"/>
          <w:lang w:eastAsia="hu-HU"/>
        </w:rPr>
        <w:t xml:space="preserve">Az okostelefonok elterjedésével egyre nagyobb szerepet töltenek be életünkben a mobilapplikációk. Ezeken az alkalmazásokon keresztül érjük el barátainkat, készítünk edzéstervet, de akár egy olyan mindennapi feladatot is, mint a főzés, ezek segítségével oldunk meg. Az élet számos területén megkönnyíti és lerövidíti az emberi munkát. </w:t>
      </w:r>
    </w:p>
    <w:p w14:paraId="4550721E" w14:textId="77777777" w:rsidR="00A471C6" w:rsidRDefault="00A471C6" w:rsidP="00A471C6">
      <w:pPr>
        <w:rPr>
          <w:rFonts w:cs="Times New Roman"/>
          <w:lang w:eastAsia="hu-HU"/>
        </w:rPr>
      </w:pPr>
    </w:p>
    <w:p w14:paraId="3A36CD61" w14:textId="77777777" w:rsidR="00A471C6" w:rsidRDefault="00A471C6" w:rsidP="00A471C6">
      <w:pPr>
        <w:rPr>
          <w:rFonts w:cs="Times New Roman"/>
          <w:lang w:eastAsia="hu-HU"/>
        </w:rPr>
      </w:pPr>
      <w:r w:rsidRPr="0014012A">
        <w:rPr>
          <w:rFonts w:cs="Times New Roman"/>
          <w:lang w:eastAsia="hu-HU"/>
        </w:rPr>
        <w:t xml:space="preserve">Míg pár évvel ezelőtt a mobilitást a laptopok jelentették, ma már a telefonjaink is képesek nagy mértékben helyettesíteni őket. A legtöbb számítógépen használt alkalmazás már az okostelefonunkon is elérhető. A mai rohanó világban pedig egyre nagyobb az igény a könnyen hordozható és kezelhető mobil készülékekre. </w:t>
      </w:r>
    </w:p>
    <w:p w14:paraId="6371CBF7" w14:textId="77777777" w:rsidR="00A471C6" w:rsidRDefault="00A471C6" w:rsidP="00A471C6">
      <w:pPr>
        <w:rPr>
          <w:rFonts w:cs="Times New Roman"/>
          <w:lang w:eastAsia="hu-HU"/>
        </w:rPr>
      </w:pPr>
    </w:p>
    <w:p w14:paraId="1FAAB8BF" w14:textId="77777777" w:rsidR="00A471C6" w:rsidRPr="0014012A" w:rsidRDefault="00A471C6" w:rsidP="00A471C6">
      <w:pPr>
        <w:rPr>
          <w:rFonts w:cs="Times New Roman"/>
          <w:lang w:eastAsia="hu-HU"/>
        </w:rPr>
      </w:pPr>
      <w:r w:rsidRPr="0014012A">
        <w:rPr>
          <w:rFonts w:cs="Times New Roman"/>
          <w:lang w:eastAsia="hu-HU"/>
        </w:rPr>
        <w:t>A hallgató feladata egy olyan alkalmazás megtervezése és implementálása iOS platformra, amely tetszőleges rendezvények szervezését és lebonyolítását könnyíti meg szolgáltatásaival, legyen szó akár egy esküvőről, bicikli túráról vagy egy sítáborról a hegyekben. A résztvevők az applikáción keresztül nyomon tudják követni a programokat, azok helyszínét, és egyéb, a rendezvényhez kapcsolódó információkhoz férhetnek hozzá.</w:t>
      </w:r>
    </w:p>
    <w:p w14:paraId="737E2E15" w14:textId="77777777" w:rsidR="00A471C6" w:rsidRDefault="00A471C6" w:rsidP="00A471C6">
      <w:pPr>
        <w:rPr>
          <w:noProof/>
        </w:rPr>
      </w:pPr>
    </w:p>
    <w:p w14:paraId="4ABACC65" w14:textId="77777777" w:rsidR="00A471C6" w:rsidRPr="00BD2D9E" w:rsidRDefault="00A471C6" w:rsidP="00A471C6">
      <w:pPr>
        <w:rPr>
          <w:rFonts w:cs="Times New Roman"/>
        </w:rPr>
      </w:pPr>
      <w:r w:rsidRPr="00BD2D9E">
        <w:rPr>
          <w:rFonts w:cs="Times New Roman"/>
        </w:rPr>
        <w:t>A hallgató feladatának a következőkre kell kiterjednie:</w:t>
      </w:r>
    </w:p>
    <w:p w14:paraId="7B4026C3" w14:textId="77777777" w:rsidR="00A471C6" w:rsidRDefault="00A471C6" w:rsidP="00A471C6">
      <w:pPr>
        <w:numPr>
          <w:ilvl w:val="0"/>
          <w:numId w:val="2"/>
        </w:numPr>
        <w:jc w:val="both"/>
      </w:pPr>
      <w:r>
        <w:t>Mutassa be az iOS platformot fejlesztői szemszögből</w:t>
      </w:r>
    </w:p>
    <w:p w14:paraId="671C1281" w14:textId="77777777" w:rsidR="00A471C6" w:rsidRDefault="00A471C6" w:rsidP="00A471C6">
      <w:pPr>
        <w:numPr>
          <w:ilvl w:val="0"/>
          <w:numId w:val="2"/>
        </w:numPr>
        <w:jc w:val="both"/>
      </w:pPr>
      <w:r>
        <w:t>Ismertesse az alkalmazással szembeni funkcionális követelményeket</w:t>
      </w:r>
    </w:p>
    <w:p w14:paraId="3AFECEE2" w14:textId="77777777" w:rsidR="00A471C6" w:rsidRDefault="00A471C6" w:rsidP="00A471C6">
      <w:pPr>
        <w:numPr>
          <w:ilvl w:val="0"/>
          <w:numId w:val="2"/>
        </w:numPr>
        <w:jc w:val="both"/>
      </w:pPr>
      <w:r>
        <w:t>Tervezze meg az alkalmazás architektúráját</w:t>
      </w:r>
    </w:p>
    <w:p w14:paraId="5C537CC8" w14:textId="77777777" w:rsidR="00A471C6" w:rsidRDefault="00A471C6" w:rsidP="00A471C6">
      <w:pPr>
        <w:numPr>
          <w:ilvl w:val="0"/>
          <w:numId w:val="2"/>
        </w:numPr>
        <w:jc w:val="both"/>
      </w:pPr>
      <w:r>
        <w:t>Készítse el a megtervezett iOS alkalmazás prototípusát</w:t>
      </w:r>
    </w:p>
    <w:p w14:paraId="09E6E5D8" w14:textId="77777777" w:rsidR="00A471C6" w:rsidRPr="00BD2D9E" w:rsidRDefault="00A471C6" w:rsidP="00A471C6">
      <w:pPr>
        <w:ind w:left="2268" w:right="-11" w:hanging="2268"/>
        <w:jc w:val="both"/>
        <w:rPr>
          <w:b/>
        </w:rPr>
      </w:pPr>
    </w:p>
    <w:p w14:paraId="7A0C3322" w14:textId="77777777" w:rsidR="00A471C6" w:rsidRDefault="00A471C6" w:rsidP="00A471C6">
      <w:pPr>
        <w:ind w:left="2268" w:right="-11" w:hanging="2268"/>
        <w:jc w:val="both"/>
        <w:rPr>
          <w:b/>
        </w:rPr>
      </w:pPr>
    </w:p>
    <w:p w14:paraId="41128AE0" w14:textId="77777777" w:rsidR="00A471C6" w:rsidRPr="00BD2D9E" w:rsidRDefault="00A471C6" w:rsidP="00A471C6">
      <w:pPr>
        <w:ind w:left="2268" w:right="-11" w:hanging="2268"/>
        <w:jc w:val="both"/>
      </w:pPr>
      <w:r w:rsidRPr="00BD2D9E">
        <w:rPr>
          <w:b/>
        </w:rPr>
        <w:t>Tanszéki konzulens:</w:t>
      </w:r>
      <w:r w:rsidRPr="00BD2D9E">
        <w:tab/>
        <w:t xml:space="preserve">Dr. </w:t>
      </w:r>
      <w:r>
        <w:t>Forstner Bertalan</w:t>
      </w:r>
    </w:p>
    <w:p w14:paraId="7F668006" w14:textId="77777777" w:rsidR="00A471C6" w:rsidRDefault="00A471C6" w:rsidP="00A471C6">
      <w:pPr>
        <w:ind w:left="2268" w:right="-11" w:hanging="2268"/>
        <w:jc w:val="both"/>
        <w:rPr>
          <w:b/>
        </w:rPr>
      </w:pPr>
    </w:p>
    <w:p w14:paraId="1A4A5F6B" w14:textId="77777777" w:rsidR="00A471C6" w:rsidRDefault="00A471C6" w:rsidP="00A471C6">
      <w:pPr>
        <w:ind w:right="-11"/>
        <w:jc w:val="both"/>
      </w:pPr>
    </w:p>
    <w:p w14:paraId="323B3B74" w14:textId="77777777" w:rsidR="00A471C6" w:rsidRDefault="00A471C6" w:rsidP="00A471C6">
      <w:pPr>
        <w:ind w:right="-11"/>
        <w:jc w:val="both"/>
      </w:pPr>
    </w:p>
    <w:p w14:paraId="256491BB" w14:textId="77777777" w:rsidR="00A471C6" w:rsidRPr="00BD2D9E" w:rsidRDefault="00A471C6" w:rsidP="00A471C6">
      <w:pPr>
        <w:ind w:right="-11"/>
        <w:jc w:val="both"/>
      </w:pPr>
    </w:p>
    <w:p w14:paraId="1E377C71" w14:textId="77777777" w:rsidR="00A471C6" w:rsidRPr="00BD2D9E" w:rsidRDefault="00A471C6" w:rsidP="00A471C6">
      <w:pPr>
        <w:ind w:right="-11"/>
        <w:jc w:val="both"/>
      </w:pPr>
      <w:r w:rsidRPr="00BD2D9E">
        <w:t>Budapest, 201</w:t>
      </w:r>
      <w:r>
        <w:t>8</w:t>
      </w:r>
      <w:r w:rsidRPr="00BD2D9E">
        <w:t xml:space="preserve">. </w:t>
      </w:r>
      <w:r>
        <w:t>október 3.</w:t>
      </w:r>
    </w:p>
    <w:p w14:paraId="51ADB5CB" w14:textId="77777777" w:rsidR="00A471C6" w:rsidRDefault="00A471C6" w:rsidP="00A471C6">
      <w:pPr>
        <w:ind w:left="5670" w:right="-11"/>
        <w:jc w:val="center"/>
      </w:pPr>
    </w:p>
    <w:p w14:paraId="1024162C" w14:textId="77777777" w:rsidR="00A471C6" w:rsidRDefault="00A471C6" w:rsidP="00A471C6">
      <w:pPr>
        <w:ind w:left="5670" w:right="-11"/>
        <w:jc w:val="center"/>
      </w:pPr>
    </w:p>
    <w:p w14:paraId="53735F43" w14:textId="77777777" w:rsidR="00A471C6" w:rsidRDefault="00A471C6" w:rsidP="00A471C6">
      <w:pPr>
        <w:ind w:left="5670" w:right="-11"/>
        <w:jc w:val="center"/>
      </w:pPr>
    </w:p>
    <w:p w14:paraId="0C1A7FE9" w14:textId="77777777" w:rsidR="00A471C6" w:rsidRPr="00BD2D9E" w:rsidRDefault="00A471C6" w:rsidP="00A471C6">
      <w:pPr>
        <w:ind w:left="5670" w:right="-11"/>
        <w:jc w:val="center"/>
      </w:pPr>
    </w:p>
    <w:p w14:paraId="6FA9B6B4" w14:textId="77777777" w:rsidR="00A471C6" w:rsidRPr="00BD2D9E" w:rsidRDefault="00A471C6" w:rsidP="00A471C6">
      <w:pPr>
        <w:ind w:left="5670" w:right="-11"/>
        <w:jc w:val="center"/>
      </w:pPr>
      <w:r>
        <w:t xml:space="preserve"> </w:t>
      </w:r>
      <w:r w:rsidRPr="00BD2D9E">
        <w:t xml:space="preserve"> Dr. </w:t>
      </w:r>
      <w:r>
        <w:t xml:space="preserve">Charaf Hassan </w:t>
      </w:r>
    </w:p>
    <w:p w14:paraId="5CD305E9" w14:textId="77777777" w:rsidR="00A471C6" w:rsidRPr="00BD2D9E" w:rsidRDefault="00A471C6" w:rsidP="00A471C6">
      <w:pPr>
        <w:ind w:left="5670" w:right="-11"/>
        <w:jc w:val="center"/>
      </w:pPr>
      <w:r>
        <w:t xml:space="preserve">  egyetemi tanár</w:t>
      </w:r>
    </w:p>
    <w:p w14:paraId="2696927D" w14:textId="77777777" w:rsidR="00A471C6" w:rsidRDefault="00A471C6" w:rsidP="00A471C6">
      <w:pPr>
        <w:ind w:left="5670" w:right="-11"/>
        <w:jc w:val="center"/>
      </w:pPr>
      <w:r>
        <w:t xml:space="preserve">  </w:t>
      </w:r>
      <w:r w:rsidRPr="00BD2D9E">
        <w:t>tanszékvezető</w:t>
      </w:r>
      <w:r>
        <w:t xml:space="preserve">                                       </w:t>
      </w:r>
    </w:p>
    <w:p w14:paraId="797E8CE3" w14:textId="77777777" w:rsidR="00A471C6" w:rsidRDefault="00A471C6" w:rsidP="00A471C6">
      <w:r>
        <w:br w:type="page"/>
      </w:r>
    </w:p>
    <w:p w14:paraId="06EFEB9C" w14:textId="77777777" w:rsidR="00A471C6" w:rsidRDefault="00A471C6" w:rsidP="00A471C6"/>
    <w:p w14:paraId="3D2E7EFD" w14:textId="77777777" w:rsidR="00A471C6" w:rsidRPr="004851C7" w:rsidRDefault="00A471C6" w:rsidP="00A471C6">
      <w:pPr>
        <w:pStyle w:val="Cmlaplog"/>
      </w:pPr>
      <w:r w:rsidRPr="004851C7">
        <w:rPr>
          <w:noProof/>
        </w:rPr>
        <w:drawing>
          <wp:inline distT="0" distB="0" distL="0" distR="0" wp14:anchorId="64BBB94D" wp14:editId="10C0AD6C">
            <wp:extent cx="1939925" cy="540385"/>
            <wp:effectExtent l="0" t="0" r="0" b="0"/>
            <wp:docPr id="4" name="Kép 4" descr="muegyetem"/>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muegyetem"/>
                    <pic:cNvPicPr>
                      <a:picLocks/>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939925" cy="540385"/>
                    </a:xfrm>
                    <a:prstGeom prst="rect">
                      <a:avLst/>
                    </a:prstGeom>
                    <a:noFill/>
                    <a:ln>
                      <a:noFill/>
                    </a:ln>
                  </pic:spPr>
                </pic:pic>
              </a:graphicData>
            </a:graphic>
          </wp:inline>
        </w:drawing>
      </w:r>
    </w:p>
    <w:p w14:paraId="3BCA760B" w14:textId="77777777" w:rsidR="00A471C6" w:rsidRPr="004851C7" w:rsidRDefault="00A471C6" w:rsidP="00A471C6">
      <w:pPr>
        <w:pStyle w:val="Cmlapegyetem"/>
      </w:pPr>
      <w:r w:rsidRPr="004851C7">
        <w:t>Budapesti Műszaki és Gazdaságtudományi Egyetem</w:t>
      </w:r>
    </w:p>
    <w:p w14:paraId="611F5E6F" w14:textId="77777777" w:rsidR="00A471C6" w:rsidRPr="004851C7" w:rsidRDefault="00A471C6" w:rsidP="00A471C6">
      <w:pPr>
        <w:pStyle w:val="Cmlapkarstanszk"/>
      </w:pPr>
      <w:r w:rsidRPr="004851C7">
        <w:t>Villamosmérnöki és Informatikai Kar</w:t>
      </w:r>
    </w:p>
    <w:p w14:paraId="0B76AB62" w14:textId="77777777" w:rsidR="00A471C6" w:rsidRDefault="006137F8" w:rsidP="00A471C6">
      <w:pPr>
        <w:pStyle w:val="Cmlapkarstanszk"/>
      </w:pPr>
      <w:fldSimple w:instr=" DOCPROPERTY  Company  \* MERGEFORMAT ">
        <w:r w:rsidR="00A471C6">
          <w:t>Automatizálási és Alkalmazott Informatikai Tanszék</w:t>
        </w:r>
      </w:fldSimple>
    </w:p>
    <w:p w14:paraId="62998705" w14:textId="77777777" w:rsidR="00A471C6" w:rsidRDefault="00A471C6" w:rsidP="00A471C6"/>
    <w:p w14:paraId="36DDC267" w14:textId="77777777" w:rsidR="00A471C6" w:rsidRDefault="00A471C6" w:rsidP="00A471C6"/>
    <w:p w14:paraId="7477BF5C" w14:textId="77777777" w:rsidR="00A471C6" w:rsidRDefault="00A471C6" w:rsidP="00A471C6"/>
    <w:p w14:paraId="30F51360" w14:textId="77777777" w:rsidR="00A471C6" w:rsidRDefault="00A471C6" w:rsidP="00A471C6"/>
    <w:p w14:paraId="44F51388" w14:textId="77777777" w:rsidR="00A471C6" w:rsidRDefault="00A471C6" w:rsidP="00A471C6"/>
    <w:p w14:paraId="08FB1117" w14:textId="77777777" w:rsidR="00A471C6" w:rsidRDefault="00A471C6" w:rsidP="00A471C6"/>
    <w:p w14:paraId="22CB5A2D" w14:textId="77777777" w:rsidR="00A471C6" w:rsidRPr="00B50CAA" w:rsidRDefault="00A471C6" w:rsidP="00A471C6"/>
    <w:p w14:paraId="6E4F3A60" w14:textId="77777777" w:rsidR="00A471C6" w:rsidRPr="00B50CAA" w:rsidRDefault="00A471C6" w:rsidP="00A471C6">
      <w:pPr>
        <w:pStyle w:val="Cmlapszerz"/>
      </w:pPr>
      <w:r>
        <w:t>Vihari Réka</w:t>
      </w:r>
    </w:p>
    <w:p w14:paraId="707F6065" w14:textId="77777777" w:rsidR="00A471C6" w:rsidRPr="000B112B" w:rsidRDefault="00A471C6" w:rsidP="00A471C6">
      <w:pPr>
        <w:pStyle w:val="Cm"/>
        <w:keepNext/>
        <w:spacing w:before="0" w:after="120" w:line="240" w:lineRule="auto"/>
        <w:ind w:firstLine="0"/>
        <w:outlineLvl w:val="9"/>
        <w:rPr>
          <w:rFonts w:ascii="Times New Roman" w:hAnsi="Times New Roman"/>
          <w:caps/>
          <w:sz w:val="52"/>
        </w:rPr>
      </w:pPr>
      <w:r>
        <w:rPr>
          <w:rFonts w:ascii="Times New Roman" w:hAnsi="Times New Roman"/>
          <w:caps/>
          <w:sz w:val="52"/>
        </w:rPr>
        <w:t xml:space="preserve">Univerzális </w:t>
      </w:r>
      <w:r w:rsidRPr="000B112B">
        <w:rPr>
          <w:rFonts w:ascii="Times New Roman" w:hAnsi="Times New Roman"/>
          <w:caps/>
          <w:sz w:val="52"/>
        </w:rPr>
        <w:t>Rendezvény Applikáció</w:t>
      </w:r>
      <w:r>
        <w:rPr>
          <w:rFonts w:ascii="Times New Roman" w:hAnsi="Times New Roman"/>
          <w:caps/>
          <w:sz w:val="52"/>
        </w:rPr>
        <w:t xml:space="preserve"> </w:t>
      </w:r>
    </w:p>
    <w:p w14:paraId="61A1F5B4" w14:textId="77777777" w:rsidR="00A471C6" w:rsidRPr="00B50CAA" w:rsidRDefault="00A471C6" w:rsidP="00A471C6">
      <w:pPr>
        <w:pStyle w:val="Alcm"/>
      </w:pPr>
      <w:r>
        <w:t>iOS platformra</w:t>
      </w:r>
    </w:p>
    <w:p w14:paraId="1D5BF3B4" w14:textId="77777777" w:rsidR="00A471C6" w:rsidRPr="00D429F2" w:rsidRDefault="00A471C6" w:rsidP="00A471C6">
      <w:pPr>
        <w:pStyle w:val="Alcm"/>
      </w:pPr>
      <w:r w:rsidRPr="00D429F2">
        <mc:AlternateContent>
          <mc:Choice Requires="wps">
            <w:drawing>
              <wp:anchor distT="0" distB="0" distL="114300" distR="114300" simplePos="0" relativeHeight="251659264" behindDoc="0" locked="0" layoutInCell="1" allowOverlap="1" wp14:anchorId="4AC9B1AB" wp14:editId="36B1D81F">
                <wp:simplePos x="0" y="0"/>
                <wp:positionH relativeFrom="page">
                  <wp:posOffset>2602865</wp:posOffset>
                </wp:positionH>
                <wp:positionV relativeFrom="paragraph">
                  <wp:posOffset>362585</wp:posOffset>
                </wp:positionV>
                <wp:extent cx="2879725" cy="1028700"/>
                <wp:effectExtent l="0" t="0" r="0" b="0"/>
                <wp:wrapNone/>
                <wp:docPr id="3"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879725" cy="1028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C9025B3" w14:textId="77777777" w:rsidR="006137F8" w:rsidRDefault="006137F8" w:rsidP="00A471C6">
                            <w:pPr>
                              <w:keepLines/>
                              <w:jc w:val="center"/>
                              <w:rPr>
                                <w:smallCaps/>
                              </w:rPr>
                            </w:pPr>
                            <w:r>
                              <w:rPr>
                                <w:smallCaps/>
                              </w:rPr>
                              <w:t>Konzulens</w:t>
                            </w:r>
                          </w:p>
                          <w:p w14:paraId="210333BF" w14:textId="77777777" w:rsidR="006137F8" w:rsidRDefault="006137F8" w:rsidP="00A471C6">
                            <w:pPr>
                              <w:pStyle w:val="Cmlapszerz"/>
                            </w:pPr>
                            <w:fldSimple w:instr=" DOCPROPERTY &quot;Manager&quot;  \* MERGEFORMAT ">
                              <w:r>
                                <w:t>Dr. Forstner Bertalan</w:t>
                              </w:r>
                            </w:fldSimple>
                          </w:p>
                          <w:p w14:paraId="12E4F98F" w14:textId="00276C63" w:rsidR="006137F8" w:rsidRDefault="006137F8" w:rsidP="00A471C6">
                            <w:pPr>
                              <w:jc w:val="center"/>
                            </w:pPr>
                            <w:r>
                              <w:t xml:space="preserve">BUDAPEST, </w:t>
                            </w:r>
                            <w:r>
                              <w:fldChar w:fldCharType="begin"/>
                            </w:r>
                            <w:r>
                              <w:instrText xml:space="preserve"> DATE \@ "yyyy" \* MERGEFORMAT </w:instrText>
                            </w:r>
                            <w:r>
                              <w:fldChar w:fldCharType="separate"/>
                            </w:r>
                            <w:r>
                              <w:rPr>
                                <w:noProof/>
                              </w:rPr>
                              <w:t>2018</w:t>
                            </w:r>
                            <w: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AC9B1AB" id="_x0000_t202" coordsize="21600,21600" o:spt="202" path="m,l,21600r21600,l21600,xe">
                <v:stroke joinstyle="miter"/>
                <v:path gradientshapeok="t" o:connecttype="rect"/>
              </v:shapetype>
              <v:shape id="Text Box 7" o:spid="_x0000_s1026" type="#_x0000_t202" style="position:absolute;left:0;text-align:left;margin-left:204.95pt;margin-top:28.55pt;width:226.75pt;height:81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" stroked="f">
                <v:path arrowok="t"/>
                <v:textbox>
                  <w:txbxContent>
                    <w:p w14:paraId="5C9025B3" w14:textId="77777777" w:rsidR="006137F8" w:rsidRDefault="006137F8" w:rsidP="00A471C6">
                      <w:pPr>
                        <w:keepLines/>
                        <w:jc w:val="center"/>
                        <w:rPr>
                          <w:smallCaps/>
                        </w:rPr>
                      </w:pPr>
                      <w:r>
                        <w:rPr>
                          <w:smallCaps/>
                        </w:rPr>
                        <w:t>Konzulens</w:t>
                      </w:r>
                    </w:p>
                    <w:p w14:paraId="210333BF" w14:textId="77777777" w:rsidR="006137F8" w:rsidRDefault="006137F8" w:rsidP="00A471C6">
                      <w:pPr>
                        <w:pStyle w:val="Cmlapszerz"/>
                      </w:pPr>
                      <w:fldSimple w:instr=" DOCPROPERTY &quot;Manager&quot;  \* MERGEFORMAT ">
                        <w:r>
                          <w:t>Dr. Forstner Bertalan</w:t>
                        </w:r>
                      </w:fldSimple>
                    </w:p>
                    <w:p w14:paraId="12E4F98F" w14:textId="00276C63" w:rsidR="006137F8" w:rsidRDefault="006137F8" w:rsidP="00A471C6">
                      <w:pPr>
                        <w:jc w:val="center"/>
                      </w:pPr>
                      <w:r>
                        <w:t xml:space="preserve">BUDAPEST, </w:t>
                      </w:r>
                      <w:r>
                        <w:fldChar w:fldCharType="begin"/>
                      </w:r>
                      <w:r>
                        <w:instrText xml:space="preserve"> DATE \@ "yyyy" \* MERGEFORMAT </w:instrText>
                      </w:r>
                      <w:r>
                        <w:fldChar w:fldCharType="separate"/>
                      </w:r>
                      <w:r>
                        <w:rPr>
                          <w:noProof/>
                        </w:rPr>
                        <w:t>2018</w:t>
                      </w:r>
                      <w:r>
                        <w:fldChar w:fldCharType="end"/>
                      </w:r>
                    </w:p>
                  </w:txbxContent>
                </v:textbox>
                <w10:wrap anchorx="page"/>
              </v:shape>
            </w:pict>
          </mc:Fallback>
        </mc:AlternateContent>
      </w:r>
    </w:p>
    <w:p w14:paraId="6BA0F6C9" w14:textId="77777777" w:rsidR="00A471C6" w:rsidRPr="00B50CAA" w:rsidRDefault="00A471C6" w:rsidP="00A471C6">
      <w:pPr>
        <w:pStyle w:val="Fejezetcmtartalomjegyzknlkl"/>
      </w:pPr>
      <w:bookmarkStart w:id="1" w:name="OLE_LINK3"/>
      <w:bookmarkStart w:id="2" w:name="OLE_LINK4"/>
      <w:bookmarkStart w:id="3" w:name="OLE_LINK1"/>
      <w:bookmarkStart w:id="4" w:name="OLE_LINK2"/>
      <w:r w:rsidRPr="00B50CAA">
        <w:lastRenderedPageBreak/>
        <w:t>Tartalomjegyzék</w:t>
      </w:r>
    </w:p>
    <w:p w14:paraId="19287847" w14:textId="77777777" w:rsidR="00F427C0" w:rsidRDefault="00A471C6">
      <w:pPr>
        <w:pStyle w:val="TJ1"/>
        <w:rPr>
          <w:rFonts w:asciiTheme="minorHAnsi" w:eastAsiaTheme="minorEastAsia" w:hAnsiTheme="minorHAnsi" w:cstheme="minorBidi"/>
          <w:b w:val="0"/>
          <w:noProof/>
          <w:lang w:eastAsia="hu-HU"/>
        </w:rPr>
      </w:pPr>
      <w:r>
        <w:fldChar w:fldCharType="begin"/>
      </w:r>
      <w:r>
        <w:instrText xml:space="preserve"> TOC \o "1-3" \h \z \u </w:instrText>
      </w:r>
      <w:r>
        <w:fldChar w:fldCharType="separate"/>
      </w:r>
      <w:hyperlink w:anchor="_Toc530002298" w:history="1">
        <w:r w:rsidR="00F427C0" w:rsidRPr="006C505B">
          <w:rPr>
            <w:rStyle w:val="Hiperhivatkozs"/>
            <w:caps/>
            <w:noProof/>
          </w:rPr>
          <w:t>Szakdolgozat feladat</w:t>
        </w:r>
        <w:r w:rsidR="00F427C0">
          <w:rPr>
            <w:noProof/>
            <w:webHidden/>
          </w:rPr>
          <w:tab/>
        </w:r>
        <w:r w:rsidR="00F427C0">
          <w:rPr>
            <w:noProof/>
            <w:webHidden/>
          </w:rPr>
          <w:fldChar w:fldCharType="begin"/>
        </w:r>
        <w:r w:rsidR="00F427C0">
          <w:rPr>
            <w:noProof/>
            <w:webHidden/>
          </w:rPr>
          <w:instrText xml:space="preserve"> PAGEREF _Toc530002298 \h </w:instrText>
        </w:r>
        <w:r w:rsidR="00F427C0">
          <w:rPr>
            <w:noProof/>
            <w:webHidden/>
          </w:rPr>
        </w:r>
        <w:r w:rsidR="00F427C0">
          <w:rPr>
            <w:noProof/>
            <w:webHidden/>
          </w:rPr>
          <w:fldChar w:fldCharType="separate"/>
        </w:r>
        <w:r w:rsidR="00F427C0">
          <w:rPr>
            <w:noProof/>
            <w:webHidden/>
          </w:rPr>
          <w:t>5</w:t>
        </w:r>
        <w:r w:rsidR="00F427C0">
          <w:rPr>
            <w:noProof/>
            <w:webHidden/>
          </w:rPr>
          <w:fldChar w:fldCharType="end"/>
        </w:r>
      </w:hyperlink>
    </w:p>
    <w:p w14:paraId="409B0DFD" w14:textId="77777777" w:rsidR="00F427C0" w:rsidRDefault="006137F8">
      <w:pPr>
        <w:pStyle w:val="TJ1"/>
        <w:rPr>
          <w:rFonts w:asciiTheme="minorHAnsi" w:eastAsiaTheme="minorEastAsia" w:hAnsiTheme="minorHAnsi" w:cstheme="minorBidi"/>
          <w:b w:val="0"/>
          <w:noProof/>
          <w:lang w:eastAsia="hu-HU"/>
        </w:rPr>
      </w:pPr>
      <w:hyperlink w:anchor="_Toc530002299" w:history="1">
        <w:r w:rsidR="00F427C0" w:rsidRPr="006C505B">
          <w:rPr>
            <w:rStyle w:val="Hiperhivatkozs"/>
            <w:noProof/>
          </w:rPr>
          <w:t>Összefoglaló</w:t>
        </w:r>
        <w:r w:rsidR="00F427C0">
          <w:rPr>
            <w:noProof/>
            <w:webHidden/>
          </w:rPr>
          <w:tab/>
        </w:r>
        <w:r w:rsidR="00F427C0">
          <w:rPr>
            <w:noProof/>
            <w:webHidden/>
          </w:rPr>
          <w:fldChar w:fldCharType="begin"/>
        </w:r>
        <w:r w:rsidR="00F427C0">
          <w:rPr>
            <w:noProof/>
            <w:webHidden/>
          </w:rPr>
          <w:instrText xml:space="preserve"> PAGEREF _Toc530002299 \h </w:instrText>
        </w:r>
        <w:r w:rsidR="00F427C0">
          <w:rPr>
            <w:noProof/>
            <w:webHidden/>
          </w:rPr>
        </w:r>
        <w:r w:rsidR="00F427C0">
          <w:rPr>
            <w:noProof/>
            <w:webHidden/>
          </w:rPr>
          <w:fldChar w:fldCharType="separate"/>
        </w:r>
        <w:r w:rsidR="00F427C0">
          <w:rPr>
            <w:noProof/>
            <w:webHidden/>
          </w:rPr>
          <w:t>10</w:t>
        </w:r>
        <w:r w:rsidR="00F427C0">
          <w:rPr>
            <w:noProof/>
            <w:webHidden/>
          </w:rPr>
          <w:fldChar w:fldCharType="end"/>
        </w:r>
      </w:hyperlink>
    </w:p>
    <w:p w14:paraId="177486B8" w14:textId="77777777" w:rsidR="00F427C0" w:rsidRDefault="006137F8">
      <w:pPr>
        <w:pStyle w:val="TJ1"/>
        <w:rPr>
          <w:rFonts w:asciiTheme="minorHAnsi" w:eastAsiaTheme="minorEastAsia" w:hAnsiTheme="minorHAnsi" w:cstheme="minorBidi"/>
          <w:b w:val="0"/>
          <w:noProof/>
          <w:lang w:eastAsia="hu-HU"/>
        </w:rPr>
      </w:pPr>
      <w:hyperlink w:anchor="_Toc530002300" w:history="1">
        <w:r w:rsidR="00F427C0" w:rsidRPr="006C505B">
          <w:rPr>
            <w:rStyle w:val="Hiperhivatkozs"/>
            <w:noProof/>
          </w:rPr>
          <w:t>Abstract</w:t>
        </w:r>
        <w:r w:rsidR="00F427C0">
          <w:rPr>
            <w:noProof/>
            <w:webHidden/>
          </w:rPr>
          <w:tab/>
        </w:r>
        <w:r w:rsidR="00F427C0">
          <w:rPr>
            <w:noProof/>
            <w:webHidden/>
          </w:rPr>
          <w:fldChar w:fldCharType="begin"/>
        </w:r>
        <w:r w:rsidR="00F427C0">
          <w:rPr>
            <w:noProof/>
            <w:webHidden/>
          </w:rPr>
          <w:instrText xml:space="preserve"> PAGEREF _Toc530002300 \h </w:instrText>
        </w:r>
        <w:r w:rsidR="00F427C0">
          <w:rPr>
            <w:noProof/>
            <w:webHidden/>
          </w:rPr>
        </w:r>
        <w:r w:rsidR="00F427C0">
          <w:rPr>
            <w:noProof/>
            <w:webHidden/>
          </w:rPr>
          <w:fldChar w:fldCharType="separate"/>
        </w:r>
        <w:r w:rsidR="00F427C0">
          <w:rPr>
            <w:noProof/>
            <w:webHidden/>
          </w:rPr>
          <w:t>11</w:t>
        </w:r>
        <w:r w:rsidR="00F427C0">
          <w:rPr>
            <w:noProof/>
            <w:webHidden/>
          </w:rPr>
          <w:fldChar w:fldCharType="end"/>
        </w:r>
      </w:hyperlink>
    </w:p>
    <w:p w14:paraId="6C60F238" w14:textId="77777777" w:rsidR="00F427C0" w:rsidRDefault="006137F8">
      <w:pPr>
        <w:pStyle w:val="TJ1"/>
        <w:tabs>
          <w:tab w:val="left" w:pos="482"/>
        </w:tabs>
        <w:rPr>
          <w:rFonts w:asciiTheme="minorHAnsi" w:eastAsiaTheme="minorEastAsia" w:hAnsiTheme="minorHAnsi" w:cstheme="minorBidi"/>
          <w:b w:val="0"/>
          <w:noProof/>
          <w:lang w:eastAsia="hu-HU"/>
        </w:rPr>
      </w:pPr>
      <w:hyperlink w:anchor="_Toc530002301" w:history="1">
        <w:r w:rsidR="00F427C0" w:rsidRPr="006C505B">
          <w:rPr>
            <w:rStyle w:val="Hiperhivatkozs"/>
            <w:rFonts w:cs="Arial"/>
            <w:noProof/>
            <w:kern w:val="32"/>
          </w:rPr>
          <w:t>1.</w:t>
        </w:r>
        <w:r w:rsidR="00F427C0">
          <w:rPr>
            <w:rFonts w:asciiTheme="minorHAnsi" w:eastAsiaTheme="minorEastAsia" w:hAnsiTheme="minorHAnsi" w:cstheme="minorBidi"/>
            <w:b w:val="0"/>
            <w:noProof/>
            <w:lang w:eastAsia="hu-HU"/>
          </w:rPr>
          <w:tab/>
        </w:r>
        <w:r w:rsidR="00F427C0" w:rsidRPr="006C505B">
          <w:rPr>
            <w:rStyle w:val="Hiperhivatkozs"/>
            <w:rFonts w:cs="Arial"/>
            <w:noProof/>
            <w:kern w:val="32"/>
          </w:rPr>
          <w:t>Bevezetés</w:t>
        </w:r>
        <w:r w:rsidR="00F427C0">
          <w:rPr>
            <w:noProof/>
            <w:webHidden/>
          </w:rPr>
          <w:tab/>
        </w:r>
        <w:r w:rsidR="00F427C0">
          <w:rPr>
            <w:noProof/>
            <w:webHidden/>
          </w:rPr>
          <w:fldChar w:fldCharType="begin"/>
        </w:r>
        <w:r w:rsidR="00F427C0">
          <w:rPr>
            <w:noProof/>
            <w:webHidden/>
          </w:rPr>
          <w:instrText xml:space="preserve"> PAGEREF _Toc530002301 \h </w:instrText>
        </w:r>
        <w:r w:rsidR="00F427C0">
          <w:rPr>
            <w:noProof/>
            <w:webHidden/>
          </w:rPr>
        </w:r>
        <w:r w:rsidR="00F427C0">
          <w:rPr>
            <w:noProof/>
            <w:webHidden/>
          </w:rPr>
          <w:fldChar w:fldCharType="separate"/>
        </w:r>
        <w:r w:rsidR="00F427C0">
          <w:rPr>
            <w:noProof/>
            <w:webHidden/>
          </w:rPr>
          <w:t>12</w:t>
        </w:r>
        <w:r w:rsidR="00F427C0">
          <w:rPr>
            <w:noProof/>
            <w:webHidden/>
          </w:rPr>
          <w:fldChar w:fldCharType="end"/>
        </w:r>
      </w:hyperlink>
    </w:p>
    <w:p w14:paraId="5E394315" w14:textId="77777777" w:rsidR="00F427C0" w:rsidRDefault="006137F8">
      <w:pPr>
        <w:pStyle w:val="TJ2"/>
        <w:tabs>
          <w:tab w:val="left" w:pos="960"/>
          <w:tab w:val="right" w:leader="dot" w:pos="9060"/>
        </w:tabs>
        <w:rPr>
          <w:rFonts w:asciiTheme="minorHAnsi" w:eastAsiaTheme="minorEastAsia" w:hAnsiTheme="minorHAnsi" w:cstheme="minorBidi"/>
          <w:noProof/>
          <w:lang w:eastAsia="hu-HU"/>
        </w:rPr>
      </w:pPr>
      <w:hyperlink w:anchor="_Toc530002302" w:history="1">
        <w:r w:rsidR="00F427C0" w:rsidRPr="006C505B">
          <w:rPr>
            <w:rStyle w:val="Hiperhivatkozs"/>
            <w:noProof/>
          </w:rPr>
          <w:t>1.1</w:t>
        </w:r>
        <w:r w:rsidR="00F427C0">
          <w:rPr>
            <w:rFonts w:asciiTheme="minorHAnsi" w:eastAsiaTheme="minorEastAsia" w:hAnsiTheme="minorHAnsi" w:cstheme="minorBidi"/>
            <w:noProof/>
            <w:lang w:eastAsia="hu-HU"/>
          </w:rPr>
          <w:tab/>
        </w:r>
        <w:r w:rsidR="00F427C0" w:rsidRPr="006C505B">
          <w:rPr>
            <w:rStyle w:val="Hiperhivatkozs"/>
            <w:noProof/>
          </w:rPr>
          <w:t>Mobilpiaci kutatás</w:t>
        </w:r>
        <w:r w:rsidR="00F427C0">
          <w:rPr>
            <w:noProof/>
            <w:webHidden/>
          </w:rPr>
          <w:tab/>
        </w:r>
        <w:r w:rsidR="00F427C0">
          <w:rPr>
            <w:noProof/>
            <w:webHidden/>
          </w:rPr>
          <w:fldChar w:fldCharType="begin"/>
        </w:r>
        <w:r w:rsidR="00F427C0">
          <w:rPr>
            <w:noProof/>
            <w:webHidden/>
          </w:rPr>
          <w:instrText xml:space="preserve"> PAGEREF _Toc530002302 \h </w:instrText>
        </w:r>
        <w:r w:rsidR="00F427C0">
          <w:rPr>
            <w:noProof/>
            <w:webHidden/>
          </w:rPr>
        </w:r>
        <w:r w:rsidR="00F427C0">
          <w:rPr>
            <w:noProof/>
            <w:webHidden/>
          </w:rPr>
          <w:fldChar w:fldCharType="separate"/>
        </w:r>
        <w:r w:rsidR="00F427C0">
          <w:rPr>
            <w:noProof/>
            <w:webHidden/>
          </w:rPr>
          <w:t>13</w:t>
        </w:r>
        <w:r w:rsidR="00F427C0">
          <w:rPr>
            <w:noProof/>
            <w:webHidden/>
          </w:rPr>
          <w:fldChar w:fldCharType="end"/>
        </w:r>
      </w:hyperlink>
    </w:p>
    <w:p w14:paraId="55CF5678" w14:textId="77777777" w:rsidR="00F427C0" w:rsidRDefault="006137F8">
      <w:pPr>
        <w:pStyle w:val="TJ1"/>
        <w:rPr>
          <w:rFonts w:asciiTheme="minorHAnsi" w:eastAsiaTheme="minorEastAsia" w:hAnsiTheme="minorHAnsi" w:cstheme="minorBidi"/>
          <w:b w:val="0"/>
          <w:noProof/>
          <w:lang w:eastAsia="hu-HU"/>
        </w:rPr>
      </w:pPr>
      <w:hyperlink w:anchor="_Toc530002303" w:history="1">
        <w:r w:rsidR="00F427C0" w:rsidRPr="006C505B">
          <w:rPr>
            <w:rStyle w:val="Hiperhivatkozs"/>
            <w:rFonts w:cs="Arial"/>
            <w:noProof/>
            <w:kern w:val="32"/>
          </w:rPr>
          <w:t>2. Az iOS platform bemutatása</w:t>
        </w:r>
        <w:r w:rsidR="00F427C0">
          <w:rPr>
            <w:noProof/>
            <w:webHidden/>
          </w:rPr>
          <w:tab/>
        </w:r>
        <w:r w:rsidR="00F427C0">
          <w:rPr>
            <w:noProof/>
            <w:webHidden/>
          </w:rPr>
          <w:fldChar w:fldCharType="begin"/>
        </w:r>
        <w:r w:rsidR="00F427C0">
          <w:rPr>
            <w:noProof/>
            <w:webHidden/>
          </w:rPr>
          <w:instrText xml:space="preserve"> PAGEREF _Toc530002303 \h </w:instrText>
        </w:r>
        <w:r w:rsidR="00F427C0">
          <w:rPr>
            <w:noProof/>
            <w:webHidden/>
          </w:rPr>
        </w:r>
        <w:r w:rsidR="00F427C0">
          <w:rPr>
            <w:noProof/>
            <w:webHidden/>
          </w:rPr>
          <w:fldChar w:fldCharType="separate"/>
        </w:r>
        <w:r w:rsidR="00F427C0">
          <w:rPr>
            <w:noProof/>
            <w:webHidden/>
          </w:rPr>
          <w:t>16</w:t>
        </w:r>
        <w:r w:rsidR="00F427C0">
          <w:rPr>
            <w:noProof/>
            <w:webHidden/>
          </w:rPr>
          <w:fldChar w:fldCharType="end"/>
        </w:r>
      </w:hyperlink>
    </w:p>
    <w:p w14:paraId="0E350B45" w14:textId="77777777" w:rsidR="00F427C0" w:rsidRDefault="006137F8">
      <w:pPr>
        <w:pStyle w:val="TJ2"/>
        <w:tabs>
          <w:tab w:val="left" w:pos="960"/>
          <w:tab w:val="right" w:leader="dot" w:pos="9060"/>
        </w:tabs>
        <w:rPr>
          <w:rFonts w:asciiTheme="minorHAnsi" w:eastAsiaTheme="minorEastAsia" w:hAnsiTheme="minorHAnsi" w:cstheme="minorBidi"/>
          <w:noProof/>
          <w:lang w:eastAsia="hu-HU"/>
        </w:rPr>
      </w:pPr>
      <w:hyperlink w:anchor="_Toc530002304" w:history="1">
        <w:r w:rsidR="00F427C0" w:rsidRPr="006C505B">
          <w:rPr>
            <w:rStyle w:val="Hiperhivatkozs"/>
            <w:noProof/>
          </w:rPr>
          <w:t>2.1</w:t>
        </w:r>
        <w:r w:rsidR="00F427C0">
          <w:rPr>
            <w:rFonts w:asciiTheme="minorHAnsi" w:eastAsiaTheme="minorEastAsia" w:hAnsiTheme="minorHAnsi" w:cstheme="minorBidi"/>
            <w:noProof/>
            <w:lang w:eastAsia="hu-HU"/>
          </w:rPr>
          <w:tab/>
        </w:r>
        <w:r w:rsidR="00F427C0" w:rsidRPr="006C505B">
          <w:rPr>
            <w:rStyle w:val="Hiperhivatkozs"/>
            <w:noProof/>
          </w:rPr>
          <w:t>Az operációs rendszer fejlődése</w:t>
        </w:r>
        <w:r w:rsidR="00F427C0">
          <w:rPr>
            <w:noProof/>
            <w:webHidden/>
          </w:rPr>
          <w:tab/>
        </w:r>
        <w:r w:rsidR="00F427C0">
          <w:rPr>
            <w:noProof/>
            <w:webHidden/>
          </w:rPr>
          <w:fldChar w:fldCharType="begin"/>
        </w:r>
        <w:r w:rsidR="00F427C0">
          <w:rPr>
            <w:noProof/>
            <w:webHidden/>
          </w:rPr>
          <w:instrText xml:space="preserve"> PAGEREF _Toc530002304 \h </w:instrText>
        </w:r>
        <w:r w:rsidR="00F427C0">
          <w:rPr>
            <w:noProof/>
            <w:webHidden/>
          </w:rPr>
        </w:r>
        <w:r w:rsidR="00F427C0">
          <w:rPr>
            <w:noProof/>
            <w:webHidden/>
          </w:rPr>
          <w:fldChar w:fldCharType="separate"/>
        </w:r>
        <w:r w:rsidR="00F427C0">
          <w:rPr>
            <w:noProof/>
            <w:webHidden/>
          </w:rPr>
          <w:t>16</w:t>
        </w:r>
        <w:r w:rsidR="00F427C0">
          <w:rPr>
            <w:noProof/>
            <w:webHidden/>
          </w:rPr>
          <w:fldChar w:fldCharType="end"/>
        </w:r>
      </w:hyperlink>
    </w:p>
    <w:p w14:paraId="23FE0918" w14:textId="77777777" w:rsidR="00F427C0" w:rsidRDefault="006137F8">
      <w:pPr>
        <w:pStyle w:val="TJ3"/>
        <w:tabs>
          <w:tab w:val="left" w:pos="1440"/>
          <w:tab w:val="right" w:leader="dot" w:pos="9060"/>
        </w:tabs>
        <w:rPr>
          <w:rFonts w:asciiTheme="minorHAnsi" w:eastAsiaTheme="minorEastAsia" w:hAnsiTheme="minorHAnsi" w:cstheme="minorBidi"/>
          <w:noProof/>
          <w:lang w:eastAsia="hu-HU"/>
        </w:rPr>
      </w:pPr>
      <w:hyperlink w:anchor="_Toc530002305" w:history="1">
        <w:r w:rsidR="00F427C0" w:rsidRPr="006C505B">
          <w:rPr>
            <w:rStyle w:val="Hiperhivatkozs"/>
            <w:noProof/>
          </w:rPr>
          <w:t>2.1.1</w:t>
        </w:r>
        <w:r w:rsidR="00F427C0">
          <w:rPr>
            <w:rFonts w:asciiTheme="minorHAnsi" w:eastAsiaTheme="minorEastAsia" w:hAnsiTheme="minorHAnsi" w:cstheme="minorBidi"/>
            <w:noProof/>
            <w:lang w:eastAsia="hu-HU"/>
          </w:rPr>
          <w:tab/>
        </w:r>
        <w:r w:rsidR="00F427C0" w:rsidRPr="006C505B">
          <w:rPr>
            <w:rStyle w:val="Hiperhivatkozs"/>
            <w:noProof/>
          </w:rPr>
          <w:t>iOS 9</w:t>
        </w:r>
        <w:r w:rsidR="00F427C0">
          <w:rPr>
            <w:noProof/>
            <w:webHidden/>
          </w:rPr>
          <w:tab/>
        </w:r>
        <w:r w:rsidR="00F427C0">
          <w:rPr>
            <w:noProof/>
            <w:webHidden/>
          </w:rPr>
          <w:fldChar w:fldCharType="begin"/>
        </w:r>
        <w:r w:rsidR="00F427C0">
          <w:rPr>
            <w:noProof/>
            <w:webHidden/>
          </w:rPr>
          <w:instrText xml:space="preserve"> PAGEREF _Toc530002305 \h </w:instrText>
        </w:r>
        <w:r w:rsidR="00F427C0">
          <w:rPr>
            <w:noProof/>
            <w:webHidden/>
          </w:rPr>
        </w:r>
        <w:r w:rsidR="00F427C0">
          <w:rPr>
            <w:noProof/>
            <w:webHidden/>
          </w:rPr>
          <w:fldChar w:fldCharType="separate"/>
        </w:r>
        <w:r w:rsidR="00F427C0">
          <w:rPr>
            <w:noProof/>
            <w:webHidden/>
          </w:rPr>
          <w:t>18</w:t>
        </w:r>
        <w:r w:rsidR="00F427C0">
          <w:rPr>
            <w:noProof/>
            <w:webHidden/>
          </w:rPr>
          <w:fldChar w:fldCharType="end"/>
        </w:r>
      </w:hyperlink>
    </w:p>
    <w:p w14:paraId="63AFABF1" w14:textId="77777777" w:rsidR="00F427C0" w:rsidRDefault="006137F8">
      <w:pPr>
        <w:pStyle w:val="TJ3"/>
        <w:tabs>
          <w:tab w:val="left" w:pos="1440"/>
          <w:tab w:val="right" w:leader="dot" w:pos="9060"/>
        </w:tabs>
        <w:rPr>
          <w:rFonts w:asciiTheme="minorHAnsi" w:eastAsiaTheme="minorEastAsia" w:hAnsiTheme="minorHAnsi" w:cstheme="minorBidi"/>
          <w:noProof/>
          <w:lang w:eastAsia="hu-HU"/>
        </w:rPr>
      </w:pPr>
      <w:hyperlink w:anchor="_Toc530002306" w:history="1">
        <w:r w:rsidR="00F427C0" w:rsidRPr="006C505B">
          <w:rPr>
            <w:rStyle w:val="Hiperhivatkozs"/>
            <w:noProof/>
          </w:rPr>
          <w:t>2.1.2</w:t>
        </w:r>
        <w:r w:rsidR="00F427C0">
          <w:rPr>
            <w:rFonts w:asciiTheme="minorHAnsi" w:eastAsiaTheme="minorEastAsia" w:hAnsiTheme="minorHAnsi" w:cstheme="minorBidi"/>
            <w:noProof/>
            <w:lang w:eastAsia="hu-HU"/>
          </w:rPr>
          <w:tab/>
        </w:r>
        <w:r w:rsidR="00F427C0" w:rsidRPr="006C505B">
          <w:rPr>
            <w:rStyle w:val="Hiperhivatkozs"/>
            <w:noProof/>
          </w:rPr>
          <w:t>iOS 10</w:t>
        </w:r>
        <w:r w:rsidR="00F427C0">
          <w:rPr>
            <w:noProof/>
            <w:webHidden/>
          </w:rPr>
          <w:tab/>
        </w:r>
        <w:r w:rsidR="00F427C0">
          <w:rPr>
            <w:noProof/>
            <w:webHidden/>
          </w:rPr>
          <w:fldChar w:fldCharType="begin"/>
        </w:r>
        <w:r w:rsidR="00F427C0">
          <w:rPr>
            <w:noProof/>
            <w:webHidden/>
          </w:rPr>
          <w:instrText xml:space="preserve"> PAGEREF _Toc530002306 \h </w:instrText>
        </w:r>
        <w:r w:rsidR="00F427C0">
          <w:rPr>
            <w:noProof/>
            <w:webHidden/>
          </w:rPr>
        </w:r>
        <w:r w:rsidR="00F427C0">
          <w:rPr>
            <w:noProof/>
            <w:webHidden/>
          </w:rPr>
          <w:fldChar w:fldCharType="separate"/>
        </w:r>
        <w:r w:rsidR="00F427C0">
          <w:rPr>
            <w:noProof/>
            <w:webHidden/>
          </w:rPr>
          <w:t>18</w:t>
        </w:r>
        <w:r w:rsidR="00F427C0">
          <w:rPr>
            <w:noProof/>
            <w:webHidden/>
          </w:rPr>
          <w:fldChar w:fldCharType="end"/>
        </w:r>
      </w:hyperlink>
    </w:p>
    <w:p w14:paraId="65642EAA" w14:textId="77777777" w:rsidR="00F427C0" w:rsidRDefault="006137F8">
      <w:pPr>
        <w:pStyle w:val="TJ3"/>
        <w:tabs>
          <w:tab w:val="left" w:pos="1440"/>
          <w:tab w:val="right" w:leader="dot" w:pos="9060"/>
        </w:tabs>
        <w:rPr>
          <w:rFonts w:asciiTheme="minorHAnsi" w:eastAsiaTheme="minorEastAsia" w:hAnsiTheme="minorHAnsi" w:cstheme="minorBidi"/>
          <w:noProof/>
          <w:lang w:eastAsia="hu-HU"/>
        </w:rPr>
      </w:pPr>
      <w:hyperlink w:anchor="_Toc530002307" w:history="1">
        <w:r w:rsidR="00F427C0" w:rsidRPr="006C505B">
          <w:rPr>
            <w:rStyle w:val="Hiperhivatkozs"/>
            <w:noProof/>
          </w:rPr>
          <w:t>2.1.3</w:t>
        </w:r>
        <w:r w:rsidR="00F427C0">
          <w:rPr>
            <w:rFonts w:asciiTheme="minorHAnsi" w:eastAsiaTheme="minorEastAsia" w:hAnsiTheme="minorHAnsi" w:cstheme="minorBidi"/>
            <w:noProof/>
            <w:lang w:eastAsia="hu-HU"/>
          </w:rPr>
          <w:tab/>
        </w:r>
        <w:r w:rsidR="00F427C0" w:rsidRPr="006C505B">
          <w:rPr>
            <w:rStyle w:val="Hiperhivatkozs"/>
            <w:noProof/>
          </w:rPr>
          <w:t>iOS 11</w:t>
        </w:r>
        <w:r w:rsidR="00F427C0">
          <w:rPr>
            <w:noProof/>
            <w:webHidden/>
          </w:rPr>
          <w:tab/>
        </w:r>
        <w:r w:rsidR="00F427C0">
          <w:rPr>
            <w:noProof/>
            <w:webHidden/>
          </w:rPr>
          <w:fldChar w:fldCharType="begin"/>
        </w:r>
        <w:r w:rsidR="00F427C0">
          <w:rPr>
            <w:noProof/>
            <w:webHidden/>
          </w:rPr>
          <w:instrText xml:space="preserve"> PAGEREF _Toc530002307 \h </w:instrText>
        </w:r>
        <w:r w:rsidR="00F427C0">
          <w:rPr>
            <w:noProof/>
            <w:webHidden/>
          </w:rPr>
        </w:r>
        <w:r w:rsidR="00F427C0">
          <w:rPr>
            <w:noProof/>
            <w:webHidden/>
          </w:rPr>
          <w:fldChar w:fldCharType="separate"/>
        </w:r>
        <w:r w:rsidR="00F427C0">
          <w:rPr>
            <w:noProof/>
            <w:webHidden/>
          </w:rPr>
          <w:t>19</w:t>
        </w:r>
        <w:r w:rsidR="00F427C0">
          <w:rPr>
            <w:noProof/>
            <w:webHidden/>
          </w:rPr>
          <w:fldChar w:fldCharType="end"/>
        </w:r>
      </w:hyperlink>
    </w:p>
    <w:p w14:paraId="4F5F2219" w14:textId="77777777" w:rsidR="00F427C0" w:rsidRDefault="006137F8">
      <w:pPr>
        <w:pStyle w:val="TJ3"/>
        <w:tabs>
          <w:tab w:val="left" w:pos="1440"/>
          <w:tab w:val="right" w:leader="dot" w:pos="9060"/>
        </w:tabs>
        <w:rPr>
          <w:rFonts w:asciiTheme="minorHAnsi" w:eastAsiaTheme="minorEastAsia" w:hAnsiTheme="minorHAnsi" w:cstheme="minorBidi"/>
          <w:noProof/>
          <w:lang w:eastAsia="hu-HU"/>
        </w:rPr>
      </w:pPr>
      <w:hyperlink w:anchor="_Toc530002308" w:history="1">
        <w:r w:rsidR="00F427C0" w:rsidRPr="006C505B">
          <w:rPr>
            <w:rStyle w:val="Hiperhivatkozs"/>
            <w:noProof/>
          </w:rPr>
          <w:t>2.1.4</w:t>
        </w:r>
        <w:r w:rsidR="00F427C0">
          <w:rPr>
            <w:rFonts w:asciiTheme="minorHAnsi" w:eastAsiaTheme="minorEastAsia" w:hAnsiTheme="minorHAnsi" w:cstheme="minorBidi"/>
            <w:noProof/>
            <w:lang w:eastAsia="hu-HU"/>
          </w:rPr>
          <w:tab/>
        </w:r>
        <w:r w:rsidR="00F427C0" w:rsidRPr="006C505B">
          <w:rPr>
            <w:rStyle w:val="Hiperhivatkozs"/>
            <w:noProof/>
          </w:rPr>
          <w:t>iOS 12</w:t>
        </w:r>
        <w:r w:rsidR="00F427C0">
          <w:rPr>
            <w:noProof/>
            <w:webHidden/>
          </w:rPr>
          <w:tab/>
        </w:r>
        <w:r w:rsidR="00F427C0">
          <w:rPr>
            <w:noProof/>
            <w:webHidden/>
          </w:rPr>
          <w:fldChar w:fldCharType="begin"/>
        </w:r>
        <w:r w:rsidR="00F427C0">
          <w:rPr>
            <w:noProof/>
            <w:webHidden/>
          </w:rPr>
          <w:instrText xml:space="preserve"> PAGEREF _Toc530002308 \h </w:instrText>
        </w:r>
        <w:r w:rsidR="00F427C0">
          <w:rPr>
            <w:noProof/>
            <w:webHidden/>
          </w:rPr>
        </w:r>
        <w:r w:rsidR="00F427C0">
          <w:rPr>
            <w:noProof/>
            <w:webHidden/>
          </w:rPr>
          <w:fldChar w:fldCharType="separate"/>
        </w:r>
        <w:r w:rsidR="00F427C0">
          <w:rPr>
            <w:noProof/>
            <w:webHidden/>
          </w:rPr>
          <w:t>19</w:t>
        </w:r>
        <w:r w:rsidR="00F427C0">
          <w:rPr>
            <w:noProof/>
            <w:webHidden/>
          </w:rPr>
          <w:fldChar w:fldCharType="end"/>
        </w:r>
      </w:hyperlink>
    </w:p>
    <w:p w14:paraId="0FABF9F8" w14:textId="77777777" w:rsidR="00F427C0" w:rsidRDefault="006137F8">
      <w:pPr>
        <w:pStyle w:val="TJ2"/>
        <w:tabs>
          <w:tab w:val="left" w:pos="960"/>
          <w:tab w:val="right" w:leader="dot" w:pos="9060"/>
        </w:tabs>
        <w:rPr>
          <w:rFonts w:asciiTheme="minorHAnsi" w:eastAsiaTheme="minorEastAsia" w:hAnsiTheme="minorHAnsi" w:cstheme="minorBidi"/>
          <w:noProof/>
          <w:lang w:eastAsia="hu-HU"/>
        </w:rPr>
      </w:pPr>
      <w:hyperlink w:anchor="_Toc530002309" w:history="1">
        <w:r w:rsidR="00F427C0" w:rsidRPr="006C505B">
          <w:rPr>
            <w:rStyle w:val="Hiperhivatkozs"/>
            <w:noProof/>
          </w:rPr>
          <w:t>2.2</w:t>
        </w:r>
        <w:r w:rsidR="00F427C0">
          <w:rPr>
            <w:rFonts w:asciiTheme="minorHAnsi" w:eastAsiaTheme="minorEastAsia" w:hAnsiTheme="minorHAnsi" w:cstheme="minorBidi"/>
            <w:noProof/>
            <w:lang w:eastAsia="hu-HU"/>
          </w:rPr>
          <w:tab/>
        </w:r>
        <w:r w:rsidR="00F427C0" w:rsidRPr="006C505B">
          <w:rPr>
            <w:rStyle w:val="Hiperhivatkozs"/>
            <w:noProof/>
          </w:rPr>
          <w:t>Programozási nyelvek</w:t>
        </w:r>
        <w:r w:rsidR="00F427C0">
          <w:rPr>
            <w:noProof/>
            <w:webHidden/>
          </w:rPr>
          <w:tab/>
        </w:r>
        <w:r w:rsidR="00F427C0">
          <w:rPr>
            <w:noProof/>
            <w:webHidden/>
          </w:rPr>
          <w:fldChar w:fldCharType="begin"/>
        </w:r>
        <w:r w:rsidR="00F427C0">
          <w:rPr>
            <w:noProof/>
            <w:webHidden/>
          </w:rPr>
          <w:instrText xml:space="preserve"> PAGEREF _Toc530002309 \h </w:instrText>
        </w:r>
        <w:r w:rsidR="00F427C0">
          <w:rPr>
            <w:noProof/>
            <w:webHidden/>
          </w:rPr>
        </w:r>
        <w:r w:rsidR="00F427C0">
          <w:rPr>
            <w:noProof/>
            <w:webHidden/>
          </w:rPr>
          <w:fldChar w:fldCharType="separate"/>
        </w:r>
        <w:r w:rsidR="00F427C0">
          <w:rPr>
            <w:noProof/>
            <w:webHidden/>
          </w:rPr>
          <w:t>20</w:t>
        </w:r>
        <w:r w:rsidR="00F427C0">
          <w:rPr>
            <w:noProof/>
            <w:webHidden/>
          </w:rPr>
          <w:fldChar w:fldCharType="end"/>
        </w:r>
      </w:hyperlink>
    </w:p>
    <w:p w14:paraId="53A14D40" w14:textId="77777777" w:rsidR="00F427C0" w:rsidRDefault="006137F8">
      <w:pPr>
        <w:pStyle w:val="TJ3"/>
        <w:tabs>
          <w:tab w:val="left" w:pos="1440"/>
          <w:tab w:val="right" w:leader="dot" w:pos="9060"/>
        </w:tabs>
        <w:rPr>
          <w:rFonts w:asciiTheme="minorHAnsi" w:eastAsiaTheme="minorEastAsia" w:hAnsiTheme="minorHAnsi" w:cstheme="minorBidi"/>
          <w:noProof/>
          <w:lang w:eastAsia="hu-HU"/>
        </w:rPr>
      </w:pPr>
      <w:hyperlink w:anchor="_Toc530002310" w:history="1">
        <w:r w:rsidR="00F427C0" w:rsidRPr="006C505B">
          <w:rPr>
            <w:rStyle w:val="Hiperhivatkozs"/>
            <w:noProof/>
          </w:rPr>
          <w:t>2.2.3</w:t>
        </w:r>
        <w:r w:rsidR="00F427C0">
          <w:rPr>
            <w:rFonts w:asciiTheme="minorHAnsi" w:eastAsiaTheme="minorEastAsia" w:hAnsiTheme="minorHAnsi" w:cstheme="minorBidi"/>
            <w:noProof/>
            <w:lang w:eastAsia="hu-HU"/>
          </w:rPr>
          <w:tab/>
        </w:r>
        <w:r w:rsidR="00F427C0" w:rsidRPr="006C505B">
          <w:rPr>
            <w:rStyle w:val="Hiperhivatkozs"/>
            <w:noProof/>
          </w:rPr>
          <w:t>Objective-C</w:t>
        </w:r>
        <w:r w:rsidR="00F427C0">
          <w:rPr>
            <w:noProof/>
            <w:webHidden/>
          </w:rPr>
          <w:tab/>
        </w:r>
        <w:r w:rsidR="00F427C0">
          <w:rPr>
            <w:noProof/>
            <w:webHidden/>
          </w:rPr>
          <w:fldChar w:fldCharType="begin"/>
        </w:r>
        <w:r w:rsidR="00F427C0">
          <w:rPr>
            <w:noProof/>
            <w:webHidden/>
          </w:rPr>
          <w:instrText xml:space="preserve"> PAGEREF _Toc530002310 \h </w:instrText>
        </w:r>
        <w:r w:rsidR="00F427C0">
          <w:rPr>
            <w:noProof/>
            <w:webHidden/>
          </w:rPr>
        </w:r>
        <w:r w:rsidR="00F427C0">
          <w:rPr>
            <w:noProof/>
            <w:webHidden/>
          </w:rPr>
          <w:fldChar w:fldCharType="separate"/>
        </w:r>
        <w:r w:rsidR="00F427C0">
          <w:rPr>
            <w:noProof/>
            <w:webHidden/>
          </w:rPr>
          <w:t>20</w:t>
        </w:r>
        <w:r w:rsidR="00F427C0">
          <w:rPr>
            <w:noProof/>
            <w:webHidden/>
          </w:rPr>
          <w:fldChar w:fldCharType="end"/>
        </w:r>
      </w:hyperlink>
    </w:p>
    <w:p w14:paraId="6E1D65E4" w14:textId="77777777" w:rsidR="00F427C0" w:rsidRDefault="006137F8">
      <w:pPr>
        <w:pStyle w:val="TJ3"/>
        <w:tabs>
          <w:tab w:val="left" w:pos="1440"/>
          <w:tab w:val="right" w:leader="dot" w:pos="9060"/>
        </w:tabs>
        <w:rPr>
          <w:rFonts w:asciiTheme="minorHAnsi" w:eastAsiaTheme="minorEastAsia" w:hAnsiTheme="minorHAnsi" w:cstheme="minorBidi"/>
          <w:noProof/>
          <w:lang w:eastAsia="hu-HU"/>
        </w:rPr>
      </w:pPr>
      <w:hyperlink w:anchor="_Toc530002311" w:history="1">
        <w:r w:rsidR="00F427C0" w:rsidRPr="006C505B">
          <w:rPr>
            <w:rStyle w:val="Hiperhivatkozs"/>
            <w:noProof/>
          </w:rPr>
          <w:t>2.2.4</w:t>
        </w:r>
        <w:r w:rsidR="00F427C0">
          <w:rPr>
            <w:rFonts w:asciiTheme="minorHAnsi" w:eastAsiaTheme="minorEastAsia" w:hAnsiTheme="minorHAnsi" w:cstheme="minorBidi"/>
            <w:noProof/>
            <w:lang w:eastAsia="hu-HU"/>
          </w:rPr>
          <w:tab/>
        </w:r>
        <w:r w:rsidR="00F427C0" w:rsidRPr="006C505B">
          <w:rPr>
            <w:rStyle w:val="Hiperhivatkozs"/>
            <w:noProof/>
          </w:rPr>
          <w:t>Swift</w:t>
        </w:r>
        <w:r w:rsidR="00F427C0">
          <w:rPr>
            <w:noProof/>
            <w:webHidden/>
          </w:rPr>
          <w:tab/>
        </w:r>
        <w:r w:rsidR="00F427C0">
          <w:rPr>
            <w:noProof/>
            <w:webHidden/>
          </w:rPr>
          <w:fldChar w:fldCharType="begin"/>
        </w:r>
        <w:r w:rsidR="00F427C0">
          <w:rPr>
            <w:noProof/>
            <w:webHidden/>
          </w:rPr>
          <w:instrText xml:space="preserve"> PAGEREF _Toc530002311 \h </w:instrText>
        </w:r>
        <w:r w:rsidR="00F427C0">
          <w:rPr>
            <w:noProof/>
            <w:webHidden/>
          </w:rPr>
        </w:r>
        <w:r w:rsidR="00F427C0">
          <w:rPr>
            <w:noProof/>
            <w:webHidden/>
          </w:rPr>
          <w:fldChar w:fldCharType="separate"/>
        </w:r>
        <w:r w:rsidR="00F427C0">
          <w:rPr>
            <w:noProof/>
            <w:webHidden/>
          </w:rPr>
          <w:t>21</w:t>
        </w:r>
        <w:r w:rsidR="00F427C0">
          <w:rPr>
            <w:noProof/>
            <w:webHidden/>
          </w:rPr>
          <w:fldChar w:fldCharType="end"/>
        </w:r>
      </w:hyperlink>
    </w:p>
    <w:p w14:paraId="78DACD44" w14:textId="77777777" w:rsidR="00F427C0" w:rsidRDefault="006137F8">
      <w:pPr>
        <w:pStyle w:val="TJ2"/>
        <w:tabs>
          <w:tab w:val="left" w:pos="960"/>
          <w:tab w:val="right" w:leader="dot" w:pos="9060"/>
        </w:tabs>
        <w:rPr>
          <w:rFonts w:asciiTheme="minorHAnsi" w:eastAsiaTheme="minorEastAsia" w:hAnsiTheme="minorHAnsi" w:cstheme="minorBidi"/>
          <w:noProof/>
          <w:lang w:eastAsia="hu-HU"/>
        </w:rPr>
      </w:pPr>
      <w:hyperlink w:anchor="_Toc530002312" w:history="1">
        <w:r w:rsidR="00F427C0" w:rsidRPr="006C505B">
          <w:rPr>
            <w:rStyle w:val="Hiperhivatkozs"/>
            <w:noProof/>
          </w:rPr>
          <w:t>2.3</w:t>
        </w:r>
        <w:r w:rsidR="00F427C0">
          <w:rPr>
            <w:rFonts w:asciiTheme="minorHAnsi" w:eastAsiaTheme="minorEastAsia" w:hAnsiTheme="minorHAnsi" w:cstheme="minorBidi"/>
            <w:noProof/>
            <w:lang w:eastAsia="hu-HU"/>
          </w:rPr>
          <w:tab/>
        </w:r>
        <w:r w:rsidR="00F427C0" w:rsidRPr="006C505B">
          <w:rPr>
            <w:rStyle w:val="Hiperhivatkozs"/>
            <w:noProof/>
          </w:rPr>
          <w:t>Xcode</w:t>
        </w:r>
        <w:r w:rsidR="00F427C0">
          <w:rPr>
            <w:noProof/>
            <w:webHidden/>
          </w:rPr>
          <w:tab/>
        </w:r>
        <w:r w:rsidR="00F427C0">
          <w:rPr>
            <w:noProof/>
            <w:webHidden/>
          </w:rPr>
          <w:fldChar w:fldCharType="begin"/>
        </w:r>
        <w:r w:rsidR="00F427C0">
          <w:rPr>
            <w:noProof/>
            <w:webHidden/>
          </w:rPr>
          <w:instrText xml:space="preserve"> PAGEREF _Toc530002312 \h </w:instrText>
        </w:r>
        <w:r w:rsidR="00F427C0">
          <w:rPr>
            <w:noProof/>
            <w:webHidden/>
          </w:rPr>
        </w:r>
        <w:r w:rsidR="00F427C0">
          <w:rPr>
            <w:noProof/>
            <w:webHidden/>
          </w:rPr>
          <w:fldChar w:fldCharType="separate"/>
        </w:r>
        <w:r w:rsidR="00F427C0">
          <w:rPr>
            <w:noProof/>
            <w:webHidden/>
          </w:rPr>
          <w:t>21</w:t>
        </w:r>
        <w:r w:rsidR="00F427C0">
          <w:rPr>
            <w:noProof/>
            <w:webHidden/>
          </w:rPr>
          <w:fldChar w:fldCharType="end"/>
        </w:r>
      </w:hyperlink>
    </w:p>
    <w:p w14:paraId="7D01AA34" w14:textId="77777777" w:rsidR="00F427C0" w:rsidRDefault="006137F8">
      <w:pPr>
        <w:pStyle w:val="TJ2"/>
        <w:tabs>
          <w:tab w:val="left" w:pos="960"/>
          <w:tab w:val="right" w:leader="dot" w:pos="9060"/>
        </w:tabs>
        <w:rPr>
          <w:rFonts w:asciiTheme="minorHAnsi" w:eastAsiaTheme="minorEastAsia" w:hAnsiTheme="minorHAnsi" w:cstheme="minorBidi"/>
          <w:noProof/>
          <w:lang w:eastAsia="hu-HU"/>
        </w:rPr>
      </w:pPr>
      <w:hyperlink w:anchor="_Toc530002313" w:history="1">
        <w:r w:rsidR="00F427C0" w:rsidRPr="006C505B">
          <w:rPr>
            <w:rStyle w:val="Hiperhivatkozs"/>
            <w:noProof/>
          </w:rPr>
          <w:t>2.4</w:t>
        </w:r>
        <w:r w:rsidR="00F427C0">
          <w:rPr>
            <w:rFonts w:asciiTheme="minorHAnsi" w:eastAsiaTheme="minorEastAsia" w:hAnsiTheme="minorHAnsi" w:cstheme="minorBidi"/>
            <w:noProof/>
            <w:lang w:eastAsia="hu-HU"/>
          </w:rPr>
          <w:tab/>
        </w:r>
        <w:r w:rsidR="00F427C0" w:rsidRPr="006C505B">
          <w:rPr>
            <w:rStyle w:val="Hiperhivatkozs"/>
            <w:noProof/>
          </w:rPr>
          <w:t>Architektúrális minták</w:t>
        </w:r>
        <w:r w:rsidR="00F427C0">
          <w:rPr>
            <w:noProof/>
            <w:webHidden/>
          </w:rPr>
          <w:tab/>
        </w:r>
        <w:r w:rsidR="00F427C0">
          <w:rPr>
            <w:noProof/>
            <w:webHidden/>
          </w:rPr>
          <w:fldChar w:fldCharType="begin"/>
        </w:r>
        <w:r w:rsidR="00F427C0">
          <w:rPr>
            <w:noProof/>
            <w:webHidden/>
          </w:rPr>
          <w:instrText xml:space="preserve"> PAGEREF _Toc530002313 \h </w:instrText>
        </w:r>
        <w:r w:rsidR="00F427C0">
          <w:rPr>
            <w:noProof/>
            <w:webHidden/>
          </w:rPr>
        </w:r>
        <w:r w:rsidR="00F427C0">
          <w:rPr>
            <w:noProof/>
            <w:webHidden/>
          </w:rPr>
          <w:fldChar w:fldCharType="separate"/>
        </w:r>
        <w:r w:rsidR="00F427C0">
          <w:rPr>
            <w:noProof/>
            <w:webHidden/>
          </w:rPr>
          <w:t>23</w:t>
        </w:r>
        <w:r w:rsidR="00F427C0">
          <w:rPr>
            <w:noProof/>
            <w:webHidden/>
          </w:rPr>
          <w:fldChar w:fldCharType="end"/>
        </w:r>
      </w:hyperlink>
    </w:p>
    <w:p w14:paraId="43EB7A83" w14:textId="77777777" w:rsidR="00F427C0" w:rsidRDefault="006137F8">
      <w:pPr>
        <w:pStyle w:val="TJ3"/>
        <w:tabs>
          <w:tab w:val="left" w:pos="1440"/>
          <w:tab w:val="right" w:leader="dot" w:pos="9060"/>
        </w:tabs>
        <w:rPr>
          <w:rFonts w:asciiTheme="minorHAnsi" w:eastAsiaTheme="minorEastAsia" w:hAnsiTheme="minorHAnsi" w:cstheme="minorBidi"/>
          <w:noProof/>
          <w:lang w:eastAsia="hu-HU"/>
        </w:rPr>
      </w:pPr>
      <w:hyperlink w:anchor="_Toc530002314" w:history="1">
        <w:r w:rsidR="00F427C0" w:rsidRPr="006C505B">
          <w:rPr>
            <w:rStyle w:val="Hiperhivatkozs"/>
            <w:noProof/>
          </w:rPr>
          <w:t>2.4.3</w:t>
        </w:r>
        <w:r w:rsidR="00F427C0">
          <w:rPr>
            <w:rFonts w:asciiTheme="minorHAnsi" w:eastAsiaTheme="minorEastAsia" w:hAnsiTheme="minorHAnsi" w:cstheme="minorBidi"/>
            <w:noProof/>
            <w:lang w:eastAsia="hu-HU"/>
          </w:rPr>
          <w:tab/>
        </w:r>
        <w:r w:rsidR="00F427C0" w:rsidRPr="006C505B">
          <w:rPr>
            <w:rStyle w:val="Hiperhivatkozs"/>
            <w:noProof/>
          </w:rPr>
          <w:t>MVC</w:t>
        </w:r>
        <w:r w:rsidR="00F427C0">
          <w:rPr>
            <w:noProof/>
            <w:webHidden/>
          </w:rPr>
          <w:tab/>
        </w:r>
        <w:r w:rsidR="00F427C0">
          <w:rPr>
            <w:noProof/>
            <w:webHidden/>
          </w:rPr>
          <w:fldChar w:fldCharType="begin"/>
        </w:r>
        <w:r w:rsidR="00F427C0">
          <w:rPr>
            <w:noProof/>
            <w:webHidden/>
          </w:rPr>
          <w:instrText xml:space="preserve"> PAGEREF _Toc530002314 \h </w:instrText>
        </w:r>
        <w:r w:rsidR="00F427C0">
          <w:rPr>
            <w:noProof/>
            <w:webHidden/>
          </w:rPr>
        </w:r>
        <w:r w:rsidR="00F427C0">
          <w:rPr>
            <w:noProof/>
            <w:webHidden/>
          </w:rPr>
          <w:fldChar w:fldCharType="separate"/>
        </w:r>
        <w:r w:rsidR="00F427C0">
          <w:rPr>
            <w:noProof/>
            <w:webHidden/>
          </w:rPr>
          <w:t>24</w:t>
        </w:r>
        <w:r w:rsidR="00F427C0">
          <w:rPr>
            <w:noProof/>
            <w:webHidden/>
          </w:rPr>
          <w:fldChar w:fldCharType="end"/>
        </w:r>
      </w:hyperlink>
    </w:p>
    <w:p w14:paraId="3BC7C38A" w14:textId="77777777" w:rsidR="00F427C0" w:rsidRDefault="006137F8">
      <w:pPr>
        <w:pStyle w:val="TJ3"/>
        <w:tabs>
          <w:tab w:val="left" w:pos="1440"/>
          <w:tab w:val="right" w:leader="dot" w:pos="9060"/>
        </w:tabs>
        <w:rPr>
          <w:rFonts w:asciiTheme="minorHAnsi" w:eastAsiaTheme="minorEastAsia" w:hAnsiTheme="minorHAnsi" w:cstheme="minorBidi"/>
          <w:noProof/>
          <w:lang w:eastAsia="hu-HU"/>
        </w:rPr>
      </w:pPr>
      <w:hyperlink w:anchor="_Toc530002315" w:history="1">
        <w:r w:rsidR="00F427C0" w:rsidRPr="006C505B">
          <w:rPr>
            <w:rStyle w:val="Hiperhivatkozs"/>
            <w:noProof/>
          </w:rPr>
          <w:t>2.4.4</w:t>
        </w:r>
        <w:r w:rsidR="00F427C0">
          <w:rPr>
            <w:rFonts w:asciiTheme="minorHAnsi" w:eastAsiaTheme="minorEastAsia" w:hAnsiTheme="minorHAnsi" w:cstheme="minorBidi"/>
            <w:noProof/>
            <w:lang w:eastAsia="hu-HU"/>
          </w:rPr>
          <w:tab/>
        </w:r>
        <w:r w:rsidR="00F427C0" w:rsidRPr="006C505B">
          <w:rPr>
            <w:rStyle w:val="Hiperhivatkozs"/>
            <w:noProof/>
          </w:rPr>
          <w:t>VIPER</w:t>
        </w:r>
        <w:r w:rsidR="00F427C0">
          <w:rPr>
            <w:noProof/>
            <w:webHidden/>
          </w:rPr>
          <w:tab/>
        </w:r>
        <w:r w:rsidR="00F427C0">
          <w:rPr>
            <w:noProof/>
            <w:webHidden/>
          </w:rPr>
          <w:fldChar w:fldCharType="begin"/>
        </w:r>
        <w:r w:rsidR="00F427C0">
          <w:rPr>
            <w:noProof/>
            <w:webHidden/>
          </w:rPr>
          <w:instrText xml:space="preserve"> PAGEREF _Toc530002315 \h </w:instrText>
        </w:r>
        <w:r w:rsidR="00F427C0">
          <w:rPr>
            <w:noProof/>
            <w:webHidden/>
          </w:rPr>
        </w:r>
        <w:r w:rsidR="00F427C0">
          <w:rPr>
            <w:noProof/>
            <w:webHidden/>
          </w:rPr>
          <w:fldChar w:fldCharType="separate"/>
        </w:r>
        <w:r w:rsidR="00F427C0">
          <w:rPr>
            <w:noProof/>
            <w:webHidden/>
          </w:rPr>
          <w:t>25</w:t>
        </w:r>
        <w:r w:rsidR="00F427C0">
          <w:rPr>
            <w:noProof/>
            <w:webHidden/>
          </w:rPr>
          <w:fldChar w:fldCharType="end"/>
        </w:r>
      </w:hyperlink>
    </w:p>
    <w:p w14:paraId="79A557B3" w14:textId="77777777" w:rsidR="00F427C0" w:rsidRDefault="006137F8">
      <w:pPr>
        <w:pStyle w:val="TJ3"/>
        <w:tabs>
          <w:tab w:val="left" w:pos="1440"/>
          <w:tab w:val="right" w:leader="dot" w:pos="9060"/>
        </w:tabs>
        <w:rPr>
          <w:rFonts w:asciiTheme="minorHAnsi" w:eastAsiaTheme="minorEastAsia" w:hAnsiTheme="minorHAnsi" w:cstheme="minorBidi"/>
          <w:noProof/>
          <w:lang w:eastAsia="hu-HU"/>
        </w:rPr>
      </w:pPr>
      <w:hyperlink w:anchor="_Toc530002316" w:history="1">
        <w:r w:rsidR="00F427C0" w:rsidRPr="006C505B">
          <w:rPr>
            <w:rStyle w:val="Hiperhivatkozs"/>
            <w:noProof/>
          </w:rPr>
          <w:t>2.4.5</w:t>
        </w:r>
        <w:r w:rsidR="00F427C0">
          <w:rPr>
            <w:rFonts w:asciiTheme="minorHAnsi" w:eastAsiaTheme="minorEastAsia" w:hAnsiTheme="minorHAnsi" w:cstheme="minorBidi"/>
            <w:noProof/>
            <w:lang w:eastAsia="hu-HU"/>
          </w:rPr>
          <w:tab/>
        </w:r>
        <w:r w:rsidR="00F427C0" w:rsidRPr="006C505B">
          <w:rPr>
            <w:rStyle w:val="Hiperhivatkozs"/>
            <w:noProof/>
          </w:rPr>
          <w:t>Viper vs MVC</w:t>
        </w:r>
        <w:r w:rsidR="00F427C0">
          <w:rPr>
            <w:noProof/>
            <w:webHidden/>
          </w:rPr>
          <w:tab/>
        </w:r>
        <w:r w:rsidR="00F427C0">
          <w:rPr>
            <w:noProof/>
            <w:webHidden/>
          </w:rPr>
          <w:fldChar w:fldCharType="begin"/>
        </w:r>
        <w:r w:rsidR="00F427C0">
          <w:rPr>
            <w:noProof/>
            <w:webHidden/>
          </w:rPr>
          <w:instrText xml:space="preserve"> PAGEREF _Toc530002316 \h </w:instrText>
        </w:r>
        <w:r w:rsidR="00F427C0">
          <w:rPr>
            <w:noProof/>
            <w:webHidden/>
          </w:rPr>
        </w:r>
        <w:r w:rsidR="00F427C0">
          <w:rPr>
            <w:noProof/>
            <w:webHidden/>
          </w:rPr>
          <w:fldChar w:fldCharType="separate"/>
        </w:r>
        <w:r w:rsidR="00F427C0">
          <w:rPr>
            <w:noProof/>
            <w:webHidden/>
          </w:rPr>
          <w:t>27</w:t>
        </w:r>
        <w:r w:rsidR="00F427C0">
          <w:rPr>
            <w:noProof/>
            <w:webHidden/>
          </w:rPr>
          <w:fldChar w:fldCharType="end"/>
        </w:r>
      </w:hyperlink>
    </w:p>
    <w:p w14:paraId="572274AC" w14:textId="77777777" w:rsidR="00F427C0" w:rsidRDefault="006137F8">
      <w:pPr>
        <w:pStyle w:val="TJ3"/>
        <w:tabs>
          <w:tab w:val="left" w:pos="1440"/>
          <w:tab w:val="right" w:leader="dot" w:pos="9060"/>
        </w:tabs>
        <w:rPr>
          <w:rFonts w:asciiTheme="minorHAnsi" w:eastAsiaTheme="minorEastAsia" w:hAnsiTheme="minorHAnsi" w:cstheme="minorBidi"/>
          <w:noProof/>
          <w:lang w:eastAsia="hu-HU"/>
        </w:rPr>
      </w:pPr>
      <w:hyperlink w:anchor="_Toc530002317" w:history="1">
        <w:r w:rsidR="00F427C0" w:rsidRPr="006C505B">
          <w:rPr>
            <w:rStyle w:val="Hiperhivatkozs"/>
            <w:noProof/>
          </w:rPr>
          <w:t>2.4.6</w:t>
        </w:r>
        <w:r w:rsidR="00F427C0">
          <w:rPr>
            <w:rFonts w:asciiTheme="minorHAnsi" w:eastAsiaTheme="minorEastAsia" w:hAnsiTheme="minorHAnsi" w:cstheme="minorBidi"/>
            <w:noProof/>
            <w:lang w:eastAsia="hu-HU"/>
          </w:rPr>
          <w:tab/>
        </w:r>
        <w:r w:rsidR="00F427C0" w:rsidRPr="006C505B">
          <w:rPr>
            <w:rStyle w:val="Hiperhivatkozs"/>
            <w:noProof/>
          </w:rPr>
          <w:t>Konklúzió</w:t>
        </w:r>
        <w:r w:rsidR="00F427C0">
          <w:rPr>
            <w:noProof/>
            <w:webHidden/>
          </w:rPr>
          <w:tab/>
        </w:r>
        <w:r w:rsidR="00F427C0">
          <w:rPr>
            <w:noProof/>
            <w:webHidden/>
          </w:rPr>
          <w:fldChar w:fldCharType="begin"/>
        </w:r>
        <w:r w:rsidR="00F427C0">
          <w:rPr>
            <w:noProof/>
            <w:webHidden/>
          </w:rPr>
          <w:instrText xml:space="preserve"> PAGEREF _Toc530002317 \h </w:instrText>
        </w:r>
        <w:r w:rsidR="00F427C0">
          <w:rPr>
            <w:noProof/>
            <w:webHidden/>
          </w:rPr>
        </w:r>
        <w:r w:rsidR="00F427C0">
          <w:rPr>
            <w:noProof/>
            <w:webHidden/>
          </w:rPr>
          <w:fldChar w:fldCharType="separate"/>
        </w:r>
        <w:r w:rsidR="00F427C0">
          <w:rPr>
            <w:noProof/>
            <w:webHidden/>
          </w:rPr>
          <w:t>27</w:t>
        </w:r>
        <w:r w:rsidR="00F427C0">
          <w:rPr>
            <w:noProof/>
            <w:webHidden/>
          </w:rPr>
          <w:fldChar w:fldCharType="end"/>
        </w:r>
      </w:hyperlink>
    </w:p>
    <w:p w14:paraId="5FE2D40F" w14:textId="77777777" w:rsidR="00F427C0" w:rsidRDefault="006137F8">
      <w:pPr>
        <w:pStyle w:val="TJ1"/>
        <w:tabs>
          <w:tab w:val="left" w:pos="482"/>
        </w:tabs>
        <w:rPr>
          <w:rFonts w:asciiTheme="minorHAnsi" w:eastAsiaTheme="minorEastAsia" w:hAnsiTheme="minorHAnsi" w:cstheme="minorBidi"/>
          <w:b w:val="0"/>
          <w:noProof/>
          <w:lang w:eastAsia="hu-HU"/>
        </w:rPr>
      </w:pPr>
      <w:hyperlink w:anchor="_Toc530002318" w:history="1">
        <w:r w:rsidR="00F427C0" w:rsidRPr="006C505B">
          <w:rPr>
            <w:rStyle w:val="Hiperhivatkozs"/>
            <w:rFonts w:cs="Arial"/>
            <w:noProof/>
            <w:kern w:val="32"/>
          </w:rPr>
          <w:t>3.</w:t>
        </w:r>
        <w:r w:rsidR="00F427C0">
          <w:rPr>
            <w:rFonts w:asciiTheme="minorHAnsi" w:eastAsiaTheme="minorEastAsia" w:hAnsiTheme="minorHAnsi" w:cstheme="minorBidi"/>
            <w:b w:val="0"/>
            <w:noProof/>
            <w:lang w:eastAsia="hu-HU"/>
          </w:rPr>
          <w:tab/>
        </w:r>
        <w:r w:rsidR="00F427C0" w:rsidRPr="006C505B">
          <w:rPr>
            <w:rStyle w:val="Hiperhivatkozs"/>
            <w:rFonts w:cs="Arial"/>
            <w:noProof/>
            <w:kern w:val="32"/>
          </w:rPr>
          <w:t>Feladat ismertetése</w:t>
        </w:r>
        <w:r w:rsidR="00F427C0">
          <w:rPr>
            <w:noProof/>
            <w:webHidden/>
          </w:rPr>
          <w:tab/>
        </w:r>
        <w:r w:rsidR="00F427C0">
          <w:rPr>
            <w:noProof/>
            <w:webHidden/>
          </w:rPr>
          <w:fldChar w:fldCharType="begin"/>
        </w:r>
        <w:r w:rsidR="00F427C0">
          <w:rPr>
            <w:noProof/>
            <w:webHidden/>
          </w:rPr>
          <w:instrText xml:space="preserve"> PAGEREF _Toc530002318 \h </w:instrText>
        </w:r>
        <w:r w:rsidR="00F427C0">
          <w:rPr>
            <w:noProof/>
            <w:webHidden/>
          </w:rPr>
        </w:r>
        <w:r w:rsidR="00F427C0">
          <w:rPr>
            <w:noProof/>
            <w:webHidden/>
          </w:rPr>
          <w:fldChar w:fldCharType="separate"/>
        </w:r>
        <w:r w:rsidR="00F427C0">
          <w:rPr>
            <w:noProof/>
            <w:webHidden/>
          </w:rPr>
          <w:t>29</w:t>
        </w:r>
        <w:r w:rsidR="00F427C0">
          <w:rPr>
            <w:noProof/>
            <w:webHidden/>
          </w:rPr>
          <w:fldChar w:fldCharType="end"/>
        </w:r>
      </w:hyperlink>
    </w:p>
    <w:p w14:paraId="1BEE1AAB" w14:textId="77777777" w:rsidR="00F427C0" w:rsidRDefault="006137F8">
      <w:pPr>
        <w:pStyle w:val="TJ2"/>
        <w:tabs>
          <w:tab w:val="left" w:pos="960"/>
          <w:tab w:val="right" w:leader="dot" w:pos="9060"/>
        </w:tabs>
        <w:rPr>
          <w:rFonts w:asciiTheme="minorHAnsi" w:eastAsiaTheme="minorEastAsia" w:hAnsiTheme="minorHAnsi" w:cstheme="minorBidi"/>
          <w:noProof/>
          <w:lang w:eastAsia="hu-HU"/>
        </w:rPr>
      </w:pPr>
      <w:hyperlink w:anchor="_Toc530002319" w:history="1">
        <w:r w:rsidR="00F427C0" w:rsidRPr="006C505B">
          <w:rPr>
            <w:rStyle w:val="Hiperhivatkozs"/>
            <w:noProof/>
          </w:rPr>
          <w:t>3.1.</w:t>
        </w:r>
        <w:r w:rsidR="00F427C0">
          <w:rPr>
            <w:rFonts w:asciiTheme="minorHAnsi" w:eastAsiaTheme="minorEastAsia" w:hAnsiTheme="minorHAnsi" w:cstheme="minorBidi"/>
            <w:noProof/>
            <w:lang w:eastAsia="hu-HU"/>
          </w:rPr>
          <w:tab/>
        </w:r>
        <w:r w:rsidR="00F427C0" w:rsidRPr="006C505B">
          <w:rPr>
            <w:rStyle w:val="Hiperhivatkozs"/>
            <w:noProof/>
          </w:rPr>
          <w:t>Specifikáció</w:t>
        </w:r>
        <w:r w:rsidR="00F427C0">
          <w:rPr>
            <w:noProof/>
            <w:webHidden/>
          </w:rPr>
          <w:tab/>
        </w:r>
        <w:r w:rsidR="00F427C0">
          <w:rPr>
            <w:noProof/>
            <w:webHidden/>
          </w:rPr>
          <w:fldChar w:fldCharType="begin"/>
        </w:r>
        <w:r w:rsidR="00F427C0">
          <w:rPr>
            <w:noProof/>
            <w:webHidden/>
          </w:rPr>
          <w:instrText xml:space="preserve"> PAGEREF _Toc530002319 \h </w:instrText>
        </w:r>
        <w:r w:rsidR="00F427C0">
          <w:rPr>
            <w:noProof/>
            <w:webHidden/>
          </w:rPr>
        </w:r>
        <w:r w:rsidR="00F427C0">
          <w:rPr>
            <w:noProof/>
            <w:webHidden/>
          </w:rPr>
          <w:fldChar w:fldCharType="separate"/>
        </w:r>
        <w:r w:rsidR="00F427C0">
          <w:rPr>
            <w:noProof/>
            <w:webHidden/>
          </w:rPr>
          <w:t>29</w:t>
        </w:r>
        <w:r w:rsidR="00F427C0">
          <w:rPr>
            <w:noProof/>
            <w:webHidden/>
          </w:rPr>
          <w:fldChar w:fldCharType="end"/>
        </w:r>
      </w:hyperlink>
    </w:p>
    <w:p w14:paraId="1881D615" w14:textId="77777777" w:rsidR="00F427C0" w:rsidRDefault="006137F8">
      <w:pPr>
        <w:pStyle w:val="TJ1"/>
        <w:tabs>
          <w:tab w:val="left" w:pos="482"/>
        </w:tabs>
        <w:rPr>
          <w:rFonts w:asciiTheme="minorHAnsi" w:eastAsiaTheme="minorEastAsia" w:hAnsiTheme="minorHAnsi" w:cstheme="minorBidi"/>
          <w:b w:val="0"/>
          <w:noProof/>
          <w:lang w:eastAsia="hu-HU"/>
        </w:rPr>
      </w:pPr>
      <w:hyperlink w:anchor="_Toc530002320" w:history="1">
        <w:r w:rsidR="00F427C0" w:rsidRPr="006C505B">
          <w:rPr>
            <w:rStyle w:val="Hiperhivatkozs"/>
            <w:rFonts w:cs="Arial"/>
            <w:noProof/>
            <w:kern w:val="32"/>
          </w:rPr>
          <w:t>4.</w:t>
        </w:r>
        <w:r w:rsidR="00F427C0">
          <w:rPr>
            <w:rFonts w:asciiTheme="minorHAnsi" w:eastAsiaTheme="minorEastAsia" w:hAnsiTheme="minorHAnsi" w:cstheme="minorBidi"/>
            <w:b w:val="0"/>
            <w:noProof/>
            <w:lang w:eastAsia="hu-HU"/>
          </w:rPr>
          <w:tab/>
        </w:r>
        <w:r w:rsidR="00F427C0" w:rsidRPr="006C505B">
          <w:rPr>
            <w:rStyle w:val="Hiperhivatkozs"/>
            <w:rFonts w:cs="Arial"/>
            <w:noProof/>
            <w:kern w:val="32"/>
          </w:rPr>
          <w:t>Technológiák ismertetése</w:t>
        </w:r>
        <w:r w:rsidR="00F427C0">
          <w:rPr>
            <w:noProof/>
            <w:webHidden/>
          </w:rPr>
          <w:tab/>
        </w:r>
        <w:r w:rsidR="00F427C0">
          <w:rPr>
            <w:noProof/>
            <w:webHidden/>
          </w:rPr>
          <w:fldChar w:fldCharType="begin"/>
        </w:r>
        <w:r w:rsidR="00F427C0">
          <w:rPr>
            <w:noProof/>
            <w:webHidden/>
          </w:rPr>
          <w:instrText xml:space="preserve"> PAGEREF _Toc530002320 \h </w:instrText>
        </w:r>
        <w:r w:rsidR="00F427C0">
          <w:rPr>
            <w:noProof/>
            <w:webHidden/>
          </w:rPr>
        </w:r>
        <w:r w:rsidR="00F427C0">
          <w:rPr>
            <w:noProof/>
            <w:webHidden/>
          </w:rPr>
          <w:fldChar w:fldCharType="separate"/>
        </w:r>
        <w:r w:rsidR="00F427C0">
          <w:rPr>
            <w:noProof/>
            <w:webHidden/>
          </w:rPr>
          <w:t>36</w:t>
        </w:r>
        <w:r w:rsidR="00F427C0">
          <w:rPr>
            <w:noProof/>
            <w:webHidden/>
          </w:rPr>
          <w:fldChar w:fldCharType="end"/>
        </w:r>
      </w:hyperlink>
    </w:p>
    <w:p w14:paraId="47FEB3CD" w14:textId="77777777" w:rsidR="00F427C0" w:rsidRDefault="006137F8">
      <w:pPr>
        <w:pStyle w:val="TJ2"/>
        <w:tabs>
          <w:tab w:val="left" w:pos="960"/>
          <w:tab w:val="right" w:leader="dot" w:pos="9060"/>
        </w:tabs>
        <w:rPr>
          <w:rFonts w:asciiTheme="minorHAnsi" w:eastAsiaTheme="minorEastAsia" w:hAnsiTheme="minorHAnsi" w:cstheme="minorBidi"/>
          <w:noProof/>
          <w:lang w:eastAsia="hu-HU"/>
        </w:rPr>
      </w:pPr>
      <w:hyperlink w:anchor="_Toc530002321" w:history="1">
        <w:r w:rsidR="00F427C0" w:rsidRPr="006C505B">
          <w:rPr>
            <w:rStyle w:val="Hiperhivatkozs"/>
            <w:noProof/>
          </w:rPr>
          <w:t>4.1.</w:t>
        </w:r>
        <w:r w:rsidR="00F427C0">
          <w:rPr>
            <w:rFonts w:asciiTheme="minorHAnsi" w:eastAsiaTheme="minorEastAsia" w:hAnsiTheme="minorHAnsi" w:cstheme="minorBidi"/>
            <w:noProof/>
            <w:lang w:eastAsia="hu-HU"/>
          </w:rPr>
          <w:tab/>
        </w:r>
        <w:r w:rsidR="00F427C0" w:rsidRPr="006C505B">
          <w:rPr>
            <w:rStyle w:val="Hiperhivatkozs"/>
            <w:noProof/>
          </w:rPr>
          <w:t>CocoaPods</w:t>
        </w:r>
        <w:r w:rsidR="00F427C0">
          <w:rPr>
            <w:noProof/>
            <w:webHidden/>
          </w:rPr>
          <w:tab/>
        </w:r>
        <w:r w:rsidR="00F427C0">
          <w:rPr>
            <w:noProof/>
            <w:webHidden/>
          </w:rPr>
          <w:fldChar w:fldCharType="begin"/>
        </w:r>
        <w:r w:rsidR="00F427C0">
          <w:rPr>
            <w:noProof/>
            <w:webHidden/>
          </w:rPr>
          <w:instrText xml:space="preserve"> PAGEREF _Toc530002321 \h </w:instrText>
        </w:r>
        <w:r w:rsidR="00F427C0">
          <w:rPr>
            <w:noProof/>
            <w:webHidden/>
          </w:rPr>
        </w:r>
        <w:r w:rsidR="00F427C0">
          <w:rPr>
            <w:noProof/>
            <w:webHidden/>
          </w:rPr>
          <w:fldChar w:fldCharType="separate"/>
        </w:r>
        <w:r w:rsidR="00F427C0">
          <w:rPr>
            <w:noProof/>
            <w:webHidden/>
          </w:rPr>
          <w:t>36</w:t>
        </w:r>
        <w:r w:rsidR="00F427C0">
          <w:rPr>
            <w:noProof/>
            <w:webHidden/>
          </w:rPr>
          <w:fldChar w:fldCharType="end"/>
        </w:r>
      </w:hyperlink>
    </w:p>
    <w:p w14:paraId="1144A6F4" w14:textId="77777777" w:rsidR="00F427C0" w:rsidRDefault="006137F8">
      <w:pPr>
        <w:pStyle w:val="TJ2"/>
        <w:tabs>
          <w:tab w:val="left" w:pos="960"/>
          <w:tab w:val="right" w:leader="dot" w:pos="9060"/>
        </w:tabs>
        <w:rPr>
          <w:rFonts w:asciiTheme="minorHAnsi" w:eastAsiaTheme="minorEastAsia" w:hAnsiTheme="minorHAnsi" w:cstheme="minorBidi"/>
          <w:noProof/>
          <w:lang w:eastAsia="hu-HU"/>
        </w:rPr>
      </w:pPr>
      <w:hyperlink w:anchor="_Toc530002322" w:history="1">
        <w:r w:rsidR="00F427C0" w:rsidRPr="006C505B">
          <w:rPr>
            <w:rStyle w:val="Hiperhivatkozs"/>
            <w:noProof/>
          </w:rPr>
          <w:t>4.2.</w:t>
        </w:r>
        <w:r w:rsidR="00F427C0">
          <w:rPr>
            <w:rFonts w:asciiTheme="minorHAnsi" w:eastAsiaTheme="minorEastAsia" w:hAnsiTheme="minorHAnsi" w:cstheme="minorBidi"/>
            <w:noProof/>
            <w:lang w:eastAsia="hu-HU"/>
          </w:rPr>
          <w:tab/>
        </w:r>
        <w:r w:rsidR="00F427C0" w:rsidRPr="006C505B">
          <w:rPr>
            <w:rStyle w:val="Hiperhivatkozs"/>
            <w:noProof/>
          </w:rPr>
          <w:t>JHipster</w:t>
        </w:r>
        <w:r w:rsidR="00F427C0">
          <w:rPr>
            <w:noProof/>
            <w:webHidden/>
          </w:rPr>
          <w:tab/>
        </w:r>
        <w:r w:rsidR="00F427C0">
          <w:rPr>
            <w:noProof/>
            <w:webHidden/>
          </w:rPr>
          <w:fldChar w:fldCharType="begin"/>
        </w:r>
        <w:r w:rsidR="00F427C0">
          <w:rPr>
            <w:noProof/>
            <w:webHidden/>
          </w:rPr>
          <w:instrText xml:space="preserve"> PAGEREF _Toc530002322 \h </w:instrText>
        </w:r>
        <w:r w:rsidR="00F427C0">
          <w:rPr>
            <w:noProof/>
            <w:webHidden/>
          </w:rPr>
        </w:r>
        <w:r w:rsidR="00F427C0">
          <w:rPr>
            <w:noProof/>
            <w:webHidden/>
          </w:rPr>
          <w:fldChar w:fldCharType="separate"/>
        </w:r>
        <w:r w:rsidR="00F427C0">
          <w:rPr>
            <w:noProof/>
            <w:webHidden/>
          </w:rPr>
          <w:t>37</w:t>
        </w:r>
        <w:r w:rsidR="00F427C0">
          <w:rPr>
            <w:noProof/>
            <w:webHidden/>
          </w:rPr>
          <w:fldChar w:fldCharType="end"/>
        </w:r>
      </w:hyperlink>
    </w:p>
    <w:p w14:paraId="11C58C33" w14:textId="77777777" w:rsidR="00F427C0" w:rsidRDefault="006137F8">
      <w:pPr>
        <w:pStyle w:val="TJ1"/>
        <w:tabs>
          <w:tab w:val="left" w:pos="482"/>
        </w:tabs>
        <w:rPr>
          <w:rFonts w:asciiTheme="minorHAnsi" w:eastAsiaTheme="minorEastAsia" w:hAnsiTheme="minorHAnsi" w:cstheme="minorBidi"/>
          <w:b w:val="0"/>
          <w:noProof/>
          <w:lang w:eastAsia="hu-HU"/>
        </w:rPr>
      </w:pPr>
      <w:hyperlink w:anchor="_Toc530002323" w:history="1">
        <w:r w:rsidR="00F427C0" w:rsidRPr="006C505B">
          <w:rPr>
            <w:rStyle w:val="Hiperhivatkozs"/>
            <w:rFonts w:cs="Arial"/>
            <w:noProof/>
            <w:kern w:val="32"/>
          </w:rPr>
          <w:t>5.</w:t>
        </w:r>
        <w:r w:rsidR="00F427C0">
          <w:rPr>
            <w:rFonts w:asciiTheme="minorHAnsi" w:eastAsiaTheme="minorEastAsia" w:hAnsiTheme="minorHAnsi" w:cstheme="minorBidi"/>
            <w:b w:val="0"/>
            <w:noProof/>
            <w:lang w:eastAsia="hu-HU"/>
          </w:rPr>
          <w:tab/>
        </w:r>
        <w:r w:rsidR="00F427C0" w:rsidRPr="006C505B">
          <w:rPr>
            <w:rStyle w:val="Hiperhivatkozs"/>
            <w:rFonts w:cs="Arial"/>
            <w:noProof/>
            <w:kern w:val="32"/>
          </w:rPr>
          <w:t>Tervezés</w:t>
        </w:r>
        <w:r w:rsidR="00F427C0">
          <w:rPr>
            <w:noProof/>
            <w:webHidden/>
          </w:rPr>
          <w:tab/>
        </w:r>
        <w:r w:rsidR="00F427C0">
          <w:rPr>
            <w:noProof/>
            <w:webHidden/>
          </w:rPr>
          <w:fldChar w:fldCharType="begin"/>
        </w:r>
        <w:r w:rsidR="00F427C0">
          <w:rPr>
            <w:noProof/>
            <w:webHidden/>
          </w:rPr>
          <w:instrText xml:space="preserve"> PAGEREF _Toc530002323 \h </w:instrText>
        </w:r>
        <w:r w:rsidR="00F427C0">
          <w:rPr>
            <w:noProof/>
            <w:webHidden/>
          </w:rPr>
        </w:r>
        <w:r w:rsidR="00F427C0">
          <w:rPr>
            <w:noProof/>
            <w:webHidden/>
          </w:rPr>
          <w:fldChar w:fldCharType="separate"/>
        </w:r>
        <w:r w:rsidR="00F427C0">
          <w:rPr>
            <w:noProof/>
            <w:webHidden/>
          </w:rPr>
          <w:t>43</w:t>
        </w:r>
        <w:r w:rsidR="00F427C0">
          <w:rPr>
            <w:noProof/>
            <w:webHidden/>
          </w:rPr>
          <w:fldChar w:fldCharType="end"/>
        </w:r>
      </w:hyperlink>
    </w:p>
    <w:p w14:paraId="62A044C9" w14:textId="77777777" w:rsidR="00F427C0" w:rsidRDefault="006137F8">
      <w:pPr>
        <w:pStyle w:val="TJ2"/>
        <w:tabs>
          <w:tab w:val="left" w:pos="960"/>
          <w:tab w:val="right" w:leader="dot" w:pos="9060"/>
        </w:tabs>
        <w:rPr>
          <w:rFonts w:asciiTheme="minorHAnsi" w:eastAsiaTheme="minorEastAsia" w:hAnsiTheme="minorHAnsi" w:cstheme="minorBidi"/>
          <w:noProof/>
          <w:lang w:eastAsia="hu-HU"/>
        </w:rPr>
      </w:pPr>
      <w:hyperlink w:anchor="_Toc530002324" w:history="1">
        <w:r w:rsidR="00F427C0" w:rsidRPr="006C505B">
          <w:rPr>
            <w:rStyle w:val="Hiperhivatkozs"/>
            <w:noProof/>
          </w:rPr>
          <w:t>5.1.</w:t>
        </w:r>
        <w:r w:rsidR="00F427C0">
          <w:rPr>
            <w:rFonts w:asciiTheme="minorHAnsi" w:eastAsiaTheme="minorEastAsia" w:hAnsiTheme="minorHAnsi" w:cstheme="minorBidi"/>
            <w:noProof/>
            <w:lang w:eastAsia="hu-HU"/>
          </w:rPr>
          <w:tab/>
        </w:r>
        <w:r w:rsidR="00F427C0" w:rsidRPr="006C505B">
          <w:rPr>
            <w:rStyle w:val="Hiperhivatkozs"/>
            <w:noProof/>
          </w:rPr>
          <w:t>Adatbázis</w:t>
        </w:r>
        <w:r w:rsidR="00F427C0">
          <w:rPr>
            <w:noProof/>
            <w:webHidden/>
          </w:rPr>
          <w:tab/>
        </w:r>
        <w:r w:rsidR="00F427C0">
          <w:rPr>
            <w:noProof/>
            <w:webHidden/>
          </w:rPr>
          <w:fldChar w:fldCharType="begin"/>
        </w:r>
        <w:r w:rsidR="00F427C0">
          <w:rPr>
            <w:noProof/>
            <w:webHidden/>
          </w:rPr>
          <w:instrText xml:space="preserve"> PAGEREF _Toc530002324 \h </w:instrText>
        </w:r>
        <w:r w:rsidR="00F427C0">
          <w:rPr>
            <w:noProof/>
            <w:webHidden/>
          </w:rPr>
        </w:r>
        <w:r w:rsidR="00F427C0">
          <w:rPr>
            <w:noProof/>
            <w:webHidden/>
          </w:rPr>
          <w:fldChar w:fldCharType="separate"/>
        </w:r>
        <w:r w:rsidR="00F427C0">
          <w:rPr>
            <w:noProof/>
            <w:webHidden/>
          </w:rPr>
          <w:t>43</w:t>
        </w:r>
        <w:r w:rsidR="00F427C0">
          <w:rPr>
            <w:noProof/>
            <w:webHidden/>
          </w:rPr>
          <w:fldChar w:fldCharType="end"/>
        </w:r>
      </w:hyperlink>
    </w:p>
    <w:p w14:paraId="397BBF11" w14:textId="77777777" w:rsidR="00F427C0" w:rsidRDefault="006137F8">
      <w:pPr>
        <w:pStyle w:val="TJ2"/>
        <w:tabs>
          <w:tab w:val="left" w:pos="960"/>
          <w:tab w:val="right" w:leader="dot" w:pos="9060"/>
        </w:tabs>
        <w:rPr>
          <w:rFonts w:asciiTheme="minorHAnsi" w:eastAsiaTheme="minorEastAsia" w:hAnsiTheme="minorHAnsi" w:cstheme="minorBidi"/>
          <w:noProof/>
          <w:lang w:eastAsia="hu-HU"/>
        </w:rPr>
      </w:pPr>
      <w:hyperlink w:anchor="_Toc530002325" w:history="1">
        <w:r w:rsidR="00F427C0" w:rsidRPr="006C505B">
          <w:rPr>
            <w:rStyle w:val="Hiperhivatkozs"/>
            <w:noProof/>
          </w:rPr>
          <w:t>5.2.</w:t>
        </w:r>
        <w:r w:rsidR="00F427C0">
          <w:rPr>
            <w:rFonts w:asciiTheme="minorHAnsi" w:eastAsiaTheme="minorEastAsia" w:hAnsiTheme="minorHAnsi" w:cstheme="minorBidi"/>
            <w:noProof/>
            <w:lang w:eastAsia="hu-HU"/>
          </w:rPr>
          <w:tab/>
        </w:r>
        <w:r w:rsidR="00F427C0" w:rsidRPr="006C505B">
          <w:rPr>
            <w:rStyle w:val="Hiperhivatkozs"/>
            <w:noProof/>
          </w:rPr>
          <w:t>Authentikáció</w:t>
        </w:r>
        <w:r w:rsidR="00F427C0">
          <w:rPr>
            <w:noProof/>
            <w:webHidden/>
          </w:rPr>
          <w:tab/>
        </w:r>
        <w:r w:rsidR="00F427C0">
          <w:rPr>
            <w:noProof/>
            <w:webHidden/>
          </w:rPr>
          <w:fldChar w:fldCharType="begin"/>
        </w:r>
        <w:r w:rsidR="00F427C0">
          <w:rPr>
            <w:noProof/>
            <w:webHidden/>
          </w:rPr>
          <w:instrText xml:space="preserve"> PAGEREF _Toc530002325 \h </w:instrText>
        </w:r>
        <w:r w:rsidR="00F427C0">
          <w:rPr>
            <w:noProof/>
            <w:webHidden/>
          </w:rPr>
        </w:r>
        <w:r w:rsidR="00F427C0">
          <w:rPr>
            <w:noProof/>
            <w:webHidden/>
          </w:rPr>
          <w:fldChar w:fldCharType="separate"/>
        </w:r>
        <w:r w:rsidR="00F427C0">
          <w:rPr>
            <w:noProof/>
            <w:webHidden/>
          </w:rPr>
          <w:t>44</w:t>
        </w:r>
        <w:r w:rsidR="00F427C0">
          <w:rPr>
            <w:noProof/>
            <w:webHidden/>
          </w:rPr>
          <w:fldChar w:fldCharType="end"/>
        </w:r>
      </w:hyperlink>
    </w:p>
    <w:p w14:paraId="5B5DC62B" w14:textId="77777777" w:rsidR="00F427C0" w:rsidRDefault="006137F8">
      <w:pPr>
        <w:pStyle w:val="TJ1"/>
        <w:tabs>
          <w:tab w:val="left" w:pos="482"/>
        </w:tabs>
        <w:rPr>
          <w:rFonts w:asciiTheme="minorHAnsi" w:eastAsiaTheme="minorEastAsia" w:hAnsiTheme="minorHAnsi" w:cstheme="minorBidi"/>
          <w:b w:val="0"/>
          <w:noProof/>
          <w:lang w:eastAsia="hu-HU"/>
        </w:rPr>
      </w:pPr>
      <w:hyperlink w:anchor="_Toc530002326" w:history="1">
        <w:r w:rsidR="00F427C0" w:rsidRPr="006C505B">
          <w:rPr>
            <w:rStyle w:val="Hiperhivatkozs"/>
            <w:rFonts w:cs="Arial"/>
            <w:noProof/>
            <w:kern w:val="32"/>
          </w:rPr>
          <w:t>6.</w:t>
        </w:r>
        <w:r w:rsidR="00F427C0">
          <w:rPr>
            <w:rFonts w:asciiTheme="minorHAnsi" w:eastAsiaTheme="minorEastAsia" w:hAnsiTheme="minorHAnsi" w:cstheme="minorBidi"/>
            <w:b w:val="0"/>
            <w:noProof/>
            <w:lang w:eastAsia="hu-HU"/>
          </w:rPr>
          <w:tab/>
        </w:r>
        <w:r w:rsidR="00F427C0" w:rsidRPr="006C505B">
          <w:rPr>
            <w:rStyle w:val="Hiperhivatkozs"/>
            <w:rFonts w:cs="Arial"/>
            <w:noProof/>
            <w:kern w:val="32"/>
          </w:rPr>
          <w:t>Megvalósítás</w:t>
        </w:r>
        <w:r w:rsidR="00F427C0">
          <w:rPr>
            <w:noProof/>
            <w:webHidden/>
          </w:rPr>
          <w:tab/>
        </w:r>
        <w:r w:rsidR="00F427C0">
          <w:rPr>
            <w:noProof/>
            <w:webHidden/>
          </w:rPr>
          <w:fldChar w:fldCharType="begin"/>
        </w:r>
        <w:r w:rsidR="00F427C0">
          <w:rPr>
            <w:noProof/>
            <w:webHidden/>
          </w:rPr>
          <w:instrText xml:space="preserve"> PAGEREF _Toc530002326 \h </w:instrText>
        </w:r>
        <w:r w:rsidR="00F427C0">
          <w:rPr>
            <w:noProof/>
            <w:webHidden/>
          </w:rPr>
        </w:r>
        <w:r w:rsidR="00F427C0">
          <w:rPr>
            <w:noProof/>
            <w:webHidden/>
          </w:rPr>
          <w:fldChar w:fldCharType="separate"/>
        </w:r>
        <w:r w:rsidR="00F427C0">
          <w:rPr>
            <w:noProof/>
            <w:webHidden/>
          </w:rPr>
          <w:t>46</w:t>
        </w:r>
        <w:r w:rsidR="00F427C0">
          <w:rPr>
            <w:noProof/>
            <w:webHidden/>
          </w:rPr>
          <w:fldChar w:fldCharType="end"/>
        </w:r>
      </w:hyperlink>
    </w:p>
    <w:p w14:paraId="3788350A" w14:textId="77777777" w:rsidR="00F427C0" w:rsidRDefault="006137F8">
      <w:pPr>
        <w:pStyle w:val="TJ2"/>
        <w:tabs>
          <w:tab w:val="left" w:pos="960"/>
          <w:tab w:val="right" w:leader="dot" w:pos="9060"/>
        </w:tabs>
        <w:rPr>
          <w:rFonts w:asciiTheme="minorHAnsi" w:eastAsiaTheme="minorEastAsia" w:hAnsiTheme="minorHAnsi" w:cstheme="minorBidi"/>
          <w:noProof/>
          <w:lang w:eastAsia="hu-HU"/>
        </w:rPr>
      </w:pPr>
      <w:hyperlink w:anchor="_Toc530002327" w:history="1">
        <w:r w:rsidR="00F427C0" w:rsidRPr="006C505B">
          <w:rPr>
            <w:rStyle w:val="Hiperhivatkozs"/>
            <w:noProof/>
          </w:rPr>
          <w:t>6.1.</w:t>
        </w:r>
        <w:r w:rsidR="00F427C0">
          <w:rPr>
            <w:rFonts w:asciiTheme="minorHAnsi" w:eastAsiaTheme="minorEastAsia" w:hAnsiTheme="minorHAnsi" w:cstheme="minorBidi"/>
            <w:noProof/>
            <w:lang w:eastAsia="hu-HU"/>
          </w:rPr>
          <w:tab/>
        </w:r>
        <w:r w:rsidR="00F427C0" w:rsidRPr="006C505B">
          <w:rPr>
            <w:rStyle w:val="Hiperhivatkozs"/>
            <w:noProof/>
          </w:rPr>
          <w:t>Képernyők</w:t>
        </w:r>
        <w:r w:rsidR="00F427C0">
          <w:rPr>
            <w:noProof/>
            <w:webHidden/>
          </w:rPr>
          <w:tab/>
        </w:r>
        <w:r w:rsidR="00F427C0">
          <w:rPr>
            <w:noProof/>
            <w:webHidden/>
          </w:rPr>
          <w:fldChar w:fldCharType="begin"/>
        </w:r>
        <w:r w:rsidR="00F427C0">
          <w:rPr>
            <w:noProof/>
            <w:webHidden/>
          </w:rPr>
          <w:instrText xml:space="preserve"> PAGEREF _Toc530002327 \h </w:instrText>
        </w:r>
        <w:r w:rsidR="00F427C0">
          <w:rPr>
            <w:noProof/>
            <w:webHidden/>
          </w:rPr>
        </w:r>
        <w:r w:rsidR="00F427C0">
          <w:rPr>
            <w:noProof/>
            <w:webHidden/>
          </w:rPr>
          <w:fldChar w:fldCharType="separate"/>
        </w:r>
        <w:r w:rsidR="00F427C0">
          <w:rPr>
            <w:noProof/>
            <w:webHidden/>
          </w:rPr>
          <w:t>46</w:t>
        </w:r>
        <w:r w:rsidR="00F427C0">
          <w:rPr>
            <w:noProof/>
            <w:webHidden/>
          </w:rPr>
          <w:fldChar w:fldCharType="end"/>
        </w:r>
      </w:hyperlink>
    </w:p>
    <w:p w14:paraId="7F679D2A" w14:textId="77777777" w:rsidR="00F427C0" w:rsidRDefault="006137F8">
      <w:pPr>
        <w:pStyle w:val="TJ2"/>
        <w:tabs>
          <w:tab w:val="left" w:pos="960"/>
          <w:tab w:val="right" w:leader="dot" w:pos="9060"/>
        </w:tabs>
        <w:rPr>
          <w:rFonts w:asciiTheme="minorHAnsi" w:eastAsiaTheme="minorEastAsia" w:hAnsiTheme="minorHAnsi" w:cstheme="minorBidi"/>
          <w:noProof/>
          <w:lang w:eastAsia="hu-HU"/>
        </w:rPr>
      </w:pPr>
      <w:hyperlink w:anchor="_Toc530002328" w:history="1">
        <w:r w:rsidR="00F427C0" w:rsidRPr="006C505B">
          <w:rPr>
            <w:rStyle w:val="Hiperhivatkozs"/>
            <w:noProof/>
          </w:rPr>
          <w:t>6.2.</w:t>
        </w:r>
        <w:r w:rsidR="00F427C0">
          <w:rPr>
            <w:rFonts w:asciiTheme="minorHAnsi" w:eastAsiaTheme="minorEastAsia" w:hAnsiTheme="minorHAnsi" w:cstheme="minorBidi"/>
            <w:noProof/>
            <w:lang w:eastAsia="hu-HU"/>
          </w:rPr>
          <w:tab/>
        </w:r>
        <w:r w:rsidR="00F427C0" w:rsidRPr="006C505B">
          <w:rPr>
            <w:rStyle w:val="Hiperhivatkozs"/>
            <w:noProof/>
          </w:rPr>
          <w:t>Funkciók</w:t>
        </w:r>
        <w:r w:rsidR="00F427C0">
          <w:rPr>
            <w:noProof/>
            <w:webHidden/>
          </w:rPr>
          <w:tab/>
        </w:r>
        <w:r w:rsidR="00F427C0">
          <w:rPr>
            <w:noProof/>
            <w:webHidden/>
          </w:rPr>
          <w:fldChar w:fldCharType="begin"/>
        </w:r>
        <w:r w:rsidR="00F427C0">
          <w:rPr>
            <w:noProof/>
            <w:webHidden/>
          </w:rPr>
          <w:instrText xml:space="preserve"> PAGEREF _Toc530002328 \h </w:instrText>
        </w:r>
        <w:r w:rsidR="00F427C0">
          <w:rPr>
            <w:noProof/>
            <w:webHidden/>
          </w:rPr>
        </w:r>
        <w:r w:rsidR="00F427C0">
          <w:rPr>
            <w:noProof/>
            <w:webHidden/>
          </w:rPr>
          <w:fldChar w:fldCharType="separate"/>
        </w:r>
        <w:r w:rsidR="00F427C0">
          <w:rPr>
            <w:noProof/>
            <w:webHidden/>
          </w:rPr>
          <w:t>46</w:t>
        </w:r>
        <w:r w:rsidR="00F427C0">
          <w:rPr>
            <w:noProof/>
            <w:webHidden/>
          </w:rPr>
          <w:fldChar w:fldCharType="end"/>
        </w:r>
      </w:hyperlink>
    </w:p>
    <w:p w14:paraId="450560F9" w14:textId="77777777" w:rsidR="00F427C0" w:rsidRDefault="006137F8">
      <w:pPr>
        <w:pStyle w:val="TJ1"/>
        <w:tabs>
          <w:tab w:val="left" w:pos="482"/>
        </w:tabs>
        <w:rPr>
          <w:rFonts w:asciiTheme="minorHAnsi" w:eastAsiaTheme="minorEastAsia" w:hAnsiTheme="minorHAnsi" w:cstheme="minorBidi"/>
          <w:b w:val="0"/>
          <w:noProof/>
          <w:lang w:eastAsia="hu-HU"/>
        </w:rPr>
      </w:pPr>
      <w:hyperlink w:anchor="_Toc530002329" w:history="1">
        <w:r w:rsidR="00F427C0" w:rsidRPr="006C505B">
          <w:rPr>
            <w:rStyle w:val="Hiperhivatkozs"/>
            <w:rFonts w:cs="Arial"/>
            <w:noProof/>
            <w:kern w:val="32"/>
          </w:rPr>
          <w:t>7.</w:t>
        </w:r>
        <w:r w:rsidR="00F427C0">
          <w:rPr>
            <w:rFonts w:asciiTheme="minorHAnsi" w:eastAsiaTheme="minorEastAsia" w:hAnsiTheme="minorHAnsi" w:cstheme="minorBidi"/>
            <w:b w:val="0"/>
            <w:noProof/>
            <w:lang w:eastAsia="hu-HU"/>
          </w:rPr>
          <w:tab/>
        </w:r>
        <w:r w:rsidR="00F427C0" w:rsidRPr="006C505B">
          <w:rPr>
            <w:rStyle w:val="Hiperhivatkozs"/>
            <w:rFonts w:cs="Arial"/>
            <w:noProof/>
            <w:kern w:val="32"/>
          </w:rPr>
          <w:t>Tesztelés</w:t>
        </w:r>
        <w:r w:rsidR="00F427C0">
          <w:rPr>
            <w:noProof/>
            <w:webHidden/>
          </w:rPr>
          <w:tab/>
        </w:r>
        <w:r w:rsidR="00F427C0">
          <w:rPr>
            <w:noProof/>
            <w:webHidden/>
          </w:rPr>
          <w:fldChar w:fldCharType="begin"/>
        </w:r>
        <w:r w:rsidR="00F427C0">
          <w:rPr>
            <w:noProof/>
            <w:webHidden/>
          </w:rPr>
          <w:instrText xml:space="preserve"> PAGEREF _Toc530002329 \h </w:instrText>
        </w:r>
        <w:r w:rsidR="00F427C0">
          <w:rPr>
            <w:noProof/>
            <w:webHidden/>
          </w:rPr>
        </w:r>
        <w:r w:rsidR="00F427C0">
          <w:rPr>
            <w:noProof/>
            <w:webHidden/>
          </w:rPr>
          <w:fldChar w:fldCharType="separate"/>
        </w:r>
        <w:r w:rsidR="00F427C0">
          <w:rPr>
            <w:noProof/>
            <w:webHidden/>
          </w:rPr>
          <w:t>47</w:t>
        </w:r>
        <w:r w:rsidR="00F427C0">
          <w:rPr>
            <w:noProof/>
            <w:webHidden/>
          </w:rPr>
          <w:fldChar w:fldCharType="end"/>
        </w:r>
      </w:hyperlink>
    </w:p>
    <w:p w14:paraId="7A660F17" w14:textId="77777777" w:rsidR="00F427C0" w:rsidRDefault="006137F8">
      <w:pPr>
        <w:pStyle w:val="TJ1"/>
        <w:tabs>
          <w:tab w:val="left" w:pos="482"/>
        </w:tabs>
        <w:rPr>
          <w:rFonts w:asciiTheme="minorHAnsi" w:eastAsiaTheme="minorEastAsia" w:hAnsiTheme="minorHAnsi" w:cstheme="minorBidi"/>
          <w:b w:val="0"/>
          <w:noProof/>
          <w:lang w:eastAsia="hu-HU"/>
        </w:rPr>
      </w:pPr>
      <w:hyperlink w:anchor="_Toc530002330" w:history="1">
        <w:r w:rsidR="00F427C0" w:rsidRPr="006C505B">
          <w:rPr>
            <w:rStyle w:val="Hiperhivatkozs"/>
            <w:rFonts w:cs="Arial"/>
            <w:noProof/>
            <w:kern w:val="32"/>
          </w:rPr>
          <w:t>8.</w:t>
        </w:r>
        <w:r w:rsidR="00F427C0">
          <w:rPr>
            <w:rFonts w:asciiTheme="minorHAnsi" w:eastAsiaTheme="minorEastAsia" w:hAnsiTheme="minorHAnsi" w:cstheme="minorBidi"/>
            <w:b w:val="0"/>
            <w:noProof/>
            <w:lang w:eastAsia="hu-HU"/>
          </w:rPr>
          <w:tab/>
        </w:r>
        <w:r w:rsidR="00F427C0" w:rsidRPr="006C505B">
          <w:rPr>
            <w:rStyle w:val="Hiperhivatkozs"/>
            <w:rFonts w:cs="Arial"/>
            <w:noProof/>
            <w:kern w:val="32"/>
          </w:rPr>
          <w:t>Továbbfejlesztési lehetőségek</w:t>
        </w:r>
        <w:r w:rsidR="00F427C0">
          <w:rPr>
            <w:noProof/>
            <w:webHidden/>
          </w:rPr>
          <w:tab/>
        </w:r>
        <w:r w:rsidR="00F427C0">
          <w:rPr>
            <w:noProof/>
            <w:webHidden/>
          </w:rPr>
          <w:fldChar w:fldCharType="begin"/>
        </w:r>
        <w:r w:rsidR="00F427C0">
          <w:rPr>
            <w:noProof/>
            <w:webHidden/>
          </w:rPr>
          <w:instrText xml:space="preserve"> PAGEREF _Toc530002330 \h </w:instrText>
        </w:r>
        <w:r w:rsidR="00F427C0">
          <w:rPr>
            <w:noProof/>
            <w:webHidden/>
          </w:rPr>
        </w:r>
        <w:r w:rsidR="00F427C0">
          <w:rPr>
            <w:noProof/>
            <w:webHidden/>
          </w:rPr>
          <w:fldChar w:fldCharType="separate"/>
        </w:r>
        <w:r w:rsidR="00F427C0">
          <w:rPr>
            <w:noProof/>
            <w:webHidden/>
          </w:rPr>
          <w:t>48</w:t>
        </w:r>
        <w:r w:rsidR="00F427C0">
          <w:rPr>
            <w:noProof/>
            <w:webHidden/>
          </w:rPr>
          <w:fldChar w:fldCharType="end"/>
        </w:r>
      </w:hyperlink>
    </w:p>
    <w:p w14:paraId="385DCF01" w14:textId="77777777" w:rsidR="00F427C0" w:rsidRDefault="006137F8">
      <w:pPr>
        <w:pStyle w:val="TJ1"/>
        <w:tabs>
          <w:tab w:val="left" w:pos="482"/>
        </w:tabs>
        <w:rPr>
          <w:rFonts w:asciiTheme="minorHAnsi" w:eastAsiaTheme="minorEastAsia" w:hAnsiTheme="minorHAnsi" w:cstheme="minorBidi"/>
          <w:b w:val="0"/>
          <w:noProof/>
          <w:lang w:eastAsia="hu-HU"/>
        </w:rPr>
      </w:pPr>
      <w:hyperlink w:anchor="_Toc530002331" w:history="1">
        <w:r w:rsidR="00F427C0" w:rsidRPr="006C505B">
          <w:rPr>
            <w:rStyle w:val="Hiperhivatkozs"/>
            <w:rFonts w:cs="Arial"/>
            <w:noProof/>
            <w:kern w:val="32"/>
          </w:rPr>
          <w:t>9.</w:t>
        </w:r>
        <w:r w:rsidR="00F427C0">
          <w:rPr>
            <w:rFonts w:asciiTheme="minorHAnsi" w:eastAsiaTheme="minorEastAsia" w:hAnsiTheme="minorHAnsi" w:cstheme="minorBidi"/>
            <w:b w:val="0"/>
            <w:noProof/>
            <w:lang w:eastAsia="hu-HU"/>
          </w:rPr>
          <w:tab/>
        </w:r>
        <w:r w:rsidR="00F427C0" w:rsidRPr="006C505B">
          <w:rPr>
            <w:rStyle w:val="Hiperhivatkozs"/>
            <w:rFonts w:cs="Arial"/>
            <w:noProof/>
            <w:kern w:val="32"/>
          </w:rPr>
          <w:t>Összefoglaló</w:t>
        </w:r>
        <w:r w:rsidR="00F427C0">
          <w:rPr>
            <w:noProof/>
            <w:webHidden/>
          </w:rPr>
          <w:tab/>
        </w:r>
        <w:r w:rsidR="00F427C0">
          <w:rPr>
            <w:noProof/>
            <w:webHidden/>
          </w:rPr>
          <w:fldChar w:fldCharType="begin"/>
        </w:r>
        <w:r w:rsidR="00F427C0">
          <w:rPr>
            <w:noProof/>
            <w:webHidden/>
          </w:rPr>
          <w:instrText xml:space="preserve"> PAGEREF _Toc530002331 \h </w:instrText>
        </w:r>
        <w:r w:rsidR="00F427C0">
          <w:rPr>
            <w:noProof/>
            <w:webHidden/>
          </w:rPr>
        </w:r>
        <w:r w:rsidR="00F427C0">
          <w:rPr>
            <w:noProof/>
            <w:webHidden/>
          </w:rPr>
          <w:fldChar w:fldCharType="separate"/>
        </w:r>
        <w:r w:rsidR="00F427C0">
          <w:rPr>
            <w:noProof/>
            <w:webHidden/>
          </w:rPr>
          <w:t>49</w:t>
        </w:r>
        <w:r w:rsidR="00F427C0">
          <w:rPr>
            <w:noProof/>
            <w:webHidden/>
          </w:rPr>
          <w:fldChar w:fldCharType="end"/>
        </w:r>
      </w:hyperlink>
    </w:p>
    <w:p w14:paraId="01DB37B4" w14:textId="77777777" w:rsidR="00F427C0" w:rsidRDefault="006137F8">
      <w:pPr>
        <w:pStyle w:val="TJ1"/>
        <w:tabs>
          <w:tab w:val="left" w:pos="720"/>
        </w:tabs>
        <w:rPr>
          <w:rFonts w:asciiTheme="minorHAnsi" w:eastAsiaTheme="minorEastAsia" w:hAnsiTheme="minorHAnsi" w:cstheme="minorBidi"/>
          <w:b w:val="0"/>
          <w:noProof/>
          <w:lang w:eastAsia="hu-HU"/>
        </w:rPr>
      </w:pPr>
      <w:hyperlink w:anchor="_Toc530002332" w:history="1">
        <w:r w:rsidR="00F427C0" w:rsidRPr="006C505B">
          <w:rPr>
            <w:rStyle w:val="Hiperhivatkozs"/>
            <w:rFonts w:cs="Arial"/>
            <w:noProof/>
            <w:kern w:val="32"/>
          </w:rPr>
          <w:t>10.</w:t>
        </w:r>
        <w:r w:rsidR="00F427C0">
          <w:rPr>
            <w:rFonts w:asciiTheme="minorHAnsi" w:eastAsiaTheme="minorEastAsia" w:hAnsiTheme="minorHAnsi" w:cstheme="minorBidi"/>
            <w:b w:val="0"/>
            <w:noProof/>
            <w:lang w:eastAsia="hu-HU"/>
          </w:rPr>
          <w:tab/>
        </w:r>
        <w:r w:rsidR="00F427C0" w:rsidRPr="006C505B">
          <w:rPr>
            <w:rStyle w:val="Hiperhivatkozs"/>
            <w:rFonts w:cs="Arial"/>
            <w:noProof/>
            <w:kern w:val="32"/>
          </w:rPr>
          <w:t>Irodalomjegyzék</w:t>
        </w:r>
        <w:r w:rsidR="00F427C0">
          <w:rPr>
            <w:noProof/>
            <w:webHidden/>
          </w:rPr>
          <w:tab/>
        </w:r>
        <w:r w:rsidR="00F427C0">
          <w:rPr>
            <w:noProof/>
            <w:webHidden/>
          </w:rPr>
          <w:fldChar w:fldCharType="begin"/>
        </w:r>
        <w:r w:rsidR="00F427C0">
          <w:rPr>
            <w:noProof/>
            <w:webHidden/>
          </w:rPr>
          <w:instrText xml:space="preserve"> PAGEREF _Toc530002332 \h </w:instrText>
        </w:r>
        <w:r w:rsidR="00F427C0">
          <w:rPr>
            <w:noProof/>
            <w:webHidden/>
          </w:rPr>
        </w:r>
        <w:r w:rsidR="00F427C0">
          <w:rPr>
            <w:noProof/>
            <w:webHidden/>
          </w:rPr>
          <w:fldChar w:fldCharType="separate"/>
        </w:r>
        <w:r w:rsidR="00F427C0">
          <w:rPr>
            <w:noProof/>
            <w:webHidden/>
          </w:rPr>
          <w:t>50</w:t>
        </w:r>
        <w:r w:rsidR="00F427C0">
          <w:rPr>
            <w:noProof/>
            <w:webHidden/>
          </w:rPr>
          <w:fldChar w:fldCharType="end"/>
        </w:r>
      </w:hyperlink>
    </w:p>
    <w:p w14:paraId="51F49BCD" w14:textId="77777777" w:rsidR="00A471C6" w:rsidRDefault="00A471C6" w:rsidP="00A471C6">
      <w:r>
        <w:rPr>
          <w:b/>
          <w:bCs/>
        </w:rPr>
        <w:fldChar w:fldCharType="end"/>
      </w:r>
    </w:p>
    <w:p w14:paraId="3009F625" w14:textId="77777777" w:rsidR="00A471C6" w:rsidRPr="00B50CAA" w:rsidRDefault="00A471C6" w:rsidP="00A471C6">
      <w:pPr>
        <w:pStyle w:val="Nyilatkozatcm"/>
        <w:jc w:val="left"/>
      </w:pPr>
      <w:r w:rsidRPr="00B50CAA">
        <w:lastRenderedPageBreak/>
        <w:t>Hallgatói nyilatkozat</w:t>
      </w:r>
    </w:p>
    <w:p w14:paraId="0934BECA" w14:textId="77777777" w:rsidR="00A471C6" w:rsidRDefault="00A471C6" w:rsidP="00A471C6">
      <w:pPr>
        <w:pStyle w:val="Nyilatkozatszveg"/>
      </w:pPr>
      <w:r w:rsidRPr="00B50CAA">
        <w:t xml:space="preserve">Alulírott </w:t>
      </w:r>
      <w:r>
        <w:rPr>
          <w:b/>
          <w:bCs/>
        </w:rPr>
        <w:t>Vihari Réka</w:t>
      </w:r>
      <w:r w:rsidRPr="00B50CAA">
        <w:t xml:space="preserve">, szigorló hallgató kijelentem, hogy ezt a </w:t>
      </w:r>
      <w:r>
        <w:t xml:space="preserve">szakdolgozatot </w:t>
      </w:r>
      <w:r w:rsidRPr="00B50CAA">
        <w:t>meg nem engedett segítség nélkül, saját magam készítettem, csak a megadott forrásokat (szakirodalom, eszközök stb.) használtam fel. Minden olyan részt, melyet szó szerint, vagy azonos értelemben</w:t>
      </w:r>
      <w:r>
        <w:t>,</w:t>
      </w:r>
      <w:r w:rsidRPr="00B50CAA">
        <w:t xml:space="preserve"> de átfogalmazva más forrásból átvettem, egyértelműen, a forrás megadásával megjelöltem.</w:t>
      </w:r>
    </w:p>
    <w:p w14:paraId="4787FA96" w14:textId="77777777" w:rsidR="00A471C6" w:rsidRPr="00EE1A1F" w:rsidRDefault="00A471C6" w:rsidP="00A471C6">
      <w:pPr>
        <w:pStyle w:val="Nyilatkozatszveg"/>
      </w:pPr>
      <w:r w:rsidRPr="00EE1A1F">
        <w:t xml:space="preserve">Hozzájárulok, hogy a jelen munkám alapadatait (szerző(k), cím, angol és magyar nyelvű tartalmi kivonat, készítés éve, konzulens(ek) neve) a BME VIK nyilvánosan hozzáférhető elektronikus formában, a munka teljes szövegét pedig az egyetem belső hálózatán keresztül (vagy </w:t>
      </w:r>
      <w:r>
        <w:t>hitelesített</w:t>
      </w:r>
      <w:r w:rsidRPr="00EE1A1F">
        <w:t xml:space="preserve"> felhasználók számára) közzétegye. Kijelentem, hogy a benyújtott munka és annak elektronikus verziója megegyezik.</w:t>
      </w:r>
      <w:r>
        <w:t xml:space="preserve"> Dékáni engedéllyel titkosított diplomatervek esetén a dolgozat szövege csak 3 év eltelte után válik hozzáférhetővé.</w:t>
      </w:r>
    </w:p>
    <w:p w14:paraId="46A536F7" w14:textId="06755EDA" w:rsidR="00A471C6" w:rsidRPr="00B50CAA" w:rsidRDefault="00A471C6" w:rsidP="00A471C6">
      <w:pPr>
        <w:pStyle w:val="Nyilatkozatkeltezs"/>
      </w:pPr>
      <w:r w:rsidRPr="00B50CAA">
        <w:t xml:space="preserve">Kelt: Budapest, </w:t>
      </w:r>
      <w:r w:rsidRPr="00B50CAA">
        <w:fldChar w:fldCharType="begin"/>
      </w:r>
      <w:r w:rsidRPr="00B50CAA">
        <w:instrText xml:space="preserve"> DATE \@ "yyyy. MM. dd." \* MERGEFORMAT </w:instrText>
      </w:r>
      <w:r w:rsidRPr="00B50CAA">
        <w:fldChar w:fldCharType="separate"/>
      </w:r>
      <w:ins w:id="5" w:author="Vihari Réka" w:date="2018-11-22T23:45:00Z">
        <w:r w:rsidR="00D1686B">
          <w:rPr>
            <w:noProof/>
          </w:rPr>
          <w:t>2018. 11. 22.</w:t>
        </w:r>
      </w:ins>
      <w:del w:id="6" w:author="Vihari Réka" w:date="2018-11-22T10:08:00Z">
        <w:r w:rsidR="00616B23" w:rsidDel="00465BCB">
          <w:rPr>
            <w:noProof/>
          </w:rPr>
          <w:delText>2018. 11. 19.</w:delText>
        </w:r>
      </w:del>
      <w:r w:rsidRPr="00B50CAA">
        <w:fldChar w:fldCharType="end"/>
      </w:r>
    </w:p>
    <w:p w14:paraId="4B3A7FD7" w14:textId="77777777" w:rsidR="00A471C6" w:rsidRDefault="00A471C6" w:rsidP="00A471C6">
      <w:pPr>
        <w:pStyle w:val="Nyilatkozatalrs"/>
      </w:pPr>
      <w:r>
        <w:tab/>
        <w:t>...…………………………………………….</w:t>
      </w:r>
    </w:p>
    <w:p w14:paraId="1E473A57" w14:textId="77777777" w:rsidR="00A471C6" w:rsidRDefault="00A471C6" w:rsidP="00A471C6">
      <w:pPr>
        <w:pStyle w:val="Nyilatkozatalrs"/>
      </w:pPr>
      <w:r>
        <w:tab/>
        <w:t>Vihari Réka</w:t>
      </w:r>
    </w:p>
    <w:p w14:paraId="2D95F047" w14:textId="77777777" w:rsidR="00A471C6" w:rsidRPr="00B50CAA" w:rsidRDefault="00A471C6" w:rsidP="00A471C6">
      <w:pPr>
        <w:pStyle w:val="Nyilatkozatszveg"/>
      </w:pPr>
    </w:p>
    <w:p w14:paraId="6C2F9102" w14:textId="77777777" w:rsidR="00A471C6" w:rsidRPr="00C9731F" w:rsidRDefault="00A471C6" w:rsidP="00A471C6">
      <w:pPr>
        <w:pStyle w:val="NormlWeb"/>
      </w:pPr>
      <w:r w:rsidRPr="00C9731F">
        <w:fldChar w:fldCharType="begin"/>
      </w:r>
      <w:r w:rsidRPr="00C9731F">
        <w:instrText xml:space="preserve"> INCLUDEPICTURE "/var/folders/8y/b057_8mn6w79q0kk0vvjscbh0000gn/T/com.microsoft.Word/WebArchiveCopyPasteTempFiles/page4image1684976" \* MERGEFORMATINET </w:instrText>
      </w:r>
      <w:r w:rsidRPr="00C9731F">
        <w:fldChar w:fldCharType="separate"/>
      </w:r>
      <w:r w:rsidRPr="00C9731F">
        <w:rPr>
          <w:noProof/>
        </w:rPr>
        <w:drawing>
          <wp:inline distT="0" distB="0" distL="0" distR="0" wp14:anchorId="5FBCDF6C" wp14:editId="6BD41AFB">
            <wp:extent cx="2857500" cy="571500"/>
            <wp:effectExtent l="0" t="0" r="0" b="0"/>
            <wp:docPr id="9" name="Kép 9" descr="page4image1684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ge4image168497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857500" cy="571500"/>
                    </a:xfrm>
                    <a:prstGeom prst="rect">
                      <a:avLst/>
                    </a:prstGeom>
                    <a:noFill/>
                    <a:ln>
                      <a:noFill/>
                    </a:ln>
                  </pic:spPr>
                </pic:pic>
              </a:graphicData>
            </a:graphic>
          </wp:inline>
        </w:drawing>
      </w:r>
      <w:r w:rsidRPr="00C9731F">
        <w:fldChar w:fldCharType="end"/>
      </w:r>
    </w:p>
    <w:p w14:paraId="77DAE2EC" w14:textId="77777777" w:rsidR="00A471C6" w:rsidRDefault="00A471C6" w:rsidP="00A471C6">
      <w:pPr>
        <w:rPr>
          <w:b/>
          <w:sz w:val="40"/>
          <w:szCs w:val="40"/>
        </w:rPr>
      </w:pPr>
      <w:r>
        <w:rPr>
          <w:b/>
          <w:sz w:val="40"/>
          <w:szCs w:val="40"/>
        </w:rPr>
        <w:br w:type="page"/>
      </w:r>
    </w:p>
    <w:p w14:paraId="234078D7" w14:textId="77777777" w:rsidR="00A471C6" w:rsidRPr="006C737D" w:rsidRDefault="00A471C6" w:rsidP="00A471C6">
      <w:pPr>
        <w:pStyle w:val="Fejezetcimszmozsnlkl"/>
      </w:pPr>
      <w:bookmarkStart w:id="7" w:name="_Toc530002299"/>
      <w:r w:rsidRPr="006C737D">
        <w:lastRenderedPageBreak/>
        <w:t>Összefoglaló</w:t>
      </w:r>
      <w:bookmarkEnd w:id="7"/>
    </w:p>
    <w:bookmarkEnd w:id="1"/>
    <w:bookmarkEnd w:id="2"/>
    <w:p w14:paraId="7B688261" w14:textId="77777777" w:rsidR="00A471C6" w:rsidRDefault="00A471C6" w:rsidP="00A471C6">
      <w:pPr>
        <w:ind w:right="-11"/>
      </w:pPr>
    </w:p>
    <w:p w14:paraId="735EBEDE" w14:textId="77777777" w:rsidR="00A471C6" w:rsidRPr="00283F58" w:rsidRDefault="00A471C6" w:rsidP="00A471C6">
      <w:pPr>
        <w:rPr>
          <w:rFonts w:ascii="Calibri" w:hAnsi="Calibri" w:cs="Times New Roman"/>
          <w:color w:val="000000"/>
          <w:lang w:eastAsia="hu-HU"/>
        </w:rPr>
      </w:pPr>
      <w:bookmarkStart w:id="8" w:name="OLE_LINK5"/>
      <w:bookmarkStart w:id="9" w:name="OLE_LINK6"/>
      <w:r w:rsidRPr="0014012A">
        <w:rPr>
          <w:rFonts w:ascii="Calibri" w:hAnsi="Calibri" w:cs="Times New Roman"/>
          <w:color w:val="000000"/>
          <w:lang w:eastAsia="hu-HU"/>
        </w:rPr>
        <w:t xml:space="preserve">Az okostelefonok </w:t>
      </w:r>
      <w:bookmarkEnd w:id="8"/>
      <w:bookmarkEnd w:id="9"/>
      <w:r w:rsidRPr="0014012A">
        <w:rPr>
          <w:rFonts w:ascii="Calibri" w:hAnsi="Calibri" w:cs="Times New Roman"/>
          <w:color w:val="000000"/>
          <w:lang w:eastAsia="hu-HU"/>
        </w:rPr>
        <w:t>elterjedésével egyre nagyobb szerepet töltenek be</w:t>
      </w:r>
      <w:r w:rsidRPr="00283F58">
        <w:rPr>
          <w:rFonts w:ascii="Calibri" w:hAnsi="Calibri" w:cs="Times New Roman"/>
          <w:color w:val="000000"/>
          <w:lang w:eastAsia="hu-HU"/>
        </w:rPr>
        <w:t xml:space="preserve"> életünkben a mobilapplikációk.</w:t>
      </w:r>
    </w:p>
    <w:p w14:paraId="14CD3FC4" w14:textId="77777777" w:rsidR="00A471C6" w:rsidRPr="00283F58" w:rsidRDefault="00A471C6" w:rsidP="00A471C6">
      <w:pPr>
        <w:rPr>
          <w:rFonts w:ascii="Calibri" w:hAnsi="Calibri" w:cs="Times New Roman"/>
          <w:color w:val="000000"/>
          <w:lang w:eastAsia="hu-HU"/>
        </w:rPr>
      </w:pPr>
      <w:r w:rsidRPr="0014012A">
        <w:rPr>
          <w:rFonts w:ascii="Calibri" w:hAnsi="Calibri" w:cs="Times New Roman"/>
          <w:color w:val="000000"/>
          <w:lang w:eastAsia="hu-HU"/>
        </w:rPr>
        <w:t>Ezeken az alkalmazásokon keresztül érjük el barátainkat, készítünk edzéstervet, de akár egy olyan mindennapi feladatot is, mint a főzés, ezek segítségével oldunk meg. Az élet számos területén megkönnyíti és lerövidíti az emberi munkát.</w:t>
      </w:r>
      <w:r>
        <w:rPr>
          <w:rFonts w:ascii="Calibri" w:hAnsi="Calibri" w:cs="Times New Roman"/>
          <w:color w:val="000000"/>
          <w:lang w:eastAsia="hu-HU"/>
        </w:rPr>
        <w:t xml:space="preserve"> Beépültek magán- és szakmai életünkbe egyaránt.</w:t>
      </w:r>
    </w:p>
    <w:p w14:paraId="2113F216" w14:textId="77777777" w:rsidR="00A471C6" w:rsidRPr="00283F58" w:rsidRDefault="00A471C6" w:rsidP="00A471C6">
      <w:pPr>
        <w:rPr>
          <w:rFonts w:ascii="Calibri" w:hAnsi="Calibri" w:cs="Times New Roman"/>
          <w:color w:val="000000"/>
          <w:lang w:eastAsia="hu-HU"/>
        </w:rPr>
      </w:pPr>
    </w:p>
    <w:p w14:paraId="153AEC18" w14:textId="77777777" w:rsidR="00A471C6" w:rsidRDefault="00A471C6" w:rsidP="00A471C6">
      <w:pPr>
        <w:rPr>
          <w:rFonts w:ascii="Calibri" w:hAnsi="Calibri" w:cs="Times New Roman"/>
          <w:color w:val="000000"/>
          <w:lang w:eastAsia="hu-HU"/>
        </w:rPr>
      </w:pPr>
      <w:r w:rsidRPr="00283F58">
        <w:rPr>
          <w:rFonts w:ascii="Calibri" w:hAnsi="Calibri" w:cs="Times New Roman"/>
          <w:color w:val="000000"/>
          <w:lang w:eastAsia="hu-HU"/>
        </w:rPr>
        <w:t xml:space="preserve">Az Apple Inc. 2007-ben jelent meg a piacon első </w:t>
      </w:r>
      <w:r>
        <w:rPr>
          <w:rFonts w:ascii="Calibri" w:hAnsi="Calibri" w:cs="Times New Roman"/>
          <w:color w:val="000000"/>
          <w:lang w:eastAsia="hu-HU"/>
        </w:rPr>
        <w:t>i</w:t>
      </w:r>
      <w:r w:rsidRPr="00283F58">
        <w:rPr>
          <w:rFonts w:ascii="Calibri" w:hAnsi="Calibri" w:cs="Times New Roman"/>
          <w:color w:val="000000"/>
          <w:lang w:eastAsia="hu-HU"/>
        </w:rPr>
        <w:t>Phone készülékével, amely forradalmi újítás volt a kor telefonjaihoz képest. Az érintőképernyőben lévő lehetőségeket látva tervezték meg az első okostelefonjukat, ami azonnal hatalmas népszerűségre tett szert. Ennek oka a könny</w:t>
      </w:r>
      <w:r>
        <w:rPr>
          <w:rFonts w:ascii="Calibri" w:hAnsi="Calibri" w:cs="Times New Roman"/>
          <w:color w:val="000000"/>
          <w:lang w:eastAsia="hu-HU"/>
        </w:rPr>
        <w:t>ű</w:t>
      </w:r>
      <w:r w:rsidRPr="00283F58">
        <w:rPr>
          <w:rFonts w:ascii="Calibri" w:hAnsi="Calibri" w:cs="Times New Roman"/>
          <w:color w:val="000000"/>
          <w:lang w:eastAsia="hu-HU"/>
        </w:rPr>
        <w:t xml:space="preserve"> kezelhetőség és a felhasználói élmény volt, amelyet az új funkciók nyújtottak.</w:t>
      </w:r>
      <w:r>
        <w:rPr>
          <w:rFonts w:ascii="Calibri" w:hAnsi="Calibri" w:cs="Times New Roman"/>
          <w:color w:val="000000"/>
          <w:lang w:eastAsia="hu-HU"/>
        </w:rPr>
        <w:t xml:space="preserve">  </w:t>
      </w:r>
      <w:r w:rsidRPr="00283F58">
        <w:rPr>
          <w:rFonts w:ascii="Calibri" w:hAnsi="Calibri" w:cs="Times New Roman"/>
          <w:color w:val="000000"/>
          <w:lang w:eastAsia="hu-HU"/>
        </w:rPr>
        <w:t xml:space="preserve">Ma a legújabb piacon lévő </w:t>
      </w:r>
      <w:r>
        <w:rPr>
          <w:rFonts w:ascii="Calibri" w:hAnsi="Calibri" w:cs="Times New Roman"/>
          <w:color w:val="000000"/>
          <w:lang w:eastAsia="hu-HU"/>
        </w:rPr>
        <w:t>i</w:t>
      </w:r>
      <w:r w:rsidRPr="00283F58">
        <w:rPr>
          <w:rFonts w:ascii="Calibri" w:hAnsi="Calibri" w:cs="Times New Roman"/>
          <w:color w:val="000000"/>
          <w:lang w:eastAsia="hu-HU"/>
        </w:rPr>
        <w:t>Phone az Xs (2018),</w:t>
      </w:r>
      <w:r w:rsidRPr="0014012A">
        <w:rPr>
          <w:rFonts w:ascii="Calibri" w:hAnsi="Calibri" w:cs="Times New Roman"/>
          <w:color w:val="000000"/>
          <w:lang w:eastAsia="hu-HU"/>
        </w:rPr>
        <w:t> </w:t>
      </w:r>
      <w:r w:rsidRPr="00283F58">
        <w:rPr>
          <w:rFonts w:ascii="Calibri" w:hAnsi="Calibri" w:cs="Times New Roman"/>
          <w:color w:val="000000"/>
          <w:lang w:eastAsia="hu-HU"/>
        </w:rPr>
        <w:t>amely már arcfelismerő funkcióval és vezeték nélküli töltéssel rendelkezik</w:t>
      </w:r>
      <w:r>
        <w:rPr>
          <w:rFonts w:ascii="Calibri" w:hAnsi="Calibri" w:cs="Times New Roman"/>
          <w:color w:val="000000"/>
          <w:lang w:eastAsia="hu-HU"/>
        </w:rPr>
        <w:t>.</w:t>
      </w:r>
    </w:p>
    <w:p w14:paraId="10800DBE" w14:textId="77777777" w:rsidR="00A471C6" w:rsidRPr="00283F58" w:rsidRDefault="00A471C6" w:rsidP="00A471C6">
      <w:pPr>
        <w:rPr>
          <w:rFonts w:ascii="Calibri" w:hAnsi="Calibri" w:cs="Times New Roman"/>
          <w:color w:val="000000"/>
          <w:lang w:eastAsia="hu-HU"/>
        </w:rPr>
      </w:pPr>
    </w:p>
    <w:p w14:paraId="1B9BEE45" w14:textId="77777777" w:rsidR="00A471C6" w:rsidRPr="00283F58" w:rsidRDefault="00A471C6" w:rsidP="00A471C6">
      <w:pPr>
        <w:rPr>
          <w:rFonts w:ascii="Calibri" w:hAnsi="Calibri" w:cs="Times New Roman"/>
          <w:color w:val="000000"/>
          <w:lang w:eastAsia="hu-HU"/>
        </w:rPr>
      </w:pPr>
      <w:r w:rsidRPr="00283F58">
        <w:rPr>
          <w:rFonts w:ascii="Calibri" w:hAnsi="Calibri" w:cs="Times New Roman"/>
          <w:color w:val="000000"/>
          <w:lang w:eastAsia="hu-HU"/>
        </w:rPr>
        <w:t xml:space="preserve">A telefonok mindennapos használatával megnövekedett az igény a mobilapplikációkra is. Általában a megrendelők cégek, akik a munkafolyamatuk egy részét szeretnék modernizálni, illetve megkönnyíteni. A mai felhőszolgáltatások révén, telefonunkról bármikor hozzáférhetünk a szükséges adatokhoz. A vállalati dolgozók kommunikálhatnak egymás között is applikációkon keresztül, de akár az ügyfelekkel is. Másrészt pedig </w:t>
      </w:r>
      <w:r>
        <w:rPr>
          <w:rFonts w:ascii="Calibri" w:hAnsi="Calibri" w:cs="Times New Roman"/>
          <w:color w:val="000000"/>
          <w:lang w:eastAsia="hu-HU"/>
        </w:rPr>
        <w:t>egyre többen kapnak kedvet a Startup-ok által készített sikeres mobilapplikációk révén ötleteik megvalósítására. Így sokszor találkozhatunk olyan megrendelőkkel is, akik saját elképzeléseiket szeretnék látni egy újonnan készült alkalmazásban.</w:t>
      </w:r>
    </w:p>
    <w:p w14:paraId="4810820A" w14:textId="77777777" w:rsidR="00A471C6" w:rsidRPr="0014012A" w:rsidRDefault="00A471C6" w:rsidP="00A471C6">
      <w:pPr>
        <w:rPr>
          <w:rFonts w:ascii="Calibri" w:hAnsi="Calibri" w:cs="Times New Roman"/>
          <w:color w:val="000000"/>
          <w:lang w:eastAsia="hu-HU"/>
        </w:rPr>
      </w:pPr>
    </w:p>
    <w:p w14:paraId="3C59A395" w14:textId="77777777" w:rsidR="00A471C6" w:rsidRPr="00283F58" w:rsidRDefault="00A471C6" w:rsidP="00A471C6">
      <w:pPr>
        <w:rPr>
          <w:rFonts w:ascii="Calibri" w:hAnsi="Calibri" w:cs="Times New Roman"/>
          <w:color w:val="000000"/>
          <w:lang w:eastAsia="hu-HU"/>
        </w:rPr>
      </w:pPr>
      <w:r w:rsidRPr="0014012A">
        <w:rPr>
          <w:rFonts w:ascii="Calibri" w:hAnsi="Calibri" w:cs="Times New Roman"/>
          <w:color w:val="000000"/>
          <w:lang w:eastAsia="hu-HU"/>
        </w:rPr>
        <w:t xml:space="preserve">Szakdolgozatom célja egy olyan alkalmazás elkészítése iOS platformra, amely tetszőleges rendezvények szervezését és lebonyolítását könnyíti meg szolgáltatásaival, legyen szó akár egy </w:t>
      </w:r>
      <w:r>
        <w:rPr>
          <w:rFonts w:ascii="Calibri" w:hAnsi="Calibri" w:cs="Times New Roman"/>
          <w:color w:val="000000"/>
          <w:lang w:eastAsia="hu-HU"/>
        </w:rPr>
        <w:t>szakmai konferenciáról</w:t>
      </w:r>
      <w:r w:rsidRPr="0014012A">
        <w:rPr>
          <w:rFonts w:ascii="Calibri" w:hAnsi="Calibri" w:cs="Times New Roman"/>
          <w:color w:val="000000"/>
          <w:lang w:eastAsia="hu-HU"/>
        </w:rPr>
        <w:t>, bicikli túráról vagy egy sítáborról a hegyekben. A résztvevők az applikáción keresztül nyomon tudják követni a programokat, azok helyszínét, és egyéb, a rendezvényhez kapcsolódó információkhoz férhetnek hozzá.</w:t>
      </w:r>
    </w:p>
    <w:p w14:paraId="55E55ED3" w14:textId="77777777" w:rsidR="00A471C6" w:rsidRPr="0014012A" w:rsidRDefault="00A471C6" w:rsidP="00A471C6">
      <w:pPr>
        <w:rPr>
          <w:rFonts w:ascii="Calibri" w:hAnsi="Calibri" w:cs="Times New Roman"/>
          <w:color w:val="000000"/>
          <w:lang w:eastAsia="hu-HU"/>
        </w:rPr>
      </w:pPr>
    </w:p>
    <w:p w14:paraId="5B739A5E" w14:textId="77777777" w:rsidR="00A471C6" w:rsidRPr="00901C56" w:rsidRDefault="00A471C6" w:rsidP="00A471C6">
      <w:pPr>
        <w:rPr>
          <w:rFonts w:ascii="Calibri" w:hAnsi="Calibri" w:cs="Times New Roman"/>
          <w:color w:val="000000"/>
          <w:lang w:eastAsia="hu-HU"/>
        </w:rPr>
      </w:pPr>
      <w:r w:rsidRPr="0014012A">
        <w:rPr>
          <w:rFonts w:ascii="Calibri" w:hAnsi="Calibri" w:cs="Times New Roman"/>
          <w:color w:val="000000"/>
          <w:lang w:eastAsia="hu-HU"/>
        </w:rPr>
        <w:t>Dolgozatomban ismertetem az iOS platformra való fejlesztés sajátosságait. Bemutatom az alkalmazás tervezését és implementációját, kitérve a felhasználói felület felépítésére és az alkalmazás architektúrájára is.</w:t>
      </w:r>
      <w:bookmarkEnd w:id="3"/>
      <w:bookmarkEnd w:id="4"/>
    </w:p>
    <w:p w14:paraId="7CF6008E" w14:textId="77777777" w:rsidR="00A471C6" w:rsidRPr="006C737D" w:rsidRDefault="00A471C6" w:rsidP="00A471C6">
      <w:pPr>
        <w:pStyle w:val="Fejezetcimszmozsnlkl"/>
      </w:pPr>
      <w:bookmarkStart w:id="10" w:name="_Toc530002300"/>
      <w:r w:rsidRPr="006C737D">
        <w:lastRenderedPageBreak/>
        <w:t>Abstract</w:t>
      </w:r>
      <w:bookmarkEnd w:id="10"/>
    </w:p>
    <w:p w14:paraId="048043D2" w14:textId="77777777" w:rsidR="00A471C6" w:rsidRDefault="00A471C6" w:rsidP="00A471C6">
      <w:pPr>
        <w:ind w:right="-11"/>
      </w:pPr>
    </w:p>
    <w:p w14:paraId="47B6890F" w14:textId="77777777" w:rsidR="00A471C6" w:rsidRDefault="00A471C6" w:rsidP="00A471C6">
      <w:pPr>
        <w:ind w:right="-11"/>
      </w:pPr>
    </w:p>
    <w:p w14:paraId="40B4E003" w14:textId="77777777" w:rsidR="00A471C6" w:rsidRDefault="00A471C6" w:rsidP="00A471C6">
      <w:pPr>
        <w:ind w:right="-11"/>
      </w:pPr>
    </w:p>
    <w:p w14:paraId="7602AB94" w14:textId="77777777" w:rsidR="00A471C6" w:rsidRDefault="00A471C6" w:rsidP="00A471C6">
      <w:pPr>
        <w:ind w:right="-11"/>
      </w:pPr>
      <w:r>
        <w:t>same in english</w:t>
      </w:r>
    </w:p>
    <w:p w14:paraId="5F7D3A76" w14:textId="77777777" w:rsidR="00A471C6" w:rsidRDefault="00A471C6" w:rsidP="00A471C6">
      <w:r>
        <w:br w:type="page"/>
      </w:r>
    </w:p>
    <w:p w14:paraId="623897B5" w14:textId="77777777" w:rsidR="00A471C6" w:rsidRPr="006C737D" w:rsidRDefault="00A471C6" w:rsidP="00A471C6">
      <w:pPr>
        <w:pStyle w:val="Cmsor1"/>
        <w:keepLines w:val="0"/>
        <w:pageBreakBefore/>
        <w:numPr>
          <w:ilvl w:val="0"/>
          <w:numId w:val="16"/>
        </w:numPr>
        <w:spacing w:before="360" w:after="480" w:line="360" w:lineRule="auto"/>
        <w:jc w:val="both"/>
        <w:rPr>
          <w:rFonts w:ascii="Times New Roman" w:eastAsia="Times New Roman" w:hAnsi="Times New Roman" w:cs="Arial"/>
          <w:color w:val="auto"/>
          <w:kern w:val="32"/>
          <w:sz w:val="36"/>
          <w:szCs w:val="32"/>
        </w:rPr>
      </w:pPr>
      <w:bookmarkStart w:id="11" w:name="_Toc530002301"/>
      <w:bookmarkStart w:id="12" w:name="OLE_LINK7"/>
      <w:bookmarkStart w:id="13" w:name="OLE_LINK8"/>
      <w:r w:rsidRPr="006C737D">
        <w:rPr>
          <w:rFonts w:ascii="Times New Roman" w:eastAsia="Times New Roman" w:hAnsi="Times New Roman" w:cs="Arial"/>
          <w:color w:val="auto"/>
          <w:kern w:val="32"/>
          <w:sz w:val="36"/>
          <w:szCs w:val="32"/>
        </w:rPr>
        <w:lastRenderedPageBreak/>
        <w:t>Bevezetés</w:t>
      </w:r>
      <w:bookmarkEnd w:id="11"/>
    </w:p>
    <w:p w14:paraId="3020E89A" w14:textId="77777777" w:rsidR="00A471C6" w:rsidRPr="00D0072D" w:rsidRDefault="00A471C6" w:rsidP="00A471C6">
      <w:pPr>
        <w:spacing w:after="120" w:line="360" w:lineRule="auto"/>
        <w:ind w:firstLine="720"/>
        <w:jc w:val="both"/>
        <w:rPr>
          <w:rFonts w:cs="Times New Roman"/>
        </w:rPr>
      </w:pPr>
      <w:bookmarkStart w:id="14" w:name="OLE_LINK9"/>
      <w:bookmarkStart w:id="15" w:name="OLE_LINK10"/>
      <w:bookmarkEnd w:id="12"/>
      <w:bookmarkEnd w:id="13"/>
      <w:r w:rsidRPr="00D0072D">
        <w:rPr>
          <w:rFonts w:cs="Times New Roman"/>
        </w:rPr>
        <w:t>Egyre n</w:t>
      </w:r>
      <w:bookmarkEnd w:id="14"/>
      <w:bookmarkEnd w:id="15"/>
      <w:r w:rsidRPr="00D0072D">
        <w:rPr>
          <w:rFonts w:cs="Times New Roman"/>
        </w:rPr>
        <w:t xml:space="preserve">agyobb szerepet töltenek be életünkben a mobilalkalmazások. Gyakorlatilag már mindenhova visszük magunkkal telefonunkat. Ez az új szokás adta a gyökerét mobilapplikációs széleskörű elterjedséhez. Az eszközök folyamatos fejlődésével és az általuk nyújtott szolgáltatások bővülésével egyre nagyobb a kereslet ezen a piacon. A mai rohanó világban nagy szerepet játszik, hogy helytől függetlenül el tudjuk érni adatainkat, beleértve a naptárunkat, fényképeinket és akár munkahelyi feladatainkat is. Nagy segítséget nyújtanak a könnyű kezelhetőség és hozzáférhetőség révén. </w:t>
      </w:r>
    </w:p>
    <w:p w14:paraId="79881A5B" w14:textId="77777777" w:rsidR="00A471C6" w:rsidRPr="006F708A" w:rsidRDefault="00A471C6" w:rsidP="00A471C6">
      <w:pPr>
        <w:ind w:right="-11"/>
        <w:rPr>
          <w:rFonts w:ascii="Calibri" w:hAnsi="Calibri" w:cs="Times New Roman"/>
          <w:color w:val="000000"/>
          <w:lang w:eastAsia="hu-HU"/>
        </w:rPr>
      </w:pPr>
    </w:p>
    <w:p w14:paraId="75682106" w14:textId="77777777" w:rsidR="00A471C6" w:rsidRPr="00D0072D" w:rsidRDefault="00A471C6" w:rsidP="00A471C6">
      <w:pPr>
        <w:spacing w:after="120" w:line="360" w:lineRule="auto"/>
        <w:ind w:firstLine="720"/>
        <w:jc w:val="both"/>
        <w:rPr>
          <w:rFonts w:cs="Times New Roman"/>
        </w:rPr>
      </w:pPr>
      <w:r w:rsidRPr="00D0072D">
        <w:rPr>
          <w:rFonts w:cs="Times New Roman"/>
        </w:rPr>
        <w:t xml:space="preserve">Manapság már egy nyaralást is megtervezhetünk applikációkon keresztül, a repülőjegy vásárlástól a programok kiválasztásáig. Ezen belül lenne a célja a megtervezett alkalmazásomnak az előre megszervezett események könnyebb lebonyolítása. A megszokott, korábbi megoldás úgy működik egy szervezett programnál, hogy az esemény első napján kiosztanak egy programfüzetet és az alapján kell az időpontokban a megfelelő helyen lenni. Sajnos ez a gyakorlatban általában úgy működik, hogy már aznap elveszítjük ezt a füzetet és igyekszünk emlékeink alapján tájékozódni. Ennek megváltoztatásaképp szeretném ezt a rendszert egy applikációba integrálni, kibővített funkciókkal és már a valós idejű programváltozásokat is kezelve. A telefonunk az események alatt is mindig velünk van, hiszen ezzel ellenőrizzük levelezésünket, készítünk fényképeket és tartjuk a kapcsolatot a többi résztvevővel. Így kézenfekvő megoldásnak tűnt ezt a kommunikációt és lebonyolítást egy helyen összefűzni. </w:t>
      </w:r>
    </w:p>
    <w:p w14:paraId="36C7C8B5" w14:textId="77777777" w:rsidR="00A471C6" w:rsidRPr="006F708A" w:rsidRDefault="00A471C6" w:rsidP="00A471C6">
      <w:pPr>
        <w:ind w:right="-11"/>
        <w:rPr>
          <w:rFonts w:ascii="Calibri" w:hAnsi="Calibri" w:cs="Times New Roman"/>
          <w:color w:val="000000"/>
          <w:lang w:eastAsia="hu-HU"/>
        </w:rPr>
      </w:pPr>
    </w:p>
    <w:p w14:paraId="296BA664" w14:textId="77777777" w:rsidR="00A471C6" w:rsidRPr="00D0072D" w:rsidRDefault="00A471C6" w:rsidP="00A471C6">
      <w:pPr>
        <w:spacing w:after="120" w:line="360" w:lineRule="auto"/>
        <w:ind w:firstLine="720"/>
        <w:jc w:val="both"/>
        <w:rPr>
          <w:rFonts w:cs="Times New Roman"/>
        </w:rPr>
      </w:pPr>
      <w:r w:rsidRPr="00D0072D">
        <w:rPr>
          <w:rFonts w:cs="Times New Roman"/>
        </w:rPr>
        <w:t>A következő fejezetekben egy általam tervezett alkalmazást mutatok be, amely segíti a kapcsolattartást a résztvevők és a szervezők között. A nyáron lehetőségem volt a BME Automatizálási és Informatikai t</w:t>
      </w:r>
      <w:r>
        <w:rPr>
          <w:rFonts w:cs="Times New Roman"/>
        </w:rPr>
        <w:t>anszéken részt venni egy olyan i</w:t>
      </w:r>
      <w:r w:rsidRPr="00D0072D">
        <w:rPr>
          <w:rFonts w:cs="Times New Roman"/>
        </w:rPr>
        <w:t xml:space="preserve">OS alkalmazás fejlesztésében, amely egy testreszabható, többfajta igényt kielégítő applikáció Itt fogalmazódott meg bennem az ötlet, hogy megtervezzek egy hasonló alkalmazást esemény specifikusan. </w:t>
      </w:r>
    </w:p>
    <w:p w14:paraId="21DB0D9E" w14:textId="77777777" w:rsidR="00A471C6" w:rsidRPr="00D0072D" w:rsidRDefault="00A471C6" w:rsidP="00A471C6">
      <w:pPr>
        <w:spacing w:after="120" w:line="360" w:lineRule="auto"/>
        <w:ind w:firstLine="720"/>
        <w:jc w:val="both"/>
        <w:rPr>
          <w:rFonts w:cs="Times New Roman"/>
        </w:rPr>
      </w:pPr>
    </w:p>
    <w:p w14:paraId="6BA61E38" w14:textId="77777777" w:rsidR="00A471C6" w:rsidRPr="00D0072D" w:rsidRDefault="00A471C6" w:rsidP="00A471C6">
      <w:pPr>
        <w:spacing w:after="120" w:line="360" w:lineRule="auto"/>
        <w:ind w:firstLine="720"/>
        <w:jc w:val="both"/>
        <w:rPr>
          <w:rFonts w:cs="Times New Roman"/>
        </w:rPr>
      </w:pPr>
      <w:r>
        <w:rPr>
          <w:rFonts w:cs="Times New Roman"/>
        </w:rPr>
        <w:t>Dolgozatomban ismertetem az i</w:t>
      </w:r>
      <w:r w:rsidRPr="00D0072D">
        <w:rPr>
          <w:rFonts w:cs="Times New Roman"/>
        </w:rPr>
        <w:t xml:space="preserve">OS platformot és a fejlesztői környezetet. Illetve, kitérek az alkalmazások felépítésének fejlődésére is. Továbbá, bemutatom a vállalatoknál </w:t>
      </w:r>
      <w:r w:rsidRPr="00D0072D">
        <w:rPr>
          <w:rFonts w:cs="Times New Roman"/>
        </w:rPr>
        <w:lastRenderedPageBreak/>
        <w:t xml:space="preserve">gyakran használt verziókezelést is, amely egy több tagú fejlesztői csapatban segíti a hatékony alkalmazás készítést. </w:t>
      </w:r>
    </w:p>
    <w:p w14:paraId="5EE2308B" w14:textId="77777777" w:rsidR="00A471C6" w:rsidRPr="006F708A" w:rsidRDefault="00A471C6" w:rsidP="00A471C6">
      <w:pPr>
        <w:ind w:right="-11"/>
        <w:rPr>
          <w:rFonts w:ascii="Calibri" w:hAnsi="Calibri" w:cs="Times New Roman"/>
          <w:color w:val="000000"/>
          <w:lang w:eastAsia="hu-HU"/>
        </w:rPr>
      </w:pPr>
    </w:p>
    <w:p w14:paraId="266D3B69" w14:textId="77777777" w:rsidR="00A471C6" w:rsidRPr="00D0072D" w:rsidRDefault="00A471C6" w:rsidP="00A471C6">
      <w:pPr>
        <w:spacing w:after="120" w:line="360" w:lineRule="auto"/>
        <w:ind w:firstLine="720"/>
        <w:jc w:val="both"/>
        <w:rPr>
          <w:rFonts w:cs="Times New Roman"/>
        </w:rPr>
      </w:pPr>
      <w:r w:rsidRPr="00D0072D">
        <w:rPr>
          <w:rFonts w:cs="Times New Roman"/>
        </w:rPr>
        <w:t xml:space="preserve">A továbbiakban az alkalmazás egyes funkcióit mutatom be, illetve, a hozzá tartozó backend-et is, amellyel válik az alkalmazás univerzálissá. A tervezési és implementálási folyamatok bemutatása után kitérek az alkalmazás tesztelési lehetőségeire is. </w:t>
      </w:r>
    </w:p>
    <w:p w14:paraId="478CE8BC" w14:textId="77777777" w:rsidR="00A471C6" w:rsidRDefault="00A471C6" w:rsidP="00A471C6">
      <w:pPr>
        <w:ind w:right="-11"/>
        <w:rPr>
          <w:rFonts w:ascii="Calibri" w:hAnsi="Calibri" w:cs="Times New Roman"/>
          <w:color w:val="000000"/>
          <w:lang w:eastAsia="hu-HU"/>
        </w:rPr>
      </w:pPr>
    </w:p>
    <w:p w14:paraId="03C959FB" w14:textId="77777777" w:rsidR="00A471C6" w:rsidRPr="00D0072D" w:rsidRDefault="00A471C6" w:rsidP="00A471C6">
      <w:pPr>
        <w:pStyle w:val="Cmsor2"/>
        <w:numPr>
          <w:ilvl w:val="1"/>
          <w:numId w:val="17"/>
        </w:numPr>
      </w:pPr>
      <w:bookmarkStart w:id="16" w:name="_Toc530002302"/>
      <w:r w:rsidRPr="00D0072D">
        <w:t>Mobilpiaci kutatás</w:t>
      </w:r>
      <w:bookmarkEnd w:id="16"/>
    </w:p>
    <w:p w14:paraId="5E8D91F4" w14:textId="77777777" w:rsidR="00A471C6" w:rsidRDefault="00A471C6" w:rsidP="00A471C6">
      <w:pPr>
        <w:rPr>
          <w:rFonts w:ascii="Calibri" w:hAnsi="Calibri" w:cs="Times New Roman"/>
          <w:color w:val="000000"/>
        </w:rPr>
      </w:pPr>
    </w:p>
    <w:p w14:paraId="78251813" w14:textId="77777777" w:rsidR="00A471C6" w:rsidRPr="00D0072D" w:rsidRDefault="00A471C6" w:rsidP="00A471C6">
      <w:pPr>
        <w:spacing w:after="120" w:line="360" w:lineRule="auto"/>
        <w:ind w:firstLine="720"/>
        <w:jc w:val="both"/>
        <w:rPr>
          <w:rFonts w:cs="Times New Roman"/>
        </w:rPr>
      </w:pPr>
      <w:r w:rsidRPr="00D0072D">
        <w:rPr>
          <w:rFonts w:cs="Times New Roman"/>
        </w:rPr>
        <w:t xml:space="preserve">A fejezet célja a piacon lévő mobil operációs rendszerek bemutatása. Telefon vásárlásnál több operációs rendszer közül választhatunk, melyeknek megvan a maga előnyük és hátrányuk. </w:t>
      </w:r>
      <w:r>
        <w:rPr>
          <w:rFonts w:cs="Times New Roman"/>
        </w:rPr>
        <w:t>Igaz</w:t>
      </w:r>
      <w:ins w:id="17" w:author="Illanicz Barnabás" w:date="2018-11-19T10:09:00Z">
        <w:r w:rsidR="000347E8">
          <w:rPr>
            <w:rFonts w:cs="Times New Roman"/>
          </w:rPr>
          <w:t>o</w:t>
        </w:r>
      </w:ins>
      <w:del w:id="18" w:author="Illanicz Barnabás" w:date="2018-11-19T10:09:00Z">
        <w:r w:rsidDel="000347E8">
          <w:rPr>
            <w:rFonts w:cs="Times New Roman"/>
          </w:rPr>
          <w:delText>ó</w:delText>
        </w:r>
      </w:del>
      <w:r>
        <w:rPr>
          <w:rFonts w:cs="Times New Roman"/>
        </w:rPr>
        <w:t>d</w:t>
      </w:r>
      <w:r w:rsidRPr="00D0072D">
        <w:rPr>
          <w:rFonts w:cs="Times New Roman"/>
        </w:rPr>
        <w:t>hat a felhasználók funkcionális követelményű igényei</w:t>
      </w:r>
      <w:ins w:id="19" w:author="Illanicz Barnabás" w:date="2018-11-19T10:11:00Z">
        <w:r w:rsidR="000347E8">
          <w:rPr>
            <w:rFonts w:cs="Times New Roman"/>
          </w:rPr>
          <w:t>hez</w:t>
        </w:r>
      </w:ins>
      <w:del w:id="20" w:author="Illanicz Barnabás" w:date="2018-11-19T10:11:00Z">
        <w:r w:rsidRPr="00D0072D" w:rsidDel="000347E8">
          <w:rPr>
            <w:rFonts w:cs="Times New Roman"/>
          </w:rPr>
          <w:delText>nek</w:delText>
        </w:r>
      </w:del>
      <w:r w:rsidRPr="00D0072D">
        <w:rPr>
          <w:rFonts w:cs="Times New Roman"/>
        </w:rPr>
        <w:t>, illetve akár a pénztárcájukhoz is. Az alábbi diagramon látható, hogy az okostelefonok piacán két fő meghatározó szereplő</w:t>
      </w:r>
      <w:del w:id="21" w:author="Illanicz Barnabás" w:date="2018-11-19T10:09:00Z">
        <w:r w:rsidRPr="00D0072D" w:rsidDel="000347E8">
          <w:rPr>
            <w:rFonts w:cs="Times New Roman"/>
          </w:rPr>
          <w:delText>je</w:delText>
        </w:r>
      </w:del>
      <w:r w:rsidRPr="00D0072D">
        <w:rPr>
          <w:rFonts w:cs="Times New Roman"/>
        </w:rPr>
        <w:t xml:space="preserve"> van: </w:t>
      </w:r>
    </w:p>
    <w:p w14:paraId="42199A52" w14:textId="77777777" w:rsidR="00A471C6" w:rsidRDefault="00A471C6" w:rsidP="00A471C6">
      <w:pPr>
        <w:keepNext/>
        <w:jc w:val="center"/>
      </w:pPr>
      <w:r>
        <w:rPr>
          <w:rFonts w:ascii="Calibri" w:hAnsi="Calibri" w:cs="Times New Roman"/>
          <w:noProof/>
          <w:color w:val="000000"/>
        </w:rPr>
        <w:drawing>
          <wp:inline distT="0" distB="0" distL="0" distR="0" wp14:anchorId="431C0CD7" wp14:editId="26255F1C">
            <wp:extent cx="6369243" cy="3657333"/>
            <wp:effectExtent l="0" t="0" r="0" b="635"/>
            <wp:docPr id="5"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tatCounter-os_combined-ww-monthly-201110-201810.png"/>
                    <pic:cNvPicPr/>
                  </pic:nvPicPr>
                  <pic:blipFill>
                    <a:blip r:embed="rId9">
                      <a:extLst>
                        <a:ext uri="{28A0092B-C50C-407E-A947-70E740481C1C}">
                          <a14:useLocalDpi xmlns:a14="http://schemas.microsoft.com/office/drawing/2010/main" val="0"/>
                        </a:ext>
                      </a:extLst>
                    </a:blip>
                    <a:stretch>
                      <a:fillRect/>
                    </a:stretch>
                  </pic:blipFill>
                  <pic:spPr>
                    <a:xfrm>
                      <a:off x="0" y="0"/>
                      <a:ext cx="6394940" cy="3672088"/>
                    </a:xfrm>
                    <a:prstGeom prst="rect">
                      <a:avLst/>
                    </a:prstGeom>
                  </pic:spPr>
                </pic:pic>
              </a:graphicData>
            </a:graphic>
          </wp:inline>
        </w:drawing>
      </w:r>
    </w:p>
    <w:p w14:paraId="6B421AB9" w14:textId="77777777" w:rsidR="00A471C6" w:rsidRDefault="000B295A" w:rsidP="00A471C6">
      <w:pPr>
        <w:pStyle w:val="Kpalrs"/>
        <w:jc w:val="center"/>
        <w:rPr>
          <w:rFonts w:ascii="Calibri" w:hAnsi="Calibri" w:cs="Times New Roman"/>
          <w:color w:val="000000"/>
        </w:rPr>
      </w:pPr>
      <w:r>
        <w:rPr>
          <w:rFonts w:ascii="Calibri" w:hAnsi="Calibri" w:cs="Times New Roman"/>
          <w:color w:val="000000"/>
        </w:rPr>
        <w:fldChar w:fldCharType="begin"/>
      </w:r>
      <w:r>
        <w:rPr>
          <w:rFonts w:ascii="Calibri" w:hAnsi="Calibri" w:cs="Times New Roman"/>
          <w:color w:val="000000"/>
        </w:rPr>
        <w:instrText xml:space="preserve"> STYLEREF 1 \s </w:instrText>
      </w:r>
      <w:r>
        <w:rPr>
          <w:rFonts w:ascii="Calibri" w:hAnsi="Calibri" w:cs="Times New Roman"/>
          <w:color w:val="000000"/>
        </w:rPr>
        <w:fldChar w:fldCharType="separate"/>
      </w:r>
      <w:r>
        <w:rPr>
          <w:rFonts w:ascii="Calibri" w:hAnsi="Calibri" w:cs="Times New Roman"/>
          <w:noProof/>
          <w:color w:val="000000"/>
        </w:rPr>
        <w:t>1</w:t>
      </w:r>
      <w:r>
        <w:rPr>
          <w:rFonts w:ascii="Calibri" w:hAnsi="Calibri" w:cs="Times New Roman"/>
          <w:color w:val="000000"/>
        </w:rPr>
        <w:fldChar w:fldCharType="end"/>
      </w:r>
      <w:r>
        <w:rPr>
          <w:rFonts w:ascii="Calibri" w:hAnsi="Calibri" w:cs="Times New Roman"/>
          <w:color w:val="000000"/>
        </w:rPr>
        <w:t>.</w:t>
      </w:r>
      <w:r>
        <w:rPr>
          <w:rFonts w:ascii="Calibri" w:hAnsi="Calibri" w:cs="Times New Roman"/>
          <w:color w:val="000000"/>
        </w:rPr>
        <w:fldChar w:fldCharType="begin"/>
      </w:r>
      <w:r>
        <w:rPr>
          <w:rFonts w:ascii="Calibri" w:hAnsi="Calibri" w:cs="Times New Roman"/>
          <w:color w:val="000000"/>
        </w:rPr>
        <w:instrText xml:space="preserve"> SEQ ábra \* ARABIC \s 1 </w:instrText>
      </w:r>
      <w:r>
        <w:rPr>
          <w:rFonts w:ascii="Calibri" w:hAnsi="Calibri" w:cs="Times New Roman"/>
          <w:color w:val="000000"/>
        </w:rPr>
        <w:fldChar w:fldCharType="separate"/>
      </w:r>
      <w:r>
        <w:rPr>
          <w:rFonts w:ascii="Calibri" w:hAnsi="Calibri" w:cs="Times New Roman"/>
          <w:noProof/>
          <w:color w:val="000000"/>
        </w:rPr>
        <w:t>1</w:t>
      </w:r>
      <w:r>
        <w:rPr>
          <w:rFonts w:ascii="Calibri" w:hAnsi="Calibri" w:cs="Times New Roman"/>
          <w:color w:val="000000"/>
        </w:rPr>
        <w:fldChar w:fldCharType="end"/>
      </w:r>
      <w:r w:rsidR="00A471C6">
        <w:t xml:space="preserve">. ábra </w:t>
      </w:r>
      <w:commentRangeStart w:id="22"/>
      <w:r w:rsidR="00A471C6">
        <w:t>Mobil operációs rendszer eloszlása</w:t>
      </w:r>
      <w:commentRangeEnd w:id="22"/>
      <w:r w:rsidR="00592B1D">
        <w:rPr>
          <w:rStyle w:val="Jegyzethivatkozs"/>
          <w:i w:val="0"/>
          <w:iCs w:val="0"/>
          <w:color w:val="auto"/>
        </w:rPr>
        <w:commentReference w:id="22"/>
      </w:r>
    </w:p>
    <w:p w14:paraId="62080A5D" w14:textId="3BB21E80" w:rsidR="00A471C6" w:rsidRPr="00D0072D" w:rsidRDefault="00A471C6" w:rsidP="00A471C6">
      <w:pPr>
        <w:spacing w:after="120" w:line="360" w:lineRule="auto"/>
        <w:ind w:firstLine="720"/>
        <w:jc w:val="both"/>
        <w:rPr>
          <w:rFonts w:cs="Times New Roman"/>
        </w:rPr>
      </w:pPr>
      <w:r w:rsidRPr="00D0072D">
        <w:rPr>
          <w:rFonts w:cs="Times New Roman"/>
        </w:rPr>
        <w:t xml:space="preserve">Ez a kettő nem más, mint az Android és az iOS mobil operációs rendszer. Napjainkban a további piaci szereplők </w:t>
      </w:r>
      <w:del w:id="23" w:author="Vihari Réka" w:date="2018-11-22T10:10:00Z">
        <w:r w:rsidRPr="00D0072D" w:rsidDel="00465BCB">
          <w:rPr>
            <w:rFonts w:cs="Times New Roman"/>
          </w:rPr>
          <w:delText xml:space="preserve">a </w:delText>
        </w:r>
        <w:commentRangeStart w:id="24"/>
        <w:r w:rsidRPr="00D0072D" w:rsidDel="00465BCB">
          <w:rPr>
            <w:rFonts w:cs="Times New Roman"/>
          </w:rPr>
          <w:delText>Windows Phone</w:delText>
        </w:r>
        <w:commentRangeEnd w:id="24"/>
        <w:r w:rsidR="005512CB" w:rsidDel="00465BCB">
          <w:rPr>
            <w:rStyle w:val="Jegyzethivatkozs"/>
          </w:rPr>
          <w:commentReference w:id="24"/>
        </w:r>
        <w:r w:rsidRPr="00D0072D" w:rsidDel="00465BCB">
          <w:rPr>
            <w:rFonts w:cs="Times New Roman"/>
          </w:rPr>
          <w:delText xml:space="preserve">, </w:delText>
        </w:r>
      </w:del>
      <w:r w:rsidRPr="00D0072D">
        <w:rPr>
          <w:rFonts w:cs="Times New Roman"/>
        </w:rPr>
        <w:t xml:space="preserve">a BlackBerry és egyéb kisebb cégek. </w:t>
      </w:r>
      <w:ins w:id="25" w:author="Vihari Réka" w:date="2018-11-22T10:10:00Z">
        <w:r w:rsidR="00465BCB">
          <w:rPr>
            <w:rFonts w:cs="Times New Roman"/>
          </w:rPr>
          <w:t xml:space="preserve">A Windows Phone-t a Microsoft megszüntette. </w:t>
        </w:r>
      </w:ins>
      <w:r w:rsidRPr="00D0072D">
        <w:rPr>
          <w:rFonts w:cs="Times New Roman"/>
        </w:rPr>
        <w:t xml:space="preserve">A kimutatás 2011-től napjainkig mutatja a százalékos eloszlását a rendszerek </w:t>
      </w:r>
      <w:r w:rsidRPr="00D0072D">
        <w:rPr>
          <w:rFonts w:cs="Times New Roman"/>
        </w:rPr>
        <w:lastRenderedPageBreak/>
        <w:t xml:space="preserve">használatának. Látható, hogy 2011-ben még hasonló elterjedésű volt a két cég, de az Android </w:t>
      </w:r>
      <w:del w:id="26" w:author="Vihari Réka" w:date="2018-11-22T10:11:00Z">
        <w:r w:rsidRPr="00D0072D" w:rsidDel="00465BCB">
          <w:rPr>
            <w:rFonts w:cs="Times New Roman"/>
          </w:rPr>
          <w:delText xml:space="preserve">a </w:delText>
        </w:r>
        <w:commentRangeStart w:id="27"/>
        <w:r w:rsidRPr="00D0072D" w:rsidDel="00465BCB">
          <w:rPr>
            <w:rFonts w:cs="Times New Roman"/>
          </w:rPr>
          <w:delText>platformok</w:delText>
        </w:r>
      </w:del>
      <w:ins w:id="28" w:author="Vihari Réka" w:date="2018-11-22T10:11:00Z">
        <w:r w:rsidR="00465BCB">
          <w:rPr>
            <w:rFonts w:cs="Times New Roman"/>
          </w:rPr>
          <w:t>platform, a többi készülékgyártó</w:t>
        </w:r>
      </w:ins>
      <w:r w:rsidRPr="00D0072D">
        <w:rPr>
          <w:rFonts w:cs="Times New Roman"/>
        </w:rPr>
        <w:t xml:space="preserve"> </w:t>
      </w:r>
      <w:commentRangeEnd w:id="27"/>
      <w:r w:rsidR="00EE4561">
        <w:rPr>
          <w:rStyle w:val="Jegyzethivatkozs"/>
        </w:rPr>
        <w:commentReference w:id="27"/>
      </w:r>
      <w:r w:rsidRPr="00D0072D">
        <w:rPr>
          <w:rFonts w:cs="Times New Roman"/>
        </w:rPr>
        <w:t xml:space="preserve">támogatásának növelésével (LG, HTC, Motorola, Samsung) terjeszkedni kezdett. Így a legolcsóbb okostelefonoktól a drágább készülékekig elérhető vált mindenki számára az Android operációs rendszere. Ehhez képest, az iOS továbbra is csak Apple készülékekre volt elérhető, így az eszközök magas árának köszönhetően az iOS nem növekedett tovább, inkább konstans résztvevője lett a piacnak. </w:t>
      </w:r>
    </w:p>
    <w:p w14:paraId="698285FF" w14:textId="4ACD58F1" w:rsidR="00A471C6" w:rsidRDefault="00A471C6" w:rsidP="00A471C6">
      <w:pPr>
        <w:spacing w:after="120" w:line="360" w:lineRule="auto"/>
        <w:ind w:firstLine="720"/>
        <w:jc w:val="both"/>
        <w:rPr>
          <w:rFonts w:cs="Times New Roman"/>
        </w:rPr>
      </w:pPr>
      <w:r w:rsidRPr="00D0072D">
        <w:rPr>
          <w:rFonts w:cs="Times New Roman"/>
        </w:rPr>
        <w:t xml:space="preserve">Másrészt, az Android fejlesztője a Google, mely nyílt forráskódúvá tette a szoftvert, ezáltal szabad utat adva a fejlesztőknek. Ehhez képest az Apple iOS rendszere továbbra is zárt forráskódú maradt. Mégis az iOS használók aránya nem csökkent, mivel sok előnyét tudja felmutatni a társával szemben. Ezek között van a </w:t>
      </w:r>
      <w:commentRangeStart w:id="29"/>
      <w:del w:id="30" w:author="Vihari Réka" w:date="2018-11-22T10:11:00Z">
        <w:r w:rsidRPr="00D0072D" w:rsidDel="00465BCB">
          <w:rPr>
            <w:rFonts w:cs="Times New Roman"/>
          </w:rPr>
          <w:delText>gyorsaság</w:delText>
        </w:r>
        <w:commentRangeEnd w:id="29"/>
        <w:r w:rsidR="00B352E2" w:rsidDel="00465BCB">
          <w:rPr>
            <w:rStyle w:val="Jegyzethivatkozs"/>
          </w:rPr>
          <w:commentReference w:id="29"/>
        </w:r>
      </w:del>
      <w:ins w:id="31" w:author="Vihari Réka" w:date="2018-11-22T10:11:00Z">
        <w:r w:rsidR="00465BCB">
          <w:rPr>
            <w:rFonts w:cs="Times New Roman"/>
          </w:rPr>
          <w:t>teljesítmény</w:t>
        </w:r>
      </w:ins>
      <w:r w:rsidRPr="00D0072D">
        <w:rPr>
          <w:rFonts w:cs="Times New Roman"/>
        </w:rPr>
        <w:t xml:space="preserve">, melyet az alábbi diagramon szemléltetek is: </w:t>
      </w:r>
    </w:p>
    <w:p w14:paraId="4F5B7D46" w14:textId="77777777" w:rsidR="00A471C6" w:rsidRDefault="00A471C6" w:rsidP="00A471C6">
      <w:pPr>
        <w:keepNext/>
        <w:jc w:val="center"/>
      </w:pPr>
      <w:r w:rsidRPr="00D0072D">
        <w:rPr>
          <w:rFonts w:cs="Times New Roman"/>
        </w:rPr>
        <w:br/>
      </w:r>
      <w:r>
        <w:rPr>
          <w:rFonts w:ascii="Calibri" w:hAnsi="Calibri" w:cs="Times New Roman"/>
          <w:noProof/>
          <w:color w:val="000000"/>
        </w:rPr>
        <w:drawing>
          <wp:inline distT="0" distB="0" distL="0" distR="0" wp14:anchorId="02BE8832" wp14:editId="627BA387">
            <wp:extent cx="5811834" cy="3286539"/>
            <wp:effectExtent l="0" t="0" r="5080" b="3175"/>
            <wp:docPr id="6"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Képernyőfotó 2018-11-12 - 21.47.21.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845246" cy="3305433"/>
                    </a:xfrm>
                    <a:prstGeom prst="rect">
                      <a:avLst/>
                    </a:prstGeom>
                  </pic:spPr>
                </pic:pic>
              </a:graphicData>
            </a:graphic>
          </wp:inline>
        </w:drawing>
      </w:r>
    </w:p>
    <w:p w14:paraId="03E1C704" w14:textId="77777777" w:rsidR="00A471C6" w:rsidRPr="00D0072D" w:rsidRDefault="005512CB" w:rsidP="00A471C6">
      <w:pPr>
        <w:pStyle w:val="Kpalrs"/>
        <w:jc w:val="center"/>
      </w:pPr>
      <w:r>
        <w:rPr>
          <w:noProof/>
        </w:rPr>
        <w:fldChar w:fldCharType="begin"/>
      </w:r>
      <w:r>
        <w:rPr>
          <w:noProof/>
        </w:rPr>
        <w:instrText xml:space="preserve"> STYLEREF 1 \s </w:instrText>
      </w:r>
      <w:r>
        <w:rPr>
          <w:noProof/>
        </w:rPr>
        <w:fldChar w:fldCharType="separate"/>
      </w:r>
      <w:r w:rsidR="000B295A">
        <w:rPr>
          <w:noProof/>
        </w:rPr>
        <w:t>1</w:t>
      </w:r>
      <w:r>
        <w:rPr>
          <w:noProof/>
        </w:rPr>
        <w:fldChar w:fldCharType="end"/>
      </w:r>
      <w:r w:rsidR="000B295A">
        <w:t>.</w:t>
      </w:r>
      <w:r>
        <w:rPr>
          <w:noProof/>
        </w:rPr>
        <w:fldChar w:fldCharType="begin"/>
      </w:r>
      <w:r>
        <w:rPr>
          <w:noProof/>
        </w:rPr>
        <w:instrText xml:space="preserve"> SEQ ábra \* ARABIC \s 1 </w:instrText>
      </w:r>
      <w:r>
        <w:rPr>
          <w:noProof/>
        </w:rPr>
        <w:fldChar w:fldCharType="separate"/>
      </w:r>
      <w:r w:rsidR="000B295A">
        <w:rPr>
          <w:noProof/>
        </w:rPr>
        <w:t>2</w:t>
      </w:r>
      <w:r>
        <w:rPr>
          <w:noProof/>
        </w:rPr>
        <w:fldChar w:fldCharType="end"/>
      </w:r>
      <w:r w:rsidR="00A471C6">
        <w:t>. ábra iOS készülékek gyorsasága Android készülékekhez képest</w:t>
      </w:r>
      <w:r w:rsidR="00A471C6">
        <w:rPr>
          <w:rFonts w:ascii="Calibri" w:hAnsi="Calibri" w:cs="Times New Roman"/>
          <w:color w:val="000000"/>
        </w:rPr>
        <w:br/>
      </w:r>
    </w:p>
    <w:p w14:paraId="079C9D1A" w14:textId="0F348B51" w:rsidR="00A471C6" w:rsidRPr="00D0072D" w:rsidRDefault="00A471C6" w:rsidP="00A471C6">
      <w:pPr>
        <w:spacing w:after="120" w:line="360" w:lineRule="auto"/>
        <w:ind w:firstLine="720"/>
        <w:jc w:val="both"/>
        <w:rPr>
          <w:rFonts w:cs="Times New Roman"/>
        </w:rPr>
      </w:pPr>
      <w:r w:rsidRPr="00D0072D">
        <w:rPr>
          <w:rFonts w:cs="Times New Roman"/>
        </w:rPr>
        <w:t xml:space="preserve">Az ábra alapján látszik, hogy míg egy videó szerkesztése iPhone X készülékkel 0:42 másodpercet vesz igénybe, </w:t>
      </w:r>
      <w:commentRangeStart w:id="32"/>
      <w:r w:rsidRPr="00D0072D">
        <w:rPr>
          <w:rFonts w:cs="Times New Roman"/>
        </w:rPr>
        <w:t>addig Android operációs rendszerrel ellátott társainak ez akár több mint a kétszeresébe is telhet</w:t>
      </w:r>
      <w:commentRangeEnd w:id="32"/>
      <w:r w:rsidR="00C14E9E">
        <w:rPr>
          <w:rStyle w:val="Jegyzethivatkozs"/>
        </w:rPr>
        <w:commentReference w:id="32"/>
      </w:r>
      <w:r w:rsidRPr="00D0072D">
        <w:rPr>
          <w:rFonts w:cs="Times New Roman"/>
        </w:rPr>
        <w:t xml:space="preserve">. </w:t>
      </w:r>
      <w:ins w:id="33" w:author="Vihari Réka" w:date="2018-11-22T10:13:00Z">
        <w:r w:rsidR="00465BCB">
          <w:rPr>
            <w:rFonts w:cs="Times New Roman"/>
          </w:rPr>
          <w:t xml:space="preserve">A készülékek nem azonos CPU-val és memóriával rendelkeznek, de látható, hogy jelenleg nincs olyan Andoroid-os készülék, mely hasonló gyorsaságot tudna nyújtani. </w:t>
        </w:r>
      </w:ins>
      <w:ins w:id="34" w:author="Vihari Réka" w:date="2018-11-22T10:12:00Z">
        <w:r w:rsidR="00465BCB">
          <w:rPr>
            <w:rFonts w:cs="Times New Roman"/>
          </w:rPr>
          <w:t xml:space="preserve">Nem </w:t>
        </w:r>
      </w:ins>
      <w:del w:id="35" w:author="Vihari Réka" w:date="2018-11-22T10:12:00Z">
        <w:r w:rsidDel="00465BCB">
          <w:rPr>
            <w:rFonts w:cs="Times New Roman"/>
          </w:rPr>
          <w:delText xml:space="preserve">Nem </w:delText>
        </w:r>
      </w:del>
      <w:r>
        <w:rPr>
          <w:rFonts w:cs="Times New Roman"/>
        </w:rPr>
        <w:t xml:space="preserve">csak a videó szerkesztésben mutatkozik meg a gyorsaság, hanem a mindennapi alkalmazások használatában is észrevehető. Ha több percet kell várnunk egy alkalmazás betöltéséhez, az nagy mértékben ronthatja a felhasználói élményt. </w:t>
      </w:r>
    </w:p>
    <w:p w14:paraId="1E43AE36" w14:textId="77777777" w:rsidR="00A471C6" w:rsidRDefault="00A471C6" w:rsidP="00A471C6">
      <w:pPr>
        <w:spacing w:after="120" w:line="360" w:lineRule="auto"/>
        <w:jc w:val="both"/>
        <w:rPr>
          <w:rFonts w:cs="Times New Roman"/>
        </w:rPr>
      </w:pPr>
    </w:p>
    <w:p w14:paraId="257F1733" w14:textId="3EEADC27" w:rsidR="00A471C6" w:rsidRDefault="00A471C6" w:rsidP="00A471C6">
      <w:pPr>
        <w:spacing w:after="120" w:line="360" w:lineRule="auto"/>
        <w:jc w:val="both"/>
        <w:rPr>
          <w:rFonts w:cs="Times New Roman"/>
        </w:rPr>
      </w:pPr>
      <w:r>
        <w:rPr>
          <w:rFonts w:cs="Times New Roman"/>
        </w:rPr>
        <w:br/>
      </w:r>
      <w:r w:rsidRPr="00D0072D">
        <w:rPr>
          <w:rFonts w:cs="Times New Roman"/>
        </w:rPr>
        <w:t>Továbbá, a csak cégen belüli platform támogatottságnak köszönhetően jobb a hardver és szoftver integrációja. A nemrég bevezetett 3D Touch funkciója említendő meg ez</w:t>
      </w:r>
      <w:ins w:id="36" w:author="Illanicz Barnabás" w:date="2018-11-19T10:20:00Z">
        <w:r w:rsidR="004C3A0E">
          <w:rPr>
            <w:rFonts w:cs="Times New Roman"/>
          </w:rPr>
          <w:t xml:space="preserve"> </w:t>
        </w:r>
      </w:ins>
      <w:r w:rsidRPr="00D0072D">
        <w:rPr>
          <w:rFonts w:cs="Times New Roman"/>
        </w:rPr>
        <w:t xml:space="preserve">esetben, mely érzékeli a képernyő nyomásának erejét, ezzel is új funkciókat adva az operációs rendszernek. </w:t>
      </w:r>
      <w:r>
        <w:rPr>
          <w:rFonts w:cs="Times New Roman"/>
        </w:rPr>
        <w:t>Illetve, ezzel is növelne az egyszerűbb használhatóságot az And</w:t>
      </w:r>
      <w:ins w:id="37" w:author="Illanicz Barnabás" w:date="2018-11-19T10:20:00Z">
        <w:r w:rsidR="004C3A0E">
          <w:rPr>
            <w:rFonts w:cs="Times New Roman"/>
          </w:rPr>
          <w:t>r</w:t>
        </w:r>
      </w:ins>
      <w:r>
        <w:rPr>
          <w:rFonts w:cs="Times New Roman"/>
        </w:rPr>
        <w:t>o</w:t>
      </w:r>
      <w:del w:id="38" w:author="Illanicz Barnabás" w:date="2018-11-19T10:20:00Z">
        <w:r w:rsidDel="004C3A0E">
          <w:rPr>
            <w:rFonts w:cs="Times New Roman"/>
          </w:rPr>
          <w:delText>r</w:delText>
        </w:r>
      </w:del>
      <w:r>
        <w:rPr>
          <w:rFonts w:cs="Times New Roman"/>
        </w:rPr>
        <w:t xml:space="preserve">id rendszerekhez képest. </w:t>
      </w:r>
    </w:p>
    <w:p w14:paraId="17A9C13E" w14:textId="51979D7F" w:rsidR="00A471C6" w:rsidRPr="00D0072D" w:rsidRDefault="00A471C6" w:rsidP="00A471C6">
      <w:pPr>
        <w:spacing w:after="120" w:line="360" w:lineRule="auto"/>
        <w:ind w:firstLine="720"/>
        <w:jc w:val="both"/>
        <w:rPr>
          <w:rFonts w:cs="Times New Roman"/>
        </w:rPr>
      </w:pPr>
      <w:commentRangeStart w:id="39"/>
      <w:r>
        <w:rPr>
          <w:rFonts w:cs="Times New Roman"/>
        </w:rPr>
        <w:t>Az App</w:t>
      </w:r>
      <w:ins w:id="40" w:author="Vihari Réka" w:date="2018-11-22T10:14:00Z">
        <w:r w:rsidR="00465BCB">
          <w:rPr>
            <w:rFonts w:cs="Times New Roman"/>
          </w:rPr>
          <w:t xml:space="preserve">le </w:t>
        </w:r>
      </w:ins>
      <w:del w:id="41" w:author="Illanicz Barnabás" w:date="2018-11-19T10:20:00Z">
        <w:r w:rsidDel="000F73BC">
          <w:rPr>
            <w:rFonts w:cs="Times New Roman"/>
          </w:rPr>
          <w:delText xml:space="preserve">le </w:delText>
        </w:r>
      </w:del>
      <w:r>
        <w:rPr>
          <w:rFonts w:cs="Times New Roman"/>
        </w:rPr>
        <w:t>Store-ban megtalálható alkalmazások kiemelkedőek a Google</w:t>
      </w:r>
      <w:ins w:id="42" w:author="Illanicz Barnabás" w:date="2018-11-19T10:20:00Z">
        <w:r w:rsidR="000F73BC">
          <w:rPr>
            <w:rFonts w:cs="Times New Roman"/>
          </w:rPr>
          <w:t xml:space="preserve"> Play</w:t>
        </w:r>
      </w:ins>
      <w:r>
        <w:rPr>
          <w:rFonts w:cs="Times New Roman"/>
        </w:rPr>
        <w:t xml:space="preserve"> Áruházban megtalálható Android készülékeken elérhető applikációktól. </w:t>
      </w:r>
      <w:commentRangeEnd w:id="39"/>
      <w:r w:rsidR="008C5897">
        <w:rPr>
          <w:rStyle w:val="Jegyzethivatkozs"/>
        </w:rPr>
        <w:commentReference w:id="39"/>
      </w:r>
      <w:r>
        <w:rPr>
          <w:rFonts w:cs="Times New Roman"/>
        </w:rPr>
        <w:t xml:space="preserve">Ez az Apple szigorú követelményeinek is köszönhető, az applikációk publikálásával szemben. Továbbá, </w:t>
      </w:r>
      <w:commentRangeStart w:id="43"/>
      <w:r>
        <w:rPr>
          <w:rFonts w:cs="Times New Roman"/>
        </w:rPr>
        <w:t xml:space="preserve">az Android nagy </w:t>
      </w:r>
      <w:del w:id="44" w:author="Vihari Réka" w:date="2018-11-22T10:16:00Z">
        <w:r w:rsidDel="00465BCB">
          <w:rPr>
            <w:rFonts w:cs="Times New Roman"/>
          </w:rPr>
          <w:delText xml:space="preserve">platform </w:delText>
        </w:r>
      </w:del>
      <w:ins w:id="45" w:author="Vihari Réka" w:date="2018-11-22T10:16:00Z">
        <w:r w:rsidR="00465BCB">
          <w:rPr>
            <w:rFonts w:cs="Times New Roman"/>
          </w:rPr>
          <w:t>eszköz</w:t>
        </w:r>
      </w:ins>
      <w:r>
        <w:rPr>
          <w:rFonts w:cs="Times New Roman"/>
        </w:rPr>
        <w:t xml:space="preserve">támogatottsága </w:t>
      </w:r>
      <w:ins w:id="46" w:author="Vihari Réka" w:date="2018-11-22T10:16:00Z">
        <w:r w:rsidR="00465BCB">
          <w:rPr>
            <w:rFonts w:cs="Times New Roman"/>
          </w:rPr>
          <w:t xml:space="preserve">és a különböző gyártók </w:t>
        </w:r>
      </w:ins>
      <w:r>
        <w:rPr>
          <w:rFonts w:cs="Times New Roman"/>
        </w:rPr>
        <w:t>révén</w:t>
      </w:r>
      <w:commentRangeEnd w:id="43"/>
      <w:r w:rsidR="004D2196">
        <w:rPr>
          <w:rStyle w:val="Jegyzethivatkozs"/>
        </w:rPr>
        <w:commentReference w:id="43"/>
      </w:r>
      <w:r>
        <w:rPr>
          <w:rFonts w:cs="Times New Roman"/>
        </w:rPr>
        <w:t xml:space="preserve">, nehéz olyan alkalmazásokat készíteni, melyek minden készüléken a megfelelő teljesítményt és felhasználói élményt nyújtják. Viszont iOS-re fejlesztés során lehetőségünk van minden </w:t>
      </w:r>
      <w:commentRangeStart w:id="47"/>
      <w:del w:id="48" w:author="Vihari Réka" w:date="2018-11-22T10:16:00Z">
        <w:r w:rsidDel="00465BCB">
          <w:rPr>
            <w:rFonts w:cs="Times New Roman"/>
          </w:rPr>
          <w:delText xml:space="preserve">platformra </w:delText>
        </w:r>
        <w:commentRangeEnd w:id="47"/>
        <w:r w:rsidR="003C458B" w:rsidDel="00465BCB">
          <w:rPr>
            <w:rStyle w:val="Jegyzethivatkozs"/>
          </w:rPr>
          <w:commentReference w:id="47"/>
        </w:r>
      </w:del>
      <w:ins w:id="49" w:author="Vihari Réka" w:date="2018-11-22T10:16:00Z">
        <w:r w:rsidR="00465BCB">
          <w:rPr>
            <w:rFonts w:cs="Times New Roman"/>
          </w:rPr>
          <w:t xml:space="preserve">eszközre </w:t>
        </w:r>
      </w:ins>
      <w:r>
        <w:rPr>
          <w:rFonts w:cs="Times New Roman"/>
        </w:rPr>
        <w:t xml:space="preserve">és verzióra tesztelni, ezzel ellenőrizve alkalmazásunk megfelelő működését. </w:t>
      </w:r>
    </w:p>
    <w:p w14:paraId="66672676" w14:textId="77777777" w:rsidR="00A471C6" w:rsidRPr="00D0072D" w:rsidRDefault="00A471C6" w:rsidP="00A471C6">
      <w:pPr>
        <w:spacing w:after="120" w:line="360" w:lineRule="auto"/>
        <w:ind w:firstLine="720"/>
        <w:jc w:val="both"/>
        <w:rPr>
          <w:rFonts w:cs="Times New Roman"/>
        </w:rPr>
      </w:pPr>
      <w:r w:rsidRPr="00D0072D">
        <w:rPr>
          <w:rFonts w:cs="Times New Roman"/>
        </w:rPr>
        <w:t xml:space="preserve">Ezen felül, érdemes még megemlíteni az iPhone együttműködését az Apple által forgalmazott Mac gépekkel. Akár telefonhívást vagy üzenet érkezik a telefonunkra, azonnal megjeleníti laptopunkon is. Továbbá, ha mobilunkon böngésszük az Internetet, akkor számítógépünkön megjelenik az opció, hogy ott folytassuk tovább a keresést. </w:t>
      </w:r>
    </w:p>
    <w:p w14:paraId="1E3B6CE3" w14:textId="7C95D0EC" w:rsidR="00A471C6" w:rsidRPr="00D0072D" w:rsidRDefault="00A471C6" w:rsidP="00A471C6">
      <w:pPr>
        <w:spacing w:after="120" w:line="360" w:lineRule="auto"/>
        <w:ind w:firstLine="720"/>
        <w:jc w:val="both"/>
        <w:rPr>
          <w:rFonts w:cs="Times New Roman"/>
        </w:rPr>
      </w:pPr>
      <w:r w:rsidRPr="00D0072D">
        <w:rPr>
          <w:rFonts w:cs="Times New Roman"/>
        </w:rPr>
        <w:t>Az iCloud az Apple által fejlesztett felhő tároló, melyből a készülék vásárlásánál 5 GB tárhelyet kapunk ingyenes</w:t>
      </w:r>
      <w:ins w:id="50" w:author="Illanicz Barnabás" w:date="2018-11-19T10:26:00Z">
        <w:r w:rsidR="00AD0D2D">
          <w:rPr>
            <w:rFonts w:cs="Times New Roman"/>
          </w:rPr>
          <w:t>en</w:t>
        </w:r>
      </w:ins>
      <w:r w:rsidRPr="00D0072D">
        <w:rPr>
          <w:rFonts w:cs="Times New Roman"/>
        </w:rPr>
        <w:t xml:space="preserve">. Ezen felül pedig kedvezményes áron juthatunk további tárhelyhez, melyet családtagjainkkal is megoszthatunk. Telefonunkon beállíthatjuk az automatikus szinkronizációt, így nem kell foglalkozni adataink manuális időszerű feltöltésével. </w:t>
      </w:r>
    </w:p>
    <w:p w14:paraId="68CD0925" w14:textId="77777777" w:rsidR="00A471C6" w:rsidRPr="00D0072D" w:rsidRDefault="00A471C6" w:rsidP="00A471C6">
      <w:pPr>
        <w:spacing w:after="120" w:line="360" w:lineRule="auto"/>
        <w:ind w:firstLine="720"/>
        <w:jc w:val="both"/>
        <w:rPr>
          <w:rFonts w:cs="Times New Roman"/>
        </w:rPr>
      </w:pPr>
      <w:r w:rsidRPr="00D0072D">
        <w:rPr>
          <w:rFonts w:cs="Times New Roman"/>
        </w:rPr>
        <w:t xml:space="preserve">Ezen előnyök alapján érthető, hogy akik eddig iPhone készüléket használnak, kevésbé hajlamosak váltani Android készülékre. </w:t>
      </w:r>
    </w:p>
    <w:p w14:paraId="1CE4B1A0" w14:textId="77777777" w:rsidR="00A471C6" w:rsidRPr="00CD4015" w:rsidRDefault="00A471C6" w:rsidP="00A471C6">
      <w:pPr>
        <w:pStyle w:val="Cmsor1"/>
        <w:keepLines w:val="0"/>
        <w:pageBreakBefore/>
        <w:spacing w:before="360" w:after="480" w:line="360" w:lineRule="auto"/>
        <w:jc w:val="both"/>
        <w:rPr>
          <w:rFonts w:ascii="Times New Roman" w:eastAsia="Times New Roman" w:hAnsi="Times New Roman" w:cs="Arial"/>
          <w:color w:val="auto"/>
          <w:kern w:val="32"/>
          <w:sz w:val="36"/>
          <w:szCs w:val="32"/>
        </w:rPr>
      </w:pPr>
      <w:bookmarkStart w:id="51" w:name="_Toc530002303"/>
      <w:r w:rsidRPr="00CD4015">
        <w:rPr>
          <w:rFonts w:ascii="Times New Roman" w:eastAsia="Times New Roman" w:hAnsi="Times New Roman" w:cs="Arial"/>
          <w:color w:val="auto"/>
          <w:kern w:val="32"/>
          <w:sz w:val="36"/>
          <w:szCs w:val="32"/>
        </w:rPr>
        <w:lastRenderedPageBreak/>
        <w:t>2. Az iOS platform bemutatása</w:t>
      </w:r>
      <w:bookmarkEnd w:id="51"/>
    </w:p>
    <w:p w14:paraId="0C7F1128" w14:textId="77777777" w:rsidR="00A471C6" w:rsidRPr="00CD4015" w:rsidRDefault="00A471C6" w:rsidP="00A471C6">
      <w:pPr>
        <w:pStyle w:val="Cmsor2"/>
      </w:pPr>
      <w:bookmarkStart w:id="52" w:name="_Toc530002304"/>
      <w:r w:rsidRPr="00CD4015">
        <w:t>Az operációs rendszer fejlődése</w:t>
      </w:r>
      <w:bookmarkEnd w:id="52"/>
    </w:p>
    <w:p w14:paraId="01C1F0B2" w14:textId="77777777" w:rsidR="00A471C6" w:rsidRPr="00670AF3" w:rsidRDefault="00A471C6" w:rsidP="00A471C6">
      <w:pPr>
        <w:ind w:right="-11"/>
        <w:rPr>
          <w:b/>
          <w:sz w:val="40"/>
          <w:szCs w:val="40"/>
        </w:rPr>
      </w:pPr>
    </w:p>
    <w:p w14:paraId="083B82E2" w14:textId="77777777" w:rsidR="00A471C6" w:rsidRDefault="00A471C6" w:rsidP="00A471C6">
      <w:pPr>
        <w:spacing w:after="120" w:line="360" w:lineRule="auto"/>
        <w:ind w:firstLine="720"/>
        <w:jc w:val="both"/>
        <w:rPr>
          <w:rFonts w:cs="Times New Roman"/>
        </w:rPr>
      </w:pPr>
      <w:r w:rsidRPr="00EF6033">
        <w:rPr>
          <w:rFonts w:cs="Times New Roman"/>
        </w:rPr>
        <w:t xml:space="preserve">Az Apple operációs rendszere az iOS, mely iPhone, iPad és iPod eszközökön működik. Mint minden operációs rendszer, ez is tartalmaz beépített alkalmazásokat (például: Üzenetek, Telefon, Internetböngésző, stb.), de a 2. verziója óta lehetőség van fejleszteni is rá </w:t>
      </w:r>
      <w:r>
        <w:rPr>
          <w:rFonts w:cs="Times New Roman"/>
        </w:rPr>
        <w:t xml:space="preserve">külső </w:t>
      </w:r>
      <w:r w:rsidRPr="00EF6033">
        <w:rPr>
          <w:rFonts w:cs="Times New Roman"/>
        </w:rPr>
        <w:t xml:space="preserve">applikációkat. </w:t>
      </w:r>
    </w:p>
    <w:p w14:paraId="6E18BDA4" w14:textId="77777777" w:rsidR="00A471C6" w:rsidRPr="00EF6033" w:rsidRDefault="00A471C6" w:rsidP="00A471C6">
      <w:pPr>
        <w:spacing w:after="120" w:line="360" w:lineRule="auto"/>
        <w:ind w:firstLine="720"/>
        <w:jc w:val="both"/>
        <w:rPr>
          <w:rFonts w:cs="Times New Roman"/>
        </w:rPr>
      </w:pPr>
      <w:r>
        <w:rPr>
          <w:rFonts w:ascii="Calibri" w:hAnsi="Calibri" w:cs="Times New Roman"/>
          <w:color w:val="000000"/>
          <w:lang w:eastAsia="hu-HU"/>
        </w:rPr>
        <w:t>Az Apple korábbi elnöke Steve Jobs, a zárt rendszer filozófiáját követve, minden termékkel kapcsolatos folyamatot felügyelet alatt akart tartani. Az elképzelése az volt, hogy az általuk kifejlesztett hardver és szoftver tökéletes és külső fejlesztők bevonása nem szükséges a fejlesztéshez. Így az iPhone-ok megjelenésekor nem is volt lehetőség rájuk külső alkalmazásokat készíteni nem Apple fejlesztőként. A cég később belátta, hogy enélkül a fejlődésre lassú ütemben van csak lehetőség, így engedélyezte a fejlesztést, de a mai napig szigorú követelményeknek kell megfelelnie egy alkalmazásnak, hogy bekerülhessen az Apple Store-ba. Ezen szempontok közé tartozik a biztonság, a teljesítmény, a dizájn és még sok kisebb elvárás. Illetve, csak megvásárolt fejlesztői felhasználóval van lehetőség kezdeményezni alkalmazásunk feltöltését. Illetve, az operációs rendszer továbbra is zárt forráskódú maradt.</w:t>
      </w:r>
    </w:p>
    <w:p w14:paraId="46302D7C" w14:textId="77777777" w:rsidR="00A471C6" w:rsidRPr="00EF6033" w:rsidRDefault="00A471C6" w:rsidP="00A471C6">
      <w:pPr>
        <w:spacing w:after="120" w:line="360" w:lineRule="auto"/>
        <w:ind w:firstLine="720"/>
        <w:jc w:val="both"/>
        <w:rPr>
          <w:rFonts w:cs="Times New Roman"/>
        </w:rPr>
      </w:pPr>
      <w:r w:rsidRPr="00EF6033">
        <w:rPr>
          <w:rFonts w:cs="Times New Roman"/>
        </w:rPr>
        <w:t>A legelső iOS verzió 2007 január 9-én jelent meg. Ma már a 12. verziónál tartunk és az évek során sok újdonsággal bővültek a funkciók. Az új alkalmazások fejlesztési lehetőségei korlátozva vannak legalább iOS 9 platformra, ennél alacsonyabb verzióra nem tudunk fejleszteni. Az Apple Inc. ezzel is ösztönözi a felhasználókat a nagyobb verzióra váltásra.</w:t>
      </w:r>
      <w:r>
        <w:rPr>
          <w:rFonts w:cs="Times New Roman"/>
        </w:rPr>
        <w:t>, mi</w:t>
      </w:r>
      <w:r w:rsidRPr="00EF6033">
        <w:rPr>
          <w:rFonts w:cs="Times New Roman"/>
        </w:rPr>
        <w:t xml:space="preserve">vel aki nem frissít, annak nem érhetőek el a készülékére az új alkalmazások. Ezzel a lépéssel kizárták az iPhone 4 és azelőtti készülékeket, mert a készülékre elérhető legmagasabb iOS verzió a 7.1.2, így ezekre új applikációkat már nem lehet fejleszteni. </w:t>
      </w:r>
    </w:p>
    <w:p w14:paraId="414DD4C6" w14:textId="77777777" w:rsidR="00A471C6" w:rsidRPr="00EF6033" w:rsidRDefault="00A471C6" w:rsidP="00A471C6">
      <w:pPr>
        <w:spacing w:after="120" w:line="360" w:lineRule="auto"/>
        <w:ind w:firstLine="720"/>
        <w:jc w:val="both"/>
        <w:rPr>
          <w:rFonts w:cs="Times New Roman"/>
        </w:rPr>
      </w:pPr>
      <w:r w:rsidRPr="00EF6033">
        <w:rPr>
          <w:rFonts w:cs="Times New Roman"/>
        </w:rPr>
        <w:t xml:space="preserve">Az App Store által felmért (2018.10.18.) diagramon látható, hogy az Apple által forgalmazott készülékek, milyen arányban tértek át az új verzióra: </w:t>
      </w:r>
    </w:p>
    <w:p w14:paraId="61E88AE4" w14:textId="77777777" w:rsidR="00A471C6" w:rsidRDefault="00A471C6" w:rsidP="00A471C6">
      <w:pPr>
        <w:ind w:right="-11"/>
        <w:rPr>
          <w:rFonts w:ascii="Calibri" w:hAnsi="Calibri" w:cs="Times New Roman"/>
          <w:color w:val="000000"/>
          <w:lang w:eastAsia="hu-HU"/>
        </w:rPr>
      </w:pPr>
    </w:p>
    <w:p w14:paraId="31253A4D" w14:textId="77777777" w:rsidR="00A471C6" w:rsidRDefault="00A471C6" w:rsidP="00A471C6">
      <w:pPr>
        <w:keepNext/>
        <w:ind w:right="-11"/>
        <w:jc w:val="center"/>
      </w:pPr>
      <w:r>
        <w:rPr>
          <w:rFonts w:ascii="Calibri" w:hAnsi="Calibri" w:cs="Times New Roman"/>
          <w:noProof/>
          <w:color w:val="000000"/>
          <w:lang w:eastAsia="hu-HU"/>
        </w:rPr>
        <w:lastRenderedPageBreak/>
        <w:drawing>
          <wp:inline distT="0" distB="0" distL="0" distR="0" wp14:anchorId="3C3D692F" wp14:editId="1AF8F336">
            <wp:extent cx="2963119" cy="2399404"/>
            <wp:effectExtent l="0" t="0" r="0" b="1270"/>
            <wp:docPr id="12" name="Kép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Képernyőfotó 2018-10-28 - 21.30.55.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983539" cy="2415940"/>
                    </a:xfrm>
                    <a:prstGeom prst="rect">
                      <a:avLst/>
                    </a:prstGeom>
                  </pic:spPr>
                </pic:pic>
              </a:graphicData>
            </a:graphic>
          </wp:inline>
        </w:drawing>
      </w:r>
    </w:p>
    <w:p w14:paraId="7C3A5DE8" w14:textId="77777777" w:rsidR="00A471C6" w:rsidRPr="00F60186" w:rsidRDefault="00A471C6" w:rsidP="00A471C6">
      <w:pPr>
        <w:pStyle w:val="Kpalrs"/>
        <w:spacing w:before="120" w:after="240" w:line="360" w:lineRule="auto"/>
        <w:jc w:val="center"/>
        <w:rPr>
          <w:rFonts w:cs="Times New Roman"/>
          <w:b/>
          <w:bCs/>
          <w:i w:val="0"/>
          <w:iCs w:val="0"/>
          <w:color w:val="auto"/>
          <w:sz w:val="20"/>
          <w:szCs w:val="20"/>
        </w:rPr>
      </w:pPr>
      <w:r w:rsidRPr="00F60186">
        <w:rPr>
          <w:rFonts w:cs="Times New Roman"/>
          <w:b/>
          <w:bCs/>
          <w:i w:val="0"/>
          <w:iCs w:val="0"/>
          <w:color w:val="auto"/>
          <w:sz w:val="20"/>
          <w:szCs w:val="20"/>
        </w:rPr>
        <w:t>2.</w:t>
      </w:r>
      <w:r w:rsidR="000B295A">
        <w:rPr>
          <w:rFonts w:cs="Times New Roman"/>
          <w:b/>
          <w:bCs/>
          <w:i w:val="0"/>
          <w:iCs w:val="0"/>
          <w:color w:val="auto"/>
          <w:sz w:val="20"/>
          <w:szCs w:val="20"/>
        </w:rPr>
        <w:fldChar w:fldCharType="begin"/>
      </w:r>
      <w:r w:rsidR="000B295A">
        <w:rPr>
          <w:rFonts w:cs="Times New Roman"/>
          <w:b/>
          <w:bCs/>
          <w:i w:val="0"/>
          <w:iCs w:val="0"/>
          <w:color w:val="auto"/>
          <w:sz w:val="20"/>
          <w:szCs w:val="20"/>
        </w:rPr>
        <w:instrText xml:space="preserve"> STYLEREF 1 \s </w:instrText>
      </w:r>
      <w:r w:rsidR="000B295A">
        <w:rPr>
          <w:rFonts w:cs="Times New Roman"/>
          <w:b/>
          <w:bCs/>
          <w:i w:val="0"/>
          <w:iCs w:val="0"/>
          <w:color w:val="auto"/>
          <w:sz w:val="20"/>
          <w:szCs w:val="20"/>
        </w:rPr>
        <w:fldChar w:fldCharType="separate"/>
      </w:r>
      <w:r w:rsidR="000B295A">
        <w:rPr>
          <w:rFonts w:cs="Times New Roman"/>
          <w:b/>
          <w:bCs/>
          <w:i w:val="0"/>
          <w:iCs w:val="0"/>
          <w:noProof/>
          <w:color w:val="auto"/>
          <w:sz w:val="20"/>
          <w:szCs w:val="20"/>
        </w:rPr>
        <w:t>0</w:t>
      </w:r>
      <w:r w:rsidR="000B295A">
        <w:rPr>
          <w:rFonts w:cs="Times New Roman"/>
          <w:b/>
          <w:bCs/>
          <w:i w:val="0"/>
          <w:iCs w:val="0"/>
          <w:color w:val="auto"/>
          <w:sz w:val="20"/>
          <w:szCs w:val="20"/>
        </w:rPr>
        <w:fldChar w:fldCharType="end"/>
      </w:r>
      <w:r w:rsidR="000B295A">
        <w:rPr>
          <w:rFonts w:cs="Times New Roman"/>
          <w:b/>
          <w:bCs/>
          <w:i w:val="0"/>
          <w:iCs w:val="0"/>
          <w:color w:val="auto"/>
          <w:sz w:val="20"/>
          <w:szCs w:val="20"/>
        </w:rPr>
        <w:t>.</w:t>
      </w:r>
      <w:r w:rsidR="000B295A">
        <w:rPr>
          <w:rFonts w:cs="Times New Roman"/>
          <w:b/>
          <w:bCs/>
          <w:i w:val="0"/>
          <w:iCs w:val="0"/>
          <w:color w:val="auto"/>
          <w:sz w:val="20"/>
          <w:szCs w:val="20"/>
        </w:rPr>
        <w:fldChar w:fldCharType="begin"/>
      </w:r>
      <w:r w:rsidR="000B295A">
        <w:rPr>
          <w:rFonts w:cs="Times New Roman"/>
          <w:b/>
          <w:bCs/>
          <w:i w:val="0"/>
          <w:iCs w:val="0"/>
          <w:color w:val="auto"/>
          <w:sz w:val="20"/>
          <w:szCs w:val="20"/>
        </w:rPr>
        <w:instrText xml:space="preserve"> SEQ ábra \* ARABIC \s 1 </w:instrText>
      </w:r>
      <w:r w:rsidR="000B295A">
        <w:rPr>
          <w:rFonts w:cs="Times New Roman"/>
          <w:b/>
          <w:bCs/>
          <w:i w:val="0"/>
          <w:iCs w:val="0"/>
          <w:color w:val="auto"/>
          <w:sz w:val="20"/>
          <w:szCs w:val="20"/>
        </w:rPr>
        <w:fldChar w:fldCharType="separate"/>
      </w:r>
      <w:r w:rsidR="000B295A">
        <w:rPr>
          <w:rFonts w:cs="Times New Roman"/>
          <w:b/>
          <w:bCs/>
          <w:i w:val="0"/>
          <w:iCs w:val="0"/>
          <w:noProof/>
          <w:color w:val="auto"/>
          <w:sz w:val="20"/>
          <w:szCs w:val="20"/>
        </w:rPr>
        <w:t>1</w:t>
      </w:r>
      <w:r w:rsidR="000B295A">
        <w:rPr>
          <w:rFonts w:cs="Times New Roman"/>
          <w:b/>
          <w:bCs/>
          <w:i w:val="0"/>
          <w:iCs w:val="0"/>
          <w:color w:val="auto"/>
          <w:sz w:val="20"/>
          <w:szCs w:val="20"/>
        </w:rPr>
        <w:fldChar w:fldCharType="end"/>
      </w:r>
      <w:r w:rsidRPr="00F60186">
        <w:rPr>
          <w:rFonts w:cs="Times New Roman"/>
          <w:b/>
          <w:bCs/>
          <w:i w:val="0"/>
          <w:iCs w:val="0"/>
          <w:color w:val="auto"/>
          <w:sz w:val="20"/>
          <w:szCs w:val="20"/>
        </w:rPr>
        <w:t>. ábra iOS verzók megoszlása minden Apple készüléken</w:t>
      </w:r>
    </w:p>
    <w:p w14:paraId="6631877D" w14:textId="77777777" w:rsidR="00A471C6" w:rsidRDefault="00A471C6" w:rsidP="00A471C6">
      <w:pPr>
        <w:ind w:right="-11"/>
        <w:jc w:val="center"/>
        <w:rPr>
          <w:rFonts w:ascii="Calibri" w:hAnsi="Calibri" w:cs="Times New Roman"/>
          <w:color w:val="000000"/>
          <w:lang w:eastAsia="hu-HU"/>
        </w:rPr>
      </w:pPr>
    </w:p>
    <w:p w14:paraId="1527AA25" w14:textId="77777777" w:rsidR="00A471C6" w:rsidRPr="00EF6033" w:rsidRDefault="00A471C6" w:rsidP="00A471C6">
      <w:pPr>
        <w:spacing w:after="120" w:line="360" w:lineRule="auto"/>
        <w:ind w:firstLine="720"/>
        <w:jc w:val="both"/>
        <w:rPr>
          <w:rFonts w:cs="Times New Roman"/>
        </w:rPr>
      </w:pPr>
      <w:r w:rsidRPr="00EF6033">
        <w:rPr>
          <w:rFonts w:cs="Times New Roman"/>
        </w:rPr>
        <w:t xml:space="preserve">Az alábbi diagramon látható az iPhone felhasználók egy 2017.októberében kiadott applikáció (iOS 9 és feletti támogatással) alapján felmért felhasználók verzióhasználata: </w:t>
      </w:r>
    </w:p>
    <w:p w14:paraId="2DB6F7DA" w14:textId="77777777" w:rsidR="00A471C6" w:rsidRDefault="00A471C6" w:rsidP="00A471C6">
      <w:pPr>
        <w:keepNext/>
        <w:ind w:right="-11"/>
        <w:jc w:val="center"/>
      </w:pPr>
      <w:r>
        <w:rPr>
          <w:b/>
          <w:noProof/>
          <w:sz w:val="40"/>
          <w:szCs w:val="40"/>
        </w:rPr>
        <w:drawing>
          <wp:inline distT="0" distB="0" distL="0" distR="0" wp14:anchorId="5B972EDD" wp14:editId="51EDC2BB">
            <wp:extent cx="3420825" cy="2935046"/>
            <wp:effectExtent l="0" t="0" r="0" b="0"/>
            <wp:docPr id="11" name="Kép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Képernyőfotó 2018-10-28 - 21.13.35.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436518" cy="2948510"/>
                    </a:xfrm>
                    <a:prstGeom prst="rect">
                      <a:avLst/>
                    </a:prstGeom>
                  </pic:spPr>
                </pic:pic>
              </a:graphicData>
            </a:graphic>
          </wp:inline>
        </w:drawing>
      </w:r>
    </w:p>
    <w:p w14:paraId="5F4F38B1" w14:textId="77777777" w:rsidR="00A471C6" w:rsidRPr="00F60186" w:rsidRDefault="00A471C6" w:rsidP="00A471C6">
      <w:pPr>
        <w:pStyle w:val="Kpalrs"/>
        <w:spacing w:before="120" w:after="240" w:line="360" w:lineRule="auto"/>
        <w:jc w:val="center"/>
        <w:rPr>
          <w:rFonts w:cs="Times New Roman"/>
          <w:b/>
          <w:bCs/>
          <w:i w:val="0"/>
          <w:iCs w:val="0"/>
          <w:color w:val="auto"/>
          <w:sz w:val="20"/>
          <w:szCs w:val="20"/>
        </w:rPr>
      </w:pPr>
      <w:r>
        <w:rPr>
          <w:rFonts w:cs="Times New Roman"/>
          <w:b/>
          <w:bCs/>
          <w:i w:val="0"/>
          <w:iCs w:val="0"/>
          <w:color w:val="auto"/>
          <w:sz w:val="20"/>
          <w:szCs w:val="20"/>
        </w:rPr>
        <w:t>2</w:t>
      </w:r>
      <w:r w:rsidRPr="00F60186">
        <w:rPr>
          <w:rFonts w:cs="Times New Roman"/>
          <w:b/>
          <w:bCs/>
          <w:i w:val="0"/>
          <w:iCs w:val="0"/>
          <w:color w:val="auto"/>
          <w:sz w:val="20"/>
          <w:szCs w:val="20"/>
        </w:rPr>
        <w:t>.</w:t>
      </w:r>
      <w:r w:rsidR="000B295A">
        <w:rPr>
          <w:rFonts w:cs="Times New Roman"/>
          <w:b/>
          <w:bCs/>
          <w:i w:val="0"/>
          <w:iCs w:val="0"/>
          <w:color w:val="auto"/>
          <w:sz w:val="20"/>
          <w:szCs w:val="20"/>
        </w:rPr>
        <w:fldChar w:fldCharType="begin"/>
      </w:r>
      <w:r w:rsidR="000B295A">
        <w:rPr>
          <w:rFonts w:cs="Times New Roman"/>
          <w:b/>
          <w:bCs/>
          <w:i w:val="0"/>
          <w:iCs w:val="0"/>
          <w:color w:val="auto"/>
          <w:sz w:val="20"/>
          <w:szCs w:val="20"/>
        </w:rPr>
        <w:instrText xml:space="preserve"> STYLEREF 1 \s </w:instrText>
      </w:r>
      <w:r w:rsidR="000B295A">
        <w:rPr>
          <w:rFonts w:cs="Times New Roman"/>
          <w:b/>
          <w:bCs/>
          <w:i w:val="0"/>
          <w:iCs w:val="0"/>
          <w:color w:val="auto"/>
          <w:sz w:val="20"/>
          <w:szCs w:val="20"/>
        </w:rPr>
        <w:fldChar w:fldCharType="separate"/>
      </w:r>
      <w:r w:rsidR="000B295A">
        <w:rPr>
          <w:rFonts w:cs="Times New Roman"/>
          <w:b/>
          <w:bCs/>
          <w:i w:val="0"/>
          <w:iCs w:val="0"/>
          <w:noProof/>
          <w:color w:val="auto"/>
          <w:sz w:val="20"/>
          <w:szCs w:val="20"/>
        </w:rPr>
        <w:t>0</w:t>
      </w:r>
      <w:r w:rsidR="000B295A">
        <w:rPr>
          <w:rFonts w:cs="Times New Roman"/>
          <w:b/>
          <w:bCs/>
          <w:i w:val="0"/>
          <w:iCs w:val="0"/>
          <w:color w:val="auto"/>
          <w:sz w:val="20"/>
          <w:szCs w:val="20"/>
        </w:rPr>
        <w:fldChar w:fldCharType="end"/>
      </w:r>
      <w:r w:rsidR="000B295A">
        <w:rPr>
          <w:rFonts w:cs="Times New Roman"/>
          <w:b/>
          <w:bCs/>
          <w:i w:val="0"/>
          <w:iCs w:val="0"/>
          <w:color w:val="auto"/>
          <w:sz w:val="20"/>
          <w:szCs w:val="20"/>
        </w:rPr>
        <w:t>.</w:t>
      </w:r>
      <w:r w:rsidR="000B295A">
        <w:rPr>
          <w:rFonts w:cs="Times New Roman"/>
          <w:b/>
          <w:bCs/>
          <w:i w:val="0"/>
          <w:iCs w:val="0"/>
          <w:color w:val="auto"/>
          <w:sz w:val="20"/>
          <w:szCs w:val="20"/>
        </w:rPr>
        <w:fldChar w:fldCharType="begin"/>
      </w:r>
      <w:r w:rsidR="000B295A">
        <w:rPr>
          <w:rFonts w:cs="Times New Roman"/>
          <w:b/>
          <w:bCs/>
          <w:i w:val="0"/>
          <w:iCs w:val="0"/>
          <w:color w:val="auto"/>
          <w:sz w:val="20"/>
          <w:szCs w:val="20"/>
        </w:rPr>
        <w:instrText xml:space="preserve"> SEQ ábra \* ARABIC \s 1 </w:instrText>
      </w:r>
      <w:r w:rsidR="000B295A">
        <w:rPr>
          <w:rFonts w:cs="Times New Roman"/>
          <w:b/>
          <w:bCs/>
          <w:i w:val="0"/>
          <w:iCs w:val="0"/>
          <w:color w:val="auto"/>
          <w:sz w:val="20"/>
          <w:szCs w:val="20"/>
        </w:rPr>
        <w:fldChar w:fldCharType="separate"/>
      </w:r>
      <w:r w:rsidR="000B295A">
        <w:rPr>
          <w:rFonts w:cs="Times New Roman"/>
          <w:b/>
          <w:bCs/>
          <w:i w:val="0"/>
          <w:iCs w:val="0"/>
          <w:noProof/>
          <w:color w:val="auto"/>
          <w:sz w:val="20"/>
          <w:szCs w:val="20"/>
        </w:rPr>
        <w:t>2</w:t>
      </w:r>
      <w:r w:rsidR="000B295A">
        <w:rPr>
          <w:rFonts w:cs="Times New Roman"/>
          <w:b/>
          <w:bCs/>
          <w:i w:val="0"/>
          <w:iCs w:val="0"/>
          <w:color w:val="auto"/>
          <w:sz w:val="20"/>
          <w:szCs w:val="20"/>
        </w:rPr>
        <w:fldChar w:fldCharType="end"/>
      </w:r>
      <w:r w:rsidRPr="00F60186">
        <w:rPr>
          <w:rFonts w:cs="Times New Roman"/>
          <w:b/>
          <w:bCs/>
          <w:i w:val="0"/>
          <w:iCs w:val="0"/>
          <w:color w:val="auto"/>
          <w:sz w:val="20"/>
          <w:szCs w:val="20"/>
        </w:rPr>
        <w:t>. ábra iOS verziók megoszlása, egy iOS 9+ applikáció felhasználóinál</w:t>
      </w:r>
    </w:p>
    <w:p w14:paraId="7D3EB79D" w14:textId="77777777" w:rsidR="00A471C6" w:rsidRPr="00502F88" w:rsidRDefault="00A471C6" w:rsidP="00A471C6">
      <w:pPr>
        <w:ind w:right="-11"/>
        <w:jc w:val="center"/>
        <w:rPr>
          <w:rFonts w:ascii="Calibri" w:hAnsi="Calibri" w:cs="Times New Roman"/>
          <w:b/>
          <w:color w:val="000000"/>
          <w:lang w:eastAsia="hu-HU"/>
        </w:rPr>
      </w:pPr>
    </w:p>
    <w:p w14:paraId="6A16EFA7" w14:textId="77777777" w:rsidR="00A471C6" w:rsidRDefault="00A471C6" w:rsidP="00A471C6">
      <w:pPr>
        <w:ind w:right="-11"/>
        <w:rPr>
          <w:rFonts w:ascii="Calibri" w:hAnsi="Calibri" w:cs="Times New Roman"/>
          <w:color w:val="000000"/>
          <w:lang w:eastAsia="hu-HU"/>
        </w:rPr>
      </w:pPr>
    </w:p>
    <w:p w14:paraId="0CF4CFFC" w14:textId="77777777" w:rsidR="00A471C6" w:rsidRPr="00EF6033" w:rsidRDefault="00A471C6" w:rsidP="00A471C6">
      <w:pPr>
        <w:spacing w:after="120" w:line="360" w:lineRule="auto"/>
        <w:ind w:firstLine="720"/>
        <w:jc w:val="both"/>
        <w:rPr>
          <w:rFonts w:cs="Times New Roman"/>
        </w:rPr>
      </w:pPr>
      <w:r w:rsidRPr="00EF6033">
        <w:rPr>
          <w:rFonts w:cs="Times New Roman"/>
        </w:rPr>
        <w:t xml:space="preserve">Ebből látható, hogy a </w:t>
      </w:r>
      <w:r>
        <w:rPr>
          <w:rFonts w:cs="Times New Roman"/>
        </w:rPr>
        <w:t>fel</w:t>
      </w:r>
      <w:r w:rsidRPr="00EF6033">
        <w:rPr>
          <w:rFonts w:cs="Times New Roman"/>
        </w:rPr>
        <w:t xml:space="preserve">használók nagy része már a legújabb verziót használja. Ez annak is köszönhető, hogy minden egyes verzióval javítja az Apple a felhasználói élményt és a kibővített funkciók és hibajavítások ösztönzik a felhasználókat a frissítésre. Itt is meg kell jegyezni, hogy vannak bizonyos készülékek (iPhone 4s, 5, 5c, 5s), amelyekre már ez a legújabb verziófrissítés nem elérhető. </w:t>
      </w:r>
    </w:p>
    <w:p w14:paraId="26DBA2C2" w14:textId="77777777" w:rsidR="00A471C6" w:rsidRPr="00EF6033" w:rsidRDefault="00A471C6" w:rsidP="00A471C6">
      <w:pPr>
        <w:spacing w:after="120" w:line="360" w:lineRule="auto"/>
        <w:ind w:firstLine="720"/>
        <w:jc w:val="both"/>
        <w:rPr>
          <w:rFonts w:cs="Times New Roman"/>
        </w:rPr>
      </w:pPr>
      <w:r w:rsidRPr="00EF6033">
        <w:rPr>
          <w:rFonts w:cs="Times New Roman"/>
        </w:rPr>
        <w:lastRenderedPageBreak/>
        <w:t xml:space="preserve">Az alábbi fejezetekben azon verziók újításait szeretném bemutatni, melyeket a megtervezett alkalmazásom támogat. </w:t>
      </w:r>
    </w:p>
    <w:p w14:paraId="52FFA665" w14:textId="77777777" w:rsidR="00A471C6" w:rsidRPr="00EF6033" w:rsidRDefault="00A471C6" w:rsidP="00A471C6">
      <w:pPr>
        <w:spacing w:after="120" w:line="360" w:lineRule="auto"/>
        <w:ind w:firstLine="720"/>
        <w:jc w:val="both"/>
        <w:rPr>
          <w:rFonts w:cs="Times New Roman"/>
        </w:rPr>
      </w:pPr>
      <w:r w:rsidRPr="00EF6033">
        <w:rPr>
          <w:rFonts w:cs="Times New Roman"/>
        </w:rPr>
        <w:t>Említésképpen az előző verziók fontosabb szolgáltatásai:</w:t>
      </w:r>
    </w:p>
    <w:tbl>
      <w:tblPr>
        <w:tblStyle w:val="Rcsostblzat"/>
        <w:tblW w:w="0" w:type="auto"/>
        <w:tblLook w:val="04A0" w:firstRow="1" w:lastRow="0" w:firstColumn="1" w:lastColumn="0" w:noHBand="0" w:noVBand="1"/>
      </w:tblPr>
      <w:tblGrid>
        <w:gridCol w:w="2122"/>
        <w:gridCol w:w="6938"/>
      </w:tblGrid>
      <w:tr w:rsidR="00A471C6" w:rsidRPr="00EF6033" w14:paraId="0BE0ECCF" w14:textId="77777777" w:rsidTr="004709EC">
        <w:tc>
          <w:tcPr>
            <w:tcW w:w="2122" w:type="dxa"/>
          </w:tcPr>
          <w:p w14:paraId="349F5A31" w14:textId="77777777" w:rsidR="00A471C6" w:rsidRPr="00EF6033" w:rsidRDefault="00A471C6" w:rsidP="004709EC">
            <w:pPr>
              <w:pStyle w:val="NormlWeb"/>
            </w:pPr>
            <w:r w:rsidRPr="00EF6033">
              <w:t xml:space="preserve">iPhone OS 1.0 </w:t>
            </w:r>
          </w:p>
        </w:tc>
        <w:tc>
          <w:tcPr>
            <w:tcW w:w="6938" w:type="dxa"/>
          </w:tcPr>
          <w:p w14:paraId="6053DA0C" w14:textId="77777777" w:rsidR="00A471C6" w:rsidRPr="00EF6033" w:rsidRDefault="00A471C6" w:rsidP="004709EC">
            <w:pPr>
              <w:ind w:right="-11"/>
              <w:rPr>
                <w:rFonts w:cs="Times New Roman"/>
                <w:color w:val="000000"/>
              </w:rPr>
            </w:pPr>
            <w:r w:rsidRPr="00EF6033">
              <w:rPr>
                <w:rFonts w:cs="Times New Roman"/>
                <w:color w:val="000000"/>
              </w:rPr>
              <w:t>Telepített, fix alkalmazások (Telefon, Üzenetek, Mail, Naptár)</w:t>
            </w:r>
          </w:p>
        </w:tc>
      </w:tr>
      <w:tr w:rsidR="00A471C6" w:rsidRPr="00EF6033" w14:paraId="5B7C745B" w14:textId="77777777" w:rsidTr="004709EC">
        <w:tc>
          <w:tcPr>
            <w:tcW w:w="2122" w:type="dxa"/>
          </w:tcPr>
          <w:p w14:paraId="4EE96AA2" w14:textId="77777777" w:rsidR="00A471C6" w:rsidRPr="00EF6033" w:rsidRDefault="00A471C6" w:rsidP="004709EC">
            <w:pPr>
              <w:ind w:right="-11"/>
              <w:rPr>
                <w:rFonts w:cs="Times New Roman"/>
                <w:color w:val="000000"/>
              </w:rPr>
            </w:pPr>
            <w:r w:rsidRPr="00EF6033">
              <w:rPr>
                <w:rFonts w:cs="Times New Roman"/>
              </w:rPr>
              <w:t>iPhone OS 2.0</w:t>
            </w:r>
          </w:p>
        </w:tc>
        <w:tc>
          <w:tcPr>
            <w:tcW w:w="6938" w:type="dxa"/>
          </w:tcPr>
          <w:p w14:paraId="6BACB3D9" w14:textId="77777777" w:rsidR="00A471C6" w:rsidRPr="00EF6033" w:rsidRDefault="00A471C6" w:rsidP="004709EC">
            <w:pPr>
              <w:ind w:right="-11"/>
              <w:rPr>
                <w:rFonts w:cs="Times New Roman"/>
                <w:color w:val="000000"/>
              </w:rPr>
            </w:pPr>
            <w:r w:rsidRPr="00EF6033">
              <w:rPr>
                <w:rFonts w:cs="Times New Roman"/>
                <w:color w:val="000000"/>
              </w:rPr>
              <w:t>App Store megjelenése, Térkép aplikáció fejlesztése</w:t>
            </w:r>
          </w:p>
        </w:tc>
      </w:tr>
      <w:tr w:rsidR="00A471C6" w:rsidRPr="00EF6033" w14:paraId="20816998" w14:textId="77777777" w:rsidTr="004709EC">
        <w:tc>
          <w:tcPr>
            <w:tcW w:w="2122" w:type="dxa"/>
          </w:tcPr>
          <w:p w14:paraId="5088AFE2" w14:textId="77777777" w:rsidR="00A471C6" w:rsidRPr="00EF6033" w:rsidRDefault="00A471C6" w:rsidP="004709EC">
            <w:pPr>
              <w:ind w:right="-11"/>
              <w:rPr>
                <w:rFonts w:cs="Times New Roman"/>
                <w:color w:val="000000"/>
              </w:rPr>
            </w:pPr>
            <w:r w:rsidRPr="00EF6033">
              <w:rPr>
                <w:rFonts w:cs="Times New Roman"/>
              </w:rPr>
              <w:t>iPhone OS 3.0</w:t>
            </w:r>
          </w:p>
        </w:tc>
        <w:tc>
          <w:tcPr>
            <w:tcW w:w="6938" w:type="dxa"/>
          </w:tcPr>
          <w:p w14:paraId="26D04F5D" w14:textId="77777777" w:rsidR="00A471C6" w:rsidRPr="00EF6033" w:rsidRDefault="00A471C6" w:rsidP="004709EC">
            <w:pPr>
              <w:ind w:right="-11"/>
              <w:rPr>
                <w:rFonts w:cs="Times New Roman"/>
                <w:color w:val="000000"/>
              </w:rPr>
            </w:pPr>
            <w:r w:rsidRPr="00EF6033">
              <w:rPr>
                <w:rFonts w:cs="Times New Roman"/>
                <w:color w:val="000000"/>
              </w:rPr>
              <w:t>Copy-Paste, Videófelvétel, Push értesítések</w:t>
            </w:r>
          </w:p>
        </w:tc>
      </w:tr>
      <w:tr w:rsidR="00A471C6" w:rsidRPr="00EF6033" w14:paraId="143A173A" w14:textId="77777777" w:rsidTr="004709EC">
        <w:tc>
          <w:tcPr>
            <w:tcW w:w="2122" w:type="dxa"/>
          </w:tcPr>
          <w:p w14:paraId="1FBCB8A6" w14:textId="77777777" w:rsidR="00A471C6" w:rsidRPr="00EF6033" w:rsidRDefault="00A471C6" w:rsidP="004709EC">
            <w:pPr>
              <w:ind w:right="-11"/>
              <w:rPr>
                <w:rFonts w:cs="Times New Roman"/>
                <w:color w:val="000000"/>
              </w:rPr>
            </w:pPr>
            <w:r w:rsidRPr="00EF6033">
              <w:rPr>
                <w:rFonts w:cs="Times New Roman"/>
              </w:rPr>
              <w:t>iPhone OS 4.0</w:t>
            </w:r>
          </w:p>
        </w:tc>
        <w:tc>
          <w:tcPr>
            <w:tcW w:w="6938" w:type="dxa"/>
          </w:tcPr>
          <w:p w14:paraId="26047646" w14:textId="77777777" w:rsidR="00A471C6" w:rsidRPr="00EF6033" w:rsidRDefault="00A471C6" w:rsidP="004709EC">
            <w:pPr>
              <w:ind w:right="-11"/>
              <w:rPr>
                <w:rFonts w:cs="Times New Roman"/>
                <w:color w:val="000000"/>
              </w:rPr>
            </w:pPr>
            <w:r w:rsidRPr="00EF6033">
              <w:rPr>
                <w:rFonts w:cs="Times New Roman"/>
                <w:color w:val="000000"/>
              </w:rPr>
              <w:t>FaceTime, Airplay, Airprint, Személyes hotspot</w:t>
            </w:r>
          </w:p>
        </w:tc>
      </w:tr>
      <w:tr w:rsidR="00A471C6" w:rsidRPr="00EF6033" w14:paraId="2E438CA4" w14:textId="77777777" w:rsidTr="004709EC">
        <w:tc>
          <w:tcPr>
            <w:tcW w:w="2122" w:type="dxa"/>
          </w:tcPr>
          <w:p w14:paraId="1399BD9A" w14:textId="77777777" w:rsidR="00A471C6" w:rsidRPr="00EF6033" w:rsidRDefault="00A471C6" w:rsidP="004709EC">
            <w:pPr>
              <w:ind w:right="-11"/>
              <w:rPr>
                <w:rFonts w:cs="Times New Roman"/>
                <w:color w:val="000000"/>
              </w:rPr>
            </w:pPr>
            <w:r w:rsidRPr="00EF6033">
              <w:rPr>
                <w:rFonts w:cs="Times New Roman"/>
              </w:rPr>
              <w:t>iPhone OS 5.0</w:t>
            </w:r>
          </w:p>
        </w:tc>
        <w:tc>
          <w:tcPr>
            <w:tcW w:w="6938" w:type="dxa"/>
          </w:tcPr>
          <w:p w14:paraId="0C0B72E6" w14:textId="77777777" w:rsidR="00A471C6" w:rsidRPr="00EF6033" w:rsidRDefault="00A471C6" w:rsidP="004709EC">
            <w:pPr>
              <w:ind w:right="-11"/>
              <w:rPr>
                <w:rFonts w:cs="Times New Roman"/>
                <w:color w:val="000000"/>
              </w:rPr>
            </w:pPr>
            <w:r w:rsidRPr="00EF6033">
              <w:rPr>
                <w:rFonts w:cs="Times New Roman"/>
                <w:color w:val="000000"/>
              </w:rPr>
              <w:t>iCloud, iMessage, iTunes Wi-Fi Sync</w:t>
            </w:r>
            <w:r>
              <w:rPr>
                <w:rFonts w:cs="Times New Roman"/>
                <w:color w:val="000000"/>
              </w:rPr>
              <w:t>, Notification Center</w:t>
            </w:r>
          </w:p>
        </w:tc>
      </w:tr>
      <w:tr w:rsidR="00A471C6" w:rsidRPr="00EF6033" w14:paraId="4E224E1F" w14:textId="77777777" w:rsidTr="004709EC">
        <w:tc>
          <w:tcPr>
            <w:tcW w:w="2122" w:type="dxa"/>
          </w:tcPr>
          <w:p w14:paraId="7077340F" w14:textId="77777777" w:rsidR="00A471C6" w:rsidRPr="00EF6033" w:rsidRDefault="00A471C6" w:rsidP="004709EC">
            <w:pPr>
              <w:ind w:right="-11"/>
              <w:rPr>
                <w:rFonts w:cs="Times New Roman"/>
                <w:color w:val="000000"/>
              </w:rPr>
            </w:pPr>
            <w:r w:rsidRPr="00EF6033">
              <w:rPr>
                <w:rFonts w:cs="Times New Roman"/>
              </w:rPr>
              <w:t>iPhone OS 6.0</w:t>
            </w:r>
          </w:p>
        </w:tc>
        <w:tc>
          <w:tcPr>
            <w:tcW w:w="6938" w:type="dxa"/>
          </w:tcPr>
          <w:p w14:paraId="28152467" w14:textId="77777777" w:rsidR="00A471C6" w:rsidRPr="00EF6033" w:rsidRDefault="00A471C6" w:rsidP="004709EC">
            <w:pPr>
              <w:ind w:right="-11"/>
              <w:rPr>
                <w:rFonts w:cs="Times New Roman"/>
                <w:color w:val="000000"/>
              </w:rPr>
            </w:pPr>
            <w:r w:rsidRPr="00EF6033">
              <w:rPr>
                <w:rFonts w:cs="Times New Roman"/>
                <w:color w:val="000000"/>
              </w:rPr>
              <w:t>Apple Térképek, Passbook (most Wallet), Facebook integrálás</w:t>
            </w:r>
          </w:p>
        </w:tc>
      </w:tr>
      <w:tr w:rsidR="00A471C6" w:rsidRPr="00EF6033" w14:paraId="10E354EF" w14:textId="77777777" w:rsidTr="004709EC">
        <w:tc>
          <w:tcPr>
            <w:tcW w:w="2122" w:type="dxa"/>
          </w:tcPr>
          <w:p w14:paraId="151BD8C6" w14:textId="77777777" w:rsidR="00A471C6" w:rsidRPr="00EF6033" w:rsidRDefault="00A471C6" w:rsidP="004709EC">
            <w:pPr>
              <w:ind w:right="-11"/>
              <w:rPr>
                <w:rFonts w:cs="Times New Roman"/>
                <w:color w:val="000000"/>
              </w:rPr>
            </w:pPr>
            <w:r w:rsidRPr="00EF6033">
              <w:rPr>
                <w:rFonts w:cs="Times New Roman"/>
              </w:rPr>
              <w:t>iPhone OS 7.0</w:t>
            </w:r>
          </w:p>
        </w:tc>
        <w:tc>
          <w:tcPr>
            <w:tcW w:w="6938" w:type="dxa"/>
          </w:tcPr>
          <w:p w14:paraId="6857F1C7" w14:textId="77777777" w:rsidR="00A471C6" w:rsidRPr="00EF6033" w:rsidRDefault="00A471C6" w:rsidP="004709EC">
            <w:pPr>
              <w:ind w:right="-11"/>
              <w:rPr>
                <w:rFonts w:cs="Times New Roman"/>
                <w:color w:val="000000"/>
              </w:rPr>
            </w:pPr>
            <w:r w:rsidRPr="00EF6033">
              <w:rPr>
                <w:rFonts w:cs="Times New Roman"/>
                <w:color w:val="000000"/>
              </w:rPr>
              <w:t>AirDrop, iTunes Radio, Control Center</w:t>
            </w:r>
          </w:p>
        </w:tc>
      </w:tr>
      <w:tr w:rsidR="00A471C6" w:rsidRPr="00EF6033" w14:paraId="25DE247E" w14:textId="77777777" w:rsidTr="004709EC">
        <w:tc>
          <w:tcPr>
            <w:tcW w:w="2122" w:type="dxa"/>
          </w:tcPr>
          <w:p w14:paraId="7C3E0F0A" w14:textId="77777777" w:rsidR="00A471C6" w:rsidRPr="00EF6033" w:rsidRDefault="00A471C6" w:rsidP="004709EC">
            <w:pPr>
              <w:ind w:right="-11"/>
              <w:rPr>
                <w:rFonts w:cs="Times New Roman"/>
                <w:color w:val="000000"/>
              </w:rPr>
            </w:pPr>
            <w:r w:rsidRPr="00EF6033">
              <w:rPr>
                <w:rFonts w:cs="Times New Roman"/>
              </w:rPr>
              <w:t>iPhone OS 8.0</w:t>
            </w:r>
          </w:p>
        </w:tc>
        <w:tc>
          <w:tcPr>
            <w:tcW w:w="6938" w:type="dxa"/>
          </w:tcPr>
          <w:p w14:paraId="73D3F801" w14:textId="77777777" w:rsidR="00A471C6" w:rsidRPr="00EF6033" w:rsidRDefault="00A471C6" w:rsidP="004709EC">
            <w:pPr>
              <w:ind w:right="-11"/>
              <w:rPr>
                <w:rFonts w:cs="Times New Roman"/>
                <w:color w:val="000000"/>
              </w:rPr>
            </w:pPr>
            <w:r w:rsidRPr="00EF6033">
              <w:rPr>
                <w:rFonts w:cs="Times New Roman"/>
                <w:color w:val="000000"/>
              </w:rPr>
              <w:t>Apple Music, Apple Play, Family Sharing</w:t>
            </w:r>
          </w:p>
        </w:tc>
      </w:tr>
    </w:tbl>
    <w:p w14:paraId="562ABF6D" w14:textId="77777777" w:rsidR="00A471C6" w:rsidRDefault="00A471C6" w:rsidP="00A471C6">
      <w:pPr>
        <w:ind w:right="-11"/>
        <w:rPr>
          <w:rFonts w:ascii="Calibri" w:hAnsi="Calibri" w:cs="Times New Roman"/>
          <w:color w:val="000000"/>
          <w:lang w:eastAsia="hu-HU"/>
        </w:rPr>
      </w:pPr>
    </w:p>
    <w:p w14:paraId="40FEA7A4" w14:textId="77777777" w:rsidR="00A471C6" w:rsidRDefault="00A471C6" w:rsidP="00A471C6">
      <w:pPr>
        <w:ind w:right="-11"/>
        <w:rPr>
          <w:rFonts w:ascii="Calibri" w:hAnsi="Calibri" w:cs="Times New Roman"/>
          <w:color w:val="000000"/>
          <w:lang w:eastAsia="hu-HU"/>
        </w:rPr>
      </w:pPr>
    </w:p>
    <w:p w14:paraId="04721FC4" w14:textId="77777777" w:rsidR="00A471C6" w:rsidRPr="00CD4015" w:rsidRDefault="00A471C6" w:rsidP="00A471C6">
      <w:pPr>
        <w:pStyle w:val="Cmsor3"/>
        <w:numPr>
          <w:ilvl w:val="2"/>
          <w:numId w:val="12"/>
        </w:numPr>
      </w:pPr>
      <w:bookmarkStart w:id="53" w:name="_Toc530002305"/>
      <w:r w:rsidRPr="00CD4015">
        <w:t>iOS 9</w:t>
      </w:r>
      <w:bookmarkEnd w:id="53"/>
    </w:p>
    <w:p w14:paraId="293945DF" w14:textId="77777777" w:rsidR="00A471C6" w:rsidRPr="003124AC" w:rsidRDefault="00A471C6" w:rsidP="00A471C6">
      <w:pPr>
        <w:pStyle w:val="Listaszerbekezds"/>
        <w:ind w:left="360" w:right="-11"/>
        <w:rPr>
          <w:rFonts w:ascii="Calibri" w:hAnsi="Calibri" w:cs="Times New Roman"/>
          <w:color w:val="000000"/>
        </w:rPr>
      </w:pPr>
    </w:p>
    <w:p w14:paraId="153A412C" w14:textId="77777777" w:rsidR="00A471C6" w:rsidRPr="00EF6033" w:rsidRDefault="00A471C6" w:rsidP="00A471C6">
      <w:pPr>
        <w:spacing w:after="120" w:line="360" w:lineRule="auto"/>
        <w:ind w:firstLine="720"/>
        <w:jc w:val="both"/>
        <w:rPr>
          <w:rFonts w:cs="Times New Roman"/>
        </w:rPr>
      </w:pPr>
      <w:r w:rsidRPr="00EF6033">
        <w:rPr>
          <w:rFonts w:cs="Times New Roman"/>
        </w:rPr>
        <w:t xml:space="preserve">Az Apple Inc. által fejlesztett iOS 9 mobil operációs rendszert 2015 szeptemberben adták ki. Új applikációk jelentek meg a verzióval és a meglévőket is fejlesztették. A Safari ebben a verzióban már lehetőséget adott a felhasználóknak bizonyos kéretlen tartalmak blokkolására és beállíthatták, hogy milyen mértékben engedélyezik a preferenciáik nyomon követését. </w:t>
      </w:r>
    </w:p>
    <w:p w14:paraId="76E3018F" w14:textId="77777777" w:rsidR="00A471C6" w:rsidRPr="00EF6033" w:rsidRDefault="00A471C6" w:rsidP="00A471C6">
      <w:pPr>
        <w:spacing w:after="120" w:line="360" w:lineRule="auto"/>
        <w:ind w:firstLine="720"/>
        <w:jc w:val="both"/>
        <w:rPr>
          <w:rFonts w:cs="Times New Roman"/>
        </w:rPr>
      </w:pPr>
      <w:r w:rsidRPr="00EF6033">
        <w:rPr>
          <w:rFonts w:cs="Times New Roman"/>
        </w:rPr>
        <w:t xml:space="preserve">Az iPhone 6S és iPhone 6S plus készülékekre bevezették a 3D touch-ot, </w:t>
      </w:r>
      <w:r>
        <w:rPr>
          <w:rFonts w:cs="Times New Roman"/>
        </w:rPr>
        <w:t>amellyel</w:t>
      </w:r>
      <w:r w:rsidRPr="00EF6033">
        <w:rPr>
          <w:rFonts w:cs="Times New Roman"/>
        </w:rPr>
        <w:t xml:space="preserve"> a készülék már a képernyő nyomásának erősségét is képes érzékelni, ezáltal új funkciókat adva az érintőképernyő használatának. </w:t>
      </w:r>
    </w:p>
    <w:p w14:paraId="7DBFBD36" w14:textId="77777777" w:rsidR="00A471C6" w:rsidRPr="00EF6033" w:rsidRDefault="00A471C6" w:rsidP="00A471C6">
      <w:pPr>
        <w:spacing w:after="120" w:line="360" w:lineRule="auto"/>
        <w:ind w:firstLine="720"/>
        <w:jc w:val="both"/>
        <w:rPr>
          <w:rFonts w:cs="Times New Roman"/>
        </w:rPr>
      </w:pPr>
      <w:r w:rsidRPr="00EF6033">
        <w:rPr>
          <w:rFonts w:cs="Times New Roman"/>
        </w:rPr>
        <w:t>Bevezették az alacsony töltöttség</w:t>
      </w:r>
      <w:r>
        <w:rPr>
          <w:rFonts w:cs="Times New Roman"/>
        </w:rPr>
        <w:t>ű</w:t>
      </w:r>
      <w:r w:rsidRPr="00EF6033">
        <w:rPr>
          <w:rFonts w:cs="Times New Roman"/>
        </w:rPr>
        <w:t xml:space="preserve"> módot, amely </w:t>
      </w:r>
      <w:r>
        <w:rPr>
          <w:rFonts w:cs="Times New Roman"/>
        </w:rPr>
        <w:t>egy felugró üzenetet jelenít meg a képernyőn, ha</w:t>
      </w:r>
      <w:r w:rsidRPr="00EF6033">
        <w:rPr>
          <w:rFonts w:cs="Times New Roman"/>
        </w:rPr>
        <w:t xml:space="preserve"> telefonunk 20%-ra merül, megkérdezve, hogy </w:t>
      </w:r>
      <w:r>
        <w:rPr>
          <w:rFonts w:cs="Times New Roman"/>
        </w:rPr>
        <w:t>használni kívánjuk-e a funkciót</w:t>
      </w:r>
      <w:r w:rsidRPr="00EF6033">
        <w:rPr>
          <w:rFonts w:cs="Times New Roman"/>
        </w:rPr>
        <w:t>. Ha elfogadjuk, a készülékünk kikapcsolja a háttérben lévő alkalmazások frissítését és tétlenség esetén 30 másodper</w:t>
      </w:r>
      <w:r>
        <w:rPr>
          <w:rFonts w:cs="Times New Roman"/>
        </w:rPr>
        <w:t>cen belül automatikusan zárolja</w:t>
      </w:r>
      <w:r w:rsidRPr="00EF6033">
        <w:rPr>
          <w:rFonts w:cs="Times New Roman"/>
        </w:rPr>
        <w:t xml:space="preserve"> telefonunkat. Ezzel a funkcióval akár 1 óra üzemidőt is nyerhetünk. </w:t>
      </w:r>
    </w:p>
    <w:p w14:paraId="3FCAC0F8" w14:textId="77777777" w:rsidR="00A471C6" w:rsidRDefault="00A471C6" w:rsidP="00A471C6">
      <w:pPr>
        <w:ind w:right="-11"/>
        <w:rPr>
          <w:rFonts w:ascii="Calibri" w:hAnsi="Calibri" w:cs="Times New Roman"/>
          <w:color w:val="000000"/>
          <w:lang w:eastAsia="hu-HU"/>
        </w:rPr>
      </w:pPr>
    </w:p>
    <w:p w14:paraId="6059C9C7" w14:textId="77777777" w:rsidR="00A471C6" w:rsidRPr="00CD4015" w:rsidRDefault="00A471C6" w:rsidP="00A471C6">
      <w:pPr>
        <w:pStyle w:val="Cmsor3"/>
        <w:numPr>
          <w:ilvl w:val="2"/>
          <w:numId w:val="11"/>
        </w:numPr>
      </w:pPr>
      <w:bookmarkStart w:id="54" w:name="_Toc530002306"/>
      <w:r w:rsidRPr="00CD4015">
        <w:t>iOS 10</w:t>
      </w:r>
      <w:bookmarkEnd w:id="54"/>
    </w:p>
    <w:p w14:paraId="6F9EAF68" w14:textId="77777777" w:rsidR="00A471C6" w:rsidRPr="00670AF3" w:rsidRDefault="00A471C6" w:rsidP="00A471C6">
      <w:pPr>
        <w:pStyle w:val="Listaszerbekezds"/>
        <w:ind w:left="1080" w:right="-11"/>
        <w:rPr>
          <w:rFonts w:ascii="Calibri" w:hAnsi="Calibri" w:cs="Times New Roman"/>
          <w:color w:val="000000"/>
          <w:sz w:val="30"/>
          <w:szCs w:val="30"/>
        </w:rPr>
      </w:pPr>
    </w:p>
    <w:p w14:paraId="35BC1A00" w14:textId="77777777" w:rsidR="00A471C6" w:rsidRDefault="00A471C6" w:rsidP="00A471C6">
      <w:pPr>
        <w:spacing w:after="120" w:line="360" w:lineRule="auto"/>
        <w:ind w:firstLine="720"/>
        <w:jc w:val="both"/>
        <w:rPr>
          <w:rFonts w:cs="Times New Roman"/>
        </w:rPr>
      </w:pPr>
      <w:r w:rsidRPr="00EF6033">
        <w:rPr>
          <w:rFonts w:cs="Times New Roman"/>
        </w:rPr>
        <w:t xml:space="preserve">Az új verzió 2016 szeptemberében jelent meg. A 10-es verzióra </w:t>
      </w:r>
      <w:r>
        <w:rPr>
          <w:rFonts w:cs="Times New Roman"/>
        </w:rPr>
        <w:t>frissítők találkozhattak egy új</w:t>
      </w:r>
      <w:r w:rsidRPr="00EF6033">
        <w:rPr>
          <w:rFonts w:cs="Times New Roman"/>
        </w:rPr>
        <w:t>fajta lezárt állapotú képernyővel</w:t>
      </w:r>
      <w:r>
        <w:rPr>
          <w:rFonts w:cs="Times New Roman"/>
        </w:rPr>
        <w:t xml:space="preserve"> (Lock Screen)</w:t>
      </w:r>
      <w:r w:rsidRPr="00EF6033">
        <w:rPr>
          <w:rFonts w:cs="Times New Roman"/>
        </w:rPr>
        <w:t>,</w:t>
      </w:r>
      <w:r>
        <w:rPr>
          <w:rFonts w:cs="Times New Roman"/>
        </w:rPr>
        <w:t xml:space="preserve"> aminél feloldás nélkül láthatjuk fontosabb alkalmazásainktól érkezett értesítéseinket.</w:t>
      </w:r>
      <w:r w:rsidRPr="00EF6033">
        <w:rPr>
          <w:rFonts w:cs="Times New Roman"/>
        </w:rPr>
        <w:t xml:space="preserve"> </w:t>
      </w:r>
      <w:r>
        <w:rPr>
          <w:rFonts w:cs="Times New Roman"/>
        </w:rPr>
        <w:t>A kijelzőnk fentről lefele történő húzásával érhetjük el az összes érkezett értesítésünket.</w:t>
      </w:r>
    </w:p>
    <w:p w14:paraId="0C3E372A" w14:textId="77777777" w:rsidR="00A471C6" w:rsidRPr="00EF6033" w:rsidRDefault="00A471C6" w:rsidP="00A471C6">
      <w:pPr>
        <w:spacing w:after="120" w:line="360" w:lineRule="auto"/>
        <w:ind w:firstLine="720"/>
        <w:jc w:val="both"/>
        <w:rPr>
          <w:rFonts w:cs="Times New Roman"/>
        </w:rPr>
      </w:pPr>
      <w:r>
        <w:rPr>
          <w:rFonts w:cs="Times New Roman"/>
        </w:rPr>
        <w:lastRenderedPageBreak/>
        <w:t xml:space="preserve">Bevezették a Control Centert, melyet a képernyő alulról felhúzásával érhetünk el. Itt fontosabb beállításokat végezhetünk el. Ezek közé tartozik a WiFi vagy Bluetooth keresés engedélyezése, a zseblámpa bekapcsolása, a képernyő elforgatási lehetőségének zárolása vagy akár a zenelejátszás irányítása. </w:t>
      </w:r>
    </w:p>
    <w:p w14:paraId="49D6EC79" w14:textId="77777777" w:rsidR="00A471C6" w:rsidRPr="00EF6033" w:rsidRDefault="00A471C6" w:rsidP="00A471C6">
      <w:pPr>
        <w:spacing w:after="120" w:line="360" w:lineRule="auto"/>
        <w:ind w:firstLine="720"/>
        <w:jc w:val="both"/>
        <w:rPr>
          <w:rFonts w:cs="Times New Roman"/>
        </w:rPr>
      </w:pPr>
      <w:r w:rsidRPr="00EF6033">
        <w:rPr>
          <w:rFonts w:cs="Times New Roman"/>
        </w:rPr>
        <w:t>A Térkép alkalmazásba beleépítették, hogy jegyezze meg a legutóbbi keresett helyeket és megnyitáskor ajánlja fel azt</w:t>
      </w:r>
      <w:r>
        <w:rPr>
          <w:rFonts w:cs="Times New Roman"/>
        </w:rPr>
        <w:t xml:space="preserve"> a célpontot</w:t>
      </w:r>
      <w:r w:rsidRPr="00EF6033">
        <w:rPr>
          <w:rFonts w:cs="Times New Roman"/>
        </w:rPr>
        <w:t xml:space="preserve">, ahova legtöbbször terveztünk útvonalat. </w:t>
      </w:r>
    </w:p>
    <w:p w14:paraId="553AA9DC" w14:textId="77777777" w:rsidR="00A471C6" w:rsidRPr="00EF6033" w:rsidRDefault="00A471C6" w:rsidP="00A471C6">
      <w:pPr>
        <w:spacing w:after="120" w:line="360" w:lineRule="auto"/>
        <w:ind w:firstLine="720"/>
        <w:jc w:val="both"/>
        <w:rPr>
          <w:rFonts w:cs="Times New Roman"/>
        </w:rPr>
      </w:pPr>
      <w:r w:rsidRPr="00EF6033">
        <w:rPr>
          <w:rFonts w:cs="Times New Roman"/>
        </w:rPr>
        <w:t xml:space="preserve">A Fotó alkalmazást szűrőkkel bővítették, melyek arcfelismeréssel </w:t>
      </w:r>
      <w:r>
        <w:rPr>
          <w:rFonts w:cs="Times New Roman"/>
        </w:rPr>
        <w:t xml:space="preserve">külön albumokba rendezik a képeket a felismert személyekről </w:t>
      </w:r>
      <w:r w:rsidRPr="00EF6033">
        <w:rPr>
          <w:rFonts w:cs="Times New Roman"/>
        </w:rPr>
        <w:t xml:space="preserve">és földrajzi hely szerinti csoportosítást is alkalmaznak. </w:t>
      </w:r>
    </w:p>
    <w:p w14:paraId="469336D6" w14:textId="77777777" w:rsidR="00A471C6" w:rsidRPr="00EF6033" w:rsidRDefault="00A471C6" w:rsidP="00A471C6">
      <w:pPr>
        <w:spacing w:after="120" w:line="360" w:lineRule="auto"/>
        <w:ind w:firstLine="720"/>
        <w:jc w:val="both"/>
        <w:rPr>
          <w:rFonts w:cs="Times New Roman"/>
        </w:rPr>
      </w:pPr>
      <w:r w:rsidRPr="00EF6033">
        <w:rPr>
          <w:rFonts w:cs="Times New Roman"/>
        </w:rPr>
        <w:t xml:space="preserve">Az Üzenetek alkalmazás animációkkal bővült, melyekkel a felhasználók a leírt szöveget animálva vagy akár teljes képernyős animációt is küldhetnek a címzettnek. </w:t>
      </w:r>
    </w:p>
    <w:p w14:paraId="18AB8863" w14:textId="77777777" w:rsidR="00A471C6" w:rsidRDefault="00A471C6" w:rsidP="00A471C6">
      <w:pPr>
        <w:ind w:right="-11"/>
        <w:rPr>
          <w:rFonts w:ascii="Calibri" w:hAnsi="Calibri" w:cs="Times New Roman"/>
          <w:color w:val="000000"/>
          <w:lang w:eastAsia="hu-HU"/>
        </w:rPr>
      </w:pPr>
    </w:p>
    <w:p w14:paraId="079BECE0" w14:textId="77777777" w:rsidR="00A471C6" w:rsidRDefault="00A471C6" w:rsidP="00A471C6">
      <w:pPr>
        <w:ind w:right="-11"/>
        <w:rPr>
          <w:rFonts w:ascii="Calibri" w:hAnsi="Calibri" w:cs="Times New Roman"/>
          <w:color w:val="000000"/>
          <w:lang w:eastAsia="hu-HU"/>
        </w:rPr>
      </w:pPr>
    </w:p>
    <w:p w14:paraId="03DAF59E" w14:textId="77777777" w:rsidR="00A471C6" w:rsidRPr="00CD4015" w:rsidRDefault="00A471C6" w:rsidP="00A471C6">
      <w:pPr>
        <w:pStyle w:val="Cmsor3"/>
        <w:numPr>
          <w:ilvl w:val="2"/>
          <w:numId w:val="10"/>
        </w:numPr>
      </w:pPr>
      <w:bookmarkStart w:id="55" w:name="_Toc530002307"/>
      <w:r w:rsidRPr="00CD4015">
        <w:t>iOS 11</w:t>
      </w:r>
      <w:bookmarkEnd w:id="55"/>
    </w:p>
    <w:p w14:paraId="020D5045" w14:textId="77777777" w:rsidR="00A471C6" w:rsidRPr="00670AF3" w:rsidRDefault="00A471C6" w:rsidP="00A471C6">
      <w:pPr>
        <w:pStyle w:val="Listaszerbekezds"/>
        <w:ind w:left="1080" w:right="-11"/>
        <w:rPr>
          <w:rFonts w:ascii="Calibri" w:hAnsi="Calibri" w:cs="Times New Roman"/>
          <w:color w:val="000000"/>
          <w:sz w:val="30"/>
          <w:szCs w:val="30"/>
        </w:rPr>
      </w:pPr>
    </w:p>
    <w:p w14:paraId="53CD1E70" w14:textId="77777777" w:rsidR="00A471C6" w:rsidRPr="00EF6033" w:rsidRDefault="00A471C6" w:rsidP="00A471C6">
      <w:pPr>
        <w:spacing w:after="120" w:line="360" w:lineRule="auto"/>
        <w:ind w:firstLine="720"/>
        <w:jc w:val="both"/>
        <w:rPr>
          <w:rFonts w:cs="Times New Roman"/>
        </w:rPr>
      </w:pPr>
      <w:r w:rsidRPr="00EF6033">
        <w:rPr>
          <w:rFonts w:cs="Times New Roman"/>
        </w:rPr>
        <w:t xml:space="preserve">Az iOS 11-es verzióját 2017 szeptemberben vált letölthetővé. Ebben a verzióban már az alap felhasználó felületek is új dizájnt kaptak. A Számológép, a Telefon alkalmazás, a 10-es verzióban megjelent Lock Screen és a Control Center teljesen újra lett tervezve. A már meglévő Notification Center beleolvadt a Lock Screen-be így </w:t>
      </w:r>
      <w:r>
        <w:rPr>
          <w:rFonts w:cs="Times New Roman"/>
        </w:rPr>
        <w:t xml:space="preserve">már nem csak az egyes alkalmazások eseméyeit érhettük el itt, hanem </w:t>
      </w:r>
      <w:r w:rsidRPr="00EF6033">
        <w:rPr>
          <w:rFonts w:cs="Times New Roman"/>
        </w:rPr>
        <w:t>naptárunk</w:t>
      </w:r>
      <w:r>
        <w:rPr>
          <w:rFonts w:cs="Times New Roman"/>
        </w:rPr>
        <w:t xml:space="preserve"> teendőit, </w:t>
      </w:r>
      <w:r w:rsidRPr="00EF6033">
        <w:rPr>
          <w:rFonts w:cs="Times New Roman"/>
        </w:rPr>
        <w:t>térk</w:t>
      </w:r>
      <w:r>
        <w:rPr>
          <w:rFonts w:cs="Times New Roman"/>
        </w:rPr>
        <w:t xml:space="preserve">ép úticél javaslatokat és a kereső mezővel alkalmazásaink gyorsabb elérése vált lehetővé. </w:t>
      </w:r>
    </w:p>
    <w:p w14:paraId="7F159171" w14:textId="77777777" w:rsidR="00A471C6" w:rsidRPr="00EF6033" w:rsidRDefault="00A471C6" w:rsidP="00A471C6">
      <w:pPr>
        <w:spacing w:after="120" w:line="360" w:lineRule="auto"/>
        <w:ind w:firstLine="720"/>
        <w:jc w:val="both"/>
        <w:rPr>
          <w:rFonts w:cs="Times New Roman"/>
        </w:rPr>
      </w:pPr>
      <w:r w:rsidRPr="00EF6033">
        <w:rPr>
          <w:rFonts w:cs="Times New Roman"/>
        </w:rPr>
        <w:t xml:space="preserve">Új funkcióként létrejött a Drag and Drop lehetőség, amely lehetővé teszi, hogy egyik alkalmazásból a másikba helyezzünk át fájlokat. </w:t>
      </w:r>
    </w:p>
    <w:p w14:paraId="79799C53" w14:textId="77777777" w:rsidR="00A471C6" w:rsidRPr="00EF6033" w:rsidRDefault="00A471C6" w:rsidP="00A471C6">
      <w:pPr>
        <w:spacing w:after="120" w:line="360" w:lineRule="auto"/>
        <w:ind w:firstLine="720"/>
        <w:jc w:val="both"/>
        <w:rPr>
          <w:rFonts w:cs="Times New Roman"/>
        </w:rPr>
      </w:pPr>
      <w:r w:rsidRPr="00EF6033">
        <w:rPr>
          <w:rFonts w:cs="Times New Roman"/>
        </w:rPr>
        <w:t xml:space="preserve">A billentyűzetbe beépített nyíl segítségével kisebb méretűre változtathatóvá vált, ezzel is biztosítva </w:t>
      </w:r>
      <w:r>
        <w:rPr>
          <w:rFonts w:cs="Times New Roman"/>
        </w:rPr>
        <w:t xml:space="preserve">a növekvő képernyőméret esetén is </w:t>
      </w:r>
      <w:r w:rsidRPr="00EF6033">
        <w:rPr>
          <w:rFonts w:cs="Times New Roman"/>
        </w:rPr>
        <w:t xml:space="preserve">az egy kézzel kezelhetőséget. </w:t>
      </w:r>
    </w:p>
    <w:p w14:paraId="496F1B28" w14:textId="77777777" w:rsidR="00A471C6" w:rsidRPr="00EF6033" w:rsidRDefault="00A471C6" w:rsidP="00A471C6">
      <w:pPr>
        <w:spacing w:after="120" w:line="360" w:lineRule="auto"/>
        <w:ind w:firstLine="720"/>
        <w:jc w:val="both"/>
        <w:rPr>
          <w:rFonts w:cs="Times New Roman"/>
        </w:rPr>
      </w:pPr>
      <w:r w:rsidRPr="00EF6033">
        <w:rPr>
          <w:rFonts w:cs="Times New Roman"/>
        </w:rPr>
        <w:t xml:space="preserve">Az App Store is nagy változáson ment keresztül, a teljes dizájnt feljavították és külön szekciókra lettek osztva az alkalmazások a játékoktól. </w:t>
      </w:r>
    </w:p>
    <w:p w14:paraId="4671A2E0" w14:textId="77777777" w:rsidR="00A471C6" w:rsidRDefault="00A471C6" w:rsidP="00A471C6">
      <w:pPr>
        <w:pStyle w:val="Listaszerbekezds"/>
        <w:ind w:left="420" w:right="-11"/>
        <w:rPr>
          <w:rFonts w:ascii="Calibri" w:hAnsi="Calibri" w:cs="Times New Roman"/>
          <w:color w:val="000000"/>
        </w:rPr>
      </w:pPr>
    </w:p>
    <w:p w14:paraId="108240F2" w14:textId="77777777" w:rsidR="00A471C6" w:rsidRPr="00CD4015" w:rsidRDefault="00A471C6" w:rsidP="00A471C6">
      <w:pPr>
        <w:pStyle w:val="Cmsor3"/>
        <w:numPr>
          <w:ilvl w:val="2"/>
          <w:numId w:val="10"/>
        </w:numPr>
        <w:ind w:left="0" w:firstLine="0"/>
      </w:pPr>
      <w:bookmarkStart w:id="56" w:name="_Toc530002308"/>
      <w:r w:rsidRPr="00CD4015">
        <w:t>iOS 12</w:t>
      </w:r>
      <w:bookmarkEnd w:id="56"/>
    </w:p>
    <w:p w14:paraId="70024805" w14:textId="77777777" w:rsidR="00A471C6" w:rsidRPr="00670AF3" w:rsidRDefault="00A471C6" w:rsidP="00A471C6">
      <w:pPr>
        <w:pStyle w:val="Listaszerbekezds"/>
        <w:ind w:left="1080" w:right="-11"/>
        <w:rPr>
          <w:rFonts w:ascii="Calibri" w:hAnsi="Calibri" w:cs="Times New Roman"/>
          <w:color w:val="000000"/>
          <w:sz w:val="30"/>
          <w:szCs w:val="30"/>
        </w:rPr>
      </w:pPr>
    </w:p>
    <w:p w14:paraId="2291EC4B" w14:textId="77777777" w:rsidR="00A471C6" w:rsidRDefault="00A471C6" w:rsidP="00A471C6">
      <w:pPr>
        <w:spacing w:after="120" w:line="360" w:lineRule="auto"/>
        <w:ind w:firstLine="720"/>
        <w:jc w:val="both"/>
        <w:rPr>
          <w:rFonts w:cs="Times New Roman"/>
        </w:rPr>
      </w:pPr>
      <w:r w:rsidRPr="00EF6033">
        <w:rPr>
          <w:rFonts w:cs="Times New Roman"/>
        </w:rPr>
        <w:lastRenderedPageBreak/>
        <w:t xml:space="preserve">Az iOS legújabb verziója, melyet 2018 szeptemberében adtak ki. Az új fejlesztések közé tartozik a csoportos FaceTime lehetősége, 70 új beépített emoji a billentyűzetbe és eSIM támogatás. </w:t>
      </w:r>
    </w:p>
    <w:p w14:paraId="5322B21E" w14:textId="317CB2A1" w:rsidR="00DE71C1" w:rsidRPr="00EF6033" w:rsidRDefault="00DE71C1" w:rsidP="00DE71C1">
      <w:pPr>
        <w:spacing w:after="120" w:line="360" w:lineRule="auto"/>
        <w:ind w:firstLine="720"/>
        <w:jc w:val="both"/>
        <w:rPr>
          <w:rFonts w:cs="Times New Roman"/>
        </w:rPr>
      </w:pPr>
      <w:r>
        <w:rPr>
          <w:rFonts w:cs="Times New Roman"/>
        </w:rPr>
        <w:t>Fejlesztői szemszögből újdonságként szerepelt a Siri használata, mely képes a fejlesztett alkalmazáshoz hivatkozásokat megtanulni. Előre meg</w:t>
      </w:r>
      <w:ins w:id="57" w:author="Illanicz Barnabás" w:date="2018-11-19T10:36:00Z">
        <w:r w:rsidR="00841EED">
          <w:rPr>
            <w:rFonts w:cs="Times New Roman"/>
          </w:rPr>
          <w:t xml:space="preserve"> </w:t>
        </w:r>
      </w:ins>
      <w:r>
        <w:rPr>
          <w:rFonts w:cs="Times New Roman"/>
        </w:rPr>
        <w:t xml:space="preserve">lehet határozni számára, hogy melyek azok a tevékenységek, amiket a felhasználó használni fog az alkalmazásban. Az alkalmazás ezeket tudja specifikálni hivatkozásokként a Siri-nek. Továbbá, újdonságnak számít még, hogy az alkalmazásoknál engedélyezni lehet az Apple Pencil (ceruza) használatát. </w:t>
      </w:r>
    </w:p>
    <w:p w14:paraId="7517FD91" w14:textId="77777777" w:rsidR="00A471C6" w:rsidRPr="00EF6033" w:rsidRDefault="00DE71C1" w:rsidP="00A471C6">
      <w:pPr>
        <w:spacing w:after="120" w:line="360" w:lineRule="auto"/>
        <w:ind w:firstLine="720"/>
        <w:jc w:val="both"/>
        <w:rPr>
          <w:rFonts w:cs="Times New Roman"/>
        </w:rPr>
      </w:pPr>
      <w:r>
        <w:rPr>
          <w:rFonts w:cs="Times New Roman"/>
        </w:rPr>
        <w:t>Felhasználói szemszögből újdonság a</w:t>
      </w:r>
      <w:r w:rsidR="00A471C6" w:rsidRPr="00EF6033">
        <w:rPr>
          <w:rFonts w:cs="Times New Roman"/>
        </w:rPr>
        <w:t xml:space="preserve"> beállításokból</w:t>
      </w:r>
      <w:r>
        <w:rPr>
          <w:rFonts w:cs="Times New Roman"/>
        </w:rPr>
        <w:t xml:space="preserve"> elérhető új Képernyőidő menü, melyben</w:t>
      </w:r>
      <w:r w:rsidR="00A471C6" w:rsidRPr="00EF6033">
        <w:rPr>
          <w:rFonts w:cs="Times New Roman"/>
        </w:rPr>
        <w:t xml:space="preserve"> követhetjük, hogy bizonyos alkalmazásokat mennyi ideig használunk az adott napon vagy az utolsó 7 napban. Ennek köszönhetően jobban láthatjuk, hogy mennyi időt töltünk el hasznosan az okostelefonunk használatával vagy éppenséggel mennyi időt töltünk el a közösségi hálók böngészésével. Erre külön kategóriák is el vannak különítve a menüben olvasás, tanulás és közösségi hálók néven. </w:t>
      </w:r>
    </w:p>
    <w:p w14:paraId="34678742" w14:textId="77777777" w:rsidR="00A471C6" w:rsidRPr="00EF6033" w:rsidRDefault="00A471C6" w:rsidP="00A471C6">
      <w:pPr>
        <w:spacing w:after="120" w:line="360" w:lineRule="auto"/>
        <w:ind w:firstLine="720"/>
        <w:jc w:val="both"/>
        <w:rPr>
          <w:rFonts w:cs="Times New Roman"/>
        </w:rPr>
      </w:pPr>
      <w:r w:rsidRPr="00EF6033">
        <w:rPr>
          <w:rFonts w:cs="Times New Roman"/>
        </w:rPr>
        <w:t>A zárolt képernyőn</w:t>
      </w:r>
      <w:r>
        <w:rPr>
          <w:rFonts w:cs="Times New Roman"/>
        </w:rPr>
        <w:t xml:space="preserve"> (Lock Screen)</w:t>
      </w:r>
      <w:r w:rsidRPr="00EF6033">
        <w:rPr>
          <w:rFonts w:cs="Times New Roman"/>
        </w:rPr>
        <w:t xml:space="preserve"> felugró értesítéseket alkalmazásokra csoportosítva láthatjuk, melynek tetején verem szerűen a legfelső üzenetet szerepel, de rákattintással akár ki is bonthatjuk a zárolt képernyőn belül, hogy az összes értesítést lássuk. </w:t>
      </w:r>
    </w:p>
    <w:p w14:paraId="02BCB1E4" w14:textId="77777777" w:rsidR="00A471C6" w:rsidRPr="00EF6033" w:rsidRDefault="00A471C6" w:rsidP="00A471C6">
      <w:pPr>
        <w:spacing w:after="120" w:line="360" w:lineRule="auto"/>
        <w:ind w:firstLine="720"/>
        <w:jc w:val="both"/>
        <w:rPr>
          <w:rFonts w:cs="Times New Roman"/>
        </w:rPr>
      </w:pPr>
      <w:r w:rsidRPr="00EF6033">
        <w:rPr>
          <w:rFonts w:cs="Times New Roman"/>
        </w:rPr>
        <w:t xml:space="preserve">Az iPhone X arcfelismerő rendszeréhez érkezett újításban, már nem csak arcmimikánkat ismeri fel a telefon, hanem a nyelvünket is. Ezáltal a nyelv mozgását is rátudja vetíteni az animojikra. </w:t>
      </w:r>
    </w:p>
    <w:p w14:paraId="1C01332D" w14:textId="77777777" w:rsidR="00A471C6" w:rsidRDefault="00A471C6" w:rsidP="00A471C6">
      <w:pPr>
        <w:ind w:right="-11"/>
        <w:rPr>
          <w:rFonts w:ascii="Calibri" w:hAnsi="Calibri" w:cs="Times New Roman"/>
          <w:color w:val="000000"/>
        </w:rPr>
      </w:pPr>
    </w:p>
    <w:p w14:paraId="7514F36E" w14:textId="77777777" w:rsidR="00A471C6" w:rsidRPr="00CD4015" w:rsidRDefault="00A471C6" w:rsidP="00A471C6">
      <w:pPr>
        <w:pStyle w:val="Cmsor2"/>
        <w:numPr>
          <w:ilvl w:val="1"/>
          <w:numId w:val="10"/>
        </w:numPr>
      </w:pPr>
      <w:bookmarkStart w:id="58" w:name="_Toc530002309"/>
      <w:r w:rsidRPr="00CD4015">
        <w:t>Programozási nyelvek</w:t>
      </w:r>
      <w:bookmarkEnd w:id="58"/>
    </w:p>
    <w:p w14:paraId="3FCBA8A4" w14:textId="77777777" w:rsidR="00A471C6" w:rsidRDefault="00A471C6" w:rsidP="00A471C6">
      <w:pPr>
        <w:pStyle w:val="Listaszerbekezds"/>
        <w:ind w:right="-11"/>
        <w:rPr>
          <w:rFonts w:ascii="Calibri" w:hAnsi="Calibri" w:cs="Times New Roman"/>
          <w:color w:val="000000"/>
        </w:rPr>
      </w:pPr>
    </w:p>
    <w:p w14:paraId="031161CA" w14:textId="77777777" w:rsidR="00A471C6" w:rsidRPr="00CD4015" w:rsidRDefault="00A471C6" w:rsidP="00A471C6">
      <w:pPr>
        <w:pStyle w:val="Cmsor3"/>
        <w:numPr>
          <w:ilvl w:val="2"/>
          <w:numId w:val="10"/>
        </w:numPr>
        <w:ind w:left="0" w:firstLine="0"/>
      </w:pPr>
      <w:bookmarkStart w:id="59" w:name="_Toc530002310"/>
      <w:r w:rsidRPr="00CD4015">
        <w:t>Objective-C</w:t>
      </w:r>
      <w:bookmarkEnd w:id="59"/>
    </w:p>
    <w:p w14:paraId="4CE13D6D" w14:textId="77777777" w:rsidR="00A471C6" w:rsidRDefault="00A471C6" w:rsidP="00A471C6">
      <w:pPr>
        <w:pStyle w:val="Listaszerbekezds"/>
        <w:ind w:left="1080" w:right="-11"/>
        <w:rPr>
          <w:rFonts w:ascii="Calibri" w:hAnsi="Calibri" w:cs="Times New Roman"/>
          <w:color w:val="000000"/>
        </w:rPr>
      </w:pPr>
    </w:p>
    <w:p w14:paraId="77FE5D88" w14:textId="77777777" w:rsidR="00A471C6" w:rsidRPr="00EF6033" w:rsidRDefault="00A471C6" w:rsidP="00A471C6">
      <w:pPr>
        <w:spacing w:after="120" w:line="360" w:lineRule="auto"/>
        <w:ind w:firstLine="720"/>
        <w:jc w:val="both"/>
        <w:rPr>
          <w:rFonts w:cs="Times New Roman"/>
        </w:rPr>
      </w:pPr>
      <w:commentRangeStart w:id="60"/>
      <w:r w:rsidRPr="00EF6033">
        <w:rPr>
          <w:rFonts w:cs="Times New Roman"/>
        </w:rPr>
        <w:t xml:space="preserve">A nyelvet Brad Cox és Tom Love alkotta meg az 1980-as évek elején. Objektum-orientált jellemzői közé tartozik a dinamikus futásidő, miszerint a hívott metódusokat az objektumokhoz futásidőben rendeli hozzá. </w:t>
      </w:r>
    </w:p>
    <w:p w14:paraId="74572091" w14:textId="77777777" w:rsidR="00A471C6" w:rsidRPr="00EF6033" w:rsidRDefault="00A471C6" w:rsidP="00A471C6">
      <w:pPr>
        <w:spacing w:after="120" w:line="360" w:lineRule="auto"/>
        <w:ind w:firstLine="720"/>
        <w:jc w:val="both"/>
        <w:rPr>
          <w:rFonts w:cs="Times New Roman"/>
        </w:rPr>
      </w:pPr>
      <w:r w:rsidRPr="00EF6033">
        <w:rPr>
          <w:rFonts w:cs="Times New Roman"/>
        </w:rPr>
        <w:lastRenderedPageBreak/>
        <w:t xml:space="preserve">A nevéből is felfedezhetjük, hogy a C nyelv egy kibővítése, így átvette a nyelv primitív típusait, vezérlési elemeit és szintaktikáját. Új elemei közé tartoznak az osztályok és metódusok definiálásának lehetősége. </w:t>
      </w:r>
      <w:commentRangeEnd w:id="60"/>
      <w:r w:rsidR="00A87FDE">
        <w:rPr>
          <w:rStyle w:val="Jegyzethivatkozs"/>
        </w:rPr>
        <w:commentReference w:id="60"/>
      </w:r>
    </w:p>
    <w:p w14:paraId="4D8945BF" w14:textId="77777777" w:rsidR="00A471C6" w:rsidRPr="00EF6033" w:rsidRDefault="00A471C6" w:rsidP="00A471C6">
      <w:pPr>
        <w:spacing w:after="120" w:line="360" w:lineRule="auto"/>
        <w:ind w:firstLine="720"/>
        <w:jc w:val="both"/>
        <w:rPr>
          <w:rFonts w:cs="Times New Roman"/>
        </w:rPr>
      </w:pPr>
      <w:r w:rsidRPr="00EF6033">
        <w:rPr>
          <w:rFonts w:cs="Times New Roman"/>
        </w:rPr>
        <w:t>Steve Jobs miután kilépett az Apple-től</w:t>
      </w:r>
      <w:r>
        <w:rPr>
          <w:rFonts w:cs="Times New Roman"/>
        </w:rPr>
        <w:t xml:space="preserve"> 1985-ben,</w:t>
      </w:r>
      <w:r w:rsidRPr="00EF6033">
        <w:rPr>
          <w:rFonts w:cs="Times New Roman"/>
        </w:rPr>
        <w:t xml:space="preserve"> megalapította NeXT elnevezésű cégét, amely felvásárolta a nyelv licenszét. Később az Apple megvásárolta a céget</w:t>
      </w:r>
      <w:r>
        <w:rPr>
          <w:rFonts w:cs="Times New Roman"/>
        </w:rPr>
        <w:t xml:space="preserve"> 1996-ban</w:t>
      </w:r>
      <w:r w:rsidRPr="00EF6033">
        <w:rPr>
          <w:rFonts w:cs="Times New Roman"/>
        </w:rPr>
        <w:t xml:space="preserve">, és ezzel a cég által fejlesztett OpenStep operációs rendszert, amely Objective-C-re alapult. Ez az operációs rendszer volt az OS X alapja, így vált az Objective-C az iOS első programozási nyelvévé. Az OpenStep nevet végül az Apple Cocoa-ra változtatta és kiadták az Objective-C 2.0-át 2007-ben. </w:t>
      </w:r>
    </w:p>
    <w:p w14:paraId="26459FF5" w14:textId="77777777" w:rsidR="00A471C6" w:rsidRDefault="00A471C6" w:rsidP="00A471C6">
      <w:pPr>
        <w:pStyle w:val="Listaszerbekezds"/>
        <w:ind w:left="0" w:right="-11"/>
        <w:rPr>
          <w:rFonts w:ascii="Calibri" w:hAnsi="Calibri" w:cs="Times New Roman"/>
          <w:color w:val="000000"/>
        </w:rPr>
      </w:pPr>
    </w:p>
    <w:p w14:paraId="58163F3D" w14:textId="77777777" w:rsidR="00A471C6" w:rsidRPr="00CD4015" w:rsidRDefault="00A471C6" w:rsidP="00A471C6">
      <w:pPr>
        <w:pStyle w:val="Cmsor3"/>
        <w:numPr>
          <w:ilvl w:val="2"/>
          <w:numId w:val="10"/>
        </w:numPr>
        <w:ind w:left="0" w:firstLine="0"/>
      </w:pPr>
      <w:bookmarkStart w:id="61" w:name="_Toc530002311"/>
      <w:r w:rsidRPr="00CD4015">
        <w:t>Swift</w:t>
      </w:r>
      <w:bookmarkEnd w:id="61"/>
    </w:p>
    <w:p w14:paraId="6884DAB4" w14:textId="77777777" w:rsidR="00A471C6" w:rsidRDefault="00A471C6" w:rsidP="00A471C6">
      <w:pPr>
        <w:ind w:right="-11"/>
        <w:rPr>
          <w:rFonts w:ascii="Calibri" w:hAnsi="Calibri" w:cs="Times New Roman"/>
          <w:color w:val="000000"/>
        </w:rPr>
      </w:pPr>
    </w:p>
    <w:p w14:paraId="4BC71989" w14:textId="77777777" w:rsidR="00A471C6" w:rsidRPr="00CB329A" w:rsidRDefault="00A471C6" w:rsidP="00A471C6">
      <w:pPr>
        <w:spacing w:after="120" w:line="360" w:lineRule="auto"/>
        <w:ind w:firstLine="720"/>
        <w:jc w:val="both"/>
        <w:rPr>
          <w:rFonts w:cs="Times New Roman"/>
        </w:rPr>
      </w:pPr>
      <w:r w:rsidRPr="00EF6033">
        <w:rPr>
          <w:rFonts w:cs="Times New Roman"/>
        </w:rPr>
        <w:t>Az Apple forradalmi újítása, melyet Tim Cook – az Apple vezérigazgatója – mutatott be 2014 nyarán az iOS 8 operációs rendszerrel együtt. A teljesen új programozási nyelv ötvözte a C és az Objective-C legjobb funkcióit a C megkötései nélkül: "Objective-C, a C nélkül".</w:t>
      </w:r>
    </w:p>
    <w:p w14:paraId="302B770F" w14:textId="77777777" w:rsidR="00A471C6" w:rsidRPr="00EF6033" w:rsidRDefault="00A471C6" w:rsidP="00A471C6">
      <w:pPr>
        <w:spacing w:after="120" w:line="360" w:lineRule="auto"/>
        <w:ind w:firstLine="720"/>
        <w:jc w:val="both"/>
        <w:rPr>
          <w:rFonts w:cs="Times New Roman"/>
        </w:rPr>
      </w:pPr>
      <w:r w:rsidRPr="00EF6033">
        <w:rPr>
          <w:rFonts w:cs="Times New Roman"/>
        </w:rPr>
        <w:t xml:space="preserve">A nyelvet az Apple hozta létre iOS, OS X, watchOS és tvOS platformokra való fejlesztéshez. </w:t>
      </w:r>
    </w:p>
    <w:p w14:paraId="0E834F92" w14:textId="77777777" w:rsidR="00A471C6" w:rsidRPr="00EF6033" w:rsidRDefault="00A471C6" w:rsidP="00A471C6">
      <w:pPr>
        <w:spacing w:after="120" w:line="360" w:lineRule="auto"/>
        <w:ind w:firstLine="720"/>
        <w:jc w:val="both"/>
        <w:rPr>
          <w:rFonts w:cs="Times New Roman"/>
        </w:rPr>
      </w:pPr>
      <w:r w:rsidRPr="00EF6033">
        <w:rPr>
          <w:rFonts w:cs="Times New Roman"/>
        </w:rPr>
        <w:t>A nyelv először zárt forráskóddal indult, de később belátta az Apple, hogy a nyílt forráskód által, külsős fejlesztők segítségének bevonásával gyorsabban haladhat a nyelv fejlődése. Ennek támogatásához az Apple fejlesztői fórumokat is létrehozott, ahol fogadják a nyelv fejlesztés</w:t>
      </w:r>
      <w:r>
        <w:rPr>
          <w:rFonts w:cs="Times New Roman"/>
        </w:rPr>
        <w:t>é</w:t>
      </w:r>
      <w:r w:rsidRPr="00EF6033">
        <w:rPr>
          <w:rFonts w:cs="Times New Roman"/>
        </w:rPr>
        <w:t xml:space="preserve">hez szükséges ötleteket. Ennek köszönhetően 2017-ben már a Swift 4.0 verzióját mutathatták be. </w:t>
      </w:r>
    </w:p>
    <w:p w14:paraId="5E9054B3" w14:textId="77777777" w:rsidR="00A471C6" w:rsidRPr="00EF6033" w:rsidRDefault="00A471C6" w:rsidP="00A471C6">
      <w:pPr>
        <w:spacing w:after="120" w:line="360" w:lineRule="auto"/>
        <w:ind w:firstLine="720"/>
        <w:jc w:val="both"/>
        <w:rPr>
          <w:rFonts w:cs="Times New Roman"/>
        </w:rPr>
      </w:pPr>
      <w:r w:rsidRPr="00EF6033">
        <w:rPr>
          <w:rFonts w:cs="Times New Roman"/>
        </w:rPr>
        <w:t xml:space="preserve">A nyelv az objektum-orientáltság mellett támogatja a strukturált, a procedurális-imperatív és a funkcionális stílusú programozást is. Legjelentősebb előnyei a biztonságos és kényelmes fejlesztés, illetve a jó futásidejű teljesítményre törekvés. </w:t>
      </w:r>
    </w:p>
    <w:p w14:paraId="620E4DDD" w14:textId="77777777" w:rsidR="00A471C6" w:rsidRDefault="00A471C6" w:rsidP="00A471C6">
      <w:pPr>
        <w:ind w:right="-11"/>
        <w:rPr>
          <w:rFonts w:ascii="Calibri" w:hAnsi="Calibri" w:cs="Times New Roman"/>
          <w:color w:val="000000"/>
        </w:rPr>
      </w:pPr>
      <w:r w:rsidRPr="00EF6033">
        <w:rPr>
          <w:rFonts w:cs="Times New Roman"/>
        </w:rPr>
        <w:t xml:space="preserve">A dolgozatomban a Swift nyelvet használom, mellyel átláthatóbb </w:t>
      </w:r>
      <w:r>
        <w:rPr>
          <w:rFonts w:cs="Times New Roman"/>
        </w:rPr>
        <w:t>kód</w:t>
      </w:r>
      <w:r w:rsidRPr="00EF6033">
        <w:rPr>
          <w:rFonts w:cs="Times New Roman"/>
        </w:rPr>
        <w:t xml:space="preserve"> hozható létre. </w:t>
      </w:r>
    </w:p>
    <w:p w14:paraId="59CDF445" w14:textId="77777777" w:rsidR="00A471C6" w:rsidRPr="00CD4015" w:rsidRDefault="00A471C6" w:rsidP="00A471C6">
      <w:pPr>
        <w:pStyle w:val="Cmsor2"/>
        <w:numPr>
          <w:ilvl w:val="1"/>
          <w:numId w:val="10"/>
        </w:numPr>
      </w:pPr>
      <w:bookmarkStart w:id="62" w:name="_Toc530002312"/>
      <w:r w:rsidRPr="00CD4015">
        <w:t>Xcode</w:t>
      </w:r>
      <w:bookmarkEnd w:id="62"/>
    </w:p>
    <w:p w14:paraId="4D20E4DD" w14:textId="77777777" w:rsidR="00A471C6" w:rsidRDefault="00A471C6" w:rsidP="00A471C6">
      <w:pPr>
        <w:ind w:right="-11"/>
        <w:rPr>
          <w:rFonts w:ascii="Calibri" w:hAnsi="Calibri" w:cs="Times New Roman"/>
          <w:color w:val="000000"/>
        </w:rPr>
      </w:pPr>
    </w:p>
    <w:p w14:paraId="01F8DE69" w14:textId="77777777" w:rsidR="00A471C6" w:rsidRPr="00EF6033" w:rsidRDefault="00A471C6" w:rsidP="00A471C6">
      <w:pPr>
        <w:spacing w:after="120" w:line="360" w:lineRule="auto"/>
        <w:ind w:firstLine="720"/>
        <w:jc w:val="both"/>
        <w:rPr>
          <w:rFonts w:cs="Times New Roman"/>
        </w:rPr>
      </w:pPr>
      <w:r w:rsidRPr="00EF6033">
        <w:rPr>
          <w:rFonts w:cs="Times New Roman"/>
        </w:rPr>
        <w:t>Az</w:t>
      </w:r>
      <w:r>
        <w:rPr>
          <w:rFonts w:cs="Times New Roman"/>
        </w:rPr>
        <w:t xml:space="preserve"> Xcode az</w:t>
      </w:r>
      <w:r w:rsidRPr="00EF6033">
        <w:rPr>
          <w:rFonts w:cs="Times New Roman"/>
        </w:rPr>
        <w:t xml:space="preserve"> Apple által fejlesztett integrált fejlesztői környezet (IDE – Integrated Development Environment), melynek segítségével alkalmazásokat készíthetünk az Apple </w:t>
      </w:r>
      <w:r w:rsidRPr="00EF6033">
        <w:rPr>
          <w:rFonts w:cs="Times New Roman"/>
        </w:rPr>
        <w:lastRenderedPageBreak/>
        <w:t>összes platformjára. Ingyenes letölthető az A</w:t>
      </w:r>
      <w:r>
        <w:rPr>
          <w:rFonts w:cs="Times New Roman"/>
        </w:rPr>
        <w:t xml:space="preserve">pple </w:t>
      </w:r>
      <w:r w:rsidRPr="00EF6033">
        <w:rPr>
          <w:rFonts w:cs="Times New Roman"/>
        </w:rPr>
        <w:t xml:space="preserve">Store-ból, </w:t>
      </w:r>
      <w:r>
        <w:rPr>
          <w:rFonts w:cs="Times New Roman"/>
        </w:rPr>
        <w:t>ezzel</w:t>
      </w:r>
      <w:r w:rsidRPr="00EF6033">
        <w:rPr>
          <w:rFonts w:cs="Times New Roman"/>
        </w:rPr>
        <w:t xml:space="preserve"> viszont következik az a tulajdonsága is, hogy csak OS X-et futtató gépekre tölthető le.</w:t>
      </w:r>
    </w:p>
    <w:p w14:paraId="437919BE" w14:textId="77777777" w:rsidR="00A471C6" w:rsidRPr="00EF6033" w:rsidRDefault="00A471C6" w:rsidP="00A471C6">
      <w:pPr>
        <w:spacing w:after="120" w:line="360" w:lineRule="auto"/>
        <w:ind w:firstLine="720"/>
        <w:jc w:val="both"/>
        <w:rPr>
          <w:rFonts w:cs="Times New Roman"/>
        </w:rPr>
      </w:pPr>
      <w:r w:rsidRPr="00EF6033">
        <w:rPr>
          <w:rFonts w:cs="Times New Roman"/>
        </w:rPr>
        <w:t>A fejlesztői környezet a teljes munkafolyamatban segítséget nyújt, az alkalmazás készítésétől kezdve tesztelésig és az optimalizálásig. Továbbá, az alkalmazásunk Ap</w:t>
      </w:r>
      <w:r>
        <w:rPr>
          <w:rFonts w:cs="Times New Roman"/>
        </w:rPr>
        <w:t>p</w:t>
      </w:r>
      <w:r w:rsidRPr="00EF6033">
        <w:rPr>
          <w:rFonts w:cs="Times New Roman"/>
        </w:rPr>
        <w:t xml:space="preserve">Store-ba feltöltési folyamata is innen indul. </w:t>
      </w:r>
    </w:p>
    <w:p w14:paraId="17DD5F53" w14:textId="77777777" w:rsidR="00A471C6" w:rsidRPr="00EF6033" w:rsidRDefault="00A471C6" w:rsidP="00A471C6">
      <w:pPr>
        <w:spacing w:after="120" w:line="360" w:lineRule="auto"/>
        <w:ind w:firstLine="720"/>
        <w:jc w:val="both"/>
        <w:rPr>
          <w:rFonts w:cs="Times New Roman"/>
        </w:rPr>
      </w:pPr>
      <w:r w:rsidRPr="00EF6033">
        <w:rPr>
          <w:rFonts w:cs="Times New Roman"/>
        </w:rPr>
        <w:t>Az iPhone-ra történő fejlesztésnél nagy segítséget nyújt a beépített szimulátor, amellyel az összes típusú iPhone-on kipróbálhatjuk alkalmazásunk működését és tesztelhetjük a felhasználói felület megfelelő megjelenítését. Ez azért is nagy segítség, mert nincs szükség arra, hogy megvegyünk minden készüléket a teszteléshez, hanem a szimulátoron keresztül hozzá férhetünk mindegyikhez. Ez ala</w:t>
      </w:r>
      <w:r>
        <w:rPr>
          <w:rFonts w:cs="Times New Roman"/>
        </w:rPr>
        <w:t>pvetően hasznos az alkalmazásunk</w:t>
      </w:r>
      <w:r w:rsidRPr="00EF6033">
        <w:rPr>
          <w:rFonts w:cs="Times New Roman"/>
        </w:rPr>
        <w:t xml:space="preserve"> működésének tesztelésére, de a számítógépet használja mint fő processzort, így </w:t>
      </w:r>
      <w:r>
        <w:rPr>
          <w:rFonts w:cs="Times New Roman"/>
        </w:rPr>
        <w:t>teljesítménykülönbségek fordulhatnak elő</w:t>
      </w:r>
      <w:r w:rsidRPr="00EF6033">
        <w:rPr>
          <w:rFonts w:cs="Times New Roman"/>
        </w:rPr>
        <w:t>, mert lehetséges, hogy amely pr</w:t>
      </w:r>
      <w:r>
        <w:rPr>
          <w:rFonts w:cs="Times New Roman"/>
        </w:rPr>
        <w:t>ogram a szimulátoron lefutott, valós készüléken</w:t>
      </w:r>
      <w:r w:rsidRPr="00EF6033">
        <w:rPr>
          <w:rFonts w:cs="Times New Roman"/>
        </w:rPr>
        <w:t xml:space="preserve"> egyáltalán nem fut le, vagy nagyon lassan. Viszont, olyan szempontból e</w:t>
      </w:r>
      <w:r>
        <w:rPr>
          <w:rFonts w:cs="Times New Roman"/>
        </w:rPr>
        <w:t xml:space="preserve">lőnyös ez a tulajdonsága, hogy az alkalmazást </w:t>
      </w:r>
      <w:r w:rsidRPr="00EF6033">
        <w:rPr>
          <w:rFonts w:cs="Times New Roman"/>
        </w:rPr>
        <w:t>ezáltal gyorsabban vizsgálhatjuk meg. Illetve, nem csak a kijelző méretét választhatjuk ki, hanem az iOS verziókat is, ez fontos lehet olyan alkalmazásoknál, melyek több iOS verziót is támogatnak (mint például az általam készített</w:t>
      </w:r>
      <w:r>
        <w:rPr>
          <w:rFonts w:cs="Times New Roman"/>
        </w:rPr>
        <w:t>, amely</w:t>
      </w:r>
      <w:r w:rsidRPr="00EF6033">
        <w:rPr>
          <w:rFonts w:cs="Times New Roman"/>
        </w:rPr>
        <w:t xml:space="preserve"> iOS 9 – 12-es verziót támogat). Tesztelésnél itt előfordulhatnak kisebb eltérések, melyek akár az alkalmazás rovására is mehetnek, így célszerű ezeket is végignézni. </w:t>
      </w:r>
      <w:r>
        <w:rPr>
          <w:rFonts w:cs="Times New Roman"/>
        </w:rPr>
        <w:t>Valós eszköz és</w:t>
      </w:r>
      <w:r w:rsidRPr="00EF6033">
        <w:rPr>
          <w:rFonts w:cs="Times New Roman"/>
        </w:rPr>
        <w:t xml:space="preserve"> szimulátor használata közben </w:t>
      </w:r>
      <w:r>
        <w:rPr>
          <w:rFonts w:cs="Times New Roman"/>
        </w:rPr>
        <w:t>is l</w:t>
      </w:r>
      <w:r w:rsidRPr="00EF6033">
        <w:rPr>
          <w:rFonts w:cs="Times New Roman"/>
        </w:rPr>
        <w:t xml:space="preserve">ehetőségünk van debuggolás-ra törés pontok berakásával, így tesztelhetjük, hogy egyes gombnyomásokra meghívódik-e a megfelelő függvény az előre eltervezett értékekkel. </w:t>
      </w:r>
    </w:p>
    <w:p w14:paraId="229EC0B5" w14:textId="77777777" w:rsidR="00A471C6" w:rsidRPr="00EF6033" w:rsidRDefault="00A471C6" w:rsidP="00A471C6">
      <w:pPr>
        <w:spacing w:after="120" w:line="360" w:lineRule="auto"/>
        <w:ind w:firstLine="720"/>
        <w:jc w:val="both"/>
        <w:rPr>
          <w:rFonts w:cs="Times New Roman"/>
        </w:rPr>
      </w:pPr>
      <w:r w:rsidRPr="00EF6033">
        <w:rPr>
          <w:rFonts w:cs="Times New Roman"/>
        </w:rPr>
        <w:t>A legfontosabb eszköz, ahol a kódírás kezdődik a forráskód-szerkesztő. Támogatott nyelvei közé tartozik az Objective-C, a Swift, C, C++, Java, Python, Ruby és egyebek. Ezáltal nem csak OS X-re fejlesztéshez használható, hanem a könnyen kezelhetőség miatt a fejlesztők gyakran használják</w:t>
      </w:r>
      <w:r>
        <w:rPr>
          <w:rFonts w:cs="Times New Roman"/>
        </w:rPr>
        <w:t>, akár nem Apple termékre fejlesztéshez is</w:t>
      </w:r>
      <w:r w:rsidRPr="00EF6033">
        <w:rPr>
          <w:rFonts w:cs="Times New Roman"/>
        </w:rPr>
        <w:t xml:space="preserve">. Beépített funkcióival gyorsabb fejlesztést tesz lehetővé. Ezek közé tartozik a szintaxis színezés, a beszédes figyelmeztető és hiba üzenetek. Az utóbbi esetében nem is engedi kódunkat lefordítani. Továbbá előnyei még, a gyorsan és könnyen használható kód kiegészítés és navigáció a kódon belüli hivatkozások között. </w:t>
      </w:r>
    </w:p>
    <w:p w14:paraId="3F539328" w14:textId="77777777" w:rsidR="00A471C6" w:rsidRPr="00EF6033" w:rsidRDefault="00A471C6" w:rsidP="00A471C6">
      <w:pPr>
        <w:spacing w:after="120" w:line="360" w:lineRule="auto"/>
        <w:ind w:firstLine="720"/>
        <w:jc w:val="both"/>
        <w:rPr>
          <w:rFonts w:cs="Times New Roman"/>
        </w:rPr>
      </w:pPr>
      <w:r w:rsidRPr="00EF6033">
        <w:rPr>
          <w:rFonts w:cs="Times New Roman"/>
        </w:rPr>
        <w:t>A hozzá tartozó Assistant Editorral ketté oszthatjuk képernyőnket. Ennek használatával az Xcode automatikusan megjeleníti fájlunk mellett a hozzá tartozó legrelevánsabb fájlt, de akár mi is kiválaszthatjuk a fájlokat. Alkalmazás készítés közben ez nagyon hasznos lehet, én is többször használtam a fejlesztés során. Az egyes felhasználó</w:t>
      </w:r>
      <w:r>
        <w:rPr>
          <w:rFonts w:cs="Times New Roman"/>
        </w:rPr>
        <w:t>i</w:t>
      </w:r>
      <w:r w:rsidRPr="00EF6033">
        <w:rPr>
          <w:rFonts w:cs="Times New Roman"/>
        </w:rPr>
        <w:t xml:space="preserve"> felületek vizuális megjelenése </w:t>
      </w:r>
      <w:r w:rsidRPr="00EF6033">
        <w:rPr>
          <w:rFonts w:cs="Times New Roman"/>
        </w:rPr>
        <w:lastRenderedPageBreak/>
        <w:t xml:space="preserve">mellé berakható a hozzá tartozó Swift </w:t>
      </w:r>
      <w:r>
        <w:rPr>
          <w:rFonts w:cs="Times New Roman"/>
        </w:rPr>
        <w:t xml:space="preserve">kód </w:t>
      </w:r>
      <w:r w:rsidRPr="00EF6033">
        <w:rPr>
          <w:rFonts w:cs="Times New Roman"/>
        </w:rPr>
        <w:t xml:space="preserve">fájl, így egyes objektumokat könnyebben szerkeszthetünk. Debug módban is használhatjuk, a program képernyőjének három részre osztásával. Itt helyezkedik el a debug navigátor, ahol láthatjuk a futó alkalmazás aktuális állapotát (CPU használat, memória, stb.). A másik két rész a forráskódból és a debug területből áll. A legutóbbinál vizsgálhatjuk meg egyes változókra és objektumokra lebontva az alkalmazásunkat. Itt található a snapshot biztonsági funkció is, amellyel egy pillanatképet készíthetünk az alkalmazásunk aktuális állapotáról. Ezt akkor érdemes használni, ha jelentős változásokat akarunk véghez vinni az alkalmazásunkban. Ha esetleg bármi nem úgy alakul, ahogy elterveztük, akkor erre az állapotra bármikor visszatérhetünk. </w:t>
      </w:r>
    </w:p>
    <w:p w14:paraId="0441303D" w14:textId="77777777" w:rsidR="00A471C6" w:rsidRPr="00EF6033" w:rsidRDefault="00A471C6" w:rsidP="00A471C6">
      <w:pPr>
        <w:spacing w:after="120" w:line="360" w:lineRule="auto"/>
        <w:ind w:firstLine="720"/>
        <w:jc w:val="both"/>
        <w:rPr>
          <w:rFonts w:cs="Times New Roman"/>
        </w:rPr>
      </w:pPr>
      <w:r w:rsidRPr="00EF6033">
        <w:rPr>
          <w:rFonts w:cs="Times New Roman"/>
        </w:rPr>
        <w:t>Másik jelentős eszköze az X</w:t>
      </w:r>
      <w:r>
        <w:rPr>
          <w:rFonts w:cs="Times New Roman"/>
        </w:rPr>
        <w:t>c</w:t>
      </w:r>
      <w:r w:rsidRPr="00EF6033">
        <w:rPr>
          <w:rFonts w:cs="Times New Roman"/>
        </w:rPr>
        <w:t>ode-nak az Interface Builder, amely kezelői felület tervezéséhez nyújt segítséget. Ezzel akár egy primitív alkalmazást is elkészíthetünk, egy sor kód írása nél</w:t>
      </w:r>
      <w:r>
        <w:rPr>
          <w:rFonts w:cs="Times New Roman"/>
        </w:rPr>
        <w:t>kül. Két fajta fájl készíthető v</w:t>
      </w:r>
      <w:r w:rsidRPr="00EF6033">
        <w:rPr>
          <w:rFonts w:cs="Times New Roman"/>
        </w:rPr>
        <w:t>ele, az egyik a XIB fájl (saját sémájú XML fájl) a másik a Storyboard (egy alkalmazás kezelői felületének vizuális reprezentációja). A Storyboard-ban lehetőségünk van egyes képernyőket megtervezni. Beépített elemeket adhatunk hozzájuk, mint például táblázat nézet, kép nézet, szöveg vagy akár gombokat. Eze</w:t>
      </w:r>
      <w:r>
        <w:rPr>
          <w:rFonts w:cs="Times New Roman"/>
        </w:rPr>
        <w:t xml:space="preserve">k a UIView leszármazottai és </w:t>
      </w:r>
      <w:r w:rsidRPr="00EF6033">
        <w:rPr>
          <w:rFonts w:cs="Times New Roman"/>
        </w:rPr>
        <w:t xml:space="preserve">a forráskódban </w:t>
      </w:r>
      <w:r>
        <w:rPr>
          <w:rFonts w:cs="Times New Roman"/>
        </w:rPr>
        <w:t xml:space="preserve">Outlet-ekként </w:t>
      </w:r>
      <w:r w:rsidRPr="00EF6033">
        <w:rPr>
          <w:rFonts w:cs="Times New Roman"/>
        </w:rPr>
        <w:t xml:space="preserve">hivatkozhatunk rájuk, de akár az Interface Builderben is lehetőségünk van kinézetük módosítására. Megadhatjuk a </w:t>
      </w:r>
      <w:r>
        <w:rPr>
          <w:rFonts w:cs="Times New Roman"/>
        </w:rPr>
        <w:t>szövegek típusát, betűméretét,</w:t>
      </w:r>
      <w:r w:rsidRPr="00EF6033">
        <w:rPr>
          <w:rFonts w:cs="Times New Roman"/>
        </w:rPr>
        <w:t xml:space="preserve"> a TableView nézetnek megadhatjuk akár a háttér színét vagy a gombok által megjelenített ikonok képét. Az egyes képernyők közötti váltásra Segue-ekkel van lehetőség. Ezeknek az átmeneteknek id-kat adhatunk, melyekre később a forráskódban hivatkozhatunk. </w:t>
      </w:r>
    </w:p>
    <w:p w14:paraId="53E44B4E" w14:textId="77777777" w:rsidR="00A471C6" w:rsidRPr="00EF6033" w:rsidRDefault="00A471C6" w:rsidP="00A471C6">
      <w:pPr>
        <w:spacing w:after="120" w:line="360" w:lineRule="auto"/>
        <w:ind w:firstLine="720"/>
        <w:jc w:val="both"/>
        <w:rPr>
          <w:rFonts w:ascii="Calibri" w:hAnsi="Calibri" w:cs="Times New Roman"/>
          <w:color w:val="000000"/>
        </w:rPr>
      </w:pPr>
      <w:r w:rsidRPr="00EF6033">
        <w:rPr>
          <w:rFonts w:cs="Times New Roman"/>
        </w:rPr>
        <w:t>Képernyő tervezéshez használatos eszköz még a beépített Auto Layout, melynek használatával Constrain</w:t>
      </w:r>
      <w:r>
        <w:rPr>
          <w:rFonts w:cs="Times New Roman"/>
        </w:rPr>
        <w:t>t</w:t>
      </w:r>
      <w:r w:rsidRPr="00EF6033">
        <w:rPr>
          <w:rFonts w:cs="Times New Roman"/>
        </w:rPr>
        <w:t xml:space="preserve">eket (kényszereket) definiálhatunk egyes grafikus elemekhez. Ennek segítségével meghatározhatjuk, hogy egyes elemek, hol helyezkedjenek el a képernyőn, illetve egymáshoz viszonyított elhelyezkedésüket is. </w:t>
      </w:r>
    </w:p>
    <w:p w14:paraId="7829E38C" w14:textId="77777777" w:rsidR="00A471C6" w:rsidRPr="00EF6033" w:rsidRDefault="00A471C6" w:rsidP="00A471C6">
      <w:pPr>
        <w:spacing w:after="120" w:line="360" w:lineRule="auto"/>
        <w:ind w:firstLine="720"/>
        <w:jc w:val="both"/>
        <w:rPr>
          <w:rFonts w:cs="Times New Roman"/>
        </w:rPr>
      </w:pPr>
      <w:r w:rsidRPr="00EF6033">
        <w:rPr>
          <w:rFonts w:cs="Times New Roman"/>
        </w:rPr>
        <w:t>Ezen felüli szolgáltatás még a Unit tesztelő eszköz. A unit szó, arra hivatkozik, hogy a legkisebb egység, amit tudunk vagy akarunk tesztelni. Az Xcode legenerálja a tesztosztályokat setUp és tearDown metódusokkal, melyeknek a törzsében írhatjuk meg a szükséges kódot. Majd írhatunk teszteseteket kódunk megfelelő működésének ellenőrzésére, melyeknek a test szóval kell mindig kezdődniük. Itt használ</w:t>
      </w:r>
      <w:r>
        <w:rPr>
          <w:rFonts w:cs="Times New Roman"/>
        </w:rPr>
        <w:t>hatjuk</w:t>
      </w:r>
      <w:r w:rsidRPr="00EF6033">
        <w:rPr>
          <w:rFonts w:cs="Times New Roman"/>
        </w:rPr>
        <w:t xml:space="preserve"> </w:t>
      </w:r>
      <w:r>
        <w:rPr>
          <w:rFonts w:cs="Times New Roman"/>
        </w:rPr>
        <w:t xml:space="preserve">több más lehetőség mellett </w:t>
      </w:r>
      <w:r w:rsidRPr="00EF6033">
        <w:rPr>
          <w:rFonts w:cs="Times New Roman"/>
        </w:rPr>
        <w:t>az XCTAssertEqual függvény</w:t>
      </w:r>
      <w:r>
        <w:rPr>
          <w:rFonts w:cs="Times New Roman"/>
        </w:rPr>
        <w:t>t</w:t>
      </w:r>
      <w:r w:rsidRPr="00EF6033">
        <w:rPr>
          <w:rFonts w:cs="Times New Roman"/>
        </w:rPr>
        <w:t>, amel</w:t>
      </w:r>
      <w:r>
        <w:rPr>
          <w:rFonts w:cs="Times New Roman"/>
        </w:rPr>
        <w:t>l</w:t>
      </w:r>
      <w:r w:rsidRPr="00EF6033">
        <w:rPr>
          <w:rFonts w:cs="Times New Roman"/>
        </w:rPr>
        <w:t>y</w:t>
      </w:r>
      <w:r>
        <w:rPr>
          <w:rFonts w:cs="Times New Roman"/>
        </w:rPr>
        <w:t>el</w:t>
      </w:r>
      <w:r w:rsidRPr="00EF6033">
        <w:rPr>
          <w:rFonts w:cs="Times New Roman"/>
        </w:rPr>
        <w:t xml:space="preserve"> kiértékelhetjük, hogy a teszt megfelelően futott-e le. Az első kapott paramétert összehasonlítja a másodikkal és ha megegyeznek, akkor a teszt kimenetele sikeres.</w:t>
      </w:r>
    </w:p>
    <w:p w14:paraId="7A0B677E" w14:textId="77777777" w:rsidR="00A471C6" w:rsidRDefault="00A471C6" w:rsidP="00A471C6">
      <w:pPr>
        <w:spacing w:after="120" w:line="360" w:lineRule="auto"/>
        <w:ind w:firstLine="720"/>
        <w:jc w:val="both"/>
        <w:rPr>
          <w:rFonts w:ascii="Calibri" w:hAnsi="Calibri" w:cs="Times New Roman"/>
          <w:color w:val="000000"/>
        </w:rPr>
      </w:pPr>
      <w:r w:rsidRPr="00EF6033">
        <w:rPr>
          <w:rFonts w:cs="Times New Roman"/>
        </w:rPr>
        <w:lastRenderedPageBreak/>
        <w:t xml:space="preserve">Ezekkel a funkciókkal mondhatjuk az XCode-ot kiemelkedően könnyen kezelhető és sok hasznos, fejlesztést gyorsító eszközzel ellátott fejlesztői környezetnek. Sokan emiatt is </w:t>
      </w:r>
      <w:r>
        <w:rPr>
          <w:rFonts w:cs="Times New Roman"/>
        </w:rPr>
        <w:t>érdeklődnek az iOS fejlesztés iránt</w:t>
      </w:r>
      <w:r w:rsidRPr="00EF6033">
        <w:rPr>
          <w:rFonts w:cs="Times New Roman"/>
        </w:rPr>
        <w:t xml:space="preserve">, mert a beépített eszközöknek köszönhetően kevés tudással is létre lehet hozni működő alkalmazásokat. </w:t>
      </w:r>
    </w:p>
    <w:p w14:paraId="228E53DF" w14:textId="77777777" w:rsidR="00A471C6" w:rsidRPr="00CD4015" w:rsidRDefault="00A471C6" w:rsidP="00A471C6">
      <w:pPr>
        <w:pStyle w:val="Cmsor2"/>
        <w:numPr>
          <w:ilvl w:val="1"/>
          <w:numId w:val="10"/>
        </w:numPr>
      </w:pPr>
      <w:bookmarkStart w:id="63" w:name="_Toc530002313"/>
      <w:r>
        <w:t>Architektúrális</w:t>
      </w:r>
      <w:r w:rsidRPr="00CD4015">
        <w:t xml:space="preserve"> minták</w:t>
      </w:r>
      <w:bookmarkEnd w:id="63"/>
      <w:r w:rsidRPr="00CD4015">
        <w:t xml:space="preserve"> </w:t>
      </w:r>
    </w:p>
    <w:p w14:paraId="493458AB" w14:textId="77777777" w:rsidR="00A471C6" w:rsidRDefault="00A471C6" w:rsidP="00A471C6">
      <w:pPr>
        <w:pStyle w:val="Listaszerbekezds"/>
        <w:ind w:left="0" w:right="-11"/>
        <w:rPr>
          <w:rFonts w:ascii="Calibri" w:hAnsi="Calibri" w:cs="Times New Roman"/>
          <w:color w:val="000000"/>
        </w:rPr>
      </w:pPr>
    </w:p>
    <w:p w14:paraId="783A7CF9" w14:textId="55CCF41A" w:rsidR="00A471C6" w:rsidRDefault="00A471C6" w:rsidP="00A471C6">
      <w:pPr>
        <w:spacing w:after="120" w:line="360" w:lineRule="auto"/>
        <w:ind w:firstLine="720"/>
        <w:jc w:val="both"/>
        <w:rPr>
          <w:rFonts w:cs="Times New Roman"/>
        </w:rPr>
      </w:pPr>
      <w:r>
        <w:rPr>
          <w:rFonts w:cs="Times New Roman"/>
        </w:rPr>
        <w:t>A programozásban is találkozhatunk</w:t>
      </w:r>
      <w:r w:rsidRPr="00EF6033">
        <w:rPr>
          <w:rFonts w:cs="Times New Roman"/>
        </w:rPr>
        <w:t xml:space="preserve"> minták</w:t>
      </w:r>
      <w:r>
        <w:rPr>
          <w:rFonts w:cs="Times New Roman"/>
        </w:rPr>
        <w:t>kal, melyek</w:t>
      </w:r>
      <w:r w:rsidRPr="00EF6033">
        <w:rPr>
          <w:rFonts w:cs="Times New Roman"/>
        </w:rPr>
        <w:t xml:space="preserve"> jelentősen megkönnyítik a fejlesztők dolgát. </w:t>
      </w:r>
      <w:r>
        <w:rPr>
          <w:rFonts w:cs="Times New Roman"/>
        </w:rPr>
        <w:t>Ezeket három csoportba sorolhatjuk, melyek a menedzsmenti, architektúrális és tervezési minták. A menedzsmenti minták az emberek és folyamatok szintjéhez tartoznak. A tervezési minták</w:t>
      </w:r>
      <w:r w:rsidRPr="00EF6033">
        <w:rPr>
          <w:rFonts w:cs="Times New Roman"/>
        </w:rPr>
        <w:t xml:space="preserve"> használatával minimalizálhatjuk munkánkban a kód duplikációt és általános megoldásokat készíthetünk többször előforduló </w:t>
      </w:r>
      <w:r>
        <w:rPr>
          <w:rFonts w:cs="Times New Roman"/>
        </w:rPr>
        <w:t>problémák megoldására az osztályok, objektumok szintjén. Az arc</w:t>
      </w:r>
      <w:ins w:id="64" w:author="Illanicz Barnabás" w:date="2018-11-19T10:59:00Z">
        <w:r w:rsidR="00BC7A83">
          <w:rPr>
            <w:rFonts w:cs="Times New Roman"/>
          </w:rPr>
          <w:t>h</w:t>
        </w:r>
      </w:ins>
      <w:r>
        <w:rPr>
          <w:rFonts w:cs="Times New Roman"/>
        </w:rPr>
        <w:t>itektúrális minták viszont a rétegek és erőforrások szintjén helyezkednek el.</w:t>
      </w:r>
      <w:r w:rsidRPr="00EF6033">
        <w:rPr>
          <w:rFonts w:cs="Times New Roman"/>
        </w:rPr>
        <w:t xml:space="preserve"> Minden mobil alkalmazásnak megvan a saját arc</w:t>
      </w:r>
      <w:r>
        <w:rPr>
          <w:rFonts w:cs="Times New Roman"/>
        </w:rPr>
        <w:t>h</w:t>
      </w:r>
      <w:r w:rsidRPr="00EF6033">
        <w:rPr>
          <w:rFonts w:cs="Times New Roman"/>
        </w:rPr>
        <w:t xml:space="preserve">itektúrája. Nagyon sok eltérő </w:t>
      </w:r>
      <w:r>
        <w:rPr>
          <w:rFonts w:cs="Times New Roman"/>
        </w:rPr>
        <w:t>architektúrális</w:t>
      </w:r>
      <w:r w:rsidRPr="00EF6033">
        <w:rPr>
          <w:rFonts w:cs="Times New Roman"/>
        </w:rPr>
        <w:t xml:space="preserve"> mintával találkozhatunk, de a négy leggyakrabban használt: az MVC, MVP, MVVM és a VIPER. Ezek közül kettőt mutatnék be, melyeket mérlegeltem a projektem elkészítésekor. </w:t>
      </w:r>
    </w:p>
    <w:p w14:paraId="76D94906" w14:textId="77777777" w:rsidR="00A471C6" w:rsidRDefault="00A471C6" w:rsidP="00A471C6">
      <w:pPr>
        <w:pStyle w:val="Listaszerbekezds"/>
        <w:ind w:left="0" w:right="-11"/>
        <w:rPr>
          <w:rFonts w:ascii="Calibri" w:hAnsi="Calibri" w:cs="Times New Roman"/>
          <w:color w:val="000000"/>
        </w:rPr>
      </w:pPr>
    </w:p>
    <w:p w14:paraId="08D37307" w14:textId="77777777" w:rsidR="00A471C6" w:rsidRPr="00CD4015" w:rsidRDefault="00A471C6" w:rsidP="00A471C6">
      <w:pPr>
        <w:pStyle w:val="Cmsor3"/>
        <w:numPr>
          <w:ilvl w:val="2"/>
          <w:numId w:val="10"/>
        </w:numPr>
        <w:ind w:left="0" w:firstLine="0"/>
      </w:pPr>
      <w:bookmarkStart w:id="65" w:name="_Toc530002314"/>
      <w:r w:rsidRPr="00CD4015">
        <w:t>MVC</w:t>
      </w:r>
      <w:bookmarkEnd w:id="65"/>
    </w:p>
    <w:p w14:paraId="32F09329" w14:textId="77777777" w:rsidR="00A471C6" w:rsidRDefault="00A471C6" w:rsidP="00A471C6">
      <w:pPr>
        <w:pStyle w:val="Listaszerbekezds"/>
        <w:ind w:left="0" w:right="-11"/>
        <w:rPr>
          <w:rFonts w:ascii="Calibri" w:hAnsi="Calibri" w:cs="Times New Roman"/>
          <w:color w:val="000000"/>
        </w:rPr>
      </w:pPr>
    </w:p>
    <w:p w14:paraId="524A4789" w14:textId="77777777" w:rsidR="00A471C6" w:rsidRPr="00EF6033" w:rsidRDefault="00A471C6" w:rsidP="00A471C6">
      <w:pPr>
        <w:spacing w:after="120" w:line="360" w:lineRule="auto"/>
        <w:ind w:firstLine="720"/>
        <w:jc w:val="both"/>
        <w:rPr>
          <w:rFonts w:cs="Times New Roman"/>
        </w:rPr>
      </w:pPr>
      <w:r>
        <w:rPr>
          <w:rFonts w:cs="Times New Roman"/>
        </w:rPr>
        <w:t>A Modell-Nézet-Vezérlő (M</w:t>
      </w:r>
      <w:r w:rsidRPr="00EF6033">
        <w:rPr>
          <w:rFonts w:cs="Times New Roman"/>
        </w:rPr>
        <w:t>odel-</w:t>
      </w:r>
      <w:r>
        <w:rPr>
          <w:rFonts w:cs="Times New Roman"/>
        </w:rPr>
        <w:t>View-C</w:t>
      </w:r>
      <w:r w:rsidRPr="00EF6033">
        <w:rPr>
          <w:rFonts w:cs="Times New Roman"/>
        </w:rPr>
        <w:t>ontroller) programozási mintát használjuk alapvetően iOS fejlesztésre. A programozási mintát 1970-ben mutatták be és az összes többi mintának az őse. Egyike az első objektum-orientált programozási mintának.</w:t>
      </w:r>
    </w:p>
    <w:p w14:paraId="06A74317" w14:textId="77777777" w:rsidR="00A471C6" w:rsidRPr="00EF6033" w:rsidRDefault="00A471C6" w:rsidP="00A471C6">
      <w:pPr>
        <w:spacing w:after="120" w:line="360" w:lineRule="auto"/>
        <w:ind w:firstLine="720"/>
        <w:jc w:val="both"/>
        <w:rPr>
          <w:rFonts w:cs="Times New Roman"/>
        </w:rPr>
      </w:pPr>
      <w:r w:rsidRPr="00EF6033">
        <w:rPr>
          <w:rFonts w:cs="Times New Roman"/>
        </w:rPr>
        <w:t>Az elnevezés az objektumok kategóriájára vonatkozik, mivel eszerint csoportosítjuk őket elsődleges szerepük alapján három kategóriába. Ezáltal a kódot szerepek alapján is szétválaszthatjuk, az átláthatóság érdekében. A három szerep részletesebb ismertetése:</w:t>
      </w:r>
    </w:p>
    <w:p w14:paraId="59C5878B" w14:textId="77777777" w:rsidR="00A471C6" w:rsidRPr="00EF6033" w:rsidRDefault="00A471C6" w:rsidP="00A471C6">
      <w:pPr>
        <w:spacing w:after="120" w:line="360" w:lineRule="auto"/>
        <w:ind w:firstLine="720"/>
        <w:jc w:val="both"/>
        <w:rPr>
          <w:rFonts w:cs="Times New Roman"/>
        </w:rPr>
      </w:pPr>
      <w:r w:rsidRPr="00EF6033">
        <w:rPr>
          <w:rFonts w:cs="Times New Roman"/>
        </w:rPr>
        <w:t xml:space="preserve">A Model tárolja és kezeli az alkalmazás által használt adatokat és az azokon elvégezhető műveleteket. Nincs külön adatelérési réteg, hanem az is a </w:t>
      </w:r>
      <w:r>
        <w:rPr>
          <w:rFonts w:cs="Times New Roman"/>
        </w:rPr>
        <w:t>Model</w:t>
      </w:r>
      <w:r w:rsidRPr="00EF6033">
        <w:rPr>
          <w:rFonts w:cs="Times New Roman"/>
        </w:rPr>
        <w:t xml:space="preserve"> részévé válik.  Ilyen lehet például egy adatbázis egy vállalat dolgozóiról, ahol tároljuk telefonszámukat, nevüket és email címüket. </w:t>
      </w:r>
    </w:p>
    <w:p w14:paraId="09EDD690" w14:textId="77777777" w:rsidR="00A471C6" w:rsidRPr="00EF6033" w:rsidRDefault="00A471C6" w:rsidP="00A471C6">
      <w:pPr>
        <w:spacing w:after="120" w:line="360" w:lineRule="auto"/>
        <w:ind w:firstLine="720"/>
        <w:jc w:val="both"/>
        <w:rPr>
          <w:rFonts w:cs="Times New Roman"/>
        </w:rPr>
      </w:pPr>
      <w:r w:rsidRPr="00EF6033">
        <w:rPr>
          <w:rFonts w:cs="Times New Roman"/>
        </w:rPr>
        <w:t xml:space="preserve">Nézetnek (View-nak) olyan objektumokat nevezünk, melyek a Model-ben tárolt adatok vizuális megjelenítéséért felelősek. Az ő felelőssége megjeleníteni az elemeket a felhasználó </w:t>
      </w:r>
      <w:r w:rsidRPr="00EF6033">
        <w:rPr>
          <w:rFonts w:cs="Times New Roman"/>
        </w:rPr>
        <w:lastRenderedPageBreak/>
        <w:t xml:space="preserve">felületen, melyeket a rendszer használója lát.  Továbbá, ide kapcsolódnak az adatokon végzett felhasználó interakciók is. Egy </w:t>
      </w:r>
      <w:r>
        <w:rPr>
          <w:rFonts w:cs="Times New Roman"/>
        </w:rPr>
        <w:t>Model-</w:t>
      </w:r>
      <w:r w:rsidRPr="00EF6033">
        <w:rPr>
          <w:rFonts w:cs="Times New Roman"/>
        </w:rPr>
        <w:t xml:space="preserve">hez több nézet is tartozhat, különböző funkciók megjelenítésére. </w:t>
      </w:r>
    </w:p>
    <w:p w14:paraId="044CF77B" w14:textId="77777777" w:rsidR="00A471C6" w:rsidRPr="00EF6033" w:rsidRDefault="00A471C6" w:rsidP="00A471C6">
      <w:pPr>
        <w:spacing w:after="120" w:line="360" w:lineRule="auto"/>
        <w:ind w:firstLine="720"/>
        <w:jc w:val="both"/>
        <w:rPr>
          <w:rFonts w:cs="Times New Roman"/>
        </w:rPr>
      </w:pPr>
      <w:r w:rsidRPr="00EF6033">
        <w:rPr>
          <w:rFonts w:cs="Times New Roman"/>
        </w:rPr>
        <w:t xml:space="preserve">A </w:t>
      </w:r>
      <w:r>
        <w:rPr>
          <w:rFonts w:cs="Times New Roman"/>
        </w:rPr>
        <w:t>Vezérlő (C</w:t>
      </w:r>
      <w:r w:rsidRPr="00EF6033">
        <w:rPr>
          <w:rFonts w:cs="Times New Roman"/>
        </w:rPr>
        <w:t>ont</w:t>
      </w:r>
      <w:r>
        <w:rPr>
          <w:rFonts w:cs="Times New Roman"/>
        </w:rPr>
        <w:t>r</w:t>
      </w:r>
      <w:r w:rsidRPr="00EF6033">
        <w:rPr>
          <w:rFonts w:cs="Times New Roman"/>
        </w:rPr>
        <w:t xml:space="preserve">oller) a </w:t>
      </w:r>
      <w:r>
        <w:rPr>
          <w:rFonts w:cs="Times New Roman"/>
        </w:rPr>
        <w:t>View</w:t>
      </w:r>
      <w:r w:rsidRPr="00EF6033">
        <w:rPr>
          <w:rFonts w:cs="Times New Roman"/>
        </w:rPr>
        <w:t xml:space="preserve"> és a Model közötti összekötő. A Model</w:t>
      </w:r>
      <w:r>
        <w:rPr>
          <w:rFonts w:cs="Times New Roman"/>
        </w:rPr>
        <w:t>-</w:t>
      </w:r>
      <w:r w:rsidRPr="00EF6033">
        <w:rPr>
          <w:rFonts w:cs="Times New Roman"/>
        </w:rPr>
        <w:t xml:space="preserve">ben lévő adatokat </w:t>
      </w:r>
      <w:r>
        <w:rPr>
          <w:rFonts w:cs="Times New Roman"/>
        </w:rPr>
        <w:t>továbbítja a</w:t>
      </w:r>
      <w:r w:rsidRPr="00EF6033">
        <w:rPr>
          <w:rFonts w:cs="Times New Roman"/>
        </w:rPr>
        <w:t xml:space="preserve"> </w:t>
      </w:r>
      <w:r>
        <w:rPr>
          <w:rFonts w:cs="Times New Roman"/>
        </w:rPr>
        <w:t>View-nak</w:t>
      </w:r>
      <w:r w:rsidRPr="00EF6033">
        <w:rPr>
          <w:rFonts w:cs="Times New Roman"/>
        </w:rPr>
        <w:t xml:space="preserve"> </w:t>
      </w:r>
      <w:r>
        <w:rPr>
          <w:rFonts w:cs="Times New Roman"/>
        </w:rPr>
        <w:t>megjelenítésre</w:t>
      </w:r>
      <w:r w:rsidRPr="00EF6033">
        <w:rPr>
          <w:rFonts w:cs="Times New Roman"/>
        </w:rPr>
        <w:t>. Továbbá, kezeli a felhasználói eseményeket és ezekhez megfelelő működést rendel és módosíthatja a Model</w:t>
      </w:r>
      <w:r>
        <w:rPr>
          <w:rFonts w:cs="Times New Roman"/>
        </w:rPr>
        <w:t>-</w:t>
      </w:r>
      <w:r w:rsidRPr="00EF6033">
        <w:rPr>
          <w:rFonts w:cs="Times New Roman"/>
        </w:rPr>
        <w:t xml:space="preserve">ben szereplő adatokat. </w:t>
      </w:r>
    </w:p>
    <w:p w14:paraId="17BEE0C2" w14:textId="77777777" w:rsidR="00A471C6" w:rsidRPr="00EF6033" w:rsidRDefault="00A471C6" w:rsidP="00A471C6">
      <w:pPr>
        <w:spacing w:after="120" w:line="360" w:lineRule="auto"/>
        <w:ind w:firstLine="720"/>
        <w:jc w:val="both"/>
        <w:rPr>
          <w:rFonts w:cs="Times New Roman"/>
        </w:rPr>
      </w:pPr>
      <w:r w:rsidRPr="00EF6033">
        <w:rPr>
          <w:rFonts w:cs="Times New Roman"/>
        </w:rPr>
        <w:t xml:space="preserve">Az alábbi képen látható az MVC működése: </w:t>
      </w:r>
    </w:p>
    <w:p w14:paraId="10C1395D" w14:textId="77777777" w:rsidR="00A471C6" w:rsidRPr="00EF6033" w:rsidRDefault="00A471C6" w:rsidP="00A471C6">
      <w:pPr>
        <w:spacing w:after="120" w:line="360" w:lineRule="auto"/>
        <w:ind w:firstLine="720"/>
        <w:jc w:val="both"/>
        <w:rPr>
          <w:rFonts w:cs="Times New Roman"/>
        </w:rPr>
      </w:pPr>
    </w:p>
    <w:p w14:paraId="5FC251D1" w14:textId="77777777" w:rsidR="00A471C6" w:rsidRDefault="00A471C6" w:rsidP="00A471C6">
      <w:pPr>
        <w:pStyle w:val="Listaszerbekezds"/>
        <w:keepNext/>
        <w:ind w:left="0" w:right="-11"/>
        <w:jc w:val="center"/>
      </w:pPr>
      <w:r>
        <w:rPr>
          <w:rFonts w:ascii="Calibri" w:hAnsi="Calibri" w:cs="Times New Roman"/>
          <w:noProof/>
          <w:color w:val="000000"/>
        </w:rPr>
        <w:drawing>
          <wp:inline distT="0" distB="0" distL="0" distR="0" wp14:anchorId="29544FBC" wp14:editId="2283A3EF">
            <wp:extent cx="4572000" cy="2286000"/>
            <wp:effectExtent l="0" t="0" r="0" b="0"/>
            <wp:docPr id="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vc.png"/>
                    <pic:cNvPicPr/>
                  </pic:nvPicPr>
                  <pic:blipFill>
                    <a:blip r:embed="rId16">
                      <a:extLst>
                        <a:ext uri="{28A0092B-C50C-407E-A947-70E740481C1C}">
                          <a14:useLocalDpi xmlns:a14="http://schemas.microsoft.com/office/drawing/2010/main" val="0"/>
                        </a:ext>
                      </a:extLst>
                    </a:blip>
                    <a:stretch>
                      <a:fillRect/>
                    </a:stretch>
                  </pic:blipFill>
                  <pic:spPr>
                    <a:xfrm>
                      <a:off x="0" y="0"/>
                      <a:ext cx="4572000" cy="2286000"/>
                    </a:xfrm>
                    <a:prstGeom prst="rect">
                      <a:avLst/>
                    </a:prstGeom>
                  </pic:spPr>
                </pic:pic>
              </a:graphicData>
            </a:graphic>
          </wp:inline>
        </w:drawing>
      </w:r>
    </w:p>
    <w:p w14:paraId="3CC99F22" w14:textId="77777777" w:rsidR="00A471C6" w:rsidRPr="00F60186" w:rsidRDefault="00A471C6" w:rsidP="00A471C6">
      <w:pPr>
        <w:pStyle w:val="Kpalrs"/>
        <w:spacing w:before="120" w:after="240" w:line="360" w:lineRule="auto"/>
        <w:jc w:val="center"/>
        <w:rPr>
          <w:rFonts w:cs="Times New Roman"/>
          <w:b/>
          <w:bCs/>
          <w:i w:val="0"/>
          <w:iCs w:val="0"/>
          <w:color w:val="auto"/>
          <w:sz w:val="20"/>
          <w:szCs w:val="20"/>
        </w:rPr>
      </w:pPr>
      <w:r w:rsidRPr="00F60186">
        <w:rPr>
          <w:rFonts w:cs="Times New Roman"/>
          <w:b/>
          <w:bCs/>
          <w:i w:val="0"/>
          <w:iCs w:val="0"/>
          <w:color w:val="auto"/>
          <w:sz w:val="20"/>
          <w:szCs w:val="20"/>
        </w:rPr>
        <w:t>2.4.</w:t>
      </w:r>
      <w:r w:rsidR="000B295A">
        <w:rPr>
          <w:rFonts w:cs="Times New Roman"/>
          <w:b/>
          <w:bCs/>
          <w:i w:val="0"/>
          <w:iCs w:val="0"/>
          <w:color w:val="auto"/>
          <w:sz w:val="20"/>
          <w:szCs w:val="20"/>
        </w:rPr>
        <w:fldChar w:fldCharType="begin"/>
      </w:r>
      <w:r w:rsidR="000B295A">
        <w:rPr>
          <w:rFonts w:cs="Times New Roman"/>
          <w:b/>
          <w:bCs/>
          <w:i w:val="0"/>
          <w:iCs w:val="0"/>
          <w:color w:val="auto"/>
          <w:sz w:val="20"/>
          <w:szCs w:val="20"/>
        </w:rPr>
        <w:instrText xml:space="preserve"> STYLEREF 1 \s </w:instrText>
      </w:r>
      <w:r w:rsidR="000B295A">
        <w:rPr>
          <w:rFonts w:cs="Times New Roman"/>
          <w:b/>
          <w:bCs/>
          <w:i w:val="0"/>
          <w:iCs w:val="0"/>
          <w:color w:val="auto"/>
          <w:sz w:val="20"/>
          <w:szCs w:val="20"/>
        </w:rPr>
        <w:fldChar w:fldCharType="separate"/>
      </w:r>
      <w:r w:rsidR="000B295A">
        <w:rPr>
          <w:rFonts w:cs="Times New Roman"/>
          <w:b/>
          <w:bCs/>
          <w:i w:val="0"/>
          <w:iCs w:val="0"/>
          <w:noProof/>
          <w:color w:val="auto"/>
          <w:sz w:val="20"/>
          <w:szCs w:val="20"/>
        </w:rPr>
        <w:t>0</w:t>
      </w:r>
      <w:r w:rsidR="000B295A">
        <w:rPr>
          <w:rFonts w:cs="Times New Roman"/>
          <w:b/>
          <w:bCs/>
          <w:i w:val="0"/>
          <w:iCs w:val="0"/>
          <w:color w:val="auto"/>
          <w:sz w:val="20"/>
          <w:szCs w:val="20"/>
        </w:rPr>
        <w:fldChar w:fldCharType="end"/>
      </w:r>
      <w:r w:rsidR="000B295A">
        <w:rPr>
          <w:rFonts w:cs="Times New Roman"/>
          <w:b/>
          <w:bCs/>
          <w:i w:val="0"/>
          <w:iCs w:val="0"/>
          <w:color w:val="auto"/>
          <w:sz w:val="20"/>
          <w:szCs w:val="20"/>
        </w:rPr>
        <w:t>.</w:t>
      </w:r>
      <w:r w:rsidR="000B295A">
        <w:rPr>
          <w:rFonts w:cs="Times New Roman"/>
          <w:b/>
          <w:bCs/>
          <w:i w:val="0"/>
          <w:iCs w:val="0"/>
          <w:color w:val="auto"/>
          <w:sz w:val="20"/>
          <w:szCs w:val="20"/>
        </w:rPr>
        <w:fldChar w:fldCharType="begin"/>
      </w:r>
      <w:r w:rsidR="000B295A">
        <w:rPr>
          <w:rFonts w:cs="Times New Roman"/>
          <w:b/>
          <w:bCs/>
          <w:i w:val="0"/>
          <w:iCs w:val="0"/>
          <w:color w:val="auto"/>
          <w:sz w:val="20"/>
          <w:szCs w:val="20"/>
        </w:rPr>
        <w:instrText xml:space="preserve"> SEQ ábra \* ARABIC \s 1 </w:instrText>
      </w:r>
      <w:r w:rsidR="000B295A">
        <w:rPr>
          <w:rFonts w:cs="Times New Roman"/>
          <w:b/>
          <w:bCs/>
          <w:i w:val="0"/>
          <w:iCs w:val="0"/>
          <w:color w:val="auto"/>
          <w:sz w:val="20"/>
          <w:szCs w:val="20"/>
        </w:rPr>
        <w:fldChar w:fldCharType="separate"/>
      </w:r>
      <w:r w:rsidR="000B295A">
        <w:rPr>
          <w:rFonts w:cs="Times New Roman"/>
          <w:b/>
          <w:bCs/>
          <w:i w:val="0"/>
          <w:iCs w:val="0"/>
          <w:noProof/>
          <w:color w:val="auto"/>
          <w:sz w:val="20"/>
          <w:szCs w:val="20"/>
        </w:rPr>
        <w:t>3</w:t>
      </w:r>
      <w:r w:rsidR="000B295A">
        <w:rPr>
          <w:rFonts w:cs="Times New Roman"/>
          <w:b/>
          <w:bCs/>
          <w:i w:val="0"/>
          <w:iCs w:val="0"/>
          <w:color w:val="auto"/>
          <w:sz w:val="20"/>
          <w:szCs w:val="20"/>
        </w:rPr>
        <w:fldChar w:fldCharType="end"/>
      </w:r>
      <w:r w:rsidRPr="00F60186">
        <w:rPr>
          <w:rFonts w:cs="Times New Roman"/>
          <w:b/>
          <w:bCs/>
          <w:i w:val="0"/>
          <w:iCs w:val="0"/>
          <w:color w:val="auto"/>
          <w:sz w:val="20"/>
          <w:szCs w:val="20"/>
        </w:rPr>
        <w:t>.1. ábra MVC architektúra modellje</w:t>
      </w:r>
    </w:p>
    <w:p w14:paraId="1DEABDE2" w14:textId="77777777" w:rsidR="00A471C6" w:rsidRPr="00EF6033" w:rsidRDefault="00A471C6" w:rsidP="00A471C6">
      <w:pPr>
        <w:spacing w:after="120" w:line="360" w:lineRule="auto"/>
        <w:ind w:firstLine="720"/>
        <w:jc w:val="both"/>
        <w:rPr>
          <w:rFonts w:cs="Times New Roman"/>
        </w:rPr>
      </w:pPr>
      <w:r w:rsidRPr="00EF6033">
        <w:rPr>
          <w:rFonts w:cs="Times New Roman"/>
        </w:rPr>
        <w:t>Felhasználói interakció érkezik a Nézettől (View) a Vezérlőhöz (Controller), például egy gombnyomás. Majd ő átveszi ezt az esemény</w:t>
      </w:r>
      <w:r>
        <w:rPr>
          <w:rFonts w:cs="Times New Roman"/>
        </w:rPr>
        <w:t>t</w:t>
      </w:r>
      <w:r w:rsidRPr="00EF6033">
        <w:rPr>
          <w:rFonts w:cs="Times New Roman"/>
        </w:rPr>
        <w:t xml:space="preserve"> a </w:t>
      </w:r>
      <w:r>
        <w:rPr>
          <w:rFonts w:cs="Times New Roman"/>
        </w:rPr>
        <w:t>View-tól</w:t>
      </w:r>
      <w:r w:rsidRPr="00EF6033">
        <w:rPr>
          <w:rFonts w:cs="Times New Roman"/>
        </w:rPr>
        <w:t xml:space="preserve"> és feldolgozza. A </w:t>
      </w:r>
      <w:r>
        <w:rPr>
          <w:rFonts w:cs="Times New Roman"/>
        </w:rPr>
        <w:t>Controller</w:t>
      </w:r>
      <w:r w:rsidRPr="00EF6033">
        <w:rPr>
          <w:rFonts w:cs="Times New Roman"/>
        </w:rPr>
        <w:t xml:space="preserve"> ezek alapján kapcsolatot létesít a Model</w:t>
      </w:r>
      <w:r>
        <w:rPr>
          <w:rFonts w:cs="Times New Roman"/>
        </w:rPr>
        <w:t>-</w:t>
      </w:r>
      <w:r w:rsidRPr="00EF6033">
        <w:rPr>
          <w:rFonts w:cs="Times New Roman"/>
        </w:rPr>
        <w:t xml:space="preserve">el és frissíti egyes elemeit. A </w:t>
      </w:r>
      <w:r>
        <w:rPr>
          <w:rFonts w:cs="Times New Roman"/>
        </w:rPr>
        <w:t>View</w:t>
      </w:r>
      <w:r w:rsidRPr="00EF6033">
        <w:rPr>
          <w:rFonts w:cs="Times New Roman"/>
        </w:rPr>
        <w:t xml:space="preserve"> a M</w:t>
      </w:r>
      <w:r>
        <w:rPr>
          <w:rFonts w:cs="Times New Roman"/>
        </w:rPr>
        <w:t>odel alapján változtatja</w:t>
      </w:r>
      <w:r w:rsidRPr="00EF6033">
        <w:rPr>
          <w:rFonts w:cs="Times New Roman"/>
        </w:rPr>
        <w:t xml:space="preserve"> felhasználói felületét, a Model</w:t>
      </w:r>
      <w:r>
        <w:rPr>
          <w:rFonts w:cs="Times New Roman"/>
        </w:rPr>
        <w:t>-</w:t>
      </w:r>
      <w:r w:rsidRPr="00EF6033">
        <w:rPr>
          <w:rFonts w:cs="Times New Roman"/>
        </w:rPr>
        <w:t>ből nyert adatokkal. Viszont a Model</w:t>
      </w:r>
      <w:r>
        <w:rPr>
          <w:rFonts w:cs="Times New Roman"/>
        </w:rPr>
        <w:t>-</w:t>
      </w:r>
      <w:r w:rsidRPr="00EF6033">
        <w:rPr>
          <w:rFonts w:cs="Times New Roman"/>
        </w:rPr>
        <w:t xml:space="preserve">nek nincs tudomása a </w:t>
      </w:r>
      <w:r>
        <w:rPr>
          <w:rFonts w:cs="Times New Roman"/>
        </w:rPr>
        <w:t>View-ról</w:t>
      </w:r>
      <w:r w:rsidRPr="00EF6033">
        <w:rPr>
          <w:rFonts w:cs="Times New Roman"/>
        </w:rPr>
        <w:t xml:space="preserve">, ő csak a </w:t>
      </w:r>
      <w:r>
        <w:rPr>
          <w:rFonts w:cs="Times New Roman"/>
        </w:rPr>
        <w:t>C</w:t>
      </w:r>
      <w:r w:rsidRPr="00EF6033">
        <w:rPr>
          <w:rFonts w:cs="Times New Roman"/>
        </w:rPr>
        <w:t>ontroller</w:t>
      </w:r>
      <w:r>
        <w:rPr>
          <w:rFonts w:cs="Times New Roman"/>
        </w:rPr>
        <w:t>-</w:t>
      </w:r>
      <w:r w:rsidRPr="00EF6033">
        <w:rPr>
          <w:rFonts w:cs="Times New Roman"/>
        </w:rPr>
        <w:t xml:space="preserve">t </w:t>
      </w:r>
      <w:r>
        <w:rPr>
          <w:rFonts w:cs="Times New Roman"/>
        </w:rPr>
        <w:t>érzékeli</w:t>
      </w:r>
      <w:r w:rsidRPr="00EF6033">
        <w:rPr>
          <w:rFonts w:cs="Times New Roman"/>
        </w:rPr>
        <w:t xml:space="preserve">. Majd újabb eseményre várunk, mely újrakezdi a folyamatot. </w:t>
      </w:r>
    </w:p>
    <w:p w14:paraId="51835B78" w14:textId="77777777" w:rsidR="00A471C6" w:rsidRPr="00EF6033" w:rsidRDefault="00A471C6" w:rsidP="00A471C6">
      <w:pPr>
        <w:spacing w:after="120" w:line="360" w:lineRule="auto"/>
        <w:ind w:firstLine="720"/>
        <w:jc w:val="both"/>
        <w:rPr>
          <w:rFonts w:cs="Times New Roman"/>
        </w:rPr>
      </w:pPr>
      <w:r w:rsidRPr="00EF6033">
        <w:rPr>
          <w:rFonts w:cs="Times New Roman"/>
        </w:rPr>
        <w:t xml:space="preserve">Fordított esetben a Model értesíti a </w:t>
      </w:r>
      <w:r>
        <w:rPr>
          <w:rFonts w:cs="Times New Roman"/>
        </w:rPr>
        <w:t>Controller-t</w:t>
      </w:r>
      <w:r w:rsidRPr="00EF6033">
        <w:rPr>
          <w:rFonts w:cs="Times New Roman"/>
        </w:rPr>
        <w:t xml:space="preserve"> az adatok változásáról és ő ez alapján frissíti az elemek megjelenítését a hozzá tartozó </w:t>
      </w:r>
      <w:r>
        <w:rPr>
          <w:rFonts w:cs="Times New Roman"/>
        </w:rPr>
        <w:t>View-ban</w:t>
      </w:r>
      <w:r w:rsidRPr="00EF6033">
        <w:rPr>
          <w:rFonts w:cs="Times New Roman"/>
        </w:rPr>
        <w:t xml:space="preserve">. </w:t>
      </w:r>
    </w:p>
    <w:p w14:paraId="3758F8AA" w14:textId="77777777" w:rsidR="00A471C6" w:rsidRDefault="00A471C6" w:rsidP="00A471C6">
      <w:pPr>
        <w:spacing w:after="120" w:line="360" w:lineRule="auto"/>
        <w:ind w:firstLine="720"/>
        <w:jc w:val="both"/>
      </w:pPr>
      <w:r w:rsidRPr="00EF6033">
        <w:rPr>
          <w:rFonts w:cs="Times New Roman"/>
        </w:rPr>
        <w:t xml:space="preserve">Látható, hogy a három szerepkör teljesen elkülöníthető egymástól, így az objektumok csoportokba sorolása könnyen megoldható. A </w:t>
      </w:r>
      <w:r>
        <w:rPr>
          <w:rFonts w:cs="Times New Roman"/>
        </w:rPr>
        <w:t>View</w:t>
      </w:r>
      <w:r w:rsidRPr="00EF6033">
        <w:rPr>
          <w:rFonts w:cs="Times New Roman"/>
        </w:rPr>
        <w:t xml:space="preserve"> és a Model szétválasztásának előnye, hogy csökken a szerkezet bonyolultsága és ezáltal könnyebb kód újra</w:t>
      </w:r>
      <w:r>
        <w:rPr>
          <w:rFonts w:cs="Times New Roman"/>
        </w:rPr>
        <w:t xml:space="preserve"> </w:t>
      </w:r>
      <w:r w:rsidRPr="00EF6033">
        <w:rPr>
          <w:rFonts w:cs="Times New Roman"/>
        </w:rPr>
        <w:t xml:space="preserve">felhasználhatóságot tesz lehetővé. </w:t>
      </w:r>
    </w:p>
    <w:p w14:paraId="6B486513" w14:textId="77777777" w:rsidR="00A471C6" w:rsidRPr="00CD4015" w:rsidRDefault="00A471C6" w:rsidP="00A471C6">
      <w:pPr>
        <w:pStyle w:val="Cmsor3"/>
        <w:numPr>
          <w:ilvl w:val="2"/>
          <w:numId w:val="10"/>
        </w:numPr>
        <w:ind w:left="0" w:firstLine="0"/>
      </w:pPr>
      <w:bookmarkStart w:id="66" w:name="_Toc530002315"/>
      <w:r w:rsidRPr="00CD4015">
        <w:lastRenderedPageBreak/>
        <w:t>VIPER</w:t>
      </w:r>
      <w:bookmarkEnd w:id="66"/>
    </w:p>
    <w:p w14:paraId="535A8981" w14:textId="77777777" w:rsidR="00A471C6" w:rsidRPr="00EF6033" w:rsidRDefault="00A471C6" w:rsidP="00A471C6">
      <w:pPr>
        <w:spacing w:after="120" w:line="360" w:lineRule="auto"/>
        <w:jc w:val="both"/>
        <w:rPr>
          <w:rFonts w:cs="Times New Roman"/>
        </w:rPr>
      </w:pPr>
    </w:p>
    <w:p w14:paraId="535A0097" w14:textId="77777777" w:rsidR="00A471C6" w:rsidRPr="00EF6033" w:rsidRDefault="00A471C6" w:rsidP="00A471C6">
      <w:pPr>
        <w:spacing w:after="120" w:line="360" w:lineRule="auto"/>
        <w:ind w:firstLine="720"/>
        <w:jc w:val="both"/>
        <w:rPr>
          <w:rFonts w:cs="Times New Roman"/>
        </w:rPr>
      </w:pPr>
      <w:r w:rsidRPr="00EF6033">
        <w:rPr>
          <w:rFonts w:cs="Times New Roman"/>
        </w:rPr>
        <w:t xml:space="preserve">A VIPER (View, Interactor, </w:t>
      </w:r>
      <w:r>
        <w:rPr>
          <w:rFonts w:cs="Times New Roman"/>
        </w:rPr>
        <w:t xml:space="preserve">Presenter, Entity és Router) </w:t>
      </w:r>
      <w:r w:rsidRPr="00EF6033">
        <w:rPr>
          <w:rFonts w:cs="Times New Roman"/>
        </w:rPr>
        <w:t xml:space="preserve">egyre szélesebb körben elterjedt modernizált programozási minta. Hasonlóan az MVC programozási mintához, itt is moduláris megközelítéssel találkozhatunk.  Ez bővebben azt jelenti, hogy egy funkcióhoz egy modult rendelünk hozzá. Minden egyes modulhoz öt (esetleg négy) elkülönülő osztály tartozik, ezzel kiosztva a szerepköröket. </w:t>
      </w:r>
    </w:p>
    <w:p w14:paraId="3ED57BD2" w14:textId="77777777" w:rsidR="00A471C6" w:rsidRPr="00EF6033" w:rsidRDefault="00A471C6" w:rsidP="00A471C6">
      <w:pPr>
        <w:spacing w:after="120" w:line="360" w:lineRule="auto"/>
        <w:ind w:firstLine="720"/>
        <w:jc w:val="both"/>
        <w:rPr>
          <w:rFonts w:cs="Times New Roman"/>
        </w:rPr>
      </w:pPr>
      <w:r w:rsidRPr="00EF6033">
        <w:rPr>
          <w:rFonts w:cs="Times New Roman"/>
        </w:rPr>
        <w:t>Az osztályok részletes ismertetése:</w:t>
      </w:r>
    </w:p>
    <w:p w14:paraId="1EFBEE66" w14:textId="77777777" w:rsidR="00A471C6" w:rsidRPr="00EF6033" w:rsidRDefault="00A471C6" w:rsidP="00A471C6">
      <w:pPr>
        <w:spacing w:after="120" w:line="360" w:lineRule="auto"/>
        <w:ind w:firstLine="720"/>
        <w:jc w:val="both"/>
        <w:rPr>
          <w:rFonts w:cs="Times New Roman"/>
        </w:rPr>
      </w:pPr>
      <w:r w:rsidRPr="00EF6033">
        <w:rPr>
          <w:rFonts w:cs="Times New Roman"/>
        </w:rPr>
        <w:t>A View (Nézet) a felhasználói interfészért felelős. Az ő feladata megjeleníteni a</w:t>
      </w:r>
      <w:r>
        <w:rPr>
          <w:rFonts w:cs="Times New Roman"/>
        </w:rPr>
        <w:t xml:space="preserve">z kódot </w:t>
      </w:r>
      <w:r w:rsidRPr="00EF6033">
        <w:rPr>
          <w:rFonts w:cs="Times New Roman"/>
        </w:rPr>
        <w:t xml:space="preserve">a felhasználó számára, illetve különböző interakcióit érzékelni. Majd ezekről a történésekről értesíti a Presenter-t. </w:t>
      </w:r>
    </w:p>
    <w:p w14:paraId="41F580FE" w14:textId="77777777" w:rsidR="00A471C6" w:rsidRPr="00EF6033" w:rsidRDefault="00A471C6" w:rsidP="00A471C6">
      <w:pPr>
        <w:spacing w:after="120" w:line="360" w:lineRule="auto"/>
        <w:ind w:firstLine="720"/>
        <w:jc w:val="both"/>
        <w:rPr>
          <w:rFonts w:cs="Times New Roman"/>
        </w:rPr>
      </w:pPr>
      <w:r w:rsidRPr="00EF6033">
        <w:rPr>
          <w:rFonts w:cs="Times New Roman"/>
        </w:rPr>
        <w:t>A Presenter a View-tól kapott információknak megfelelően cselekszik. Egy olyan osztály, melyen keresztül kommunikálunk a többi komponenssel. Ő frissíti a View elemeinek megjelenítését, lekéri az adatokat az Interactor</w:t>
      </w:r>
      <w:r>
        <w:rPr>
          <w:rFonts w:cs="Times New Roman"/>
        </w:rPr>
        <w:t>-</w:t>
      </w:r>
      <w:r w:rsidRPr="00EF6033">
        <w:rPr>
          <w:rFonts w:cs="Times New Roman"/>
        </w:rPr>
        <w:t>tól vagy kommunikál a Router</w:t>
      </w:r>
      <w:r>
        <w:rPr>
          <w:rFonts w:cs="Times New Roman"/>
        </w:rPr>
        <w:t>-</w:t>
      </w:r>
      <w:r w:rsidRPr="00EF6033">
        <w:rPr>
          <w:rFonts w:cs="Times New Roman"/>
        </w:rPr>
        <w:t>rel (például: hálózati hívások</w:t>
      </w:r>
      <w:r>
        <w:rPr>
          <w:rFonts w:cs="Times New Roman"/>
        </w:rPr>
        <w:t xml:space="preserve"> - Interactor</w:t>
      </w:r>
      <w:r w:rsidRPr="00EF6033">
        <w:rPr>
          <w:rFonts w:cs="Times New Roman"/>
        </w:rPr>
        <w:t>).</w:t>
      </w:r>
    </w:p>
    <w:p w14:paraId="0262641F" w14:textId="77777777" w:rsidR="00A471C6" w:rsidRPr="00EF6033" w:rsidRDefault="00A471C6" w:rsidP="00A471C6">
      <w:pPr>
        <w:spacing w:after="120" w:line="360" w:lineRule="auto"/>
        <w:ind w:firstLine="720"/>
        <w:jc w:val="both"/>
        <w:rPr>
          <w:rFonts w:cs="Times New Roman"/>
        </w:rPr>
      </w:pPr>
      <w:r w:rsidRPr="00EF6033">
        <w:rPr>
          <w:rFonts w:cs="Times New Roman"/>
        </w:rPr>
        <w:t xml:space="preserve">Az Interactor feladata </w:t>
      </w:r>
      <w:r>
        <w:rPr>
          <w:rFonts w:cs="Times New Roman"/>
        </w:rPr>
        <w:t xml:space="preserve">az üzleti logika, bármi, ami számolás hozzá kapcsolódik. Ide tartozik az API hívások indítása vagy akár az adatbázis lekérése is. </w:t>
      </w:r>
    </w:p>
    <w:p w14:paraId="13A7B68E" w14:textId="77777777" w:rsidR="00A471C6" w:rsidRPr="00EF6033" w:rsidRDefault="00A471C6" w:rsidP="00A471C6">
      <w:pPr>
        <w:spacing w:after="120" w:line="360" w:lineRule="auto"/>
        <w:ind w:firstLine="720"/>
        <w:jc w:val="both"/>
        <w:rPr>
          <w:rFonts w:cs="Times New Roman"/>
        </w:rPr>
      </w:pPr>
      <w:r w:rsidRPr="00EF6033">
        <w:rPr>
          <w:rFonts w:cs="Times New Roman"/>
        </w:rPr>
        <w:t>A Router feladata az útvonalak elkészítése. A Presentertől kapott információk alapján jeleníti meg az egyes képernyő nézeteket. Az ő feladata a képernyők között</w:t>
      </w:r>
      <w:r>
        <w:rPr>
          <w:rFonts w:cs="Times New Roman"/>
        </w:rPr>
        <w:t>i</w:t>
      </w:r>
      <w:r w:rsidRPr="00EF6033">
        <w:rPr>
          <w:rFonts w:cs="Times New Roman"/>
        </w:rPr>
        <w:t xml:space="preserve"> navigáció.</w:t>
      </w:r>
    </w:p>
    <w:p w14:paraId="24132F65" w14:textId="77777777" w:rsidR="00A471C6" w:rsidRPr="00EF6033" w:rsidRDefault="00A471C6" w:rsidP="00A471C6">
      <w:pPr>
        <w:spacing w:after="120" w:line="360" w:lineRule="auto"/>
        <w:ind w:firstLine="720"/>
        <w:jc w:val="both"/>
        <w:rPr>
          <w:rFonts w:cs="Times New Roman"/>
        </w:rPr>
      </w:pPr>
      <w:r w:rsidRPr="00EF6033">
        <w:rPr>
          <w:rFonts w:cs="Times New Roman"/>
        </w:rPr>
        <w:t xml:space="preserve">Az Entity (entitás) egyszerű modell osztályokat tartalmaz, melyeket az Interactor használ. </w:t>
      </w:r>
      <w:r>
        <w:rPr>
          <w:rFonts w:cs="Times New Roman"/>
        </w:rPr>
        <w:t xml:space="preserve">Itt tároljuk az alkalmazás adatait. A Presenter-ek Entity osztályokat kapnak az Interactor-tól, amelyeket átalakítanak vagy módosítás nélkül továbbítanak a View felé. </w:t>
      </w:r>
    </w:p>
    <w:p w14:paraId="0F0DFCF4" w14:textId="77777777" w:rsidR="00A471C6" w:rsidRPr="00EF6033" w:rsidRDefault="00A471C6" w:rsidP="00A471C6">
      <w:pPr>
        <w:pStyle w:val="Listaszerbekezds"/>
        <w:ind w:left="0" w:right="-11"/>
        <w:rPr>
          <w:rFonts w:ascii="Calibri" w:hAnsi="Calibri" w:cs="Times New Roman"/>
          <w:color w:val="000000"/>
          <w:sz w:val="24"/>
          <w:szCs w:val="24"/>
        </w:rPr>
      </w:pPr>
    </w:p>
    <w:p w14:paraId="26ADC627" w14:textId="77777777" w:rsidR="00A471C6" w:rsidRDefault="00A471C6" w:rsidP="00A471C6">
      <w:pPr>
        <w:pStyle w:val="Listaszerbekezds"/>
        <w:keepNext/>
        <w:ind w:left="0" w:right="-11"/>
      </w:pPr>
      <w:r>
        <w:rPr>
          <w:rFonts w:ascii="Calibri" w:hAnsi="Calibri" w:cs="Times New Roman"/>
          <w:noProof/>
          <w:color w:val="000000"/>
        </w:rPr>
        <w:lastRenderedPageBreak/>
        <w:drawing>
          <wp:inline distT="0" distB="0" distL="0" distR="0" wp14:anchorId="2F34C9FD" wp14:editId="1735B14D">
            <wp:extent cx="5759450" cy="2811145"/>
            <wp:effectExtent l="0" t="0" r="6350" b="0"/>
            <wp:docPr id="2"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viper.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59450" cy="2811145"/>
                    </a:xfrm>
                    <a:prstGeom prst="rect">
                      <a:avLst/>
                    </a:prstGeom>
                  </pic:spPr>
                </pic:pic>
              </a:graphicData>
            </a:graphic>
          </wp:inline>
        </w:drawing>
      </w:r>
    </w:p>
    <w:p w14:paraId="739791C5" w14:textId="77777777" w:rsidR="00A471C6" w:rsidRPr="00206DCB" w:rsidRDefault="00A471C6" w:rsidP="00A471C6">
      <w:pPr>
        <w:pStyle w:val="Kpalrs"/>
        <w:spacing w:before="120" w:after="240" w:line="360" w:lineRule="auto"/>
        <w:jc w:val="center"/>
      </w:pPr>
      <w:r w:rsidRPr="00F60186">
        <w:rPr>
          <w:rFonts w:cs="Times New Roman"/>
          <w:b/>
          <w:bCs/>
          <w:i w:val="0"/>
          <w:iCs w:val="0"/>
          <w:color w:val="auto"/>
          <w:sz w:val="20"/>
          <w:szCs w:val="20"/>
        </w:rPr>
        <w:t>2.4.4.1. ábra VIPER architektúra modellje</w:t>
      </w:r>
    </w:p>
    <w:p w14:paraId="18C016F9" w14:textId="77777777" w:rsidR="00A471C6" w:rsidRPr="00CD4015" w:rsidRDefault="00A471C6" w:rsidP="00A471C6">
      <w:pPr>
        <w:pStyle w:val="Cmsor3"/>
        <w:numPr>
          <w:ilvl w:val="2"/>
          <w:numId w:val="10"/>
        </w:numPr>
        <w:ind w:left="0" w:firstLine="0"/>
      </w:pPr>
      <w:bookmarkStart w:id="67" w:name="_Toc530002316"/>
      <w:r w:rsidRPr="00CD4015">
        <w:t>Viper vs MVC</w:t>
      </w:r>
      <w:bookmarkEnd w:id="67"/>
    </w:p>
    <w:p w14:paraId="1C3E1138" w14:textId="77777777" w:rsidR="00A471C6" w:rsidRDefault="00A471C6" w:rsidP="00A471C6">
      <w:pPr>
        <w:ind w:right="-11"/>
        <w:rPr>
          <w:rFonts w:ascii="Calibri" w:hAnsi="Calibri" w:cs="Times New Roman"/>
          <w:color w:val="000000"/>
        </w:rPr>
      </w:pPr>
    </w:p>
    <w:p w14:paraId="1427651E" w14:textId="77777777" w:rsidR="00A471C6" w:rsidRDefault="00A471C6" w:rsidP="00A471C6">
      <w:pPr>
        <w:spacing w:after="120" w:line="360" w:lineRule="auto"/>
        <w:ind w:firstLine="720"/>
        <w:jc w:val="both"/>
        <w:rPr>
          <w:rFonts w:ascii="Calibri" w:hAnsi="Calibri" w:cs="Times New Roman"/>
          <w:color w:val="000000"/>
        </w:rPr>
      </w:pPr>
      <w:r w:rsidRPr="00EF6033">
        <w:rPr>
          <w:rFonts w:cs="Times New Roman"/>
        </w:rPr>
        <w:t>A VIPER az alkalmazások logikai struktúráját több szerepkörre osztja. Ezáltal fellazítja a szoros függőségeket és megnöveli a tesztelési lehetőséget minden szinten.</w:t>
      </w:r>
      <w:r>
        <w:rPr>
          <w:rFonts w:cs="Times New Roman"/>
        </w:rPr>
        <w:t xml:space="preserve"> Ennek feltétele az is, hogy az egyes komponensek interfészek mögött helyezkedjenek el.</w:t>
      </w:r>
      <w:r w:rsidRPr="00EF6033">
        <w:rPr>
          <w:rFonts w:cs="Times New Roman"/>
        </w:rPr>
        <w:t xml:space="preserve"> A unit tesztek sokkal egyszerűbbé válnak, minden funkcionális követelményt tesztelni tudunk. Ezzel az előnyével emelkedik ki a másik három leggyakrabban használt programozási minta közül. Tesztelés szempontjából nézve az MVC mintában csak a Modellt tudjuk vizsgálni. A View és a Controller szoros kapcsolata miatt egyáltalán nem tesztelhetőek. </w:t>
      </w:r>
    </w:p>
    <w:p w14:paraId="465EE639" w14:textId="77777777" w:rsidR="00A471C6" w:rsidRDefault="00A471C6" w:rsidP="00A471C6">
      <w:pPr>
        <w:ind w:right="-11"/>
        <w:rPr>
          <w:rFonts w:ascii="Calibri" w:hAnsi="Calibri" w:cs="Times New Roman"/>
          <w:color w:val="000000"/>
        </w:rPr>
      </w:pPr>
    </w:p>
    <w:p w14:paraId="41B2E6A2" w14:textId="77777777" w:rsidR="00A471C6" w:rsidRPr="00CD4015" w:rsidRDefault="00A471C6" w:rsidP="00A471C6">
      <w:pPr>
        <w:pStyle w:val="Cmsor3"/>
        <w:numPr>
          <w:ilvl w:val="2"/>
          <w:numId w:val="10"/>
        </w:numPr>
        <w:ind w:left="0" w:firstLine="0"/>
      </w:pPr>
      <w:bookmarkStart w:id="68" w:name="_Toc530002317"/>
      <w:r w:rsidRPr="00CD4015">
        <w:t>Konklúzió</w:t>
      </w:r>
      <w:bookmarkEnd w:id="68"/>
    </w:p>
    <w:p w14:paraId="0746AB19" w14:textId="77777777" w:rsidR="00A471C6" w:rsidRDefault="00A471C6" w:rsidP="00A471C6">
      <w:pPr>
        <w:pStyle w:val="Listaszerbekezds"/>
        <w:ind w:left="1080" w:right="-11"/>
        <w:rPr>
          <w:rFonts w:ascii="Calibri" w:hAnsi="Calibri" w:cs="Times New Roman"/>
          <w:color w:val="000000"/>
        </w:rPr>
      </w:pPr>
    </w:p>
    <w:p w14:paraId="3D1E942E" w14:textId="77777777" w:rsidR="00A471C6" w:rsidRPr="00EF6033" w:rsidRDefault="00A471C6" w:rsidP="00A471C6">
      <w:pPr>
        <w:spacing w:after="120" w:line="360" w:lineRule="auto"/>
        <w:ind w:firstLine="720"/>
        <w:jc w:val="both"/>
        <w:rPr>
          <w:rFonts w:cs="Times New Roman"/>
        </w:rPr>
      </w:pPr>
      <w:r w:rsidRPr="00EF6033">
        <w:rPr>
          <w:rFonts w:cs="Times New Roman"/>
        </w:rPr>
        <w:t xml:space="preserve">Alepvetően a VIPER is MVC alapokon nyugszik, csak a Controllert két részre osztjuk fel: Presenter és Interactor. A View ugyanaz maradt, de a Modell neve Entity-re változott. Az új rész a Router. </w:t>
      </w:r>
    </w:p>
    <w:p w14:paraId="59278818" w14:textId="77777777" w:rsidR="00A471C6" w:rsidRPr="00EF6033" w:rsidRDefault="00A471C6" w:rsidP="00A471C6">
      <w:pPr>
        <w:spacing w:after="120" w:line="360" w:lineRule="auto"/>
        <w:ind w:firstLine="720"/>
        <w:jc w:val="both"/>
        <w:rPr>
          <w:rFonts w:cs="Times New Roman"/>
        </w:rPr>
      </w:pPr>
      <w:r w:rsidRPr="00EF6033">
        <w:rPr>
          <w:rFonts w:cs="Times New Roman"/>
        </w:rPr>
        <w:t>T</w:t>
      </w:r>
      <w:r>
        <w:rPr>
          <w:rFonts w:cs="Times New Roman"/>
        </w:rPr>
        <w:t>e</w:t>
      </w:r>
      <w:r w:rsidRPr="00EF6033">
        <w:rPr>
          <w:rFonts w:cs="Times New Roman"/>
        </w:rPr>
        <w:t xml:space="preserve">sztelés szempontjából a VIPER nagyobb előnyökkel rendelkezik, de valójában a piacon kevesen szánnak sok időt alkalmazásuk tesztelésére és akik szánnak is, azok sem biztos, hogy megfelelően csinálják. A VIPER-nél minden felelősség külön kisebb osztályokban helyezkedik el, ami néha nagy segítséget nyújt a tesztelésben, de előfordulhat az is, hogy megnehezíti. Unit tesztek írása kisebb osztályokhoz nagyon könnyű, de valójában van, hogy </w:t>
      </w:r>
      <w:r w:rsidRPr="00EF6033">
        <w:rPr>
          <w:rFonts w:cs="Times New Roman"/>
        </w:rPr>
        <w:lastRenderedPageBreak/>
        <w:t xml:space="preserve">ezek a tesztek tulajdonképpen nem is tesztelnek semmit. Ilyen lehet a Presenter metódusainak tesztelése, ami lényegében csak egy közvetítő a View és a többi komponens között. Ennek mellékhatásaként az összes ilyen tesztet is szükséges frissíteni minden egyes változtatásnál. </w:t>
      </w:r>
    </w:p>
    <w:p w14:paraId="5C9CE353" w14:textId="77777777" w:rsidR="00A471C6" w:rsidRPr="00EF6033" w:rsidRDefault="00A471C6" w:rsidP="00A471C6">
      <w:pPr>
        <w:spacing w:after="120" w:line="360" w:lineRule="auto"/>
        <w:ind w:firstLine="720"/>
        <w:jc w:val="both"/>
        <w:rPr>
          <w:rFonts w:cs="Times New Roman"/>
        </w:rPr>
      </w:pPr>
      <w:r w:rsidRPr="00EF6033">
        <w:rPr>
          <w:rFonts w:cs="Times New Roman"/>
        </w:rPr>
        <w:t xml:space="preserve">Továbbá, a nagyon sok kis extra osztály és protokoll nem biztos, hogy segíti a kód átlátását. Ez azt is eredményezni, hogy akár egy gomb megváltoztatása a kódban is legalább három osztály és négy protokoll megváltoztatását jelenti. Ez nem csak fejlesztés közben lehet nagy hátrány, de teljesítményi problémákhoz is vezethet. Egy alkalmazás elindulási ideje nagy mértékben függ az osztályok számától. Egy kisebb alkalmazásnál ez nem jelent hátrányt, ahol 50-100 osztály van, de egy nagyobb, akár 10 000 darab körüli osztálynál </w:t>
      </w:r>
      <w:r>
        <w:rPr>
          <w:rFonts w:cs="Times New Roman"/>
        </w:rPr>
        <w:t xml:space="preserve">(pl.: Facebook) </w:t>
      </w:r>
      <w:r w:rsidRPr="00EF6033">
        <w:rPr>
          <w:rFonts w:cs="Times New Roman"/>
        </w:rPr>
        <w:t xml:space="preserve">már felvethet problémákat. </w:t>
      </w:r>
    </w:p>
    <w:p w14:paraId="09C9C27E" w14:textId="77777777" w:rsidR="00A471C6" w:rsidRDefault="00A471C6" w:rsidP="00A471C6">
      <w:pPr>
        <w:spacing w:after="120" w:line="360" w:lineRule="auto"/>
        <w:ind w:firstLine="720"/>
        <w:jc w:val="both"/>
        <w:rPr>
          <w:rFonts w:cs="Times New Roman"/>
        </w:rPr>
      </w:pPr>
      <w:r w:rsidRPr="00EF6033">
        <w:rPr>
          <w:rFonts w:cs="Times New Roman"/>
        </w:rPr>
        <w:t>Összefoglalva, a VIPER programozási minta nagyon sok plusz munkát jelenthet egy alkalmazásnál. Fontos átgondolni, hogy megéri-e. Ha hosszú élettartalmat jósolunk az alkalmazásunknak, akkor érdemes mérlegelni. Továbbá, fontos szempont, hogy</w:t>
      </w:r>
      <w:r>
        <w:rPr>
          <w:rFonts w:cs="Times New Roman"/>
        </w:rPr>
        <w:t xml:space="preserve"> a</w:t>
      </w:r>
      <w:r w:rsidRPr="00EF6033">
        <w:rPr>
          <w:rFonts w:cs="Times New Roman"/>
        </w:rPr>
        <w:t xml:space="preserve"> specifikációnk megfelelően ki van-e dolgozva</w:t>
      </w:r>
      <w:r>
        <w:rPr>
          <w:rFonts w:cs="Times New Roman"/>
        </w:rPr>
        <w:t>, m</w:t>
      </w:r>
      <w:r w:rsidRPr="00EF6033">
        <w:rPr>
          <w:rFonts w:cs="Times New Roman"/>
        </w:rPr>
        <w:t>ivel</w:t>
      </w:r>
      <w:r>
        <w:rPr>
          <w:rFonts w:cs="Times New Roman"/>
        </w:rPr>
        <w:t xml:space="preserve"> </w:t>
      </w:r>
      <w:r w:rsidRPr="00EF6033">
        <w:rPr>
          <w:rFonts w:cs="Times New Roman"/>
        </w:rPr>
        <w:t>egy kisebb változtatás is nagyon sok átírást jelenthet a kódban. Illetve, a tesztelési előnyre visszatérve, pedig érdemes átgondolni, hogy valóban akarunk-e ennyi mindent tesztelni az applikációnkban</w:t>
      </w:r>
      <w:r>
        <w:rPr>
          <w:rFonts w:cs="Times New Roman"/>
        </w:rPr>
        <w:t xml:space="preserve">, a többlet fejlesztési idő árán is. </w:t>
      </w:r>
    </w:p>
    <w:p w14:paraId="1C371F5C" w14:textId="0F69129A" w:rsidR="00DE6284" w:rsidRDefault="00DE6284" w:rsidP="00A471C6">
      <w:pPr>
        <w:spacing w:after="120" w:line="360" w:lineRule="auto"/>
        <w:ind w:firstLine="720"/>
        <w:jc w:val="both"/>
        <w:rPr>
          <w:ins w:id="69" w:author="Vihari Réka" w:date="2018-11-22T10:17:00Z"/>
          <w:rFonts w:cs="Times New Roman"/>
        </w:rPr>
      </w:pPr>
      <w:commentRangeStart w:id="70"/>
      <w:r>
        <w:rPr>
          <w:rFonts w:cs="Times New Roman"/>
        </w:rPr>
        <w:t xml:space="preserve">A választásom végül az MVC mintára esetett, mert az alkalmazásom </w:t>
      </w:r>
      <w:ins w:id="71" w:author="Vihari Réka" w:date="2018-11-22T10:18:00Z">
        <w:r w:rsidR="00465BCB">
          <w:rPr>
            <w:rFonts w:cs="Times New Roman"/>
          </w:rPr>
          <w:t xml:space="preserve">mérete nem feltétlen indokolja a VIPER használatát. </w:t>
        </w:r>
      </w:ins>
      <w:del w:id="72" w:author="Vihari Réka" w:date="2018-11-22T10:18:00Z">
        <w:r w:rsidDel="00465BCB">
          <w:rPr>
            <w:rFonts w:cs="Times New Roman"/>
          </w:rPr>
          <w:delText xml:space="preserve">specifikációja még nem kiforrott és </w:delText>
        </w:r>
        <w:r w:rsidR="00AB10CF" w:rsidDel="00465BCB">
          <w:rPr>
            <w:rFonts w:cs="Times New Roman"/>
          </w:rPr>
          <w:delText xml:space="preserve">a továbbfejlesztési lehetőségek megvalósítása után érdemes csak bonyolultabb architektúrát készíteni hozzá. </w:delText>
        </w:r>
        <w:commentRangeEnd w:id="70"/>
        <w:r w:rsidR="004B1FE8" w:rsidDel="00465BCB">
          <w:rPr>
            <w:rStyle w:val="Jegyzethivatkozs"/>
          </w:rPr>
          <w:commentReference w:id="70"/>
        </w:r>
      </w:del>
    </w:p>
    <w:p w14:paraId="5399050F" w14:textId="18436C7B" w:rsidR="00465BCB" w:rsidRPr="00EF6033" w:rsidDel="00465BCB" w:rsidRDefault="00465BCB" w:rsidP="00A471C6">
      <w:pPr>
        <w:spacing w:after="120" w:line="360" w:lineRule="auto"/>
        <w:ind w:firstLine="720"/>
        <w:jc w:val="both"/>
        <w:rPr>
          <w:del w:id="73" w:author="Vihari Réka" w:date="2018-11-22T10:19:00Z"/>
          <w:rFonts w:cs="Times New Roman"/>
        </w:rPr>
      </w:pPr>
    </w:p>
    <w:p w14:paraId="09BAE01F" w14:textId="77777777" w:rsidR="00A471C6" w:rsidRDefault="00A471C6" w:rsidP="00A471C6">
      <w:pPr>
        <w:pStyle w:val="Listaszerbekezds"/>
        <w:ind w:left="0" w:right="-11"/>
        <w:rPr>
          <w:rFonts w:ascii="Calibri" w:hAnsi="Calibri" w:cs="Times New Roman"/>
          <w:color w:val="000000"/>
        </w:rPr>
      </w:pPr>
    </w:p>
    <w:p w14:paraId="6134B49D" w14:textId="77777777" w:rsidR="00A471C6" w:rsidRDefault="00A471C6" w:rsidP="00A471C6">
      <w:pPr>
        <w:pStyle w:val="Listaszerbekezds"/>
        <w:ind w:left="0" w:right="-11"/>
        <w:rPr>
          <w:rFonts w:ascii="Calibri" w:hAnsi="Calibri" w:cs="Times New Roman"/>
          <w:color w:val="000000"/>
        </w:rPr>
      </w:pPr>
    </w:p>
    <w:p w14:paraId="3E01E372" w14:textId="77777777" w:rsidR="00A471C6" w:rsidRDefault="00A471C6" w:rsidP="00A471C6">
      <w:pPr>
        <w:pStyle w:val="Cmsor1"/>
        <w:keepLines w:val="0"/>
        <w:pageBreakBefore/>
        <w:numPr>
          <w:ilvl w:val="0"/>
          <w:numId w:val="15"/>
        </w:numPr>
        <w:spacing w:before="360" w:after="480" w:line="360" w:lineRule="auto"/>
        <w:ind w:left="0" w:firstLine="0"/>
        <w:jc w:val="both"/>
        <w:rPr>
          <w:rFonts w:ascii="Times New Roman" w:eastAsia="Times New Roman" w:hAnsi="Times New Roman" w:cs="Arial"/>
          <w:color w:val="auto"/>
          <w:kern w:val="32"/>
          <w:sz w:val="36"/>
          <w:szCs w:val="32"/>
        </w:rPr>
      </w:pPr>
      <w:bookmarkStart w:id="74" w:name="_Toc530002318"/>
      <w:r w:rsidRPr="005F6762">
        <w:rPr>
          <w:rFonts w:ascii="Times New Roman" w:eastAsia="Times New Roman" w:hAnsi="Times New Roman" w:cs="Arial"/>
          <w:color w:val="auto"/>
          <w:kern w:val="32"/>
          <w:sz w:val="36"/>
          <w:szCs w:val="32"/>
        </w:rPr>
        <w:lastRenderedPageBreak/>
        <w:t>Feladat ismertetése</w:t>
      </w:r>
      <w:bookmarkEnd w:id="74"/>
    </w:p>
    <w:p w14:paraId="697F6248" w14:textId="1F6EDCE8" w:rsidR="00A471C6" w:rsidRDefault="00A471C6" w:rsidP="00A471C6">
      <w:pPr>
        <w:pStyle w:val="Cmsor2"/>
        <w:numPr>
          <w:ilvl w:val="1"/>
          <w:numId w:val="15"/>
        </w:numPr>
      </w:pPr>
      <w:bookmarkStart w:id="75" w:name="_Toc530002319"/>
      <w:commentRangeStart w:id="76"/>
      <w:r>
        <w:t>Specifikáció</w:t>
      </w:r>
      <w:bookmarkEnd w:id="75"/>
      <w:commentRangeEnd w:id="76"/>
      <w:r w:rsidR="002604BA">
        <w:rPr>
          <w:rStyle w:val="Jegyzethivatkozs"/>
          <w:rFonts w:cs="Sendnya"/>
          <w:b w:val="0"/>
          <w:bCs w:val="0"/>
          <w:iCs w:val="0"/>
        </w:rPr>
        <w:commentReference w:id="76"/>
      </w:r>
      <w:ins w:id="77" w:author="Vihari Réka" w:date="2018-11-22T10:20:00Z">
        <w:r w:rsidR="00A613DE">
          <w:t xml:space="preserve"> Felhasználói kézikönyv</w:t>
        </w:r>
      </w:ins>
    </w:p>
    <w:p w14:paraId="56EA4423" w14:textId="77777777" w:rsidR="004709EC" w:rsidRPr="00863322" w:rsidRDefault="004709EC" w:rsidP="00863322">
      <w:pPr>
        <w:spacing w:after="120" w:line="360" w:lineRule="auto"/>
        <w:ind w:firstLine="720"/>
        <w:jc w:val="both"/>
        <w:rPr>
          <w:rFonts w:cs="Times New Roman"/>
        </w:rPr>
      </w:pPr>
      <w:r w:rsidRPr="00863322">
        <w:rPr>
          <w:rFonts w:cs="Times New Roman"/>
        </w:rPr>
        <w:t>A dolgozatomban egy olyan alkalmazást mutatok be, mely különféle rendezvények lebonyolításához használható</w:t>
      </w:r>
      <w:r w:rsidR="00F60A79" w:rsidRPr="00863322">
        <w:rPr>
          <w:rFonts w:cs="Times New Roman"/>
        </w:rPr>
        <w:t xml:space="preserve"> iOS platformon</w:t>
      </w:r>
      <w:r w:rsidRPr="00863322">
        <w:rPr>
          <w:rFonts w:cs="Times New Roman"/>
        </w:rPr>
        <w:t xml:space="preserve">. </w:t>
      </w:r>
      <w:r w:rsidR="00F60A79" w:rsidRPr="00863322">
        <w:rPr>
          <w:rFonts w:cs="Times New Roman"/>
        </w:rPr>
        <w:t xml:space="preserve">A backend által nyújtott testreszabhatóságnak köszönhetően, laikus szemmel is változtathatóvá válnak az alkalmazás fő adatai. </w:t>
      </w:r>
      <w:r w:rsidR="00F60A79" w:rsidRPr="00863322">
        <w:rPr>
          <w:rFonts w:cs="Times New Roman"/>
        </w:rPr>
        <w:br/>
        <w:t>Az applikáció öt fő menüből áll, mely authentikáció után válik láthatóvá a felhasználó számára.</w:t>
      </w:r>
      <w:r w:rsidR="00A4098C">
        <w:rPr>
          <w:rFonts w:cs="Times New Roman"/>
        </w:rPr>
        <w:t xml:space="preserve"> </w:t>
      </w:r>
      <w:r w:rsidR="0039020A">
        <w:rPr>
          <w:rFonts w:cs="Times New Roman"/>
        </w:rPr>
        <w:t>Az alkalmazásom a kliens funkciót tölti be, de készítettem hozzá szervert is, melyet a későbbiekben mutatok be.</w:t>
      </w:r>
      <w:del w:id="78" w:author="Illanicz Barnabás" w:date="2018-11-19T11:26:00Z">
        <w:r w:rsidR="0039020A" w:rsidDel="00E575C2">
          <w:rPr>
            <w:rFonts w:cs="Times New Roman"/>
          </w:rPr>
          <w:delText xml:space="preserve"> </w:delText>
        </w:r>
        <w:r w:rsidR="00F60A79" w:rsidRPr="00863322" w:rsidDel="00E575C2">
          <w:rPr>
            <w:rFonts w:cs="Times New Roman"/>
          </w:rPr>
          <w:delText xml:space="preserve"> </w:delText>
        </w:r>
      </w:del>
    </w:p>
    <w:p w14:paraId="7444E6B3" w14:textId="77777777" w:rsidR="00F60A79" w:rsidRDefault="00F60A79" w:rsidP="004709EC"/>
    <w:p w14:paraId="12536820" w14:textId="77777777" w:rsidR="00F60A79" w:rsidRPr="00863322" w:rsidRDefault="00F60A79" w:rsidP="004709EC">
      <w:pPr>
        <w:rPr>
          <w:rFonts w:cs="Arial"/>
          <w:b/>
          <w:bCs/>
          <w:sz w:val="28"/>
          <w:szCs w:val="26"/>
        </w:rPr>
      </w:pPr>
      <w:r w:rsidRPr="00863322">
        <w:rPr>
          <w:rFonts w:cs="Arial"/>
          <w:b/>
          <w:bCs/>
          <w:sz w:val="28"/>
          <w:szCs w:val="26"/>
        </w:rPr>
        <w:t xml:space="preserve">3.1.1 Alkalmazás indítása </w:t>
      </w:r>
    </w:p>
    <w:p w14:paraId="24CE5A49" w14:textId="77777777" w:rsidR="00F60A79" w:rsidRDefault="00F60A79" w:rsidP="004709EC"/>
    <w:p w14:paraId="1B6A6103" w14:textId="77777777" w:rsidR="00F60A79" w:rsidRPr="00863322" w:rsidRDefault="00F60A79" w:rsidP="00863322">
      <w:pPr>
        <w:spacing w:after="120" w:line="360" w:lineRule="auto"/>
        <w:ind w:firstLine="720"/>
        <w:jc w:val="both"/>
        <w:rPr>
          <w:rFonts w:cs="Times New Roman"/>
        </w:rPr>
      </w:pPr>
      <w:r w:rsidRPr="00863322">
        <w:rPr>
          <w:rFonts w:cs="Times New Roman"/>
        </w:rPr>
        <w:t xml:space="preserve">Az alkalmazás kezdő oldalán </w:t>
      </w:r>
      <w:r w:rsidR="00DF2B16" w:rsidRPr="00863322">
        <w:rPr>
          <w:rFonts w:cs="Times New Roman"/>
        </w:rPr>
        <w:t xml:space="preserve">az esemény adatit láthatjuk, a szervertől kapott adatok alapján. Illetve, </w:t>
      </w:r>
      <w:r w:rsidRPr="00863322">
        <w:rPr>
          <w:rFonts w:cs="Times New Roman"/>
        </w:rPr>
        <w:t xml:space="preserve">két lehetőséggel találkozhatunk, mely a bejelentkezés és a regisztráció lehetőségéből áll. Ez az eseményhez tartozó adatok védelmére szolgál, hogy jogosulatlan személyek ne férhessenek hozzá az adatbázishoz. </w:t>
      </w:r>
    </w:p>
    <w:p w14:paraId="5B18764C" w14:textId="77777777" w:rsidR="00DF2B16" w:rsidRPr="00863322" w:rsidRDefault="00DF2B16" w:rsidP="00863322">
      <w:pPr>
        <w:spacing w:after="120" w:line="360" w:lineRule="auto"/>
        <w:ind w:firstLine="720"/>
        <w:jc w:val="center"/>
        <w:rPr>
          <w:rFonts w:cs="Times New Roman"/>
        </w:rPr>
      </w:pPr>
      <w:r w:rsidRPr="00863322">
        <w:rPr>
          <w:rFonts w:cs="Times New Roman"/>
          <w:noProof/>
        </w:rPr>
        <w:drawing>
          <wp:inline distT="0" distB="0" distL="0" distR="0" wp14:anchorId="01DF87E8" wp14:editId="776D73D8">
            <wp:extent cx="2033160" cy="3519841"/>
            <wp:effectExtent l="0" t="0" r="0" b="0"/>
            <wp:docPr id="10" name="Kép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Képernyőfotó 2018-11-13 - 23.36.53.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045136" cy="3540574"/>
                    </a:xfrm>
                    <a:prstGeom prst="rect">
                      <a:avLst/>
                    </a:prstGeom>
                  </pic:spPr>
                </pic:pic>
              </a:graphicData>
            </a:graphic>
          </wp:inline>
        </w:drawing>
      </w:r>
    </w:p>
    <w:p w14:paraId="547F2304" w14:textId="77777777" w:rsidR="00DF2B16" w:rsidRPr="00863322" w:rsidRDefault="00DF2B16" w:rsidP="00863322">
      <w:pPr>
        <w:spacing w:after="120" w:line="360" w:lineRule="auto"/>
        <w:ind w:firstLine="720"/>
        <w:jc w:val="both"/>
        <w:rPr>
          <w:rFonts w:cs="Times New Roman"/>
        </w:rPr>
      </w:pPr>
      <w:r w:rsidRPr="00863322">
        <w:rPr>
          <w:rFonts w:cs="Times New Roman"/>
        </w:rPr>
        <w:lastRenderedPageBreak/>
        <w:t xml:space="preserve">A bejelentkezéshez email és jelszó megadása szükséges. Sikeres bejelentkezés esetén már regisztrált felhasználóval rendelkezünk a szerveren, ekkor az alkalmazás automatikusan tovább irányít a főoldalra. </w:t>
      </w:r>
    </w:p>
    <w:p w14:paraId="2C6F2F64" w14:textId="77777777" w:rsidR="00DF2B16" w:rsidRDefault="00DF2B16" w:rsidP="00DF2B16"/>
    <w:p w14:paraId="4079C820" w14:textId="77777777" w:rsidR="00DF2B16" w:rsidRDefault="00DF2B16" w:rsidP="00DF2B16">
      <w:pPr>
        <w:jc w:val="center"/>
      </w:pPr>
    </w:p>
    <w:p w14:paraId="1AFF4154" w14:textId="77777777" w:rsidR="00DF2B16" w:rsidRPr="00863322" w:rsidRDefault="00DF2B16" w:rsidP="00863322">
      <w:pPr>
        <w:spacing w:after="120" w:line="360" w:lineRule="auto"/>
        <w:ind w:firstLine="720"/>
        <w:jc w:val="both"/>
        <w:rPr>
          <w:rFonts w:cs="Times New Roman"/>
        </w:rPr>
      </w:pPr>
      <w:r w:rsidRPr="00863322">
        <w:rPr>
          <w:rFonts w:cs="Times New Roman"/>
        </w:rPr>
        <w:t xml:space="preserve">Regisztráció választása esetén szükséges megadnunk egy felhasználónevet, egy email címet és a használni kívánt jelszavunkat. Ez a regisztráció csak részben történik meg automatikusan, mert a backenden megjelennek a beregisztrált adatok, de aktiválás nélkül. Így a szerver adminjai ellenőrizni tudják, hogy a felhasználó jogosult-e a belépésre, és ha igen, akkor backend oldalon aktiválják a regisztrációt. </w:t>
      </w:r>
    </w:p>
    <w:p w14:paraId="4D79F4DA" w14:textId="77777777" w:rsidR="00DF2B16" w:rsidRDefault="00DF2B16" w:rsidP="00DF2B16">
      <w:pPr>
        <w:jc w:val="center"/>
      </w:pPr>
    </w:p>
    <w:p w14:paraId="5AB33805" w14:textId="77777777" w:rsidR="00DF2B16" w:rsidRDefault="00DF2B16" w:rsidP="004709EC"/>
    <w:p w14:paraId="2878F614" w14:textId="77777777" w:rsidR="00DF2B16" w:rsidRDefault="00DF2B16" w:rsidP="004709EC"/>
    <w:p w14:paraId="43852413" w14:textId="77777777" w:rsidR="00DF2B16" w:rsidRPr="00863322" w:rsidRDefault="00DF2B16" w:rsidP="004709EC">
      <w:pPr>
        <w:rPr>
          <w:rFonts w:cs="Arial"/>
          <w:b/>
          <w:bCs/>
          <w:sz w:val="28"/>
          <w:szCs w:val="26"/>
        </w:rPr>
      </w:pPr>
      <w:r w:rsidRPr="00863322">
        <w:rPr>
          <w:rFonts w:cs="Arial"/>
          <w:b/>
          <w:bCs/>
          <w:sz w:val="28"/>
          <w:szCs w:val="26"/>
        </w:rPr>
        <w:t>3.1.2</w:t>
      </w:r>
      <w:r w:rsidR="00F01E26" w:rsidRPr="00863322">
        <w:rPr>
          <w:rFonts w:cs="Arial"/>
          <w:b/>
          <w:bCs/>
          <w:sz w:val="28"/>
          <w:szCs w:val="26"/>
        </w:rPr>
        <w:t xml:space="preserve">. </w:t>
      </w:r>
      <w:r w:rsidRPr="00863322">
        <w:rPr>
          <w:rFonts w:cs="Arial"/>
          <w:b/>
          <w:bCs/>
          <w:sz w:val="28"/>
          <w:szCs w:val="26"/>
        </w:rPr>
        <w:t xml:space="preserve"> </w:t>
      </w:r>
      <w:r w:rsidR="00F01E26" w:rsidRPr="00863322">
        <w:rPr>
          <w:rFonts w:cs="Arial"/>
          <w:b/>
          <w:bCs/>
          <w:sz w:val="28"/>
          <w:szCs w:val="26"/>
        </w:rPr>
        <w:t>Főoldal - Menü</w:t>
      </w:r>
    </w:p>
    <w:p w14:paraId="65C5B954" w14:textId="77777777" w:rsidR="00DF2B16" w:rsidRDefault="00DF2B16" w:rsidP="004709EC"/>
    <w:p w14:paraId="6D63AFD8" w14:textId="77777777" w:rsidR="00F01E26" w:rsidRPr="00863322" w:rsidRDefault="00DF2B16" w:rsidP="00863322">
      <w:pPr>
        <w:spacing w:after="120" w:line="360" w:lineRule="auto"/>
        <w:ind w:firstLine="720"/>
        <w:jc w:val="both"/>
        <w:rPr>
          <w:rFonts w:cs="Times New Roman"/>
        </w:rPr>
      </w:pPr>
      <w:r w:rsidRPr="00863322">
        <w:rPr>
          <w:rFonts w:cs="Times New Roman"/>
        </w:rPr>
        <w:t>A bejelentkezés követően a főoldalra érkezünk, mely magában foglalja a menüt is. Itt a szervertől kapott adatok alapján látható az esemény neve és kezdő-, illetve befejező dátuma. Továbbá, innen érjük el a kapcsolat oldalt</w:t>
      </w:r>
      <w:r w:rsidR="00F01E26" w:rsidRPr="00863322">
        <w:rPr>
          <w:rFonts w:cs="Times New Roman"/>
        </w:rPr>
        <w:t xml:space="preserve"> a jobb felső sarokban lévő ikon megnyomásával</w:t>
      </w:r>
      <w:r w:rsidRPr="00863322">
        <w:rPr>
          <w:rFonts w:cs="Times New Roman"/>
        </w:rPr>
        <w:t xml:space="preserve">, melyen a szervezők elérhetősége található. </w:t>
      </w:r>
      <w:r w:rsidR="00F01E26" w:rsidRPr="00863322">
        <w:rPr>
          <w:rFonts w:cs="Times New Roman"/>
        </w:rPr>
        <w:t xml:space="preserve">A bal felső sarokban pedig a Kijelentkezés gomb található, melynek megnyomásával kijelentkezhetünk az alkalmazásból és visszakerülünk a kezdő oldalra.  </w:t>
      </w:r>
    </w:p>
    <w:p w14:paraId="245DD3A0" w14:textId="77777777" w:rsidR="00DF2B16" w:rsidRPr="00863322" w:rsidRDefault="00DF2B16" w:rsidP="00863322">
      <w:pPr>
        <w:spacing w:after="120" w:line="360" w:lineRule="auto"/>
        <w:ind w:firstLine="720"/>
        <w:jc w:val="both"/>
        <w:rPr>
          <w:rFonts w:cs="Times New Roman"/>
        </w:rPr>
      </w:pPr>
      <w:r w:rsidRPr="00863322">
        <w:rPr>
          <w:rFonts w:cs="Times New Roman"/>
        </w:rPr>
        <w:t xml:space="preserve">Ezen felül lehetőségünk van a menü pontjai között navigálni. A menüben öt lehetőség közül választhatunk: Kezdőlap, Programok, Helyzet, Üzenetek, Leírás. </w:t>
      </w:r>
      <w:r w:rsidR="00F01E26" w:rsidRPr="00863322">
        <w:rPr>
          <w:rFonts w:cs="Times New Roman"/>
        </w:rPr>
        <w:t xml:space="preserve">A főoldalra a Kezdőlap menüpont navigál. </w:t>
      </w:r>
    </w:p>
    <w:p w14:paraId="3E8C792B" w14:textId="77777777" w:rsidR="00F01E26" w:rsidRDefault="00F01E26" w:rsidP="00F01E26">
      <w:pPr>
        <w:jc w:val="center"/>
      </w:pPr>
      <w:r>
        <w:rPr>
          <w:noProof/>
        </w:rPr>
        <w:lastRenderedPageBreak/>
        <w:drawing>
          <wp:inline distT="0" distB="0" distL="0" distR="0" wp14:anchorId="3D0217E3" wp14:editId="145B37F5">
            <wp:extent cx="2740430" cy="4744278"/>
            <wp:effectExtent l="0" t="0" r="0" b="0"/>
            <wp:docPr id="15" name="Kép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Képernyőfotó 2018-11-13 - 23.46.36.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744190" cy="4750787"/>
                    </a:xfrm>
                    <a:prstGeom prst="rect">
                      <a:avLst/>
                    </a:prstGeom>
                  </pic:spPr>
                </pic:pic>
              </a:graphicData>
            </a:graphic>
          </wp:inline>
        </w:drawing>
      </w:r>
    </w:p>
    <w:p w14:paraId="2E112A82" w14:textId="77777777" w:rsidR="001C5774" w:rsidRDefault="001C5774" w:rsidP="00F01E26">
      <w:pPr>
        <w:jc w:val="center"/>
      </w:pPr>
    </w:p>
    <w:p w14:paraId="6398866E" w14:textId="77777777" w:rsidR="001C5774" w:rsidRDefault="001C5774" w:rsidP="004709EC">
      <w:pPr>
        <w:rPr>
          <w:rFonts w:cs="Arial"/>
          <w:b/>
          <w:bCs/>
          <w:sz w:val="28"/>
          <w:szCs w:val="26"/>
        </w:rPr>
      </w:pPr>
      <w:r>
        <w:rPr>
          <w:rFonts w:cs="Arial"/>
          <w:b/>
          <w:bCs/>
          <w:sz w:val="28"/>
          <w:szCs w:val="26"/>
        </w:rPr>
        <w:t>3.1.2.1 Kapcsolat</w:t>
      </w:r>
    </w:p>
    <w:p w14:paraId="6D6A158E" w14:textId="77777777" w:rsidR="001C5774" w:rsidRDefault="001C5774" w:rsidP="004709EC">
      <w:pPr>
        <w:rPr>
          <w:rFonts w:cs="Arial"/>
          <w:b/>
          <w:bCs/>
          <w:sz w:val="28"/>
          <w:szCs w:val="26"/>
        </w:rPr>
      </w:pPr>
    </w:p>
    <w:p w14:paraId="19C9E27F" w14:textId="77777777" w:rsidR="001C5774" w:rsidRPr="001C5774" w:rsidRDefault="001C5774" w:rsidP="001C5774">
      <w:pPr>
        <w:spacing w:after="120" w:line="360" w:lineRule="auto"/>
        <w:ind w:firstLine="720"/>
        <w:jc w:val="both"/>
        <w:rPr>
          <w:rFonts w:cs="Times New Roman"/>
        </w:rPr>
      </w:pPr>
      <w:r w:rsidRPr="001C5774">
        <w:rPr>
          <w:rFonts w:cs="Times New Roman"/>
        </w:rPr>
        <w:t xml:space="preserve">A Kezdőlap oldalon a jobb felső sarokban található információ gombra kattintva a Kapcsolat oldalra érkezünk. Itt találhatjuk meg a szervezők elérhetőségeit. </w:t>
      </w:r>
    </w:p>
    <w:p w14:paraId="7102E9FE" w14:textId="77777777" w:rsidR="001C5774" w:rsidRPr="001C5774" w:rsidRDefault="001C5774" w:rsidP="001C5774">
      <w:pPr>
        <w:spacing w:after="120" w:line="360" w:lineRule="auto"/>
        <w:ind w:firstLine="720"/>
        <w:jc w:val="both"/>
        <w:rPr>
          <w:rFonts w:cs="Times New Roman"/>
        </w:rPr>
      </w:pPr>
      <w:r w:rsidRPr="001C5774">
        <w:rPr>
          <w:rFonts w:cs="Times New Roman"/>
        </w:rPr>
        <w:t xml:space="preserve">A szervezők szerepelnek név szerint az oldalon, a hozzájuk tartozó telefonszámmal és email címmel. A telefonszámra kattintva lehetőségünk van felhívni őket, illetve az email címre kattintva az alkalmazás megnyitja a készülék beépített Mail alkalmazását, mellyel üzenetet küldhetünk a megadott email címre. </w:t>
      </w:r>
    </w:p>
    <w:p w14:paraId="17D79688" w14:textId="77777777" w:rsidR="001C5774" w:rsidRDefault="001C5774" w:rsidP="004709EC">
      <w:pPr>
        <w:rPr>
          <w:rFonts w:cs="Arial"/>
          <w:b/>
          <w:bCs/>
          <w:sz w:val="28"/>
          <w:szCs w:val="26"/>
        </w:rPr>
      </w:pPr>
    </w:p>
    <w:p w14:paraId="44B6B08E" w14:textId="77777777" w:rsidR="00F01E26" w:rsidRPr="00863322" w:rsidRDefault="00F01E26" w:rsidP="004709EC">
      <w:pPr>
        <w:rPr>
          <w:rFonts w:cs="Arial"/>
          <w:b/>
          <w:bCs/>
          <w:sz w:val="28"/>
          <w:szCs w:val="26"/>
        </w:rPr>
      </w:pPr>
      <w:r w:rsidRPr="00863322">
        <w:rPr>
          <w:rFonts w:cs="Arial"/>
          <w:b/>
          <w:bCs/>
          <w:sz w:val="28"/>
          <w:szCs w:val="26"/>
        </w:rPr>
        <w:t>3.1.3 Programok</w:t>
      </w:r>
    </w:p>
    <w:p w14:paraId="2FA00690" w14:textId="77777777" w:rsidR="00F01E26" w:rsidRDefault="00F01E26" w:rsidP="004709EC"/>
    <w:p w14:paraId="29288706" w14:textId="77777777" w:rsidR="00F01E26" w:rsidRPr="00863322" w:rsidRDefault="00F01E26" w:rsidP="00863322">
      <w:pPr>
        <w:spacing w:after="120" w:line="360" w:lineRule="auto"/>
        <w:ind w:firstLine="720"/>
        <w:jc w:val="both"/>
        <w:rPr>
          <w:rFonts w:cs="Times New Roman"/>
        </w:rPr>
      </w:pPr>
      <w:r w:rsidRPr="00863322">
        <w:rPr>
          <w:rFonts w:cs="Times New Roman"/>
        </w:rPr>
        <w:t xml:space="preserve">A Programok menüpont kiválasztásával bármelyik képernyőről átnavigálhatunk a Programokra. Mint látható, a menü itt is jelen van az alkalmazásban, mely segíti a gyorsabb képernyő váltást. </w:t>
      </w:r>
    </w:p>
    <w:p w14:paraId="12D0BA50" w14:textId="77777777" w:rsidR="00F01E26" w:rsidRPr="00863322" w:rsidRDefault="00863322" w:rsidP="00863322">
      <w:pPr>
        <w:spacing w:after="120" w:line="360" w:lineRule="auto"/>
        <w:ind w:firstLine="720"/>
        <w:jc w:val="both"/>
        <w:rPr>
          <w:rFonts w:cs="Times New Roman"/>
        </w:rPr>
      </w:pPr>
      <w:r w:rsidRPr="00863322">
        <w:rPr>
          <w:rFonts w:cs="Times New Roman"/>
        </w:rPr>
        <w:lastRenderedPageBreak/>
        <w:t xml:space="preserve">Itt az esemény programjairól kaphatunk információkat. Alapvetően a mai dátumhoz tartozó eseményeket látjuk időpont szerint, de lehetőségünk van bármely nap eseményeinek kiválasztására. </w:t>
      </w:r>
    </w:p>
    <w:p w14:paraId="6C884D53" w14:textId="77777777" w:rsidR="000C2809" w:rsidRDefault="00863322" w:rsidP="00863322">
      <w:pPr>
        <w:spacing w:after="120" w:line="360" w:lineRule="auto"/>
        <w:ind w:firstLine="720"/>
        <w:jc w:val="both"/>
        <w:rPr>
          <w:rFonts w:cs="Times New Roman"/>
        </w:rPr>
      </w:pPr>
      <w:r w:rsidRPr="00863322">
        <w:rPr>
          <w:rFonts w:cs="Times New Roman"/>
        </w:rPr>
        <w:t xml:space="preserve">Az eseményekhez képek, időpont, név és leírás tartozik, melyeket az alkalmazás a szerver oldalról tölt be, így ott bármikor változtathatjuk </w:t>
      </w:r>
      <w:r w:rsidR="002275D6">
        <w:rPr>
          <w:rFonts w:cs="Times New Roman"/>
        </w:rPr>
        <w:t xml:space="preserve">onnan </w:t>
      </w:r>
      <w:r w:rsidRPr="00863322">
        <w:rPr>
          <w:rFonts w:cs="Times New Roman"/>
        </w:rPr>
        <w:t xml:space="preserve">őket.  </w:t>
      </w:r>
      <w:r w:rsidR="000C2809">
        <w:rPr>
          <w:rFonts w:cs="Times New Roman"/>
        </w:rPr>
        <w:t>A lokáció ikon megnyomásával az alkalmazás megnyitja az Apple beépített térkép alkalmazását, mely megmutatja az esemény pontos címét és így lehetőségünk van útvonalat tervezni az adott programhoz.</w:t>
      </w:r>
    </w:p>
    <w:p w14:paraId="440B672F" w14:textId="77777777" w:rsidR="00863322" w:rsidRPr="00863322" w:rsidRDefault="000C2809" w:rsidP="00863322">
      <w:pPr>
        <w:spacing w:after="120" w:line="360" w:lineRule="auto"/>
        <w:ind w:firstLine="720"/>
        <w:jc w:val="both"/>
        <w:rPr>
          <w:rFonts w:cs="Times New Roman"/>
        </w:rPr>
      </w:pPr>
      <w:r>
        <w:rPr>
          <w:rFonts w:cs="Times New Roman"/>
        </w:rPr>
        <w:t>A jobb felső sarokban található Ma gombbal pedig bármikor visszaugorhatunk a mai nap programtervére.</w:t>
      </w:r>
    </w:p>
    <w:p w14:paraId="04823DA2" w14:textId="77777777" w:rsidR="00F01E26" w:rsidRDefault="00F01E26" w:rsidP="00863322">
      <w:pPr>
        <w:jc w:val="center"/>
      </w:pPr>
      <w:r>
        <w:rPr>
          <w:noProof/>
        </w:rPr>
        <w:drawing>
          <wp:inline distT="0" distB="0" distL="0" distR="0" wp14:anchorId="0A7E7957" wp14:editId="3101AF16">
            <wp:extent cx="2257812" cy="3908762"/>
            <wp:effectExtent l="0" t="0" r="0" b="0"/>
            <wp:docPr id="17" name="Kép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Képernyőfotó 2018-11-13 - 23.57.06.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261842" cy="3915738"/>
                    </a:xfrm>
                    <a:prstGeom prst="rect">
                      <a:avLst/>
                    </a:prstGeom>
                  </pic:spPr>
                </pic:pic>
              </a:graphicData>
            </a:graphic>
          </wp:inline>
        </w:drawing>
      </w:r>
    </w:p>
    <w:p w14:paraId="1383353D" w14:textId="77777777" w:rsidR="00F01E26" w:rsidRDefault="00F01E26" w:rsidP="004709EC">
      <w:r>
        <w:t xml:space="preserve"> </w:t>
      </w:r>
    </w:p>
    <w:p w14:paraId="2B9E2048" w14:textId="77777777" w:rsidR="000C2809" w:rsidRPr="001C5774" w:rsidRDefault="000C2809" w:rsidP="004709EC">
      <w:pPr>
        <w:rPr>
          <w:rFonts w:cs="Arial"/>
          <w:b/>
          <w:bCs/>
          <w:sz w:val="28"/>
          <w:szCs w:val="26"/>
        </w:rPr>
      </w:pPr>
      <w:r w:rsidRPr="001C5774">
        <w:rPr>
          <w:rFonts w:cs="Arial"/>
          <w:b/>
          <w:bCs/>
          <w:sz w:val="28"/>
          <w:szCs w:val="26"/>
        </w:rPr>
        <w:t>3.1.4. Helyzet</w:t>
      </w:r>
    </w:p>
    <w:p w14:paraId="6C4929B1" w14:textId="77777777" w:rsidR="000C2809" w:rsidRDefault="000C2809" w:rsidP="004709EC"/>
    <w:p w14:paraId="4DD16CB4" w14:textId="77777777" w:rsidR="002F2749" w:rsidRPr="001C5774" w:rsidRDefault="000C2809" w:rsidP="001C5774">
      <w:pPr>
        <w:spacing w:after="120" w:line="360" w:lineRule="auto"/>
        <w:ind w:firstLine="720"/>
        <w:jc w:val="both"/>
        <w:rPr>
          <w:rFonts w:cs="Times New Roman"/>
        </w:rPr>
      </w:pPr>
      <w:r w:rsidRPr="001C5774">
        <w:rPr>
          <w:rFonts w:cs="Times New Roman"/>
        </w:rPr>
        <w:t xml:space="preserve">A </w:t>
      </w:r>
      <w:r w:rsidR="001C5774" w:rsidRPr="001C5774">
        <w:rPr>
          <w:rFonts w:cs="Times New Roman"/>
        </w:rPr>
        <w:t>H</w:t>
      </w:r>
      <w:r w:rsidRPr="001C5774">
        <w:rPr>
          <w:rFonts w:cs="Times New Roman"/>
        </w:rPr>
        <w:t xml:space="preserve">elyzet menüpontban láthatjuk a többi felhasználó, illetve saját helyzetünket. Itt csak azokat a felhasználókat láthatjuk, akik elfogadták lokációjuk megosztását az applikáció számára. </w:t>
      </w:r>
      <w:r w:rsidR="002F2749" w:rsidRPr="001C5774">
        <w:rPr>
          <w:rFonts w:cs="Times New Roman"/>
        </w:rPr>
        <w:t xml:space="preserve">A felugró ablakban három lehetőség közül választhatnak, ami szerint megjelenik helyzetük. Az ,,Only While Using The App” opcióval csak akkor jelenik meg az alkalmazásban a lokációjuk, ha megvan nyitva készülékükön. Az ,,Always Allow” választással az applikáció </w:t>
      </w:r>
      <w:r w:rsidR="002F2749" w:rsidRPr="001C5774">
        <w:rPr>
          <w:rFonts w:cs="Times New Roman"/>
        </w:rPr>
        <w:lastRenderedPageBreak/>
        <w:t xml:space="preserve">számára mindig elérhető helyzetük. A ,,Don’t Allow” opcióval pedig egyáltalán nem jelennek meg az applikációban. </w:t>
      </w:r>
    </w:p>
    <w:p w14:paraId="7644038A" w14:textId="77777777" w:rsidR="002F2749" w:rsidRPr="001C5774" w:rsidRDefault="002F2749" w:rsidP="001C5774">
      <w:pPr>
        <w:spacing w:after="120" w:line="360" w:lineRule="auto"/>
        <w:ind w:firstLine="720"/>
        <w:jc w:val="both"/>
        <w:rPr>
          <w:rFonts w:cs="Times New Roman"/>
        </w:rPr>
      </w:pPr>
      <w:r w:rsidRPr="001C5774">
        <w:rPr>
          <w:rFonts w:cs="Times New Roman"/>
        </w:rPr>
        <w:t>A felhasználók ikonjára kattintással részletesebb információt kaphatunk helyzetükről, illetve az infó gomb megnyomásával útvonalat tervezhetünk hozzájuk. Útvonalat egyszerre több felhasználóhoz is tervezhetünk, így az első célpont mindig az lesz akit elsőnek választottunk, majd új választásánál az alkalmazás az első célpont helyzetétől tervezi meg a következő célpontot. Ha az alkalmazásban nem osztjuk meg a helyzetünket, akkor útvonal tervezésére sincs lehetőség, mert a kiinduló pontnak mindig a saját lokációnknak kell lennie. Ezt a beállítást később a készülékünk Beállítások alkalmazásában bármikor módosíthatjuk.</w:t>
      </w:r>
    </w:p>
    <w:p w14:paraId="2A48B048" w14:textId="77777777" w:rsidR="002F2749" w:rsidRPr="001C5774" w:rsidRDefault="002F2749" w:rsidP="001C5774">
      <w:pPr>
        <w:spacing w:after="120" w:line="360" w:lineRule="auto"/>
        <w:ind w:firstLine="720"/>
        <w:jc w:val="both"/>
        <w:rPr>
          <w:rFonts w:cs="Times New Roman"/>
        </w:rPr>
      </w:pPr>
      <w:r w:rsidRPr="001C5774">
        <w:rPr>
          <w:rFonts w:cs="Times New Roman"/>
        </w:rPr>
        <w:t>A jobb felső sarokban található Új gomb megnyomásával pedig törölhetjük az eddig kirajzolt útvonalakat.</w:t>
      </w:r>
    </w:p>
    <w:p w14:paraId="419F8A68" w14:textId="77777777" w:rsidR="000C2809" w:rsidRDefault="000C2809" w:rsidP="004709EC">
      <w:r>
        <w:rPr>
          <w:noProof/>
        </w:rPr>
        <w:drawing>
          <wp:inline distT="0" distB="0" distL="0" distR="0" wp14:anchorId="28A6A67A" wp14:editId="1C4D54BD">
            <wp:extent cx="2832288" cy="4903304"/>
            <wp:effectExtent l="0" t="0" r="0" b="0"/>
            <wp:docPr id="19" name="Kép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Képernyőfotó 2018-11-14 - 9.30.59.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842305" cy="4920646"/>
                    </a:xfrm>
                    <a:prstGeom prst="rect">
                      <a:avLst/>
                    </a:prstGeom>
                  </pic:spPr>
                </pic:pic>
              </a:graphicData>
            </a:graphic>
          </wp:inline>
        </w:drawing>
      </w:r>
      <w:r>
        <w:rPr>
          <w:noProof/>
        </w:rPr>
        <w:drawing>
          <wp:inline distT="0" distB="0" distL="0" distR="0" wp14:anchorId="5DB895E6" wp14:editId="0D5B7E16">
            <wp:extent cx="2832288" cy="4903305"/>
            <wp:effectExtent l="0" t="0" r="0" b="0"/>
            <wp:docPr id="18" name="Kép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Képernyőfotó 2018-11-14 - 9.28.27.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840529" cy="4917571"/>
                    </a:xfrm>
                    <a:prstGeom prst="rect">
                      <a:avLst/>
                    </a:prstGeom>
                  </pic:spPr>
                </pic:pic>
              </a:graphicData>
            </a:graphic>
          </wp:inline>
        </w:drawing>
      </w:r>
    </w:p>
    <w:p w14:paraId="208D7FDD" w14:textId="77777777" w:rsidR="001C5774" w:rsidRDefault="001C5774" w:rsidP="004709EC"/>
    <w:p w14:paraId="6F6F1115" w14:textId="77777777" w:rsidR="001C5774" w:rsidRPr="001C5774" w:rsidRDefault="001C5774" w:rsidP="004709EC">
      <w:pPr>
        <w:rPr>
          <w:rFonts w:cs="Arial"/>
          <w:b/>
          <w:bCs/>
          <w:sz w:val="28"/>
          <w:szCs w:val="26"/>
        </w:rPr>
      </w:pPr>
      <w:r w:rsidRPr="001C5774">
        <w:rPr>
          <w:rFonts w:cs="Arial"/>
          <w:b/>
          <w:bCs/>
          <w:sz w:val="28"/>
          <w:szCs w:val="26"/>
        </w:rPr>
        <w:t xml:space="preserve">3.1.5 </w:t>
      </w:r>
      <w:commentRangeStart w:id="79"/>
      <w:r w:rsidRPr="001C5774">
        <w:rPr>
          <w:rFonts w:cs="Arial"/>
          <w:b/>
          <w:bCs/>
          <w:sz w:val="28"/>
          <w:szCs w:val="26"/>
        </w:rPr>
        <w:t>Üzenetek</w:t>
      </w:r>
      <w:commentRangeEnd w:id="79"/>
      <w:r w:rsidR="006945D2">
        <w:rPr>
          <w:rStyle w:val="Jegyzethivatkozs"/>
        </w:rPr>
        <w:commentReference w:id="79"/>
      </w:r>
    </w:p>
    <w:p w14:paraId="12EF3DA1" w14:textId="77777777" w:rsidR="001C5774" w:rsidRDefault="001C5774" w:rsidP="004709EC"/>
    <w:p w14:paraId="7F1C0BA5" w14:textId="77777777" w:rsidR="001C5774" w:rsidRPr="001C5774" w:rsidRDefault="001C5774" w:rsidP="001C5774">
      <w:pPr>
        <w:spacing w:after="120" w:line="360" w:lineRule="auto"/>
        <w:ind w:firstLine="720"/>
        <w:jc w:val="both"/>
        <w:rPr>
          <w:rFonts w:cs="Times New Roman"/>
        </w:rPr>
      </w:pPr>
      <w:r w:rsidRPr="001C5774">
        <w:rPr>
          <w:rFonts w:cs="Times New Roman"/>
        </w:rPr>
        <w:lastRenderedPageBreak/>
        <w:t xml:space="preserve">Az Üzenetek menüpont egy csoportos beszélgetést tartalmaz, melynek résztvevői a felhasználók. Ide küldhetnek a szervezők esetleges értesítéseket programváltozásokról, vagy kérdéseinkkel elérhetjük az összes résztvevőt. </w:t>
      </w:r>
    </w:p>
    <w:p w14:paraId="71F7C80D" w14:textId="77777777" w:rsidR="001C5774" w:rsidRPr="001C5774" w:rsidRDefault="001C5774" w:rsidP="001C5774">
      <w:pPr>
        <w:spacing w:after="120" w:line="360" w:lineRule="auto"/>
        <w:ind w:firstLine="720"/>
        <w:jc w:val="both"/>
        <w:rPr>
          <w:rFonts w:cs="Times New Roman"/>
        </w:rPr>
      </w:pPr>
      <w:r w:rsidRPr="001C5774">
        <w:rPr>
          <w:rFonts w:cs="Times New Roman"/>
        </w:rPr>
        <w:t xml:space="preserve">Az elküldött üzenet tartalmazza a feladó nevét, illetve a küldés idejét. A képernyő lefele húzásával van lehetőségünk ráfrissíteni az érkezett üzenetekre. </w:t>
      </w:r>
    </w:p>
    <w:p w14:paraId="49C29887" w14:textId="77777777" w:rsidR="001C5774" w:rsidRDefault="001C5774" w:rsidP="00AB10CF">
      <w:pPr>
        <w:jc w:val="center"/>
      </w:pPr>
      <w:r>
        <w:rPr>
          <w:noProof/>
        </w:rPr>
        <w:drawing>
          <wp:inline distT="0" distB="0" distL="0" distR="0" wp14:anchorId="0A00CA31" wp14:editId="5B59761E">
            <wp:extent cx="2557669" cy="4427880"/>
            <wp:effectExtent l="0" t="0" r="0" b="0"/>
            <wp:docPr id="21" name="Kép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Képernyőfotó 2018-11-14 - 9.47.25.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565409" cy="4441279"/>
                    </a:xfrm>
                    <a:prstGeom prst="rect">
                      <a:avLst/>
                    </a:prstGeom>
                  </pic:spPr>
                </pic:pic>
              </a:graphicData>
            </a:graphic>
          </wp:inline>
        </w:drawing>
      </w:r>
    </w:p>
    <w:p w14:paraId="49624BFC" w14:textId="77777777" w:rsidR="001C5774" w:rsidRDefault="001C5774" w:rsidP="004709EC"/>
    <w:p w14:paraId="5B09CD53" w14:textId="77777777" w:rsidR="001C5774" w:rsidRPr="001C5774" w:rsidRDefault="001C5774" w:rsidP="004709EC">
      <w:pPr>
        <w:rPr>
          <w:rFonts w:cs="Arial"/>
          <w:b/>
          <w:bCs/>
          <w:sz w:val="28"/>
          <w:szCs w:val="26"/>
        </w:rPr>
      </w:pPr>
      <w:r w:rsidRPr="001C5774">
        <w:rPr>
          <w:rFonts w:cs="Arial"/>
          <w:b/>
          <w:bCs/>
          <w:sz w:val="28"/>
          <w:szCs w:val="26"/>
        </w:rPr>
        <w:t>3.1.6 Leírás</w:t>
      </w:r>
    </w:p>
    <w:p w14:paraId="2216CDA2" w14:textId="77777777" w:rsidR="001C5774" w:rsidRDefault="001C5774" w:rsidP="004709EC"/>
    <w:p w14:paraId="5FDB8994" w14:textId="77777777" w:rsidR="001C5774" w:rsidRPr="001C5774" w:rsidRDefault="001C5774" w:rsidP="001C5774">
      <w:pPr>
        <w:spacing w:after="120" w:line="360" w:lineRule="auto"/>
        <w:ind w:firstLine="720"/>
        <w:jc w:val="both"/>
        <w:rPr>
          <w:rFonts w:cs="Times New Roman"/>
        </w:rPr>
      </w:pPr>
      <w:r w:rsidRPr="001C5774">
        <w:rPr>
          <w:rFonts w:cs="Times New Roman"/>
        </w:rPr>
        <w:t xml:space="preserve">Az utolsó Leírás menüpontban az eseményhez kapcsolódó további információkat érhetünk el. Itt találhatjuk meg az esemény leírását, vagy az eseményhez kapcsolódó egyéb tevékenységeket. Ilyen lehet például egy bicikli túrán a pontverseny. </w:t>
      </w:r>
    </w:p>
    <w:p w14:paraId="0439E8C8" w14:textId="77777777" w:rsidR="001C5774" w:rsidRPr="001C5774" w:rsidRDefault="001C5774" w:rsidP="001C5774">
      <w:pPr>
        <w:spacing w:after="120" w:line="360" w:lineRule="auto"/>
        <w:ind w:firstLine="720"/>
        <w:jc w:val="both"/>
        <w:rPr>
          <w:rFonts w:cs="Times New Roman"/>
        </w:rPr>
      </w:pPr>
      <w:r w:rsidRPr="001C5774">
        <w:rPr>
          <w:rFonts w:cs="Times New Roman"/>
        </w:rPr>
        <w:t xml:space="preserve">Itt felhasználói interakcióra nincs lehetőségünk, csak részletesebb információkat kaphatunk a programról. </w:t>
      </w:r>
    </w:p>
    <w:p w14:paraId="3CA3F75B" w14:textId="77777777" w:rsidR="001C5774" w:rsidRDefault="001C5774" w:rsidP="00AB10CF">
      <w:pPr>
        <w:jc w:val="center"/>
      </w:pPr>
      <w:r>
        <w:rPr>
          <w:noProof/>
        </w:rPr>
        <w:lastRenderedPageBreak/>
        <w:drawing>
          <wp:inline distT="0" distB="0" distL="0" distR="0" wp14:anchorId="12153F35" wp14:editId="542693B8">
            <wp:extent cx="2385391" cy="4129630"/>
            <wp:effectExtent l="0" t="0" r="0" b="0"/>
            <wp:docPr id="22" name="Kép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Képernyőfotó 2018-11-14 - 9.49.54.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397260" cy="4150177"/>
                    </a:xfrm>
                    <a:prstGeom prst="rect">
                      <a:avLst/>
                    </a:prstGeom>
                  </pic:spPr>
                </pic:pic>
              </a:graphicData>
            </a:graphic>
          </wp:inline>
        </w:drawing>
      </w:r>
    </w:p>
    <w:p w14:paraId="79552876" w14:textId="77777777" w:rsidR="00A471C6" w:rsidRDefault="00A471C6" w:rsidP="00A471C6">
      <w:pPr>
        <w:pStyle w:val="Cmsor1"/>
        <w:keepLines w:val="0"/>
        <w:pageBreakBefore/>
        <w:numPr>
          <w:ilvl w:val="0"/>
          <w:numId w:val="15"/>
        </w:numPr>
        <w:spacing w:before="360" w:after="480" w:line="360" w:lineRule="auto"/>
        <w:ind w:left="0" w:firstLine="0"/>
        <w:jc w:val="both"/>
        <w:rPr>
          <w:rFonts w:ascii="Times New Roman" w:eastAsia="Times New Roman" w:hAnsi="Times New Roman" w:cs="Arial"/>
          <w:color w:val="auto"/>
          <w:kern w:val="32"/>
          <w:sz w:val="36"/>
          <w:szCs w:val="32"/>
        </w:rPr>
      </w:pPr>
      <w:bookmarkStart w:id="80" w:name="_Toc530002320"/>
      <w:r w:rsidRPr="005F6762">
        <w:rPr>
          <w:rFonts w:ascii="Times New Roman" w:eastAsia="Times New Roman" w:hAnsi="Times New Roman" w:cs="Arial"/>
          <w:color w:val="auto"/>
          <w:kern w:val="32"/>
          <w:sz w:val="36"/>
          <w:szCs w:val="32"/>
        </w:rPr>
        <w:lastRenderedPageBreak/>
        <w:t>Technológiák ismertetése</w:t>
      </w:r>
      <w:bookmarkEnd w:id="80"/>
    </w:p>
    <w:p w14:paraId="52FE1EDE" w14:textId="77777777" w:rsidR="00A471C6" w:rsidRDefault="00A471C6" w:rsidP="00A471C6">
      <w:pPr>
        <w:pStyle w:val="Cmsor2"/>
        <w:numPr>
          <w:ilvl w:val="1"/>
          <w:numId w:val="15"/>
        </w:numPr>
      </w:pPr>
      <w:r>
        <w:t xml:space="preserve"> </w:t>
      </w:r>
      <w:bookmarkStart w:id="81" w:name="_Toc530002321"/>
      <w:r>
        <w:t>CocoaPods</w:t>
      </w:r>
      <w:bookmarkEnd w:id="81"/>
    </w:p>
    <w:p w14:paraId="79F308FB" w14:textId="6100EBC2" w:rsidR="007F3E02" w:rsidRPr="00CF7797" w:rsidRDefault="007F3E02" w:rsidP="00CF7797">
      <w:pPr>
        <w:spacing w:after="120" w:line="360" w:lineRule="auto"/>
        <w:ind w:firstLine="720"/>
        <w:jc w:val="both"/>
        <w:rPr>
          <w:rFonts w:cs="Times New Roman"/>
        </w:rPr>
      </w:pPr>
      <w:r w:rsidRPr="00CF7797">
        <w:rPr>
          <w:rFonts w:cs="Times New Roman"/>
        </w:rPr>
        <w:t>A CocoaPods egy alkalmazás szintű függőségi menedzser, mely Swift</w:t>
      </w:r>
      <w:ins w:id="82" w:author="Vihari Réka" w:date="2018-11-22T10:38:00Z">
        <w:r w:rsidR="002052A4">
          <w:rPr>
            <w:rFonts w:cs="Times New Roman"/>
          </w:rPr>
          <w:t xml:space="preserve"> és</w:t>
        </w:r>
      </w:ins>
      <w:ins w:id="83" w:author="Illanicz Barnabás" w:date="2018-11-19T12:01:00Z">
        <w:del w:id="84" w:author="Vihari Réka" w:date="2018-11-22T10:38:00Z">
          <w:r w:rsidR="007913B3" w:rsidDel="002052A4">
            <w:rPr>
              <w:rFonts w:cs="Times New Roman"/>
            </w:rPr>
            <w:delText>,</w:delText>
          </w:r>
        </w:del>
        <w:r w:rsidR="007913B3">
          <w:rPr>
            <w:rFonts w:cs="Times New Roman"/>
          </w:rPr>
          <w:t xml:space="preserve"> </w:t>
        </w:r>
      </w:ins>
      <w:del w:id="85" w:author="Illanicz Barnabás" w:date="2018-11-19T12:01:00Z">
        <w:r w:rsidRPr="00CF7797" w:rsidDel="007913B3">
          <w:rPr>
            <w:rFonts w:cs="Times New Roman"/>
          </w:rPr>
          <w:delText xml:space="preserve"> és </w:delText>
        </w:r>
      </w:del>
      <w:r w:rsidRPr="00CF7797">
        <w:rPr>
          <w:rFonts w:cs="Times New Roman"/>
        </w:rPr>
        <w:t xml:space="preserve">Objective-C </w:t>
      </w:r>
      <w:ins w:id="86" w:author="Vihari Réka" w:date="2018-11-22T10:38:00Z">
        <w:r w:rsidR="002052A4">
          <w:rPr>
            <w:rFonts w:cs="Times New Roman"/>
          </w:rPr>
          <w:t xml:space="preserve">nyelveken </w:t>
        </w:r>
      </w:ins>
      <w:del w:id="87" w:author="Vihari Réka" w:date="2018-11-22T10:38:00Z">
        <w:r w:rsidRPr="00CF7797" w:rsidDel="002052A4">
          <w:rPr>
            <w:rFonts w:cs="Times New Roman"/>
          </w:rPr>
          <w:delText xml:space="preserve">és </w:delText>
        </w:r>
        <w:commentRangeStart w:id="88"/>
        <w:r w:rsidRPr="00CF7797" w:rsidDel="002052A4">
          <w:rPr>
            <w:rFonts w:cs="Times New Roman"/>
          </w:rPr>
          <w:delText xml:space="preserve">egyéb Obejctive-C futásidejű nyelvekben </w:delText>
        </w:r>
        <w:commentRangeEnd w:id="88"/>
        <w:r w:rsidR="004119D9" w:rsidDel="002052A4">
          <w:rPr>
            <w:rStyle w:val="Jegyzethivatkozs"/>
          </w:rPr>
          <w:commentReference w:id="88"/>
        </w:r>
      </w:del>
      <w:r w:rsidRPr="00CF7797">
        <w:rPr>
          <w:rFonts w:cs="Times New Roman"/>
        </w:rPr>
        <w:t>írt alkalm</w:t>
      </w:r>
      <w:ins w:id="89" w:author="Illanicz Barnabás" w:date="2018-11-19T12:00:00Z">
        <w:r w:rsidR="00B35528">
          <w:rPr>
            <w:rFonts w:cs="Times New Roman"/>
          </w:rPr>
          <w:t>az</w:t>
        </w:r>
      </w:ins>
      <w:r w:rsidRPr="00CF7797">
        <w:rPr>
          <w:rFonts w:cs="Times New Roman"/>
        </w:rPr>
        <w:t>á</w:t>
      </w:r>
      <w:del w:id="90" w:author="Illanicz Barnabás" w:date="2018-11-19T12:00:00Z">
        <w:r w:rsidRPr="00CF7797" w:rsidDel="00B35528">
          <w:rPr>
            <w:rFonts w:cs="Times New Roman"/>
          </w:rPr>
          <w:delText>zo</w:delText>
        </w:r>
      </w:del>
      <w:r w:rsidRPr="00CF7797">
        <w:rPr>
          <w:rFonts w:cs="Times New Roman"/>
        </w:rPr>
        <w:t>s</w:t>
      </w:r>
      <w:ins w:id="91" w:author="Illanicz Barnabás" w:date="2018-11-19T12:01:00Z">
        <w:r w:rsidR="009F4D5F">
          <w:rPr>
            <w:rFonts w:cs="Times New Roman"/>
          </w:rPr>
          <w:t>o</w:t>
        </w:r>
      </w:ins>
      <w:r w:rsidRPr="00CF7797">
        <w:rPr>
          <w:rFonts w:cs="Times New Roman"/>
        </w:rPr>
        <w:t xml:space="preserve">khoz nyújt segítséget. </w:t>
      </w:r>
    </w:p>
    <w:p w14:paraId="7BAC7952" w14:textId="660724FC" w:rsidR="007F3E02" w:rsidRPr="00CF7797" w:rsidRDefault="007F3E02" w:rsidP="00CF7797">
      <w:pPr>
        <w:spacing w:after="120" w:line="360" w:lineRule="auto"/>
        <w:ind w:firstLine="720"/>
        <w:jc w:val="both"/>
        <w:rPr>
          <w:rFonts w:cs="Times New Roman"/>
        </w:rPr>
      </w:pPr>
      <w:r w:rsidRPr="00CF7797">
        <w:rPr>
          <w:rFonts w:cs="Times New Roman"/>
        </w:rPr>
        <w:t xml:space="preserve">Lényegében külső könyvtárak beépítését teszi lehetővé alkalmazásunkba, a forrás megőrzésével. Ezáltal mások által előre elkészített </w:t>
      </w:r>
      <w:commentRangeStart w:id="92"/>
      <w:del w:id="93" w:author="Vihari Réka" w:date="2018-11-22T10:37:00Z">
        <w:r w:rsidRPr="00CF7797" w:rsidDel="002052A4">
          <w:rPr>
            <w:rFonts w:cs="Times New Roman"/>
          </w:rPr>
          <w:delText xml:space="preserve">részeket </w:delText>
        </w:r>
      </w:del>
      <w:commentRangeEnd w:id="92"/>
      <w:ins w:id="94" w:author="Vihari Réka" w:date="2018-11-22T10:37:00Z">
        <w:r w:rsidR="002052A4">
          <w:rPr>
            <w:rFonts w:cs="Times New Roman"/>
          </w:rPr>
          <w:t>könyvárakat/komponenseket</w:t>
        </w:r>
        <w:r w:rsidR="002052A4" w:rsidRPr="00CF7797">
          <w:rPr>
            <w:rFonts w:cs="Times New Roman"/>
          </w:rPr>
          <w:t xml:space="preserve"> </w:t>
        </w:r>
      </w:ins>
      <w:r w:rsidR="000F05A5">
        <w:rPr>
          <w:rStyle w:val="Jegyzethivatkozs"/>
        </w:rPr>
        <w:commentReference w:id="92"/>
      </w:r>
      <w:r w:rsidRPr="00CF7797">
        <w:rPr>
          <w:rFonts w:cs="Times New Roman"/>
        </w:rPr>
        <w:t xml:space="preserve">integrálhatunk alkalmazásunkba. Általában olyan könyvtárak kerülnek fel ide, melyek általános megoldásokat tartalmaznak és könnyen beépíthetők bármely az előző felsorolt nyelvekben írott applikációkba. </w:t>
      </w:r>
    </w:p>
    <w:p w14:paraId="22B72D9C" w14:textId="4A158002" w:rsidR="007F3E02" w:rsidRPr="00CF7797" w:rsidRDefault="007F3E02" w:rsidP="00CF7797">
      <w:pPr>
        <w:spacing w:after="120" w:line="360" w:lineRule="auto"/>
        <w:ind w:firstLine="720"/>
        <w:jc w:val="both"/>
        <w:rPr>
          <w:rFonts w:cs="Times New Roman"/>
        </w:rPr>
      </w:pPr>
      <w:r w:rsidRPr="00CF7797">
        <w:rPr>
          <w:rFonts w:cs="Times New Roman"/>
        </w:rPr>
        <w:t xml:space="preserve">A </w:t>
      </w:r>
      <w:hyperlink r:id="rId25" w:history="1">
        <w:r w:rsidRPr="00CF7797">
          <w:rPr>
            <w:rFonts w:cs="Times New Roman"/>
          </w:rPr>
          <w:t>https://cocoapods.org/</w:t>
        </w:r>
      </w:hyperlink>
      <w:r w:rsidRPr="00CF7797">
        <w:rPr>
          <w:rFonts w:cs="Times New Roman"/>
        </w:rPr>
        <w:t xml:space="preserve"> keresőjében rákereshetünk az egyes könyvtárakra, </w:t>
      </w:r>
      <w:r w:rsidR="00CF7797" w:rsidRPr="00CF7797">
        <w:rPr>
          <w:rFonts w:cs="Times New Roman"/>
        </w:rPr>
        <w:t>például naptár, üzenetek vagy egyéb beépíthető részre. Nin</w:t>
      </w:r>
      <w:r w:rsidR="00411B12">
        <w:rPr>
          <w:rFonts w:cs="Times New Roman"/>
        </w:rPr>
        <w:t>cs szükség a könyvtárak forráskó</w:t>
      </w:r>
      <w:r w:rsidR="00CF7797" w:rsidRPr="00CF7797">
        <w:rPr>
          <w:rFonts w:cs="Times New Roman"/>
        </w:rPr>
        <w:t xml:space="preserve">djának letöltésére, mindössze egy </w:t>
      </w:r>
      <w:commentRangeStart w:id="95"/>
      <w:r w:rsidR="00CF7797" w:rsidRPr="00CF7797">
        <w:rPr>
          <w:rFonts w:cs="Times New Roman"/>
        </w:rPr>
        <w:t>Pod</w:t>
      </w:r>
      <w:del w:id="96" w:author="Illanicz Barnabás" w:date="2018-11-19T13:53:00Z">
        <w:r w:rsidR="00CF7797" w:rsidRPr="00CF7797" w:rsidDel="0032207A">
          <w:rPr>
            <w:rFonts w:cs="Times New Roman"/>
          </w:rPr>
          <w:delText xml:space="preserve"> </w:delText>
        </w:r>
      </w:del>
      <w:r w:rsidR="00CF7797" w:rsidRPr="00CF7797">
        <w:rPr>
          <w:rFonts w:cs="Times New Roman"/>
        </w:rPr>
        <w:t>file</w:t>
      </w:r>
      <w:commentRangeEnd w:id="95"/>
      <w:r w:rsidR="0032207A">
        <w:rPr>
          <w:rStyle w:val="Jegyzethivatkozs"/>
        </w:rPr>
        <w:commentReference w:id="95"/>
      </w:r>
      <w:ins w:id="97" w:author="Vihari Réka" w:date="2018-11-22T10:37:00Z">
        <w:r w:rsidR="002052A4">
          <w:rPr>
            <w:rFonts w:cs="Times New Roman"/>
          </w:rPr>
          <w:t>-</w:t>
        </w:r>
      </w:ins>
      <w:del w:id="98" w:author="Vihari Réka" w:date="2018-11-22T10:20:00Z">
        <w:r w:rsidR="00CF7797" w:rsidRPr="00CF7797" w:rsidDel="00A613DE">
          <w:rPr>
            <w:rFonts w:cs="Times New Roman"/>
          </w:rPr>
          <w:delText>-</w:delText>
        </w:r>
      </w:del>
      <w:r w:rsidR="00CF7797" w:rsidRPr="00CF7797">
        <w:rPr>
          <w:rFonts w:cs="Times New Roman"/>
        </w:rPr>
        <w:t xml:space="preserve">t kell létrehoznunk projektünkben, majd itt felvenni a beépíteni kívánt Pod-okat (könyvtárakat). </w:t>
      </w:r>
    </w:p>
    <w:p w14:paraId="685D8606" w14:textId="4A5215A7" w:rsidR="00CF7797" w:rsidRDefault="00CF7797" w:rsidP="00CF7797">
      <w:pPr>
        <w:spacing w:after="120" w:line="360" w:lineRule="auto"/>
        <w:ind w:firstLine="720"/>
        <w:jc w:val="both"/>
        <w:rPr>
          <w:rFonts w:cs="Times New Roman"/>
        </w:rPr>
      </w:pPr>
      <w:r w:rsidRPr="00CF7797">
        <w:rPr>
          <w:rFonts w:cs="Times New Roman"/>
        </w:rPr>
        <w:t>Pod</w:t>
      </w:r>
      <w:del w:id="99" w:author="Vihari Réka" w:date="2018-11-22T10:20:00Z">
        <w:r w:rsidRPr="00CF7797" w:rsidDel="00A613DE">
          <w:rPr>
            <w:rFonts w:cs="Times New Roman"/>
          </w:rPr>
          <w:delText>-</w:delText>
        </w:r>
      </w:del>
      <w:r w:rsidRPr="00CF7797">
        <w:rPr>
          <w:rFonts w:cs="Times New Roman"/>
        </w:rPr>
        <w:t>file</w:t>
      </w:r>
      <w:ins w:id="100" w:author="Vihari Réka" w:date="2018-11-22T10:37:00Z">
        <w:r w:rsidR="002052A4">
          <w:rPr>
            <w:rFonts w:cs="Times New Roman"/>
          </w:rPr>
          <w:t>-</w:t>
        </w:r>
      </w:ins>
      <w:ins w:id="101" w:author="Illanicz Barnabás" w:date="2018-11-19T13:53:00Z">
        <w:del w:id="102" w:author="Vihari Réka" w:date="2018-11-22T10:20:00Z">
          <w:r w:rsidR="001422CF" w:rsidDel="00A613DE">
            <w:rPr>
              <w:rFonts w:cs="Times New Roman"/>
            </w:rPr>
            <w:delText>-</w:delText>
          </w:r>
        </w:del>
        <w:r w:rsidR="001422CF">
          <w:rPr>
            <w:rFonts w:cs="Times New Roman"/>
          </w:rPr>
          <w:t>t</w:t>
        </w:r>
      </w:ins>
      <w:r w:rsidRPr="00CF7797">
        <w:rPr>
          <w:rFonts w:cs="Times New Roman"/>
        </w:rPr>
        <w:t xml:space="preserve"> létrehozni terminál ablakból tudunk, a projektünk mappájába navigálás után a ,,pod init” parancs kiadásával. Ezután a mappánkba létrejött a Pod</w:t>
      </w:r>
      <w:del w:id="103" w:author="Vihari Réka" w:date="2018-11-22T10:37:00Z">
        <w:r w:rsidRPr="00CF7797" w:rsidDel="002052A4">
          <w:rPr>
            <w:rFonts w:cs="Times New Roman"/>
          </w:rPr>
          <w:delText xml:space="preserve"> </w:delText>
        </w:r>
      </w:del>
      <w:r w:rsidRPr="00CF7797">
        <w:rPr>
          <w:rFonts w:cs="Times New Roman"/>
        </w:rPr>
        <w:t xml:space="preserve">file, melyet egy szövegszerkesztővel tudunk módosítani. Ide a pod kulcsszó után írhatjuk egyes idézőjelek közé a kívánt könyvtárakat. Illetve, meghatározhatjuk a platform szó után a legalacsonyabb szintű iOS verziót, melyen az alkalmazásunk még megfelelően működik. </w:t>
      </w:r>
      <w:r w:rsidR="00D4029F">
        <w:rPr>
          <w:rFonts w:cs="Times New Roman"/>
        </w:rPr>
        <w:t xml:space="preserve">Ezután a </w:t>
      </w:r>
      <w:r w:rsidR="00411B12">
        <w:rPr>
          <w:rFonts w:cs="Times New Roman"/>
        </w:rPr>
        <w:t>,,</w:t>
      </w:r>
      <w:r w:rsidR="00D4029F">
        <w:rPr>
          <w:rFonts w:cs="Times New Roman"/>
        </w:rPr>
        <w:t>pod install</w:t>
      </w:r>
      <w:r w:rsidR="00411B12">
        <w:rPr>
          <w:rFonts w:cs="Times New Roman"/>
        </w:rPr>
        <w:t>”</w:t>
      </w:r>
      <w:r w:rsidR="00D4029F">
        <w:rPr>
          <w:rFonts w:cs="Times New Roman"/>
        </w:rPr>
        <w:t xml:space="preserve"> parancs kiadásával </w:t>
      </w:r>
      <w:r w:rsidR="00C24C04">
        <w:rPr>
          <w:rFonts w:cs="Times New Roman"/>
        </w:rPr>
        <w:t xml:space="preserve">telepíthetjük alkalmazásunkba a megadott külső könyvtárakat. </w:t>
      </w:r>
    </w:p>
    <w:p w14:paraId="66EB718A" w14:textId="35DCAC7C" w:rsidR="00CF7797" w:rsidRPr="00CF7797" w:rsidRDefault="00A678DF" w:rsidP="00A678DF">
      <w:pPr>
        <w:spacing w:after="120" w:line="360" w:lineRule="auto"/>
        <w:ind w:firstLine="720"/>
        <w:jc w:val="both"/>
        <w:rPr>
          <w:rFonts w:cs="Times New Roman"/>
        </w:rPr>
      </w:pPr>
      <w:commentRangeStart w:id="104"/>
      <w:r>
        <w:rPr>
          <w:rFonts w:cs="Times New Roman"/>
        </w:rPr>
        <w:t>Az alábbi képen látható az alkalmazásom Pod</w:t>
      </w:r>
      <w:del w:id="105" w:author="Vihari Réka" w:date="2018-11-22T10:37:00Z">
        <w:r w:rsidDel="002052A4">
          <w:rPr>
            <w:rFonts w:cs="Times New Roman"/>
          </w:rPr>
          <w:delText xml:space="preserve"> </w:delText>
        </w:r>
      </w:del>
      <w:r>
        <w:rPr>
          <w:rFonts w:cs="Times New Roman"/>
        </w:rPr>
        <w:t>file</w:t>
      </w:r>
      <w:ins w:id="106" w:author="Vihari Réka" w:date="2018-11-22T10:37:00Z">
        <w:r w:rsidR="002052A4">
          <w:rPr>
            <w:rFonts w:cs="Times New Roman"/>
          </w:rPr>
          <w:t>-</w:t>
        </w:r>
      </w:ins>
      <w:del w:id="107" w:author="Vihari Réka" w:date="2018-11-22T10:20:00Z">
        <w:r w:rsidDel="00A613DE">
          <w:rPr>
            <w:rFonts w:cs="Times New Roman"/>
          </w:rPr>
          <w:delText>-</w:delText>
        </w:r>
      </w:del>
      <w:r>
        <w:rPr>
          <w:rFonts w:cs="Times New Roman"/>
        </w:rPr>
        <w:t>ja</w:t>
      </w:r>
      <w:commentRangeEnd w:id="104"/>
      <w:r w:rsidR="006C504C">
        <w:rPr>
          <w:rStyle w:val="Jegyzethivatkozs"/>
        </w:rPr>
        <w:commentReference w:id="104"/>
      </w:r>
      <w:r>
        <w:rPr>
          <w:rFonts w:cs="Times New Roman"/>
        </w:rPr>
        <w:t>. Több külső könyvtárat is felhasználtam, melyek megkönnyítették a fejlesztői munk</w:t>
      </w:r>
      <w:r w:rsidR="00411B12">
        <w:rPr>
          <w:rFonts w:cs="Times New Roman"/>
        </w:rPr>
        <w:t>át. Ilyen</w:t>
      </w:r>
      <w:del w:id="108" w:author="Illanicz Barnabás" w:date="2018-11-19T13:55:00Z">
        <w:r w:rsidR="00411B12" w:rsidDel="007879BA">
          <w:rPr>
            <w:rFonts w:cs="Times New Roman"/>
          </w:rPr>
          <w:delText>,</w:delText>
        </w:r>
      </w:del>
      <w:r w:rsidR="00411B12">
        <w:rPr>
          <w:rFonts w:cs="Times New Roman"/>
        </w:rPr>
        <w:t xml:space="preserve"> például </w:t>
      </w:r>
      <w:del w:id="109" w:author="Vihari Réka" w:date="2018-11-22T10:20:00Z">
        <w:r w:rsidR="00411B12" w:rsidDel="00A613DE">
          <w:rPr>
            <w:rFonts w:cs="Times New Roman"/>
          </w:rPr>
          <w:delText xml:space="preserve"> </w:delText>
        </w:r>
      </w:del>
      <w:r w:rsidR="00411B12">
        <w:rPr>
          <w:rFonts w:cs="Times New Roman"/>
        </w:rPr>
        <w:t>a Programok</w:t>
      </w:r>
      <w:r>
        <w:rPr>
          <w:rFonts w:cs="Times New Roman"/>
        </w:rPr>
        <w:t xml:space="preserve">nál található </w:t>
      </w:r>
      <w:r w:rsidR="00DD242E">
        <w:rPr>
          <w:rFonts w:cs="Times New Roman"/>
        </w:rPr>
        <w:t xml:space="preserve">naptár rész (FSCalendar), melynél a napokat tudjuk kiválasztani. Illetve, fontosabb még az Alamofire, mely a szerverrel történő kommunikációban volt segítségemre. </w:t>
      </w:r>
    </w:p>
    <w:p w14:paraId="4103A656" w14:textId="77777777" w:rsidR="00BA753E" w:rsidRPr="00BA753E" w:rsidRDefault="00BA753E" w:rsidP="00BA753E">
      <w:pPr>
        <w:shd w:val="clear" w:color="auto" w:fill="F5F5F5"/>
        <w:spacing w:line="270" w:lineRule="atLeast"/>
        <w:rPr>
          <w:ins w:id="110" w:author="Vihari Réka" w:date="2018-11-23T20:43:00Z"/>
          <w:rFonts w:ascii="Menlo" w:hAnsi="Menlo" w:cs="Menlo"/>
          <w:color w:val="333333"/>
          <w:sz w:val="18"/>
          <w:szCs w:val="18"/>
          <w:lang w:eastAsia="hu-HU"/>
        </w:rPr>
      </w:pPr>
      <w:ins w:id="111" w:author="Vihari Réka" w:date="2018-11-23T20:43:00Z">
        <w:r w:rsidRPr="00BA753E">
          <w:rPr>
            <w:rFonts w:ascii="Menlo" w:hAnsi="Menlo" w:cs="Menlo"/>
            <w:i/>
            <w:iCs/>
            <w:color w:val="AAAAAA"/>
            <w:sz w:val="18"/>
            <w:szCs w:val="18"/>
            <w:lang w:eastAsia="hu-HU"/>
          </w:rPr>
          <w:t># Uncomment the next line to define a global platform for your project</w:t>
        </w:r>
      </w:ins>
    </w:p>
    <w:p w14:paraId="441102EA" w14:textId="77777777" w:rsidR="00BA753E" w:rsidRPr="00BA753E" w:rsidRDefault="00BA753E" w:rsidP="00BA753E">
      <w:pPr>
        <w:shd w:val="clear" w:color="auto" w:fill="F5F5F5"/>
        <w:spacing w:line="270" w:lineRule="atLeast"/>
        <w:rPr>
          <w:ins w:id="112" w:author="Vihari Réka" w:date="2018-11-23T20:43:00Z"/>
          <w:rFonts w:ascii="Menlo" w:hAnsi="Menlo" w:cs="Menlo"/>
          <w:color w:val="333333"/>
          <w:sz w:val="18"/>
          <w:szCs w:val="18"/>
          <w:lang w:eastAsia="hu-HU"/>
        </w:rPr>
      </w:pPr>
      <w:ins w:id="113" w:author="Vihari Réka" w:date="2018-11-23T20:43:00Z">
        <w:r w:rsidRPr="00BA753E">
          <w:rPr>
            <w:rFonts w:ascii="Menlo" w:hAnsi="Menlo" w:cs="Menlo"/>
            <w:color w:val="333333"/>
            <w:sz w:val="18"/>
            <w:szCs w:val="18"/>
            <w:lang w:eastAsia="hu-HU"/>
          </w:rPr>
          <w:t xml:space="preserve">platform </w:t>
        </w:r>
        <w:r w:rsidRPr="00BA753E">
          <w:rPr>
            <w:rFonts w:ascii="Menlo" w:hAnsi="Menlo" w:cs="Menlo"/>
            <w:color w:val="777777"/>
            <w:sz w:val="18"/>
            <w:szCs w:val="18"/>
            <w:lang w:eastAsia="hu-HU"/>
          </w:rPr>
          <w:t>:</w:t>
        </w:r>
        <w:r w:rsidRPr="00BA753E">
          <w:rPr>
            <w:rFonts w:ascii="Menlo" w:hAnsi="Menlo" w:cs="Menlo"/>
            <w:color w:val="9C5D27"/>
            <w:sz w:val="18"/>
            <w:szCs w:val="18"/>
            <w:lang w:eastAsia="hu-HU"/>
          </w:rPr>
          <w:t>ios</w:t>
        </w:r>
        <w:r w:rsidRPr="00BA753E">
          <w:rPr>
            <w:rFonts w:ascii="Menlo" w:hAnsi="Menlo" w:cs="Menlo"/>
            <w:color w:val="777777"/>
            <w:sz w:val="18"/>
            <w:szCs w:val="18"/>
            <w:lang w:eastAsia="hu-HU"/>
          </w:rPr>
          <w:t>,</w:t>
        </w:r>
        <w:r w:rsidRPr="00BA753E">
          <w:rPr>
            <w:rFonts w:ascii="Menlo" w:hAnsi="Menlo" w:cs="Menlo"/>
            <w:color w:val="333333"/>
            <w:sz w:val="18"/>
            <w:szCs w:val="18"/>
            <w:lang w:eastAsia="hu-HU"/>
          </w:rPr>
          <w:t xml:space="preserve"> </w:t>
        </w:r>
        <w:r w:rsidRPr="00BA753E">
          <w:rPr>
            <w:rFonts w:ascii="Menlo" w:hAnsi="Menlo" w:cs="Menlo"/>
            <w:color w:val="777777"/>
            <w:sz w:val="18"/>
            <w:szCs w:val="18"/>
            <w:lang w:eastAsia="hu-HU"/>
          </w:rPr>
          <w:t>'</w:t>
        </w:r>
        <w:r w:rsidRPr="00BA753E">
          <w:rPr>
            <w:rFonts w:ascii="Menlo" w:hAnsi="Menlo" w:cs="Menlo"/>
            <w:color w:val="448C27"/>
            <w:sz w:val="18"/>
            <w:szCs w:val="18"/>
            <w:lang w:eastAsia="hu-HU"/>
          </w:rPr>
          <w:t>9.0</w:t>
        </w:r>
        <w:r w:rsidRPr="00BA753E">
          <w:rPr>
            <w:rFonts w:ascii="Menlo" w:hAnsi="Menlo" w:cs="Menlo"/>
            <w:color w:val="777777"/>
            <w:sz w:val="18"/>
            <w:szCs w:val="18"/>
            <w:lang w:eastAsia="hu-HU"/>
          </w:rPr>
          <w:t>'</w:t>
        </w:r>
      </w:ins>
    </w:p>
    <w:p w14:paraId="5BA9A465" w14:textId="77777777" w:rsidR="00BA753E" w:rsidRPr="00BA753E" w:rsidRDefault="00BA753E" w:rsidP="00BA753E">
      <w:pPr>
        <w:shd w:val="clear" w:color="auto" w:fill="F5F5F5"/>
        <w:spacing w:line="270" w:lineRule="atLeast"/>
        <w:rPr>
          <w:ins w:id="114" w:author="Vihari Réka" w:date="2018-11-23T20:43:00Z"/>
          <w:rFonts w:ascii="Menlo" w:hAnsi="Menlo" w:cs="Menlo"/>
          <w:color w:val="333333"/>
          <w:sz w:val="18"/>
          <w:szCs w:val="18"/>
          <w:lang w:eastAsia="hu-HU"/>
        </w:rPr>
      </w:pPr>
    </w:p>
    <w:p w14:paraId="1614AB48" w14:textId="77777777" w:rsidR="00BA753E" w:rsidRPr="00BA753E" w:rsidRDefault="00BA753E" w:rsidP="00BA753E">
      <w:pPr>
        <w:shd w:val="clear" w:color="auto" w:fill="F5F5F5"/>
        <w:spacing w:line="270" w:lineRule="atLeast"/>
        <w:rPr>
          <w:ins w:id="115" w:author="Vihari Réka" w:date="2018-11-23T20:43:00Z"/>
          <w:rFonts w:ascii="Menlo" w:hAnsi="Menlo" w:cs="Menlo"/>
          <w:color w:val="333333"/>
          <w:sz w:val="18"/>
          <w:szCs w:val="18"/>
          <w:lang w:eastAsia="hu-HU"/>
        </w:rPr>
      </w:pPr>
      <w:ins w:id="116" w:author="Vihari Réka" w:date="2018-11-23T20:43:00Z">
        <w:r w:rsidRPr="00BA753E">
          <w:rPr>
            <w:rFonts w:ascii="Menlo" w:hAnsi="Menlo" w:cs="Menlo"/>
            <w:color w:val="333333"/>
            <w:sz w:val="18"/>
            <w:szCs w:val="18"/>
            <w:lang w:eastAsia="hu-HU"/>
          </w:rPr>
          <w:t xml:space="preserve">target </w:t>
        </w:r>
        <w:r w:rsidRPr="00BA753E">
          <w:rPr>
            <w:rFonts w:ascii="Menlo" w:hAnsi="Menlo" w:cs="Menlo"/>
            <w:color w:val="777777"/>
            <w:sz w:val="18"/>
            <w:szCs w:val="18"/>
            <w:lang w:eastAsia="hu-HU"/>
          </w:rPr>
          <w:t>'</w:t>
        </w:r>
        <w:r w:rsidRPr="00BA753E">
          <w:rPr>
            <w:rFonts w:ascii="Menlo" w:hAnsi="Menlo" w:cs="Menlo"/>
            <w:color w:val="448C27"/>
            <w:sz w:val="18"/>
            <w:szCs w:val="18"/>
            <w:lang w:eastAsia="hu-HU"/>
          </w:rPr>
          <w:t>EventApp</w:t>
        </w:r>
        <w:r w:rsidRPr="00BA753E">
          <w:rPr>
            <w:rFonts w:ascii="Menlo" w:hAnsi="Menlo" w:cs="Menlo"/>
            <w:color w:val="777777"/>
            <w:sz w:val="18"/>
            <w:szCs w:val="18"/>
            <w:lang w:eastAsia="hu-HU"/>
          </w:rPr>
          <w:t>'</w:t>
        </w:r>
        <w:r w:rsidRPr="00BA753E">
          <w:rPr>
            <w:rFonts w:ascii="Menlo" w:hAnsi="Menlo" w:cs="Menlo"/>
            <w:color w:val="333333"/>
            <w:sz w:val="18"/>
            <w:szCs w:val="18"/>
            <w:lang w:eastAsia="hu-HU"/>
          </w:rPr>
          <w:t xml:space="preserve"> </w:t>
        </w:r>
        <w:r w:rsidRPr="00BA753E">
          <w:rPr>
            <w:rFonts w:ascii="Menlo" w:hAnsi="Menlo" w:cs="Menlo"/>
            <w:color w:val="4B69C6"/>
            <w:sz w:val="18"/>
            <w:szCs w:val="18"/>
            <w:lang w:eastAsia="hu-HU"/>
          </w:rPr>
          <w:t>do</w:t>
        </w:r>
      </w:ins>
    </w:p>
    <w:p w14:paraId="31FBB4E9" w14:textId="77777777" w:rsidR="00BA753E" w:rsidRPr="00BA753E" w:rsidRDefault="00BA753E" w:rsidP="00BA753E">
      <w:pPr>
        <w:shd w:val="clear" w:color="auto" w:fill="F5F5F5"/>
        <w:spacing w:line="270" w:lineRule="atLeast"/>
        <w:rPr>
          <w:ins w:id="117" w:author="Vihari Réka" w:date="2018-11-23T20:43:00Z"/>
          <w:rFonts w:ascii="Menlo" w:hAnsi="Menlo" w:cs="Menlo"/>
          <w:color w:val="333333"/>
          <w:sz w:val="18"/>
          <w:szCs w:val="18"/>
          <w:lang w:eastAsia="hu-HU"/>
        </w:rPr>
      </w:pPr>
      <w:ins w:id="118" w:author="Vihari Réka" w:date="2018-11-23T20:43:00Z">
        <w:r w:rsidRPr="00BA753E">
          <w:rPr>
            <w:rFonts w:ascii="Menlo" w:hAnsi="Menlo" w:cs="Menlo"/>
            <w:color w:val="777777"/>
            <w:sz w:val="18"/>
            <w:szCs w:val="18"/>
            <w:lang w:eastAsia="hu-HU"/>
          </w:rPr>
          <w:t xml:space="preserve">  </w:t>
        </w:r>
        <w:r w:rsidRPr="00BA753E">
          <w:rPr>
            <w:rFonts w:ascii="Menlo" w:hAnsi="Menlo" w:cs="Menlo"/>
            <w:i/>
            <w:iCs/>
            <w:color w:val="AAAAAA"/>
            <w:sz w:val="18"/>
            <w:szCs w:val="18"/>
            <w:lang w:eastAsia="hu-HU"/>
          </w:rPr>
          <w:t># Comment the next line if you're not using Swift and don't want to use dynamic frameworks</w:t>
        </w:r>
      </w:ins>
    </w:p>
    <w:p w14:paraId="20581AA0" w14:textId="77777777" w:rsidR="00BA753E" w:rsidRPr="00BA753E" w:rsidRDefault="00BA753E" w:rsidP="00BA753E">
      <w:pPr>
        <w:shd w:val="clear" w:color="auto" w:fill="F5F5F5"/>
        <w:spacing w:line="270" w:lineRule="atLeast"/>
        <w:rPr>
          <w:ins w:id="119" w:author="Vihari Réka" w:date="2018-11-23T20:43:00Z"/>
          <w:rFonts w:ascii="Menlo" w:hAnsi="Menlo" w:cs="Menlo"/>
          <w:color w:val="333333"/>
          <w:sz w:val="18"/>
          <w:szCs w:val="18"/>
          <w:lang w:eastAsia="hu-HU"/>
        </w:rPr>
      </w:pPr>
      <w:ins w:id="120" w:author="Vihari Réka" w:date="2018-11-23T20:43:00Z">
        <w:r w:rsidRPr="00BA753E">
          <w:rPr>
            <w:rFonts w:ascii="Menlo" w:hAnsi="Menlo" w:cs="Menlo"/>
            <w:color w:val="333333"/>
            <w:sz w:val="18"/>
            <w:szCs w:val="18"/>
            <w:lang w:eastAsia="hu-HU"/>
          </w:rPr>
          <w:t xml:space="preserve">  use_frameworks!</w:t>
        </w:r>
      </w:ins>
    </w:p>
    <w:p w14:paraId="6F0226A4" w14:textId="77777777" w:rsidR="00BA753E" w:rsidRPr="00BA753E" w:rsidRDefault="00BA753E" w:rsidP="00BA753E">
      <w:pPr>
        <w:shd w:val="clear" w:color="auto" w:fill="F5F5F5"/>
        <w:spacing w:line="270" w:lineRule="atLeast"/>
        <w:rPr>
          <w:ins w:id="121" w:author="Vihari Réka" w:date="2018-11-23T20:43:00Z"/>
          <w:rFonts w:ascii="Menlo" w:hAnsi="Menlo" w:cs="Menlo"/>
          <w:color w:val="333333"/>
          <w:sz w:val="18"/>
          <w:szCs w:val="18"/>
          <w:lang w:eastAsia="hu-HU"/>
        </w:rPr>
      </w:pPr>
    </w:p>
    <w:p w14:paraId="40915C76" w14:textId="77777777" w:rsidR="00BA753E" w:rsidRPr="00BA753E" w:rsidRDefault="00BA753E" w:rsidP="00BA753E">
      <w:pPr>
        <w:shd w:val="clear" w:color="auto" w:fill="F5F5F5"/>
        <w:spacing w:line="270" w:lineRule="atLeast"/>
        <w:rPr>
          <w:ins w:id="122" w:author="Vihari Réka" w:date="2018-11-23T20:43:00Z"/>
          <w:rFonts w:ascii="Menlo" w:hAnsi="Menlo" w:cs="Menlo"/>
          <w:color w:val="333333"/>
          <w:sz w:val="18"/>
          <w:szCs w:val="18"/>
          <w:lang w:eastAsia="hu-HU"/>
        </w:rPr>
      </w:pPr>
      <w:ins w:id="123" w:author="Vihari Réka" w:date="2018-11-23T20:43:00Z">
        <w:r w:rsidRPr="00BA753E">
          <w:rPr>
            <w:rFonts w:ascii="Menlo" w:hAnsi="Menlo" w:cs="Menlo"/>
            <w:color w:val="777777"/>
            <w:sz w:val="18"/>
            <w:szCs w:val="18"/>
            <w:lang w:eastAsia="hu-HU"/>
          </w:rPr>
          <w:t xml:space="preserve">  </w:t>
        </w:r>
        <w:r w:rsidRPr="00BA753E">
          <w:rPr>
            <w:rFonts w:ascii="Menlo" w:hAnsi="Menlo" w:cs="Menlo"/>
            <w:i/>
            <w:iCs/>
            <w:color w:val="AAAAAA"/>
            <w:sz w:val="18"/>
            <w:szCs w:val="18"/>
            <w:lang w:eastAsia="hu-HU"/>
          </w:rPr>
          <w:t># Pods for EventApp</w:t>
        </w:r>
      </w:ins>
    </w:p>
    <w:p w14:paraId="2394F083" w14:textId="77777777" w:rsidR="00BA753E" w:rsidRPr="00BA753E" w:rsidRDefault="00BA753E" w:rsidP="00BA753E">
      <w:pPr>
        <w:shd w:val="clear" w:color="auto" w:fill="F5F5F5"/>
        <w:spacing w:line="270" w:lineRule="atLeast"/>
        <w:rPr>
          <w:ins w:id="124" w:author="Vihari Réka" w:date="2018-11-23T20:43:00Z"/>
          <w:rFonts w:ascii="Menlo" w:hAnsi="Menlo" w:cs="Menlo"/>
          <w:color w:val="333333"/>
          <w:sz w:val="18"/>
          <w:szCs w:val="18"/>
          <w:lang w:eastAsia="hu-HU"/>
        </w:rPr>
      </w:pPr>
      <w:ins w:id="125" w:author="Vihari Réka" w:date="2018-11-23T20:43:00Z">
        <w:r w:rsidRPr="00BA753E">
          <w:rPr>
            <w:rFonts w:ascii="Menlo" w:hAnsi="Menlo" w:cs="Menlo"/>
            <w:color w:val="777777"/>
            <w:sz w:val="18"/>
            <w:szCs w:val="18"/>
            <w:lang w:eastAsia="hu-HU"/>
          </w:rPr>
          <w:t xml:space="preserve">  </w:t>
        </w:r>
        <w:r w:rsidRPr="00BA753E">
          <w:rPr>
            <w:rFonts w:ascii="Menlo" w:hAnsi="Menlo" w:cs="Menlo"/>
            <w:i/>
            <w:iCs/>
            <w:color w:val="AAAAAA"/>
            <w:sz w:val="18"/>
            <w:szCs w:val="18"/>
            <w:lang w:eastAsia="hu-HU"/>
          </w:rPr>
          <w:t>#pod 'SwiftLint'</w:t>
        </w:r>
      </w:ins>
    </w:p>
    <w:p w14:paraId="23DB9CAC" w14:textId="77777777" w:rsidR="00BA753E" w:rsidRPr="00BA753E" w:rsidRDefault="00BA753E" w:rsidP="00BA753E">
      <w:pPr>
        <w:shd w:val="clear" w:color="auto" w:fill="F5F5F5"/>
        <w:spacing w:line="270" w:lineRule="atLeast"/>
        <w:rPr>
          <w:ins w:id="126" w:author="Vihari Réka" w:date="2018-11-23T20:43:00Z"/>
          <w:rFonts w:ascii="Menlo" w:hAnsi="Menlo" w:cs="Menlo"/>
          <w:color w:val="333333"/>
          <w:sz w:val="18"/>
          <w:szCs w:val="18"/>
          <w:lang w:eastAsia="hu-HU"/>
        </w:rPr>
      </w:pPr>
    </w:p>
    <w:p w14:paraId="3B16261C" w14:textId="77777777" w:rsidR="00BA753E" w:rsidRPr="00BA753E" w:rsidRDefault="00BA753E" w:rsidP="00BA753E">
      <w:pPr>
        <w:shd w:val="clear" w:color="auto" w:fill="F5F5F5"/>
        <w:spacing w:line="270" w:lineRule="atLeast"/>
        <w:rPr>
          <w:ins w:id="127" w:author="Vihari Réka" w:date="2018-11-23T20:43:00Z"/>
          <w:rFonts w:ascii="Menlo" w:hAnsi="Menlo" w:cs="Menlo"/>
          <w:color w:val="333333"/>
          <w:sz w:val="18"/>
          <w:szCs w:val="18"/>
          <w:lang w:eastAsia="hu-HU"/>
        </w:rPr>
      </w:pPr>
      <w:ins w:id="128" w:author="Vihari Réka" w:date="2018-11-23T20:43:00Z">
        <w:r w:rsidRPr="00BA753E">
          <w:rPr>
            <w:rFonts w:ascii="Menlo" w:hAnsi="Menlo" w:cs="Menlo"/>
            <w:color w:val="333333"/>
            <w:sz w:val="18"/>
            <w:szCs w:val="18"/>
            <w:lang w:eastAsia="hu-HU"/>
          </w:rPr>
          <w:lastRenderedPageBreak/>
          <w:t xml:space="preserve">  pod </w:t>
        </w:r>
        <w:r w:rsidRPr="00BA753E">
          <w:rPr>
            <w:rFonts w:ascii="Menlo" w:hAnsi="Menlo" w:cs="Menlo"/>
            <w:color w:val="777777"/>
            <w:sz w:val="18"/>
            <w:szCs w:val="18"/>
            <w:lang w:eastAsia="hu-HU"/>
          </w:rPr>
          <w:t>'</w:t>
        </w:r>
        <w:r w:rsidRPr="00BA753E">
          <w:rPr>
            <w:rFonts w:ascii="Menlo" w:hAnsi="Menlo" w:cs="Menlo"/>
            <w:color w:val="448C27"/>
            <w:sz w:val="18"/>
            <w:szCs w:val="18"/>
            <w:lang w:eastAsia="hu-HU"/>
          </w:rPr>
          <w:t>MessageKit</w:t>
        </w:r>
        <w:r w:rsidRPr="00BA753E">
          <w:rPr>
            <w:rFonts w:ascii="Menlo" w:hAnsi="Menlo" w:cs="Menlo"/>
            <w:color w:val="777777"/>
            <w:sz w:val="18"/>
            <w:szCs w:val="18"/>
            <w:lang w:eastAsia="hu-HU"/>
          </w:rPr>
          <w:t>',</w:t>
        </w:r>
        <w:r w:rsidRPr="00BA753E">
          <w:rPr>
            <w:rFonts w:ascii="Menlo" w:hAnsi="Menlo" w:cs="Menlo"/>
            <w:color w:val="333333"/>
            <w:sz w:val="18"/>
            <w:szCs w:val="18"/>
            <w:lang w:eastAsia="hu-HU"/>
          </w:rPr>
          <w:t xml:space="preserve"> </w:t>
        </w:r>
        <w:r w:rsidRPr="00BA753E">
          <w:rPr>
            <w:rFonts w:ascii="Menlo" w:hAnsi="Menlo" w:cs="Menlo"/>
            <w:color w:val="777777"/>
            <w:sz w:val="18"/>
            <w:szCs w:val="18"/>
            <w:lang w:eastAsia="hu-HU"/>
          </w:rPr>
          <w:t>:</w:t>
        </w:r>
        <w:r w:rsidRPr="00BA753E">
          <w:rPr>
            <w:rFonts w:ascii="Menlo" w:hAnsi="Menlo" w:cs="Menlo"/>
            <w:color w:val="9C5D27"/>
            <w:sz w:val="18"/>
            <w:szCs w:val="18"/>
            <w:lang w:eastAsia="hu-HU"/>
          </w:rPr>
          <w:t>path</w:t>
        </w:r>
        <w:r w:rsidRPr="00BA753E">
          <w:rPr>
            <w:rFonts w:ascii="Menlo" w:hAnsi="Menlo" w:cs="Menlo"/>
            <w:color w:val="333333"/>
            <w:sz w:val="18"/>
            <w:szCs w:val="18"/>
            <w:lang w:eastAsia="hu-HU"/>
          </w:rPr>
          <w:t xml:space="preserve"> </w:t>
        </w:r>
        <w:r w:rsidRPr="00BA753E">
          <w:rPr>
            <w:rFonts w:ascii="Menlo" w:hAnsi="Menlo" w:cs="Menlo"/>
            <w:color w:val="777777"/>
            <w:sz w:val="18"/>
            <w:szCs w:val="18"/>
            <w:lang w:eastAsia="hu-HU"/>
          </w:rPr>
          <w:t>=&gt;</w:t>
        </w:r>
        <w:r w:rsidRPr="00BA753E">
          <w:rPr>
            <w:rFonts w:ascii="Menlo" w:hAnsi="Menlo" w:cs="Menlo"/>
            <w:color w:val="333333"/>
            <w:sz w:val="18"/>
            <w:szCs w:val="18"/>
            <w:lang w:eastAsia="hu-HU"/>
          </w:rPr>
          <w:t xml:space="preserve"> </w:t>
        </w:r>
        <w:r w:rsidRPr="00BA753E">
          <w:rPr>
            <w:rFonts w:ascii="Menlo" w:hAnsi="Menlo" w:cs="Menlo"/>
            <w:color w:val="777777"/>
            <w:sz w:val="18"/>
            <w:szCs w:val="18"/>
            <w:lang w:eastAsia="hu-HU"/>
          </w:rPr>
          <w:t>'</w:t>
        </w:r>
        <w:r w:rsidRPr="00BA753E">
          <w:rPr>
            <w:rFonts w:ascii="Menlo" w:hAnsi="Menlo" w:cs="Menlo"/>
            <w:color w:val="448C27"/>
            <w:sz w:val="18"/>
            <w:szCs w:val="18"/>
            <w:lang w:eastAsia="hu-HU"/>
          </w:rPr>
          <w:t>../MessageKit</w:t>
        </w:r>
        <w:r w:rsidRPr="00BA753E">
          <w:rPr>
            <w:rFonts w:ascii="Menlo" w:hAnsi="Menlo" w:cs="Menlo"/>
            <w:color w:val="777777"/>
            <w:sz w:val="18"/>
            <w:szCs w:val="18"/>
            <w:lang w:eastAsia="hu-HU"/>
          </w:rPr>
          <w:t>'</w:t>
        </w:r>
      </w:ins>
    </w:p>
    <w:p w14:paraId="5BC0DFC7" w14:textId="77777777" w:rsidR="00BA753E" w:rsidRPr="00BA753E" w:rsidRDefault="00BA753E" w:rsidP="00BA753E">
      <w:pPr>
        <w:shd w:val="clear" w:color="auto" w:fill="F5F5F5"/>
        <w:spacing w:line="270" w:lineRule="atLeast"/>
        <w:rPr>
          <w:ins w:id="129" w:author="Vihari Réka" w:date="2018-11-23T20:43:00Z"/>
          <w:rFonts w:ascii="Menlo" w:hAnsi="Menlo" w:cs="Menlo"/>
          <w:color w:val="333333"/>
          <w:sz w:val="18"/>
          <w:szCs w:val="18"/>
          <w:lang w:eastAsia="hu-HU"/>
        </w:rPr>
      </w:pPr>
      <w:ins w:id="130" w:author="Vihari Réka" w:date="2018-11-23T20:43:00Z">
        <w:r w:rsidRPr="00BA753E">
          <w:rPr>
            <w:rFonts w:ascii="Menlo" w:hAnsi="Menlo" w:cs="Menlo"/>
            <w:color w:val="333333"/>
            <w:sz w:val="18"/>
            <w:szCs w:val="18"/>
            <w:lang w:eastAsia="hu-HU"/>
          </w:rPr>
          <w:t xml:space="preserve">  pod </w:t>
        </w:r>
        <w:r w:rsidRPr="00BA753E">
          <w:rPr>
            <w:rFonts w:ascii="Menlo" w:hAnsi="Menlo" w:cs="Menlo"/>
            <w:color w:val="777777"/>
            <w:sz w:val="18"/>
            <w:szCs w:val="18"/>
            <w:lang w:eastAsia="hu-HU"/>
          </w:rPr>
          <w:t>'</w:t>
        </w:r>
        <w:r w:rsidRPr="00BA753E">
          <w:rPr>
            <w:rFonts w:ascii="Menlo" w:hAnsi="Menlo" w:cs="Menlo"/>
            <w:color w:val="448C27"/>
            <w:sz w:val="18"/>
            <w:szCs w:val="18"/>
            <w:lang w:eastAsia="hu-HU"/>
          </w:rPr>
          <w:t>MessageInputBar</w:t>
        </w:r>
        <w:r w:rsidRPr="00BA753E">
          <w:rPr>
            <w:rFonts w:ascii="Menlo" w:hAnsi="Menlo" w:cs="Menlo"/>
            <w:color w:val="777777"/>
            <w:sz w:val="18"/>
            <w:szCs w:val="18"/>
            <w:lang w:eastAsia="hu-HU"/>
          </w:rPr>
          <w:t>',</w:t>
        </w:r>
        <w:r w:rsidRPr="00BA753E">
          <w:rPr>
            <w:rFonts w:ascii="Menlo" w:hAnsi="Menlo" w:cs="Menlo"/>
            <w:color w:val="333333"/>
            <w:sz w:val="18"/>
            <w:szCs w:val="18"/>
            <w:lang w:eastAsia="hu-HU"/>
          </w:rPr>
          <w:t xml:space="preserve"> </w:t>
        </w:r>
        <w:r w:rsidRPr="00BA753E">
          <w:rPr>
            <w:rFonts w:ascii="Menlo" w:hAnsi="Menlo" w:cs="Menlo"/>
            <w:color w:val="777777"/>
            <w:sz w:val="18"/>
            <w:szCs w:val="18"/>
            <w:lang w:eastAsia="hu-HU"/>
          </w:rPr>
          <w:t>:</w:t>
        </w:r>
        <w:r w:rsidRPr="00BA753E">
          <w:rPr>
            <w:rFonts w:ascii="Menlo" w:hAnsi="Menlo" w:cs="Menlo"/>
            <w:color w:val="9C5D27"/>
            <w:sz w:val="18"/>
            <w:szCs w:val="18"/>
            <w:lang w:eastAsia="hu-HU"/>
          </w:rPr>
          <w:t>git</w:t>
        </w:r>
        <w:r w:rsidRPr="00BA753E">
          <w:rPr>
            <w:rFonts w:ascii="Menlo" w:hAnsi="Menlo" w:cs="Menlo"/>
            <w:color w:val="333333"/>
            <w:sz w:val="18"/>
            <w:szCs w:val="18"/>
            <w:lang w:eastAsia="hu-HU"/>
          </w:rPr>
          <w:t xml:space="preserve"> </w:t>
        </w:r>
        <w:r w:rsidRPr="00BA753E">
          <w:rPr>
            <w:rFonts w:ascii="Menlo" w:hAnsi="Menlo" w:cs="Menlo"/>
            <w:color w:val="777777"/>
            <w:sz w:val="18"/>
            <w:szCs w:val="18"/>
            <w:lang w:eastAsia="hu-HU"/>
          </w:rPr>
          <w:t>=&gt;</w:t>
        </w:r>
        <w:r w:rsidRPr="00BA753E">
          <w:rPr>
            <w:rFonts w:ascii="Menlo" w:hAnsi="Menlo" w:cs="Menlo"/>
            <w:color w:val="333333"/>
            <w:sz w:val="18"/>
            <w:szCs w:val="18"/>
            <w:lang w:eastAsia="hu-HU"/>
          </w:rPr>
          <w:t xml:space="preserve"> </w:t>
        </w:r>
        <w:r w:rsidRPr="00BA753E">
          <w:rPr>
            <w:rFonts w:ascii="Menlo" w:hAnsi="Menlo" w:cs="Menlo"/>
            <w:color w:val="777777"/>
            <w:sz w:val="18"/>
            <w:szCs w:val="18"/>
            <w:lang w:eastAsia="hu-HU"/>
          </w:rPr>
          <w:t>'</w:t>
        </w:r>
        <w:r w:rsidRPr="00BA753E">
          <w:rPr>
            <w:rFonts w:ascii="Menlo" w:hAnsi="Menlo" w:cs="Menlo"/>
            <w:color w:val="448C27"/>
            <w:sz w:val="18"/>
            <w:szCs w:val="18"/>
            <w:lang w:eastAsia="hu-HU"/>
          </w:rPr>
          <w:t>https://github.com/MessageKit/MessageInputBar.git</w:t>
        </w:r>
        <w:r w:rsidRPr="00BA753E">
          <w:rPr>
            <w:rFonts w:ascii="Menlo" w:hAnsi="Menlo" w:cs="Menlo"/>
            <w:color w:val="777777"/>
            <w:sz w:val="18"/>
            <w:szCs w:val="18"/>
            <w:lang w:eastAsia="hu-HU"/>
          </w:rPr>
          <w:t>',</w:t>
        </w:r>
        <w:r w:rsidRPr="00BA753E">
          <w:rPr>
            <w:rFonts w:ascii="Menlo" w:hAnsi="Menlo" w:cs="Menlo"/>
            <w:color w:val="333333"/>
            <w:sz w:val="18"/>
            <w:szCs w:val="18"/>
            <w:lang w:eastAsia="hu-HU"/>
          </w:rPr>
          <w:t xml:space="preserve"> </w:t>
        </w:r>
        <w:r w:rsidRPr="00BA753E">
          <w:rPr>
            <w:rFonts w:ascii="Menlo" w:hAnsi="Menlo" w:cs="Menlo"/>
            <w:color w:val="777777"/>
            <w:sz w:val="18"/>
            <w:szCs w:val="18"/>
            <w:lang w:eastAsia="hu-HU"/>
          </w:rPr>
          <w:t>:</w:t>
        </w:r>
        <w:r w:rsidRPr="00BA753E">
          <w:rPr>
            <w:rFonts w:ascii="Menlo" w:hAnsi="Menlo" w:cs="Menlo"/>
            <w:color w:val="9C5D27"/>
            <w:sz w:val="18"/>
            <w:szCs w:val="18"/>
            <w:lang w:eastAsia="hu-HU"/>
          </w:rPr>
          <w:t>branch</w:t>
        </w:r>
        <w:r w:rsidRPr="00BA753E">
          <w:rPr>
            <w:rFonts w:ascii="Menlo" w:hAnsi="Menlo" w:cs="Menlo"/>
            <w:color w:val="333333"/>
            <w:sz w:val="18"/>
            <w:szCs w:val="18"/>
            <w:lang w:eastAsia="hu-HU"/>
          </w:rPr>
          <w:t xml:space="preserve"> </w:t>
        </w:r>
        <w:r w:rsidRPr="00BA753E">
          <w:rPr>
            <w:rFonts w:ascii="Menlo" w:hAnsi="Menlo" w:cs="Menlo"/>
            <w:color w:val="777777"/>
            <w:sz w:val="18"/>
            <w:szCs w:val="18"/>
            <w:lang w:eastAsia="hu-HU"/>
          </w:rPr>
          <w:t>=&gt;</w:t>
        </w:r>
        <w:r w:rsidRPr="00BA753E">
          <w:rPr>
            <w:rFonts w:ascii="Menlo" w:hAnsi="Menlo" w:cs="Menlo"/>
            <w:color w:val="333333"/>
            <w:sz w:val="18"/>
            <w:szCs w:val="18"/>
            <w:lang w:eastAsia="hu-HU"/>
          </w:rPr>
          <w:t xml:space="preserve"> </w:t>
        </w:r>
        <w:r w:rsidRPr="00BA753E">
          <w:rPr>
            <w:rFonts w:ascii="Menlo" w:hAnsi="Menlo" w:cs="Menlo"/>
            <w:color w:val="777777"/>
            <w:sz w:val="18"/>
            <w:szCs w:val="18"/>
            <w:lang w:eastAsia="hu-HU"/>
          </w:rPr>
          <w:t>'</w:t>
        </w:r>
        <w:r w:rsidRPr="00BA753E">
          <w:rPr>
            <w:rFonts w:ascii="Menlo" w:hAnsi="Menlo" w:cs="Menlo"/>
            <w:color w:val="448C27"/>
            <w:sz w:val="18"/>
            <w:szCs w:val="18"/>
            <w:lang w:eastAsia="hu-HU"/>
          </w:rPr>
          <w:t>master</w:t>
        </w:r>
        <w:r w:rsidRPr="00BA753E">
          <w:rPr>
            <w:rFonts w:ascii="Menlo" w:hAnsi="Menlo" w:cs="Menlo"/>
            <w:color w:val="777777"/>
            <w:sz w:val="18"/>
            <w:szCs w:val="18"/>
            <w:lang w:eastAsia="hu-HU"/>
          </w:rPr>
          <w:t>'</w:t>
        </w:r>
      </w:ins>
    </w:p>
    <w:p w14:paraId="1155CCCF" w14:textId="77777777" w:rsidR="00BA753E" w:rsidRPr="00BA753E" w:rsidRDefault="00BA753E" w:rsidP="00BA753E">
      <w:pPr>
        <w:shd w:val="clear" w:color="auto" w:fill="F5F5F5"/>
        <w:spacing w:line="270" w:lineRule="atLeast"/>
        <w:rPr>
          <w:ins w:id="131" w:author="Vihari Réka" w:date="2018-11-23T20:43:00Z"/>
          <w:rFonts w:ascii="Menlo" w:hAnsi="Menlo" w:cs="Menlo"/>
          <w:color w:val="333333"/>
          <w:sz w:val="18"/>
          <w:szCs w:val="18"/>
          <w:lang w:eastAsia="hu-HU"/>
        </w:rPr>
      </w:pPr>
      <w:ins w:id="132" w:author="Vihari Réka" w:date="2018-11-23T20:43:00Z">
        <w:r w:rsidRPr="00BA753E">
          <w:rPr>
            <w:rFonts w:ascii="Menlo" w:hAnsi="Menlo" w:cs="Menlo"/>
            <w:color w:val="333333"/>
            <w:sz w:val="18"/>
            <w:szCs w:val="18"/>
            <w:lang w:eastAsia="hu-HU"/>
          </w:rPr>
          <w:t xml:space="preserve">  pod </w:t>
        </w:r>
        <w:r w:rsidRPr="00BA753E">
          <w:rPr>
            <w:rFonts w:ascii="Menlo" w:hAnsi="Menlo" w:cs="Menlo"/>
            <w:color w:val="777777"/>
            <w:sz w:val="18"/>
            <w:szCs w:val="18"/>
            <w:lang w:eastAsia="hu-HU"/>
          </w:rPr>
          <w:t>'</w:t>
        </w:r>
        <w:r w:rsidRPr="00BA753E">
          <w:rPr>
            <w:rFonts w:ascii="Menlo" w:hAnsi="Menlo" w:cs="Menlo"/>
            <w:color w:val="448C27"/>
            <w:sz w:val="18"/>
            <w:szCs w:val="18"/>
            <w:lang w:eastAsia="hu-HU"/>
          </w:rPr>
          <w:t>FSCalendar</w:t>
        </w:r>
        <w:r w:rsidRPr="00BA753E">
          <w:rPr>
            <w:rFonts w:ascii="Menlo" w:hAnsi="Menlo" w:cs="Menlo"/>
            <w:color w:val="777777"/>
            <w:sz w:val="18"/>
            <w:szCs w:val="18"/>
            <w:lang w:eastAsia="hu-HU"/>
          </w:rPr>
          <w:t>'</w:t>
        </w:r>
      </w:ins>
    </w:p>
    <w:p w14:paraId="239EC9D0" w14:textId="77777777" w:rsidR="00BA753E" w:rsidRPr="00BA753E" w:rsidRDefault="00BA753E" w:rsidP="00BA753E">
      <w:pPr>
        <w:shd w:val="clear" w:color="auto" w:fill="F5F5F5"/>
        <w:spacing w:line="270" w:lineRule="atLeast"/>
        <w:rPr>
          <w:ins w:id="133" w:author="Vihari Réka" w:date="2018-11-23T20:43:00Z"/>
          <w:rFonts w:ascii="Menlo" w:hAnsi="Menlo" w:cs="Menlo"/>
          <w:color w:val="333333"/>
          <w:sz w:val="18"/>
          <w:szCs w:val="18"/>
          <w:lang w:eastAsia="hu-HU"/>
        </w:rPr>
      </w:pPr>
      <w:ins w:id="134" w:author="Vihari Réka" w:date="2018-11-23T20:43:00Z">
        <w:r w:rsidRPr="00BA753E">
          <w:rPr>
            <w:rFonts w:ascii="Menlo" w:hAnsi="Menlo" w:cs="Menlo"/>
            <w:color w:val="333333"/>
            <w:sz w:val="18"/>
            <w:szCs w:val="18"/>
            <w:lang w:eastAsia="hu-HU"/>
          </w:rPr>
          <w:t xml:space="preserve">  pod </w:t>
        </w:r>
        <w:r w:rsidRPr="00BA753E">
          <w:rPr>
            <w:rFonts w:ascii="Menlo" w:hAnsi="Menlo" w:cs="Menlo"/>
            <w:color w:val="777777"/>
            <w:sz w:val="18"/>
            <w:szCs w:val="18"/>
            <w:lang w:eastAsia="hu-HU"/>
          </w:rPr>
          <w:t>'</w:t>
        </w:r>
        <w:r w:rsidRPr="00BA753E">
          <w:rPr>
            <w:rFonts w:ascii="Menlo" w:hAnsi="Menlo" w:cs="Menlo"/>
            <w:color w:val="448C27"/>
            <w:sz w:val="18"/>
            <w:szCs w:val="18"/>
            <w:lang w:eastAsia="hu-HU"/>
          </w:rPr>
          <w:t>Alamofire</w:t>
        </w:r>
        <w:r w:rsidRPr="00BA753E">
          <w:rPr>
            <w:rFonts w:ascii="Menlo" w:hAnsi="Menlo" w:cs="Menlo"/>
            <w:color w:val="777777"/>
            <w:sz w:val="18"/>
            <w:szCs w:val="18"/>
            <w:lang w:eastAsia="hu-HU"/>
          </w:rPr>
          <w:t>'</w:t>
        </w:r>
      </w:ins>
    </w:p>
    <w:p w14:paraId="1DB0F546" w14:textId="77777777" w:rsidR="00BA753E" w:rsidRPr="00BA753E" w:rsidRDefault="00BA753E" w:rsidP="00BA753E">
      <w:pPr>
        <w:shd w:val="clear" w:color="auto" w:fill="F5F5F5"/>
        <w:spacing w:line="270" w:lineRule="atLeast"/>
        <w:rPr>
          <w:ins w:id="135" w:author="Vihari Réka" w:date="2018-11-23T20:43:00Z"/>
          <w:rFonts w:ascii="Menlo" w:hAnsi="Menlo" w:cs="Menlo"/>
          <w:color w:val="333333"/>
          <w:sz w:val="18"/>
          <w:szCs w:val="18"/>
          <w:lang w:eastAsia="hu-HU"/>
        </w:rPr>
      </w:pPr>
      <w:ins w:id="136" w:author="Vihari Réka" w:date="2018-11-23T20:43:00Z">
        <w:r w:rsidRPr="00BA753E">
          <w:rPr>
            <w:rFonts w:ascii="Menlo" w:hAnsi="Menlo" w:cs="Menlo"/>
            <w:color w:val="333333"/>
            <w:sz w:val="18"/>
            <w:szCs w:val="18"/>
            <w:lang w:eastAsia="hu-HU"/>
          </w:rPr>
          <w:t xml:space="preserve">  pod </w:t>
        </w:r>
        <w:r w:rsidRPr="00BA753E">
          <w:rPr>
            <w:rFonts w:ascii="Menlo" w:hAnsi="Menlo" w:cs="Menlo"/>
            <w:color w:val="777777"/>
            <w:sz w:val="18"/>
            <w:szCs w:val="18"/>
            <w:lang w:eastAsia="hu-HU"/>
          </w:rPr>
          <w:t>'</w:t>
        </w:r>
        <w:r w:rsidRPr="00BA753E">
          <w:rPr>
            <w:rFonts w:ascii="Menlo" w:hAnsi="Menlo" w:cs="Menlo"/>
            <w:color w:val="448C27"/>
            <w:sz w:val="18"/>
            <w:szCs w:val="18"/>
            <w:lang w:eastAsia="hu-HU"/>
          </w:rPr>
          <w:t>SwiftyJSON</w:t>
        </w:r>
        <w:r w:rsidRPr="00BA753E">
          <w:rPr>
            <w:rFonts w:ascii="Menlo" w:hAnsi="Menlo" w:cs="Menlo"/>
            <w:color w:val="777777"/>
            <w:sz w:val="18"/>
            <w:szCs w:val="18"/>
            <w:lang w:eastAsia="hu-HU"/>
          </w:rPr>
          <w:t>'</w:t>
        </w:r>
      </w:ins>
    </w:p>
    <w:p w14:paraId="28BE4790" w14:textId="77777777" w:rsidR="00BA753E" w:rsidRPr="00BA753E" w:rsidRDefault="00BA753E" w:rsidP="00BA753E">
      <w:pPr>
        <w:shd w:val="clear" w:color="auto" w:fill="F5F5F5"/>
        <w:spacing w:line="270" w:lineRule="atLeast"/>
        <w:rPr>
          <w:ins w:id="137" w:author="Vihari Réka" w:date="2018-11-23T20:43:00Z"/>
          <w:rFonts w:ascii="Menlo" w:hAnsi="Menlo" w:cs="Menlo"/>
          <w:color w:val="333333"/>
          <w:sz w:val="18"/>
          <w:szCs w:val="18"/>
          <w:lang w:eastAsia="hu-HU"/>
        </w:rPr>
      </w:pPr>
      <w:ins w:id="138" w:author="Vihari Réka" w:date="2018-11-23T20:43:00Z">
        <w:r w:rsidRPr="00BA753E">
          <w:rPr>
            <w:rFonts w:ascii="Menlo" w:hAnsi="Menlo" w:cs="Menlo"/>
            <w:color w:val="333333"/>
            <w:sz w:val="18"/>
            <w:szCs w:val="18"/>
            <w:lang w:eastAsia="hu-HU"/>
          </w:rPr>
          <w:t xml:space="preserve">  pod </w:t>
        </w:r>
        <w:r w:rsidRPr="00BA753E">
          <w:rPr>
            <w:rFonts w:ascii="Menlo" w:hAnsi="Menlo" w:cs="Menlo"/>
            <w:color w:val="777777"/>
            <w:sz w:val="18"/>
            <w:szCs w:val="18"/>
            <w:lang w:eastAsia="hu-HU"/>
          </w:rPr>
          <w:t>'</w:t>
        </w:r>
        <w:r w:rsidRPr="00BA753E">
          <w:rPr>
            <w:rFonts w:ascii="Menlo" w:hAnsi="Menlo" w:cs="Menlo"/>
            <w:color w:val="448C27"/>
            <w:sz w:val="18"/>
            <w:szCs w:val="18"/>
            <w:lang w:eastAsia="hu-HU"/>
          </w:rPr>
          <w:t>Kingfisher</w:t>
        </w:r>
        <w:r w:rsidRPr="00BA753E">
          <w:rPr>
            <w:rFonts w:ascii="Menlo" w:hAnsi="Menlo" w:cs="Menlo"/>
            <w:color w:val="777777"/>
            <w:sz w:val="18"/>
            <w:szCs w:val="18"/>
            <w:lang w:eastAsia="hu-HU"/>
          </w:rPr>
          <w:t>'</w:t>
        </w:r>
      </w:ins>
    </w:p>
    <w:p w14:paraId="26CC1D94" w14:textId="77777777" w:rsidR="00BA753E" w:rsidRPr="00BA753E" w:rsidRDefault="00BA753E" w:rsidP="00BA753E">
      <w:pPr>
        <w:shd w:val="clear" w:color="auto" w:fill="F5F5F5"/>
        <w:spacing w:line="270" w:lineRule="atLeast"/>
        <w:rPr>
          <w:ins w:id="139" w:author="Vihari Réka" w:date="2018-11-23T20:43:00Z"/>
          <w:rFonts w:ascii="Menlo" w:hAnsi="Menlo" w:cs="Menlo"/>
          <w:color w:val="333333"/>
          <w:sz w:val="18"/>
          <w:szCs w:val="18"/>
          <w:lang w:eastAsia="hu-HU"/>
        </w:rPr>
      </w:pPr>
      <w:ins w:id="140" w:author="Vihari Réka" w:date="2018-11-23T20:43:00Z">
        <w:r w:rsidRPr="00BA753E">
          <w:rPr>
            <w:rFonts w:ascii="Menlo" w:hAnsi="Menlo" w:cs="Menlo"/>
            <w:color w:val="333333"/>
            <w:sz w:val="18"/>
            <w:szCs w:val="18"/>
            <w:lang w:eastAsia="hu-HU"/>
          </w:rPr>
          <w:t xml:space="preserve">  pod </w:t>
        </w:r>
        <w:r w:rsidRPr="00BA753E">
          <w:rPr>
            <w:rFonts w:ascii="Menlo" w:hAnsi="Menlo" w:cs="Menlo"/>
            <w:color w:val="777777"/>
            <w:sz w:val="18"/>
            <w:szCs w:val="18"/>
            <w:lang w:eastAsia="hu-HU"/>
          </w:rPr>
          <w:t>'</w:t>
        </w:r>
        <w:r w:rsidRPr="00BA753E">
          <w:rPr>
            <w:rFonts w:ascii="Menlo" w:hAnsi="Menlo" w:cs="Menlo"/>
            <w:color w:val="448C27"/>
            <w:sz w:val="18"/>
            <w:szCs w:val="18"/>
            <w:lang w:eastAsia="hu-HU"/>
          </w:rPr>
          <w:t>SwiftKeychainWrapper</w:t>
        </w:r>
        <w:r w:rsidRPr="00BA753E">
          <w:rPr>
            <w:rFonts w:ascii="Menlo" w:hAnsi="Menlo" w:cs="Menlo"/>
            <w:color w:val="777777"/>
            <w:sz w:val="18"/>
            <w:szCs w:val="18"/>
            <w:lang w:eastAsia="hu-HU"/>
          </w:rPr>
          <w:t>'</w:t>
        </w:r>
      </w:ins>
    </w:p>
    <w:p w14:paraId="7F978E6E" w14:textId="77777777" w:rsidR="00BA753E" w:rsidRPr="00BA753E" w:rsidRDefault="00BA753E" w:rsidP="00BA753E">
      <w:pPr>
        <w:shd w:val="clear" w:color="auto" w:fill="F5F5F5"/>
        <w:spacing w:line="270" w:lineRule="atLeast"/>
        <w:rPr>
          <w:ins w:id="141" w:author="Vihari Réka" w:date="2018-11-23T20:43:00Z"/>
          <w:rFonts w:ascii="Menlo" w:hAnsi="Menlo" w:cs="Menlo"/>
          <w:color w:val="333333"/>
          <w:sz w:val="18"/>
          <w:szCs w:val="18"/>
          <w:lang w:eastAsia="hu-HU"/>
        </w:rPr>
      </w:pPr>
    </w:p>
    <w:p w14:paraId="743FFFBA" w14:textId="77777777" w:rsidR="00BA753E" w:rsidRPr="00BA753E" w:rsidRDefault="00BA753E" w:rsidP="00BA753E">
      <w:pPr>
        <w:shd w:val="clear" w:color="auto" w:fill="F5F5F5"/>
        <w:spacing w:line="270" w:lineRule="atLeast"/>
        <w:rPr>
          <w:ins w:id="142" w:author="Vihari Réka" w:date="2018-11-23T20:43:00Z"/>
          <w:rFonts w:ascii="Menlo" w:hAnsi="Menlo" w:cs="Menlo"/>
          <w:color w:val="333333"/>
          <w:sz w:val="18"/>
          <w:szCs w:val="18"/>
          <w:lang w:eastAsia="hu-HU"/>
        </w:rPr>
      </w:pPr>
      <w:ins w:id="143" w:author="Vihari Réka" w:date="2018-11-23T20:43:00Z">
        <w:r w:rsidRPr="00BA753E">
          <w:rPr>
            <w:rFonts w:ascii="Menlo" w:hAnsi="Menlo" w:cs="Menlo"/>
            <w:color w:val="4B69C6"/>
            <w:sz w:val="18"/>
            <w:szCs w:val="18"/>
            <w:lang w:eastAsia="hu-HU"/>
          </w:rPr>
          <w:t>end</w:t>
        </w:r>
      </w:ins>
    </w:p>
    <w:p w14:paraId="716FA168" w14:textId="564286D1" w:rsidR="00CF7797" w:rsidRDefault="00CF7797" w:rsidP="007F3E02">
      <w:del w:id="144" w:author="Vihari Réka" w:date="2018-11-23T20:43:00Z">
        <w:r w:rsidDel="00BA753E">
          <w:rPr>
            <w:noProof/>
          </w:rPr>
          <w:drawing>
            <wp:inline distT="0" distB="0" distL="0" distR="0" wp14:anchorId="66FDCDE9" wp14:editId="513AF0B1">
              <wp:extent cx="5759450" cy="2653665"/>
              <wp:effectExtent l="0" t="0" r="6350" b="635"/>
              <wp:docPr id="23" name="Kép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Képernyőfotó 2018-11-14 - 10.09.10.png"/>
                      <pic:cNvPicPr/>
                    </pic:nvPicPr>
                    <pic:blipFill>
                      <a:blip r:embed="rId26">
                        <a:extLst>
                          <a:ext uri="{28A0092B-C50C-407E-A947-70E740481C1C}">
                            <a14:useLocalDpi xmlns:a14="http://schemas.microsoft.com/office/drawing/2010/main" val="0"/>
                          </a:ext>
                        </a:extLst>
                      </a:blip>
                      <a:stretch>
                        <a:fillRect/>
                      </a:stretch>
                    </pic:blipFill>
                    <pic:spPr>
                      <a:xfrm>
                        <a:off x="0" y="0"/>
                        <a:ext cx="5759450" cy="2653665"/>
                      </a:xfrm>
                      <a:prstGeom prst="rect">
                        <a:avLst/>
                      </a:prstGeom>
                    </pic:spPr>
                  </pic:pic>
                </a:graphicData>
              </a:graphic>
            </wp:inline>
          </w:drawing>
        </w:r>
      </w:del>
    </w:p>
    <w:p w14:paraId="629010A9" w14:textId="77777777" w:rsidR="00CF7797" w:rsidRDefault="00CF7797" w:rsidP="007F3E02"/>
    <w:p w14:paraId="4BDC033A" w14:textId="77777777" w:rsidR="00125D28" w:rsidRDefault="00125D28" w:rsidP="007F3E02">
      <w:pPr>
        <w:rPr>
          <w:rFonts w:cs="Arial"/>
          <w:b/>
          <w:bCs/>
          <w:sz w:val="28"/>
          <w:szCs w:val="26"/>
        </w:rPr>
      </w:pPr>
      <w:r w:rsidRPr="00125D28">
        <w:rPr>
          <w:rFonts w:cs="Arial"/>
          <w:b/>
          <w:bCs/>
          <w:sz w:val="28"/>
          <w:szCs w:val="26"/>
        </w:rPr>
        <w:t>4.1.1 FSCalendar</w:t>
      </w:r>
    </w:p>
    <w:p w14:paraId="5274AE1F" w14:textId="77777777" w:rsidR="00125D28" w:rsidRPr="00125D28" w:rsidRDefault="00125D28" w:rsidP="007F3E02">
      <w:pPr>
        <w:rPr>
          <w:rFonts w:cs="Arial"/>
          <w:b/>
          <w:bCs/>
          <w:sz w:val="28"/>
          <w:szCs w:val="26"/>
        </w:rPr>
      </w:pPr>
    </w:p>
    <w:p w14:paraId="6148C43C" w14:textId="77777777" w:rsidR="00D00120" w:rsidRPr="00A4098C" w:rsidRDefault="00D00120" w:rsidP="00A4098C">
      <w:pPr>
        <w:spacing w:after="120" w:line="360" w:lineRule="auto"/>
        <w:ind w:firstLine="720"/>
        <w:jc w:val="both"/>
        <w:rPr>
          <w:rFonts w:cs="Times New Roman"/>
        </w:rPr>
      </w:pPr>
      <w:r w:rsidRPr="00A4098C">
        <w:rPr>
          <w:rFonts w:cs="Times New Roman"/>
        </w:rPr>
        <w:t xml:space="preserve">Az FSCalendar </w:t>
      </w:r>
      <w:r w:rsidR="00185622" w:rsidRPr="00A4098C">
        <w:rPr>
          <w:rFonts w:cs="Times New Roman"/>
        </w:rPr>
        <w:t xml:space="preserve">egy nyilvános könyvtár, melyet </w:t>
      </w:r>
      <w:r w:rsidR="00125D28" w:rsidRPr="00A4098C">
        <w:rPr>
          <w:rFonts w:cs="Times New Roman"/>
        </w:rPr>
        <w:t>a készítő a cocoapods oldalán szabad felhasználásra bocsátott. Az oldalon megtalálhatjuk a hozzá tartozó github repository-t is, melyen elérhető a teljes forrás</w:t>
      </w:r>
      <w:del w:id="145" w:author="Illanicz Barnabás" w:date="2018-11-19T13:55:00Z">
        <w:r w:rsidR="00125D28" w:rsidRPr="00A4098C" w:rsidDel="00F522A7">
          <w:rPr>
            <w:rFonts w:cs="Times New Roman"/>
          </w:rPr>
          <w:delText xml:space="preserve"> </w:delText>
        </w:r>
      </w:del>
      <w:r w:rsidR="00125D28" w:rsidRPr="00A4098C">
        <w:rPr>
          <w:rFonts w:cs="Times New Roman"/>
        </w:rPr>
        <w:t>kódja. Továbbá, találhatunk még itt példa projekteket is a megfelelő használathoz. A naptár Objective-C-vel és Swift-tel egyaránt kompatibilis. Mindössze</w:t>
      </w:r>
      <w:del w:id="146" w:author="Illanicz Barnabás" w:date="2018-11-19T13:55:00Z">
        <w:r w:rsidR="00125D28" w:rsidRPr="00A4098C" w:rsidDel="00380B4A">
          <w:rPr>
            <w:rFonts w:cs="Times New Roman"/>
          </w:rPr>
          <w:delText>,</w:delText>
        </w:r>
      </w:del>
      <w:r w:rsidR="00125D28" w:rsidRPr="00A4098C">
        <w:rPr>
          <w:rFonts w:cs="Times New Roman"/>
        </w:rPr>
        <w:t xml:space="preserve"> annyit kell tennünk a projektünkben, hogy felveszünk egy View-t (üres nézetet) a Stroyboard-on és a hozzá tartozó View Controller forráskódjába felvesszük ezt a View-t és a típusának beállítjuk az FSCalendar-t. </w:t>
      </w:r>
      <w:commentRangeStart w:id="147"/>
      <w:r w:rsidR="00125D28" w:rsidRPr="00A4098C">
        <w:rPr>
          <w:rFonts w:cs="Times New Roman"/>
        </w:rPr>
        <w:t>Ezzel a Storyboard-ban nem válik láthatóvá, mert ő nem tudja automatikusan megjeleníteni a külső könyvtárakat</w:t>
      </w:r>
      <w:commentRangeEnd w:id="147"/>
      <w:r w:rsidR="00380B4A">
        <w:rPr>
          <w:rStyle w:val="Jegyzethivatkozs"/>
        </w:rPr>
        <w:commentReference w:id="147"/>
      </w:r>
      <w:r w:rsidR="00125D28" w:rsidRPr="00A4098C">
        <w:rPr>
          <w:rFonts w:cs="Times New Roman"/>
        </w:rPr>
        <w:t xml:space="preserve">, de szimuláláskor már láthatjuk a naptárat és lehetőségünk van a napok között ugrálni. </w:t>
      </w:r>
    </w:p>
    <w:p w14:paraId="3F9D1DFE" w14:textId="77777777" w:rsidR="00125D28" w:rsidRDefault="00125D28" w:rsidP="007F3E02"/>
    <w:p w14:paraId="09947E35" w14:textId="77777777" w:rsidR="00125D28" w:rsidRDefault="00125D28" w:rsidP="007F3E02">
      <w:pPr>
        <w:rPr>
          <w:rFonts w:cs="Arial"/>
          <w:b/>
          <w:bCs/>
          <w:sz w:val="28"/>
          <w:szCs w:val="26"/>
        </w:rPr>
      </w:pPr>
      <w:r w:rsidRPr="00125D28">
        <w:rPr>
          <w:rFonts w:cs="Arial"/>
          <w:b/>
          <w:bCs/>
          <w:sz w:val="28"/>
          <w:szCs w:val="26"/>
        </w:rPr>
        <w:t>4.1.2 Alamofire</w:t>
      </w:r>
    </w:p>
    <w:p w14:paraId="20BA5E12" w14:textId="77777777" w:rsidR="00125D28" w:rsidRDefault="00125D28" w:rsidP="007F3E02">
      <w:pPr>
        <w:rPr>
          <w:rFonts w:cs="Arial"/>
          <w:b/>
          <w:bCs/>
          <w:sz w:val="28"/>
          <w:szCs w:val="26"/>
        </w:rPr>
      </w:pPr>
    </w:p>
    <w:p w14:paraId="28B78F77" w14:textId="4AF9350C" w:rsidR="00A471C6" w:rsidRDefault="00125D28" w:rsidP="00A4098C">
      <w:pPr>
        <w:spacing w:after="120" w:line="360" w:lineRule="auto"/>
        <w:ind w:firstLine="720"/>
        <w:jc w:val="both"/>
        <w:rPr>
          <w:ins w:id="148" w:author="Vihari Réka" w:date="2018-11-23T20:45:00Z"/>
          <w:rFonts w:cs="Times New Roman"/>
        </w:rPr>
      </w:pPr>
      <w:r w:rsidRPr="00A4098C">
        <w:rPr>
          <w:rFonts w:cs="Times New Roman"/>
        </w:rPr>
        <w:t xml:space="preserve">Az Alamofire egy HTTP hálózati könyvtár Swift nyelven. </w:t>
      </w:r>
      <w:r w:rsidR="00AB67F2" w:rsidRPr="00A4098C">
        <w:rPr>
          <w:rFonts w:cs="Times New Roman"/>
        </w:rPr>
        <w:t>Az Al</w:t>
      </w:r>
      <w:ins w:id="149" w:author="Illanicz Barnabás" w:date="2018-11-19T14:12:00Z">
        <w:r w:rsidR="00557579">
          <w:rPr>
            <w:rFonts w:cs="Times New Roman"/>
          </w:rPr>
          <w:t>a</w:t>
        </w:r>
      </w:ins>
      <w:del w:id="150" w:author="Illanicz Barnabás" w:date="2018-11-19T14:12:00Z">
        <w:r w:rsidR="00AB67F2" w:rsidRPr="00A4098C" w:rsidDel="00557579">
          <w:rPr>
            <w:rFonts w:cs="Times New Roman"/>
          </w:rPr>
          <w:delText>o</w:delText>
        </w:r>
      </w:del>
      <w:r w:rsidR="00AB67F2" w:rsidRPr="00A4098C">
        <w:rPr>
          <w:rFonts w:cs="Times New Roman"/>
        </w:rPr>
        <w:t xml:space="preserve">mofire segítségével számos hálózati </w:t>
      </w:r>
      <w:r w:rsidR="00C7220C" w:rsidRPr="00A4098C">
        <w:rPr>
          <w:rFonts w:cs="Times New Roman"/>
        </w:rPr>
        <w:t>kérést egyszerűbben végezhetünk el.</w:t>
      </w:r>
      <w:r w:rsidR="005E5A6D" w:rsidRPr="00A4098C">
        <w:rPr>
          <w:rFonts w:cs="Times New Roman"/>
        </w:rPr>
        <w:t xml:space="preserve"> </w:t>
      </w:r>
      <w:r w:rsidR="00A4098C" w:rsidRPr="00A4098C">
        <w:rPr>
          <w:rFonts w:cs="Times New Roman"/>
        </w:rPr>
        <w:t>Főbb funkciói közé tartoznak a láncolható kérés/válasz metódusok, a JSON paraméter és válasz szerializáció és az authentikáció.</w:t>
      </w:r>
      <w:r w:rsidR="00411B12">
        <w:rPr>
          <w:rFonts w:cs="Times New Roman"/>
        </w:rPr>
        <w:t xml:space="preserve"> Később a szerverrel történő kommunikáció fejezetében részletezem használatát. </w:t>
      </w:r>
    </w:p>
    <w:p w14:paraId="7E231873" w14:textId="36B178DB" w:rsidR="00BA753E" w:rsidRDefault="00BA753E" w:rsidP="00BA753E">
      <w:pPr>
        <w:rPr>
          <w:ins w:id="151" w:author="Vihari Réka" w:date="2018-11-23T20:45:00Z"/>
          <w:rFonts w:cs="Arial"/>
          <w:b/>
          <w:bCs/>
          <w:sz w:val="28"/>
          <w:szCs w:val="26"/>
        </w:rPr>
      </w:pPr>
      <w:ins w:id="152" w:author="Vihari Réka" w:date="2018-11-23T20:45:00Z">
        <w:r>
          <w:rPr>
            <w:rFonts w:cs="Arial"/>
            <w:b/>
            <w:bCs/>
            <w:sz w:val="28"/>
            <w:szCs w:val="26"/>
          </w:rPr>
          <w:t>4.1.</w:t>
        </w:r>
      </w:ins>
      <w:ins w:id="153" w:author="Vihari Réka" w:date="2018-11-23T20:46:00Z">
        <w:r>
          <w:rPr>
            <w:rFonts w:cs="Arial"/>
            <w:b/>
            <w:bCs/>
            <w:sz w:val="28"/>
            <w:szCs w:val="26"/>
          </w:rPr>
          <w:t>3</w:t>
        </w:r>
      </w:ins>
      <w:ins w:id="154" w:author="Vihari Réka" w:date="2018-11-23T20:45:00Z">
        <w:r w:rsidRPr="00125D28">
          <w:rPr>
            <w:rFonts w:cs="Arial"/>
            <w:b/>
            <w:bCs/>
            <w:sz w:val="28"/>
            <w:szCs w:val="26"/>
          </w:rPr>
          <w:t xml:space="preserve"> </w:t>
        </w:r>
        <w:r>
          <w:rPr>
            <w:rFonts w:cs="Arial"/>
            <w:b/>
            <w:bCs/>
            <w:sz w:val="28"/>
            <w:szCs w:val="26"/>
          </w:rPr>
          <w:t>Kingfisher</w:t>
        </w:r>
      </w:ins>
    </w:p>
    <w:p w14:paraId="5574E3AD" w14:textId="5176293F" w:rsidR="00BA753E" w:rsidRDefault="00BA753E" w:rsidP="00BA753E">
      <w:pPr>
        <w:spacing w:after="120" w:line="360" w:lineRule="auto"/>
        <w:jc w:val="both"/>
        <w:rPr>
          <w:ins w:id="155" w:author="Vihari Réka" w:date="2018-11-23T20:46:00Z"/>
          <w:rFonts w:cs="Times New Roman"/>
        </w:rPr>
        <w:pPrChange w:id="156" w:author="Vihari Réka" w:date="2018-11-23T20:45:00Z">
          <w:pPr>
            <w:spacing w:after="120" w:line="360" w:lineRule="auto"/>
            <w:ind w:firstLine="720"/>
            <w:jc w:val="both"/>
          </w:pPr>
        </w:pPrChange>
      </w:pPr>
    </w:p>
    <w:p w14:paraId="3D193EDD" w14:textId="32D20393" w:rsidR="00BA753E" w:rsidRDefault="00BA753E" w:rsidP="00BA753E">
      <w:pPr>
        <w:spacing w:after="120" w:line="360" w:lineRule="auto"/>
        <w:jc w:val="both"/>
        <w:rPr>
          <w:ins w:id="157" w:author="Vihari Réka" w:date="2018-11-23T20:47:00Z"/>
          <w:rFonts w:cs="Times New Roman"/>
        </w:rPr>
        <w:pPrChange w:id="158" w:author="Vihari Réka" w:date="2018-11-23T20:45:00Z">
          <w:pPr>
            <w:spacing w:after="120" w:line="360" w:lineRule="auto"/>
            <w:ind w:firstLine="720"/>
            <w:jc w:val="both"/>
          </w:pPr>
        </w:pPrChange>
      </w:pPr>
      <w:ins w:id="159" w:author="Vihari Réka" w:date="2018-11-23T20:46:00Z">
        <w:r>
          <w:rPr>
            <w:rFonts w:cs="Times New Roman"/>
          </w:rPr>
          <w:t xml:space="preserve">A Kingfisher hívtam segítségül a szervertől kapott képekhez tartozó URL-ek feloldására. </w:t>
        </w:r>
      </w:ins>
      <w:ins w:id="160" w:author="Vihari Réka" w:date="2018-11-23T20:47:00Z">
        <w:r>
          <w:rPr>
            <w:rFonts w:cs="Times New Roman"/>
          </w:rPr>
          <w:t xml:space="preserve">Itt a tárolom a szervertől </w:t>
        </w:r>
        <w:r w:rsidR="00925971">
          <w:rPr>
            <w:rFonts w:cs="Times New Roman"/>
          </w:rPr>
          <w:t>visszakapott String értéket, majd átalakítom URL típusúvá. Ezután a változtatni kívánt image után írok egy .kf-et, ami a Kingfisher-t jelöli és ezután hívom meg a setImage</w:t>
        </w:r>
      </w:ins>
      <w:ins w:id="161" w:author="Vihari Réka" w:date="2018-11-23T20:48:00Z">
        <w:r w:rsidR="00925971">
          <w:rPr>
            <w:rFonts w:cs="Times New Roman"/>
          </w:rPr>
          <w:t>(with: url)</w:t>
        </w:r>
      </w:ins>
      <w:ins w:id="162" w:author="Vihari Réka" w:date="2018-11-23T20:47:00Z">
        <w:r w:rsidR="00925971">
          <w:rPr>
            <w:rFonts w:cs="Times New Roman"/>
          </w:rPr>
          <w:t xml:space="preserve"> metódust. </w:t>
        </w:r>
      </w:ins>
    </w:p>
    <w:p w14:paraId="78D0DA6C" w14:textId="77777777" w:rsidR="00BA753E" w:rsidRPr="00925971" w:rsidRDefault="00BA753E" w:rsidP="00BA753E">
      <w:pPr>
        <w:tabs>
          <w:tab w:val="left" w:pos="593"/>
        </w:tabs>
        <w:autoSpaceDE w:val="0"/>
        <w:autoSpaceDN w:val="0"/>
        <w:adjustRightInd w:val="0"/>
        <w:rPr>
          <w:ins w:id="163" w:author="Vihari Réka" w:date="2018-11-23T20:47:00Z"/>
          <w:rFonts w:ascii="Helvetica" w:eastAsiaTheme="minorHAnsi" w:hAnsi="Helvetica" w:cs="Helvetica"/>
          <w:sz w:val="16"/>
          <w:szCs w:val="16"/>
          <w:rPrChange w:id="164" w:author="Vihari Réka" w:date="2018-11-23T20:49:00Z">
            <w:rPr>
              <w:ins w:id="165" w:author="Vihari Réka" w:date="2018-11-23T20:47:00Z"/>
              <w:rFonts w:ascii="Helvetica" w:eastAsiaTheme="minorHAnsi" w:hAnsi="Helvetica" w:cs="Helvetica"/>
            </w:rPr>
          </w:rPrChange>
        </w:rPr>
      </w:pPr>
      <w:ins w:id="166" w:author="Vihari Réka" w:date="2018-11-23T20:47:00Z">
        <w:r w:rsidRPr="00925971">
          <w:rPr>
            <w:rFonts w:ascii="Menlo" w:eastAsiaTheme="minorHAnsi" w:hAnsi="Menlo" w:cs="Menlo"/>
            <w:b/>
            <w:bCs/>
            <w:color w:val="9B2393"/>
            <w:sz w:val="16"/>
            <w:szCs w:val="16"/>
            <w:rPrChange w:id="167" w:author="Vihari Réka" w:date="2018-11-23T20:49:00Z">
              <w:rPr>
                <w:rFonts w:ascii="Menlo" w:eastAsiaTheme="minorHAnsi" w:hAnsi="Menlo" w:cs="Menlo"/>
                <w:b/>
                <w:bCs/>
                <w:color w:val="9B2393"/>
              </w:rPr>
            </w:rPrChange>
          </w:rPr>
          <w:t>guard</w:t>
        </w:r>
        <w:r w:rsidRPr="00925971">
          <w:rPr>
            <w:rFonts w:ascii="Menlo" w:eastAsiaTheme="minorHAnsi" w:hAnsi="Menlo" w:cs="Menlo"/>
            <w:color w:val="000000"/>
            <w:sz w:val="16"/>
            <w:szCs w:val="16"/>
            <w:rPrChange w:id="168" w:author="Vihari Réka" w:date="2018-11-23T20:49:00Z">
              <w:rPr>
                <w:rFonts w:ascii="Menlo" w:eastAsiaTheme="minorHAnsi" w:hAnsi="Menlo" w:cs="Menlo"/>
                <w:color w:val="000000"/>
              </w:rPr>
            </w:rPrChange>
          </w:rPr>
          <w:t xml:space="preserve"> </w:t>
        </w:r>
        <w:r w:rsidRPr="00925971">
          <w:rPr>
            <w:rFonts w:ascii="Menlo" w:eastAsiaTheme="minorHAnsi" w:hAnsi="Menlo" w:cs="Menlo"/>
            <w:b/>
            <w:bCs/>
            <w:color w:val="9B2393"/>
            <w:sz w:val="16"/>
            <w:szCs w:val="16"/>
            <w:rPrChange w:id="169" w:author="Vihari Réka" w:date="2018-11-23T20:49:00Z">
              <w:rPr>
                <w:rFonts w:ascii="Menlo" w:eastAsiaTheme="minorHAnsi" w:hAnsi="Menlo" w:cs="Menlo"/>
                <w:b/>
                <w:bCs/>
                <w:color w:val="9B2393"/>
              </w:rPr>
            </w:rPrChange>
          </w:rPr>
          <w:t>let</w:t>
        </w:r>
        <w:r w:rsidRPr="00925971">
          <w:rPr>
            <w:rFonts w:ascii="Menlo" w:eastAsiaTheme="minorHAnsi" w:hAnsi="Menlo" w:cs="Menlo"/>
            <w:color w:val="000000"/>
            <w:sz w:val="16"/>
            <w:szCs w:val="16"/>
            <w:rPrChange w:id="170" w:author="Vihari Réka" w:date="2018-11-23T20:49:00Z">
              <w:rPr>
                <w:rFonts w:ascii="Menlo" w:eastAsiaTheme="minorHAnsi" w:hAnsi="Menlo" w:cs="Menlo"/>
                <w:color w:val="000000"/>
              </w:rPr>
            </w:rPrChange>
          </w:rPr>
          <w:t xml:space="preserve"> iconString = </w:t>
        </w:r>
        <w:r w:rsidRPr="00925971">
          <w:rPr>
            <w:rFonts w:ascii="Menlo" w:eastAsiaTheme="minorHAnsi" w:hAnsi="Menlo" w:cs="Menlo"/>
            <w:color w:val="326D74"/>
            <w:sz w:val="16"/>
            <w:szCs w:val="16"/>
            <w:rPrChange w:id="171" w:author="Vihari Réka" w:date="2018-11-23T20:49:00Z">
              <w:rPr>
                <w:rFonts w:ascii="Menlo" w:eastAsiaTheme="minorHAnsi" w:hAnsi="Menlo" w:cs="Menlo"/>
                <w:color w:val="326D74"/>
              </w:rPr>
            </w:rPrChange>
          </w:rPr>
          <w:t>event</w:t>
        </w:r>
        <w:r w:rsidRPr="00925971">
          <w:rPr>
            <w:rFonts w:ascii="Menlo" w:eastAsiaTheme="minorHAnsi" w:hAnsi="Menlo" w:cs="Menlo"/>
            <w:color w:val="000000"/>
            <w:sz w:val="16"/>
            <w:szCs w:val="16"/>
            <w:rPrChange w:id="172" w:author="Vihari Réka" w:date="2018-11-23T20:49:00Z">
              <w:rPr>
                <w:rFonts w:ascii="Menlo" w:eastAsiaTheme="minorHAnsi" w:hAnsi="Menlo" w:cs="Menlo"/>
                <w:color w:val="000000"/>
              </w:rPr>
            </w:rPrChange>
          </w:rPr>
          <w:t>[</w:t>
        </w:r>
        <w:r w:rsidRPr="00925971">
          <w:rPr>
            <w:rFonts w:ascii="Menlo" w:eastAsiaTheme="minorHAnsi" w:hAnsi="Menlo" w:cs="Menlo"/>
            <w:color w:val="1C00CF"/>
            <w:sz w:val="16"/>
            <w:szCs w:val="16"/>
            <w:rPrChange w:id="173" w:author="Vihari Réka" w:date="2018-11-23T20:49:00Z">
              <w:rPr>
                <w:rFonts w:ascii="Menlo" w:eastAsiaTheme="minorHAnsi" w:hAnsi="Menlo" w:cs="Menlo"/>
                <w:color w:val="1C00CF"/>
              </w:rPr>
            </w:rPrChange>
          </w:rPr>
          <w:t>0</w:t>
        </w:r>
        <w:r w:rsidRPr="00925971">
          <w:rPr>
            <w:rFonts w:ascii="Menlo" w:eastAsiaTheme="minorHAnsi" w:hAnsi="Menlo" w:cs="Menlo"/>
            <w:color w:val="000000"/>
            <w:sz w:val="16"/>
            <w:szCs w:val="16"/>
            <w:rPrChange w:id="174" w:author="Vihari Réka" w:date="2018-11-23T20:49:00Z">
              <w:rPr>
                <w:rFonts w:ascii="Menlo" w:eastAsiaTheme="minorHAnsi" w:hAnsi="Menlo" w:cs="Menlo"/>
                <w:color w:val="000000"/>
              </w:rPr>
            </w:rPrChange>
          </w:rPr>
          <w:t>].</w:t>
        </w:r>
        <w:r w:rsidRPr="00925971">
          <w:rPr>
            <w:rFonts w:ascii="Menlo" w:eastAsiaTheme="minorHAnsi" w:hAnsi="Menlo" w:cs="Menlo"/>
            <w:color w:val="326D74"/>
            <w:sz w:val="16"/>
            <w:szCs w:val="16"/>
            <w:rPrChange w:id="175" w:author="Vihari Réka" w:date="2018-11-23T20:49:00Z">
              <w:rPr>
                <w:rFonts w:ascii="Menlo" w:eastAsiaTheme="minorHAnsi" w:hAnsi="Menlo" w:cs="Menlo"/>
                <w:color w:val="326D74"/>
              </w:rPr>
            </w:rPrChange>
          </w:rPr>
          <w:t>iconURL</w:t>
        </w:r>
        <w:r w:rsidRPr="00925971">
          <w:rPr>
            <w:rFonts w:ascii="Menlo" w:eastAsiaTheme="minorHAnsi" w:hAnsi="Menlo" w:cs="Menlo"/>
            <w:color w:val="000000"/>
            <w:sz w:val="16"/>
            <w:szCs w:val="16"/>
            <w:rPrChange w:id="176" w:author="Vihari Réka" w:date="2018-11-23T20:49:00Z">
              <w:rPr>
                <w:rFonts w:ascii="Menlo" w:eastAsiaTheme="minorHAnsi" w:hAnsi="Menlo" w:cs="Menlo"/>
                <w:color w:val="000000"/>
              </w:rPr>
            </w:rPrChange>
          </w:rPr>
          <w:t xml:space="preserve"> </w:t>
        </w:r>
        <w:r w:rsidRPr="00925971">
          <w:rPr>
            <w:rFonts w:ascii="Menlo" w:eastAsiaTheme="minorHAnsi" w:hAnsi="Menlo" w:cs="Menlo"/>
            <w:b/>
            <w:bCs/>
            <w:color w:val="9B2393"/>
            <w:sz w:val="16"/>
            <w:szCs w:val="16"/>
            <w:rPrChange w:id="177" w:author="Vihari Réka" w:date="2018-11-23T20:49:00Z">
              <w:rPr>
                <w:rFonts w:ascii="Menlo" w:eastAsiaTheme="minorHAnsi" w:hAnsi="Menlo" w:cs="Menlo"/>
                <w:b/>
                <w:bCs/>
                <w:color w:val="9B2393"/>
              </w:rPr>
            </w:rPrChange>
          </w:rPr>
          <w:t>else</w:t>
        </w:r>
        <w:r w:rsidRPr="00925971">
          <w:rPr>
            <w:rFonts w:ascii="Menlo" w:eastAsiaTheme="minorHAnsi" w:hAnsi="Menlo" w:cs="Menlo"/>
            <w:color w:val="000000"/>
            <w:sz w:val="16"/>
            <w:szCs w:val="16"/>
            <w:rPrChange w:id="178" w:author="Vihari Réka" w:date="2018-11-23T20:49:00Z">
              <w:rPr>
                <w:rFonts w:ascii="Menlo" w:eastAsiaTheme="minorHAnsi" w:hAnsi="Menlo" w:cs="Menlo"/>
                <w:color w:val="000000"/>
              </w:rPr>
            </w:rPrChange>
          </w:rPr>
          <w:t xml:space="preserve"> { </w:t>
        </w:r>
        <w:r w:rsidRPr="00925971">
          <w:rPr>
            <w:rFonts w:ascii="Menlo" w:eastAsiaTheme="minorHAnsi" w:hAnsi="Menlo" w:cs="Menlo"/>
            <w:b/>
            <w:bCs/>
            <w:color w:val="9B2393"/>
            <w:sz w:val="16"/>
            <w:szCs w:val="16"/>
            <w:rPrChange w:id="179" w:author="Vihari Réka" w:date="2018-11-23T20:49:00Z">
              <w:rPr>
                <w:rFonts w:ascii="Menlo" w:eastAsiaTheme="minorHAnsi" w:hAnsi="Menlo" w:cs="Menlo"/>
                <w:b/>
                <w:bCs/>
                <w:color w:val="9B2393"/>
              </w:rPr>
            </w:rPrChange>
          </w:rPr>
          <w:t>return</w:t>
        </w:r>
        <w:r w:rsidRPr="00925971">
          <w:rPr>
            <w:rFonts w:ascii="Menlo" w:eastAsiaTheme="minorHAnsi" w:hAnsi="Menlo" w:cs="Menlo"/>
            <w:color w:val="000000"/>
            <w:sz w:val="16"/>
            <w:szCs w:val="16"/>
            <w:rPrChange w:id="180" w:author="Vihari Réka" w:date="2018-11-23T20:49:00Z">
              <w:rPr>
                <w:rFonts w:ascii="Menlo" w:eastAsiaTheme="minorHAnsi" w:hAnsi="Menlo" w:cs="Menlo"/>
                <w:color w:val="000000"/>
              </w:rPr>
            </w:rPrChange>
          </w:rPr>
          <w:t xml:space="preserve"> }</w:t>
        </w:r>
      </w:ins>
    </w:p>
    <w:p w14:paraId="7F5858F7" w14:textId="77777777" w:rsidR="00BA753E" w:rsidRPr="00925971" w:rsidRDefault="00BA753E" w:rsidP="00BA753E">
      <w:pPr>
        <w:tabs>
          <w:tab w:val="left" w:pos="593"/>
        </w:tabs>
        <w:autoSpaceDE w:val="0"/>
        <w:autoSpaceDN w:val="0"/>
        <w:adjustRightInd w:val="0"/>
        <w:rPr>
          <w:ins w:id="181" w:author="Vihari Réka" w:date="2018-11-23T20:47:00Z"/>
          <w:rFonts w:ascii="Helvetica" w:eastAsiaTheme="minorHAnsi" w:hAnsi="Helvetica" w:cs="Helvetica"/>
          <w:sz w:val="16"/>
          <w:szCs w:val="16"/>
          <w:rPrChange w:id="182" w:author="Vihari Réka" w:date="2018-11-23T20:49:00Z">
            <w:rPr>
              <w:ins w:id="183" w:author="Vihari Réka" w:date="2018-11-23T20:47:00Z"/>
              <w:rFonts w:ascii="Helvetica" w:eastAsiaTheme="minorHAnsi" w:hAnsi="Helvetica" w:cs="Helvetica"/>
            </w:rPr>
          </w:rPrChange>
        </w:rPr>
      </w:pPr>
      <w:ins w:id="184" w:author="Vihari Réka" w:date="2018-11-23T20:47:00Z">
        <w:r w:rsidRPr="00925971">
          <w:rPr>
            <w:rFonts w:ascii="Menlo" w:eastAsiaTheme="minorHAnsi" w:hAnsi="Menlo" w:cs="Menlo"/>
            <w:color w:val="000000"/>
            <w:sz w:val="16"/>
            <w:szCs w:val="16"/>
            <w:rPrChange w:id="185" w:author="Vihari Réka" w:date="2018-11-23T20:49:00Z">
              <w:rPr>
                <w:rFonts w:ascii="Menlo" w:eastAsiaTheme="minorHAnsi" w:hAnsi="Menlo" w:cs="Menlo"/>
                <w:color w:val="000000"/>
              </w:rPr>
            </w:rPrChange>
          </w:rPr>
          <w:t xml:space="preserve">        </w:t>
        </w:r>
        <w:r w:rsidRPr="00925971">
          <w:rPr>
            <w:rFonts w:ascii="Menlo" w:eastAsiaTheme="minorHAnsi" w:hAnsi="Menlo" w:cs="Menlo"/>
            <w:b/>
            <w:bCs/>
            <w:color w:val="9B2393"/>
            <w:sz w:val="16"/>
            <w:szCs w:val="16"/>
            <w:rPrChange w:id="186" w:author="Vihari Réka" w:date="2018-11-23T20:49:00Z">
              <w:rPr>
                <w:rFonts w:ascii="Menlo" w:eastAsiaTheme="minorHAnsi" w:hAnsi="Menlo" w:cs="Menlo"/>
                <w:b/>
                <w:bCs/>
                <w:color w:val="9B2393"/>
              </w:rPr>
            </w:rPrChange>
          </w:rPr>
          <w:t>guard</w:t>
        </w:r>
        <w:r w:rsidRPr="00925971">
          <w:rPr>
            <w:rFonts w:ascii="Menlo" w:eastAsiaTheme="minorHAnsi" w:hAnsi="Menlo" w:cs="Menlo"/>
            <w:color w:val="000000"/>
            <w:sz w:val="16"/>
            <w:szCs w:val="16"/>
            <w:rPrChange w:id="187" w:author="Vihari Réka" w:date="2018-11-23T20:49:00Z">
              <w:rPr>
                <w:rFonts w:ascii="Menlo" w:eastAsiaTheme="minorHAnsi" w:hAnsi="Menlo" w:cs="Menlo"/>
                <w:color w:val="000000"/>
              </w:rPr>
            </w:rPrChange>
          </w:rPr>
          <w:t xml:space="preserve"> </w:t>
        </w:r>
        <w:r w:rsidRPr="00925971">
          <w:rPr>
            <w:rFonts w:ascii="Menlo" w:eastAsiaTheme="minorHAnsi" w:hAnsi="Menlo" w:cs="Menlo"/>
            <w:b/>
            <w:bCs/>
            <w:color w:val="9B2393"/>
            <w:sz w:val="16"/>
            <w:szCs w:val="16"/>
            <w:rPrChange w:id="188" w:author="Vihari Réka" w:date="2018-11-23T20:49:00Z">
              <w:rPr>
                <w:rFonts w:ascii="Menlo" w:eastAsiaTheme="minorHAnsi" w:hAnsi="Menlo" w:cs="Menlo"/>
                <w:b/>
                <w:bCs/>
                <w:color w:val="9B2393"/>
              </w:rPr>
            </w:rPrChange>
          </w:rPr>
          <w:t>let</w:t>
        </w:r>
        <w:r w:rsidRPr="00925971">
          <w:rPr>
            <w:rFonts w:ascii="Menlo" w:eastAsiaTheme="minorHAnsi" w:hAnsi="Menlo" w:cs="Menlo"/>
            <w:color w:val="000000"/>
            <w:sz w:val="16"/>
            <w:szCs w:val="16"/>
            <w:rPrChange w:id="189" w:author="Vihari Réka" w:date="2018-11-23T20:49:00Z">
              <w:rPr>
                <w:rFonts w:ascii="Menlo" w:eastAsiaTheme="minorHAnsi" w:hAnsi="Menlo" w:cs="Menlo"/>
                <w:color w:val="000000"/>
              </w:rPr>
            </w:rPrChange>
          </w:rPr>
          <w:t xml:space="preserve"> url = </w:t>
        </w:r>
        <w:r w:rsidRPr="00925971">
          <w:rPr>
            <w:rFonts w:ascii="Menlo" w:eastAsiaTheme="minorHAnsi" w:hAnsi="Menlo" w:cs="Menlo"/>
            <w:color w:val="5C2699"/>
            <w:sz w:val="16"/>
            <w:szCs w:val="16"/>
            <w:rPrChange w:id="190" w:author="Vihari Réka" w:date="2018-11-23T20:49:00Z">
              <w:rPr>
                <w:rFonts w:ascii="Menlo" w:eastAsiaTheme="minorHAnsi" w:hAnsi="Menlo" w:cs="Menlo"/>
                <w:color w:val="5C2699"/>
              </w:rPr>
            </w:rPrChange>
          </w:rPr>
          <w:t>URL</w:t>
        </w:r>
        <w:r w:rsidRPr="00925971">
          <w:rPr>
            <w:rFonts w:ascii="Menlo" w:eastAsiaTheme="minorHAnsi" w:hAnsi="Menlo" w:cs="Menlo"/>
            <w:color w:val="000000"/>
            <w:sz w:val="16"/>
            <w:szCs w:val="16"/>
            <w:rPrChange w:id="191" w:author="Vihari Réka" w:date="2018-11-23T20:49:00Z">
              <w:rPr>
                <w:rFonts w:ascii="Menlo" w:eastAsiaTheme="minorHAnsi" w:hAnsi="Menlo" w:cs="Menlo"/>
                <w:color w:val="000000"/>
              </w:rPr>
            </w:rPrChange>
          </w:rPr>
          <w:t xml:space="preserve">(string: iconString) </w:t>
        </w:r>
        <w:r w:rsidRPr="00925971">
          <w:rPr>
            <w:rFonts w:ascii="Menlo" w:eastAsiaTheme="minorHAnsi" w:hAnsi="Menlo" w:cs="Menlo"/>
            <w:b/>
            <w:bCs/>
            <w:color w:val="9B2393"/>
            <w:sz w:val="16"/>
            <w:szCs w:val="16"/>
            <w:rPrChange w:id="192" w:author="Vihari Réka" w:date="2018-11-23T20:49:00Z">
              <w:rPr>
                <w:rFonts w:ascii="Menlo" w:eastAsiaTheme="minorHAnsi" w:hAnsi="Menlo" w:cs="Menlo"/>
                <w:b/>
                <w:bCs/>
                <w:color w:val="9B2393"/>
              </w:rPr>
            </w:rPrChange>
          </w:rPr>
          <w:t>else</w:t>
        </w:r>
        <w:r w:rsidRPr="00925971">
          <w:rPr>
            <w:rFonts w:ascii="Menlo" w:eastAsiaTheme="minorHAnsi" w:hAnsi="Menlo" w:cs="Menlo"/>
            <w:color w:val="000000"/>
            <w:sz w:val="16"/>
            <w:szCs w:val="16"/>
            <w:rPrChange w:id="193" w:author="Vihari Réka" w:date="2018-11-23T20:49:00Z">
              <w:rPr>
                <w:rFonts w:ascii="Menlo" w:eastAsiaTheme="minorHAnsi" w:hAnsi="Menlo" w:cs="Menlo"/>
                <w:color w:val="000000"/>
              </w:rPr>
            </w:rPrChange>
          </w:rPr>
          <w:t xml:space="preserve"> { </w:t>
        </w:r>
        <w:r w:rsidRPr="00925971">
          <w:rPr>
            <w:rFonts w:ascii="Menlo" w:eastAsiaTheme="minorHAnsi" w:hAnsi="Menlo" w:cs="Menlo"/>
            <w:b/>
            <w:bCs/>
            <w:color w:val="9B2393"/>
            <w:sz w:val="16"/>
            <w:szCs w:val="16"/>
            <w:rPrChange w:id="194" w:author="Vihari Réka" w:date="2018-11-23T20:49:00Z">
              <w:rPr>
                <w:rFonts w:ascii="Menlo" w:eastAsiaTheme="minorHAnsi" w:hAnsi="Menlo" w:cs="Menlo"/>
                <w:b/>
                <w:bCs/>
                <w:color w:val="9B2393"/>
              </w:rPr>
            </w:rPrChange>
          </w:rPr>
          <w:t>return</w:t>
        </w:r>
        <w:r w:rsidRPr="00925971">
          <w:rPr>
            <w:rFonts w:ascii="Menlo" w:eastAsiaTheme="minorHAnsi" w:hAnsi="Menlo" w:cs="Menlo"/>
            <w:color w:val="000000"/>
            <w:sz w:val="16"/>
            <w:szCs w:val="16"/>
            <w:rPrChange w:id="195" w:author="Vihari Réka" w:date="2018-11-23T20:49:00Z">
              <w:rPr>
                <w:rFonts w:ascii="Menlo" w:eastAsiaTheme="minorHAnsi" w:hAnsi="Menlo" w:cs="Menlo"/>
                <w:color w:val="000000"/>
              </w:rPr>
            </w:rPrChange>
          </w:rPr>
          <w:t xml:space="preserve"> }</w:t>
        </w:r>
      </w:ins>
    </w:p>
    <w:p w14:paraId="7692CFD4" w14:textId="7B5A061F" w:rsidR="00BA753E" w:rsidRPr="00925971" w:rsidRDefault="00BA753E" w:rsidP="00BA753E">
      <w:pPr>
        <w:spacing w:after="120" w:line="360" w:lineRule="auto"/>
        <w:jc w:val="both"/>
        <w:rPr>
          <w:ins w:id="196" w:author="Vihari Réka" w:date="2018-11-23T20:45:00Z"/>
          <w:rFonts w:cs="Times New Roman"/>
          <w:sz w:val="16"/>
          <w:szCs w:val="16"/>
          <w:rPrChange w:id="197" w:author="Vihari Réka" w:date="2018-11-23T20:49:00Z">
            <w:rPr>
              <w:ins w:id="198" w:author="Vihari Réka" w:date="2018-11-23T20:45:00Z"/>
              <w:rFonts w:cs="Times New Roman"/>
            </w:rPr>
          </w:rPrChange>
        </w:rPr>
        <w:pPrChange w:id="199" w:author="Vihari Réka" w:date="2018-11-23T20:45:00Z">
          <w:pPr>
            <w:spacing w:after="120" w:line="360" w:lineRule="auto"/>
            <w:ind w:firstLine="720"/>
            <w:jc w:val="both"/>
          </w:pPr>
        </w:pPrChange>
      </w:pPr>
      <w:ins w:id="200" w:author="Vihari Réka" w:date="2018-11-23T20:47:00Z">
        <w:r w:rsidRPr="00925971">
          <w:rPr>
            <w:rFonts w:ascii="Menlo" w:eastAsiaTheme="minorHAnsi" w:hAnsi="Menlo" w:cs="Menlo"/>
            <w:color w:val="000000"/>
            <w:sz w:val="16"/>
            <w:szCs w:val="16"/>
            <w:rPrChange w:id="201" w:author="Vihari Réka" w:date="2018-11-23T20:49:00Z">
              <w:rPr>
                <w:rFonts w:ascii="Menlo" w:eastAsiaTheme="minorHAnsi" w:hAnsi="Menlo" w:cs="Menlo"/>
                <w:color w:val="000000"/>
              </w:rPr>
            </w:rPrChange>
          </w:rPr>
          <w:t xml:space="preserve">        </w:t>
        </w:r>
        <w:r w:rsidRPr="00925971">
          <w:rPr>
            <w:rFonts w:ascii="Menlo" w:eastAsiaTheme="minorHAnsi" w:hAnsi="Menlo" w:cs="Menlo"/>
            <w:color w:val="326D74"/>
            <w:sz w:val="16"/>
            <w:szCs w:val="16"/>
            <w:rPrChange w:id="202" w:author="Vihari Réka" w:date="2018-11-23T20:49:00Z">
              <w:rPr>
                <w:rFonts w:ascii="Menlo" w:eastAsiaTheme="minorHAnsi" w:hAnsi="Menlo" w:cs="Menlo"/>
                <w:color w:val="326D74"/>
              </w:rPr>
            </w:rPrChange>
          </w:rPr>
          <w:t>iconImage</w:t>
        </w:r>
        <w:r w:rsidRPr="00925971">
          <w:rPr>
            <w:rFonts w:ascii="Menlo" w:eastAsiaTheme="minorHAnsi" w:hAnsi="Menlo" w:cs="Menlo"/>
            <w:color w:val="000000"/>
            <w:sz w:val="16"/>
            <w:szCs w:val="16"/>
            <w:rPrChange w:id="203" w:author="Vihari Réka" w:date="2018-11-23T20:49:00Z">
              <w:rPr>
                <w:rFonts w:ascii="Menlo" w:eastAsiaTheme="minorHAnsi" w:hAnsi="Menlo" w:cs="Menlo"/>
                <w:color w:val="000000"/>
              </w:rPr>
            </w:rPrChange>
          </w:rPr>
          <w:t>.</w:t>
        </w:r>
        <w:r w:rsidRPr="00925971">
          <w:rPr>
            <w:rFonts w:ascii="Menlo" w:eastAsiaTheme="minorHAnsi" w:hAnsi="Menlo" w:cs="Menlo"/>
            <w:color w:val="326D74"/>
            <w:sz w:val="16"/>
            <w:szCs w:val="16"/>
            <w:rPrChange w:id="204" w:author="Vihari Réka" w:date="2018-11-23T20:49:00Z">
              <w:rPr>
                <w:rFonts w:ascii="Menlo" w:eastAsiaTheme="minorHAnsi" w:hAnsi="Menlo" w:cs="Menlo"/>
                <w:color w:val="326D74"/>
              </w:rPr>
            </w:rPrChange>
          </w:rPr>
          <w:t>kf</w:t>
        </w:r>
        <w:r w:rsidRPr="00925971">
          <w:rPr>
            <w:rFonts w:ascii="Menlo" w:eastAsiaTheme="minorHAnsi" w:hAnsi="Menlo" w:cs="Menlo"/>
            <w:color w:val="000000"/>
            <w:sz w:val="16"/>
            <w:szCs w:val="16"/>
            <w:rPrChange w:id="205" w:author="Vihari Réka" w:date="2018-11-23T20:49:00Z">
              <w:rPr>
                <w:rFonts w:ascii="Menlo" w:eastAsiaTheme="minorHAnsi" w:hAnsi="Menlo" w:cs="Menlo"/>
                <w:color w:val="000000"/>
              </w:rPr>
            </w:rPrChange>
          </w:rPr>
          <w:t>.</w:t>
        </w:r>
        <w:r w:rsidRPr="00925971">
          <w:rPr>
            <w:rFonts w:ascii="Menlo" w:eastAsiaTheme="minorHAnsi" w:hAnsi="Menlo" w:cs="Menlo"/>
            <w:color w:val="245256"/>
            <w:sz w:val="16"/>
            <w:szCs w:val="16"/>
            <w:rPrChange w:id="206" w:author="Vihari Réka" w:date="2018-11-23T20:49:00Z">
              <w:rPr>
                <w:rFonts w:ascii="Menlo" w:eastAsiaTheme="minorHAnsi" w:hAnsi="Menlo" w:cs="Menlo"/>
                <w:color w:val="245256"/>
              </w:rPr>
            </w:rPrChange>
          </w:rPr>
          <w:t>setImage</w:t>
        </w:r>
        <w:r w:rsidRPr="00925971">
          <w:rPr>
            <w:rFonts w:ascii="Menlo" w:eastAsiaTheme="minorHAnsi" w:hAnsi="Menlo" w:cs="Menlo"/>
            <w:color w:val="000000"/>
            <w:sz w:val="16"/>
            <w:szCs w:val="16"/>
            <w:rPrChange w:id="207" w:author="Vihari Réka" w:date="2018-11-23T20:49:00Z">
              <w:rPr>
                <w:rFonts w:ascii="Menlo" w:eastAsiaTheme="minorHAnsi" w:hAnsi="Menlo" w:cs="Menlo"/>
                <w:color w:val="000000"/>
              </w:rPr>
            </w:rPrChange>
          </w:rPr>
          <w:t>(with: url)</w:t>
        </w:r>
      </w:ins>
    </w:p>
    <w:p w14:paraId="4949BB08" w14:textId="77777777" w:rsidR="00BA753E" w:rsidRPr="00A4098C" w:rsidRDefault="00BA753E" w:rsidP="00A4098C">
      <w:pPr>
        <w:spacing w:after="120" w:line="360" w:lineRule="auto"/>
        <w:ind w:firstLine="720"/>
        <w:jc w:val="both"/>
        <w:rPr>
          <w:rFonts w:cs="Times New Roman"/>
        </w:rPr>
      </w:pPr>
    </w:p>
    <w:p w14:paraId="2507812E" w14:textId="77777777" w:rsidR="00A471C6" w:rsidRDefault="00A471C6" w:rsidP="00A471C6">
      <w:pPr>
        <w:pStyle w:val="Cmsor2"/>
        <w:numPr>
          <w:ilvl w:val="1"/>
          <w:numId w:val="15"/>
        </w:numPr>
      </w:pPr>
      <w:bookmarkStart w:id="208" w:name="_Toc530002322"/>
      <w:r>
        <w:t>JHipster</w:t>
      </w:r>
      <w:bookmarkEnd w:id="208"/>
    </w:p>
    <w:p w14:paraId="2BF376FD" w14:textId="77777777" w:rsidR="0039020A" w:rsidRDefault="0039020A" w:rsidP="005E2D27">
      <w:pPr>
        <w:spacing w:after="120" w:line="360" w:lineRule="auto"/>
        <w:ind w:firstLine="720"/>
        <w:jc w:val="both"/>
        <w:rPr>
          <w:rFonts w:cs="Times New Roman"/>
        </w:rPr>
      </w:pPr>
      <w:r>
        <w:rPr>
          <w:rFonts w:cs="Times New Roman"/>
        </w:rPr>
        <w:t>Az alkalmazásom a kliens funkciót tölti be, mivel a szerverrel kommunikál és a tőle kapott információkat jeleníti meg grafikus felületén. A JHipster segítségemre volt az alkalmazásomhoz tartozó szerver elkészítésében. A szerverrel történő kapcsolat felépítéséről a későbbi részekben lesz szó, ebben a fejezetben a szerver elkészítésének folyamatát mutatom be.</w:t>
      </w:r>
    </w:p>
    <w:p w14:paraId="36288102" w14:textId="6BD51C91" w:rsidR="00AE31F6" w:rsidRPr="005E2D27" w:rsidRDefault="009F03E2" w:rsidP="005E2D27">
      <w:pPr>
        <w:spacing w:after="120" w:line="360" w:lineRule="auto"/>
        <w:ind w:firstLine="720"/>
        <w:jc w:val="both"/>
        <w:rPr>
          <w:rFonts w:cs="Times New Roman"/>
        </w:rPr>
      </w:pPr>
      <w:commentRangeStart w:id="209"/>
      <w:r w:rsidRPr="005E2D27">
        <w:rPr>
          <w:rFonts w:cs="Times New Roman"/>
        </w:rPr>
        <w:t xml:space="preserve">A JHipster egy fejlesztői platform, mely </w:t>
      </w:r>
      <w:r w:rsidR="00AE31F6" w:rsidRPr="005E2D27">
        <w:rPr>
          <w:rFonts w:cs="Times New Roman"/>
        </w:rPr>
        <w:t xml:space="preserve">segítséget nyújt </w:t>
      </w:r>
      <w:ins w:id="210" w:author="Vihari Réka" w:date="2018-11-22T10:22:00Z">
        <w:r w:rsidR="00A613DE">
          <w:rPr>
            <w:rFonts w:cs="Times New Roman"/>
          </w:rPr>
          <w:t xml:space="preserve">Angular/Ract webes alkalmazások </w:t>
        </w:r>
      </w:ins>
      <w:r w:rsidR="00AE31F6" w:rsidRPr="005E2D27">
        <w:rPr>
          <w:rFonts w:cs="Times New Roman"/>
        </w:rPr>
        <w:t>generá</w:t>
      </w:r>
      <w:ins w:id="211" w:author="Vihari Réka" w:date="2018-11-22T10:22:00Z">
        <w:r w:rsidR="00A613DE">
          <w:rPr>
            <w:rFonts w:cs="Times New Roman"/>
          </w:rPr>
          <w:t xml:space="preserve">lásához és fejlesztéséhez. </w:t>
        </w:r>
      </w:ins>
      <w:del w:id="212" w:author="Vihari Réka" w:date="2018-11-22T10:22:00Z">
        <w:r w:rsidR="00AE31F6" w:rsidRPr="005E2D27" w:rsidDel="00A613DE">
          <w:rPr>
            <w:rFonts w:cs="Times New Roman"/>
          </w:rPr>
          <w:delText xml:space="preserve">lni, fejleszteni és szerverre telepíteni Spring boot és Angular/React webes alkalmazásokat és Spring microsevice-eket. </w:delText>
        </w:r>
        <w:commentRangeEnd w:id="209"/>
        <w:r w:rsidR="00F94153" w:rsidDel="00A613DE">
          <w:rPr>
            <w:rStyle w:val="Jegyzethivatkozs"/>
          </w:rPr>
          <w:commentReference w:id="209"/>
        </w:r>
      </w:del>
    </w:p>
    <w:p w14:paraId="4AE9ECF0" w14:textId="77777777" w:rsidR="00A4098C" w:rsidRDefault="00AE31F6" w:rsidP="005E2D27">
      <w:pPr>
        <w:spacing w:after="120" w:line="360" w:lineRule="auto"/>
        <w:ind w:firstLine="720"/>
        <w:jc w:val="both"/>
        <w:rPr>
          <w:rFonts w:cs="Times New Roman"/>
        </w:rPr>
      </w:pPr>
      <w:r w:rsidRPr="005E2D27">
        <w:rPr>
          <w:rFonts w:cs="Times New Roman"/>
        </w:rPr>
        <w:t>A használatával lehetőségünk van testreszabott backend generálására applikációnkhoz.  Szerver oldalon Java kóddal találkozhatunk, a frontend-en pedig választhatunk Angular vagy React webes alkalmazás platformból, melyek Bootstrap-et használnak, ezzel reszponzívvá téve az alkalmazást bármely eszközre.</w:t>
      </w:r>
      <w:r w:rsidR="00A4098C">
        <w:rPr>
          <w:rFonts w:cs="Times New Roman"/>
        </w:rPr>
        <w:t xml:space="preserve"> </w:t>
      </w:r>
    </w:p>
    <w:p w14:paraId="0B338A68" w14:textId="0E570ED8" w:rsidR="00C24C04" w:rsidRPr="005E2D27" w:rsidRDefault="00C24C04" w:rsidP="005E2D27">
      <w:pPr>
        <w:spacing w:after="120" w:line="360" w:lineRule="auto"/>
        <w:ind w:firstLine="720"/>
        <w:jc w:val="both"/>
        <w:rPr>
          <w:rFonts w:cs="Times New Roman"/>
        </w:rPr>
      </w:pPr>
      <w:r w:rsidRPr="005E2D27">
        <w:rPr>
          <w:rFonts w:cs="Times New Roman"/>
        </w:rPr>
        <w:t xml:space="preserve">A backend generálásához létre kell hoznunk egy mappát, ahova szeretnénk letölteni a szükséges fájlokat. Ezután egy terminál ablakban be kell lépnünk ebbe a mappába, majd kiadni az ,, npm install -g generator-jhipster” parancsot, mely telepíti a fájlokat. A parancs kiadása után a ,,jhipster” parancs kiadásával a terminál ablakban a JHipster feltesz kérdéseket azzal kapcsolatban, hogy milyen backend-re van szükségünk. Itt választhatjuk ki, hogy milyen típusú authentikációt szeretnénk használni. </w:t>
      </w:r>
      <w:commentRangeStart w:id="213"/>
      <w:del w:id="214" w:author="Vihari Réka" w:date="2018-11-22T10:24:00Z">
        <w:r w:rsidR="00D4446E" w:rsidRPr="005E2D27" w:rsidDel="00A613DE">
          <w:rPr>
            <w:rFonts w:cs="Times New Roman"/>
          </w:rPr>
          <w:delText>Négy fajta lehetőséget kínál fel, melyből</w:delText>
        </w:r>
      </w:del>
      <w:ins w:id="215" w:author="Vihari Réka" w:date="2018-11-22T10:24:00Z">
        <w:r w:rsidR="00A613DE">
          <w:rPr>
            <w:rFonts w:cs="Times New Roman"/>
          </w:rPr>
          <w:t>A lehetőségek között szerepel</w:t>
        </w:r>
      </w:ins>
      <w:r w:rsidR="00D4446E" w:rsidRPr="005E2D27">
        <w:rPr>
          <w:rFonts w:cs="Times New Roman"/>
        </w:rPr>
        <w:t xml:space="preserve"> a JWT</w:t>
      </w:r>
      <w:ins w:id="216" w:author="Vihari Réka" w:date="2018-11-22T10:25:00Z">
        <w:r w:rsidR="00A613DE">
          <w:rPr>
            <w:rFonts w:cs="Times New Roman"/>
          </w:rPr>
          <w:t>, ami</w:t>
        </w:r>
      </w:ins>
      <w:r w:rsidR="00D4446E" w:rsidRPr="005E2D27">
        <w:rPr>
          <w:rFonts w:cs="Times New Roman"/>
        </w:rPr>
        <w:t xml:space="preserve"> egy JSON Web token alapú authentikáció</w:t>
      </w:r>
      <w:ins w:id="217" w:author="Vihari Réka" w:date="2018-11-22T10:24:00Z">
        <w:r w:rsidR="00A613DE">
          <w:rPr>
            <w:rFonts w:cs="Times New Roman"/>
          </w:rPr>
          <w:t>.</w:t>
        </w:r>
      </w:ins>
      <w:del w:id="218" w:author="Vihari Réka" w:date="2018-11-22T10:24:00Z">
        <w:r w:rsidR="00D4446E" w:rsidRPr="005E2D27" w:rsidDel="00A613DE">
          <w:rPr>
            <w:rFonts w:cs="Times New Roman"/>
          </w:rPr>
          <w:delText>,</w:delText>
        </w:r>
      </w:del>
      <w:r w:rsidR="00D4446E" w:rsidRPr="005E2D27">
        <w:rPr>
          <w:rFonts w:cs="Times New Roman"/>
        </w:rPr>
        <w:t xml:space="preserve"> </w:t>
      </w:r>
      <w:ins w:id="219" w:author="Vihari Réka" w:date="2018-11-22T10:24:00Z">
        <w:r w:rsidR="00A613DE">
          <w:rPr>
            <w:rFonts w:cs="Times New Roman"/>
          </w:rPr>
          <w:t>Illetve, az</w:t>
        </w:r>
      </w:ins>
      <w:del w:id="220" w:author="Vihari Réka" w:date="2018-11-22T10:24:00Z">
        <w:r w:rsidR="00D4446E" w:rsidRPr="005E2D27" w:rsidDel="00A613DE">
          <w:rPr>
            <w:rFonts w:cs="Times New Roman"/>
          </w:rPr>
          <w:delText>az</w:delText>
        </w:r>
      </w:del>
      <w:r w:rsidR="00D4446E" w:rsidRPr="005E2D27">
        <w:rPr>
          <w:rFonts w:cs="Times New Roman"/>
        </w:rPr>
        <w:t xml:space="preserve"> OAuth 2.0 / OIDC authentikáció, mely az alkalmazáson kívül oldja meg az authentikációt. </w:t>
      </w:r>
      <w:commentRangeEnd w:id="213"/>
      <w:r w:rsidR="00D421A7">
        <w:rPr>
          <w:rStyle w:val="Jegyzethivatkozs"/>
        </w:rPr>
        <w:commentReference w:id="213"/>
      </w:r>
      <w:r w:rsidR="00D4446E" w:rsidRPr="005E2D27">
        <w:rPr>
          <w:rFonts w:cs="Times New Roman"/>
        </w:rPr>
        <w:t>Ez biztonságosabb mint a JWT token használata, de OpenID Connect szerverre van szüksége, így bonyolultabb. Továbbá, használhatunk még HTTP Session authentikációt, mely egy klasszikus session-alapú authentikáció. Illetve, használhatjuk még a JHipster UAA szerve</w:t>
      </w:r>
      <w:ins w:id="221" w:author="Illanicz Barnabás" w:date="2018-11-19T14:25:00Z">
        <w:r w:rsidR="007277E7">
          <w:rPr>
            <w:rFonts w:cs="Times New Roman"/>
          </w:rPr>
          <w:t>r</w:t>
        </w:r>
      </w:ins>
      <w:del w:id="222" w:author="Illanicz Barnabás" w:date="2018-11-19T14:25:00Z">
        <w:r w:rsidR="00D4446E" w:rsidRPr="005E2D27" w:rsidDel="007277E7">
          <w:rPr>
            <w:rFonts w:cs="Times New Roman"/>
          </w:rPr>
          <w:delText>z</w:delText>
        </w:r>
      </w:del>
      <w:r w:rsidR="00D4446E" w:rsidRPr="005E2D27">
        <w:rPr>
          <w:rFonts w:cs="Times New Roman"/>
        </w:rPr>
        <w:t xml:space="preserve"> authentikációját, de ezt külön le kell generálnunk a projektünkhöz. A lehetőségek közül a default opciót választottam, ami a JWT token, a könnyeb</w:t>
      </w:r>
      <w:ins w:id="223" w:author="Illanicz Barnabás" w:date="2018-11-19T14:26:00Z">
        <w:r w:rsidR="008B5545">
          <w:rPr>
            <w:rFonts w:cs="Times New Roman"/>
          </w:rPr>
          <w:t>b</w:t>
        </w:r>
      </w:ins>
      <w:r w:rsidR="00D4446E" w:rsidRPr="005E2D27">
        <w:rPr>
          <w:rFonts w:cs="Times New Roman"/>
        </w:rPr>
        <w:t xml:space="preserve"> fejlesztés miatt, illetve a legtöbb felhasználó ezt használja.</w:t>
      </w:r>
    </w:p>
    <w:p w14:paraId="53517BBE" w14:textId="77777777" w:rsidR="00C24C04" w:rsidRPr="005E2D27" w:rsidRDefault="00D4446E" w:rsidP="005E2D27">
      <w:pPr>
        <w:spacing w:after="120" w:line="360" w:lineRule="auto"/>
        <w:ind w:firstLine="720"/>
        <w:jc w:val="both"/>
        <w:rPr>
          <w:rFonts w:cs="Times New Roman"/>
        </w:rPr>
      </w:pPr>
      <w:r w:rsidRPr="005E2D27">
        <w:rPr>
          <w:rFonts w:cs="Times New Roman"/>
        </w:rPr>
        <w:t xml:space="preserve">Főbb kérdésként szerepel még, hogy milyen adatbázist szeretnénk használni. Típusok közül az SQL, MongoDB, Cassandra, Couchbase és adatbázis nélküli lehetőség szerepel. Itt az SQL típust választottam, mivel az volt számomra ismert egyetemi tanulmányaimnak köszönhetően. </w:t>
      </w:r>
    </w:p>
    <w:p w14:paraId="242267F6" w14:textId="77777777" w:rsidR="00A613DE" w:rsidRDefault="00D4446E" w:rsidP="005E2D27">
      <w:pPr>
        <w:spacing w:after="120" w:line="360" w:lineRule="auto"/>
        <w:ind w:firstLine="720"/>
        <w:jc w:val="both"/>
        <w:rPr>
          <w:ins w:id="224" w:author="Vihari Réka" w:date="2018-11-22T10:25:00Z"/>
          <w:rFonts w:cs="Times New Roman"/>
        </w:rPr>
      </w:pPr>
      <w:r w:rsidRPr="005E2D27">
        <w:rPr>
          <w:rFonts w:cs="Times New Roman"/>
        </w:rPr>
        <w:lastRenderedPageBreak/>
        <w:t xml:space="preserve">Illetve, a fejlesztői adatbázis kiválasztásánál </w:t>
      </w:r>
      <w:r w:rsidR="00B63964" w:rsidRPr="005E2D27">
        <w:rPr>
          <w:rFonts w:cs="Times New Roman"/>
        </w:rPr>
        <w:t>a H2 adatbázis</w:t>
      </w:r>
      <w:ins w:id="225" w:author="Illanicz Barnabás" w:date="2018-11-19T14:27:00Z">
        <w:r w:rsidR="004F4DBA">
          <w:rPr>
            <w:rFonts w:cs="Times New Roman"/>
          </w:rPr>
          <w:t>t</w:t>
        </w:r>
      </w:ins>
      <w:r w:rsidR="00B63964" w:rsidRPr="005E2D27">
        <w:rPr>
          <w:rFonts w:cs="Times New Roman"/>
        </w:rPr>
        <w:t xml:space="preserve"> választottam, melyből szintén két lehetőség közül lehet választani</w:t>
      </w:r>
      <w:commentRangeStart w:id="226"/>
      <w:r w:rsidR="00B63964" w:rsidRPr="005E2D27">
        <w:rPr>
          <w:rFonts w:cs="Times New Roman"/>
        </w:rPr>
        <w:t xml:space="preserve">: </w:t>
      </w:r>
    </w:p>
    <w:p w14:paraId="0AC28A64" w14:textId="0348FA94" w:rsidR="00A613DE" w:rsidRDefault="00B63964">
      <w:pPr>
        <w:pStyle w:val="Listaszerbekezds"/>
        <w:numPr>
          <w:ilvl w:val="0"/>
          <w:numId w:val="19"/>
        </w:numPr>
        <w:spacing w:after="120" w:line="360" w:lineRule="auto"/>
        <w:jc w:val="both"/>
        <w:rPr>
          <w:ins w:id="227" w:author="Vihari Réka" w:date="2018-11-22T10:25:00Z"/>
          <w:rFonts w:cs="Times New Roman"/>
        </w:rPr>
        <w:pPrChange w:id="228" w:author="Vihari Réka" w:date="2018-11-22T10:25:00Z">
          <w:pPr>
            <w:spacing w:after="120" w:line="360" w:lineRule="auto"/>
            <w:ind w:firstLine="720"/>
            <w:jc w:val="both"/>
          </w:pPr>
        </w:pPrChange>
      </w:pPr>
      <w:r w:rsidRPr="00A613DE">
        <w:rPr>
          <w:rFonts w:cs="Times New Roman"/>
        </w:rPr>
        <w:t>memory-running: mely a szerver újraindításánál törli az adatokat</w:t>
      </w:r>
      <w:ins w:id="229" w:author="Vihari Réka" w:date="2018-11-22T10:26:00Z">
        <w:r w:rsidR="00A613DE">
          <w:rPr>
            <w:rFonts w:cs="Times New Roman"/>
          </w:rPr>
          <w:t>,</w:t>
        </w:r>
      </w:ins>
    </w:p>
    <w:p w14:paraId="2C1657FD" w14:textId="77777777" w:rsidR="00A613DE" w:rsidRDefault="00B63964">
      <w:pPr>
        <w:pStyle w:val="Listaszerbekezds"/>
        <w:numPr>
          <w:ilvl w:val="0"/>
          <w:numId w:val="19"/>
        </w:numPr>
        <w:spacing w:after="120" w:line="360" w:lineRule="auto"/>
        <w:jc w:val="both"/>
        <w:rPr>
          <w:ins w:id="230" w:author="Vihari Réka" w:date="2018-11-22T10:25:00Z"/>
          <w:rFonts w:cs="Times New Roman"/>
        </w:rPr>
        <w:pPrChange w:id="231" w:author="Vihari Réka" w:date="2018-11-22T10:25:00Z">
          <w:pPr>
            <w:spacing w:after="120" w:line="360" w:lineRule="auto"/>
            <w:ind w:firstLine="720"/>
            <w:jc w:val="both"/>
          </w:pPr>
        </w:pPrChange>
      </w:pPr>
      <w:del w:id="232" w:author="Vihari Réka" w:date="2018-11-22T10:25:00Z">
        <w:r w:rsidRPr="00A613DE" w:rsidDel="00A613DE">
          <w:rPr>
            <w:rFonts w:cs="Times New Roman"/>
          </w:rPr>
          <w:delText>, vagy</w:delText>
        </w:r>
      </w:del>
      <w:r w:rsidRPr="00A613DE">
        <w:rPr>
          <w:rFonts w:cs="Times New Roman"/>
        </w:rPr>
        <w:t xml:space="preserve"> a disk based, ami tárolja a disk-en az adatok, így újraindítás után sem vesznek el.</w:t>
      </w:r>
      <w:commentRangeEnd w:id="226"/>
      <w:r w:rsidR="00F00C05">
        <w:rPr>
          <w:rStyle w:val="Jegyzethivatkozs"/>
        </w:rPr>
        <w:commentReference w:id="226"/>
      </w:r>
      <w:del w:id="233" w:author="Vihari Réka" w:date="2018-11-22T10:26:00Z">
        <w:r w:rsidRPr="00A613DE" w:rsidDel="00A613DE">
          <w:rPr>
            <w:rFonts w:cs="Times New Roman"/>
          </w:rPr>
          <w:delText xml:space="preserve"> </w:delText>
        </w:r>
      </w:del>
    </w:p>
    <w:p w14:paraId="7804F832" w14:textId="54A3D45A" w:rsidR="00D4446E" w:rsidRPr="00A613DE" w:rsidRDefault="00B63964">
      <w:pPr>
        <w:spacing w:after="120" w:line="360" w:lineRule="auto"/>
        <w:ind w:left="1080"/>
        <w:jc w:val="both"/>
        <w:rPr>
          <w:rFonts w:cs="Times New Roman"/>
        </w:rPr>
        <w:pPrChange w:id="234" w:author="Vihari Réka" w:date="2018-11-22T10:25:00Z">
          <w:pPr>
            <w:spacing w:after="120" w:line="360" w:lineRule="auto"/>
            <w:ind w:firstLine="720"/>
            <w:jc w:val="both"/>
          </w:pPr>
        </w:pPrChange>
      </w:pPr>
      <w:r w:rsidRPr="00A613DE">
        <w:rPr>
          <w:rFonts w:cs="Times New Roman"/>
        </w:rPr>
        <w:t xml:space="preserve">Itt az utóbbit választottam. </w:t>
      </w:r>
    </w:p>
    <w:p w14:paraId="71B27DA3" w14:textId="371895D8" w:rsidR="00B63964" w:rsidRPr="005E2D27" w:rsidRDefault="00B63964" w:rsidP="005E2D27">
      <w:pPr>
        <w:spacing w:after="120" w:line="360" w:lineRule="auto"/>
        <w:ind w:firstLine="720"/>
        <w:jc w:val="both"/>
        <w:rPr>
          <w:rFonts w:cs="Times New Roman"/>
        </w:rPr>
      </w:pPr>
      <w:r w:rsidRPr="005E2D27">
        <w:rPr>
          <w:rFonts w:cs="Times New Roman"/>
        </w:rPr>
        <w:t>Keretrendszernek pedig Angular-t választottam, mert arc</w:t>
      </w:r>
      <w:ins w:id="235" w:author="Illanicz Barnabás" w:date="2018-11-19T14:28:00Z">
        <w:r w:rsidR="000E232A">
          <w:rPr>
            <w:rFonts w:cs="Times New Roman"/>
          </w:rPr>
          <w:t>h</w:t>
        </w:r>
      </w:ins>
      <w:r w:rsidRPr="005E2D27">
        <w:rPr>
          <w:rFonts w:cs="Times New Roman"/>
        </w:rPr>
        <w:t xml:space="preserve">itektúrája az MVC minta szerint készült, melyet az alkalmazásom készítésénél választottam. </w:t>
      </w:r>
    </w:p>
    <w:p w14:paraId="678AD092" w14:textId="437ED369" w:rsidR="00B63964" w:rsidRPr="005E2D27" w:rsidRDefault="00B63964" w:rsidP="005E2D27">
      <w:pPr>
        <w:spacing w:after="120" w:line="360" w:lineRule="auto"/>
        <w:ind w:firstLine="720"/>
        <w:jc w:val="both"/>
        <w:rPr>
          <w:rFonts w:cs="Times New Roman"/>
        </w:rPr>
      </w:pPr>
      <w:r w:rsidRPr="005E2D27">
        <w:rPr>
          <w:rFonts w:cs="Times New Roman"/>
        </w:rPr>
        <w:t>A generálás után szükséges a JHipster oldalán elkészíteni az alkalmazásunkhoz tartozó osztálydiagramot, melynek importálás</w:t>
      </w:r>
      <w:ins w:id="236" w:author="Illanicz Barnabás" w:date="2018-11-19T14:29:00Z">
        <w:r w:rsidR="004974EC">
          <w:rPr>
            <w:rFonts w:cs="Times New Roman"/>
          </w:rPr>
          <w:t>á</w:t>
        </w:r>
      </w:ins>
      <w:r w:rsidRPr="005E2D27">
        <w:rPr>
          <w:rFonts w:cs="Times New Roman"/>
        </w:rPr>
        <w:t>val a projektbe a JHipster le</w:t>
      </w:r>
      <w:ins w:id="237" w:author="Illanicz Barnabás" w:date="2018-11-19T14:29:00Z">
        <w:r w:rsidR="004974EC">
          <w:rPr>
            <w:rFonts w:cs="Times New Roman"/>
          </w:rPr>
          <w:t xml:space="preserve"> </w:t>
        </w:r>
      </w:ins>
      <w:r w:rsidRPr="005E2D27">
        <w:rPr>
          <w:rFonts w:cs="Times New Roman"/>
        </w:rPr>
        <w:t xml:space="preserve">tudja generálni az egyes </w:t>
      </w:r>
      <w:commentRangeStart w:id="238"/>
      <w:r w:rsidRPr="005E2D27">
        <w:rPr>
          <w:rFonts w:cs="Times New Roman"/>
        </w:rPr>
        <w:t>osztályokat és a hozzájuk tartozó szükséges fájlokat</w:t>
      </w:r>
      <w:commentRangeEnd w:id="238"/>
      <w:r w:rsidR="00D23B47">
        <w:rPr>
          <w:rStyle w:val="Jegyzethivatkozs"/>
        </w:rPr>
        <w:commentReference w:id="238"/>
      </w:r>
      <w:r w:rsidRPr="005E2D27">
        <w:rPr>
          <w:rFonts w:cs="Times New Roman"/>
        </w:rPr>
        <w:t xml:space="preserve">. </w:t>
      </w:r>
      <w:ins w:id="239" w:author="Vihari Réka" w:date="2018-11-22T10:26:00Z">
        <w:r w:rsidR="00A613DE">
          <w:rPr>
            <w:rFonts w:cs="Times New Roman"/>
          </w:rPr>
          <w:t xml:space="preserve">Továbbá, az adatbázis táblákat (a sémát) is legenerálja. </w:t>
        </w:r>
      </w:ins>
    </w:p>
    <w:p w14:paraId="537062B4" w14:textId="77777777" w:rsidR="00B63964" w:rsidRPr="005E2D27" w:rsidRDefault="00B63964" w:rsidP="005E2D27">
      <w:pPr>
        <w:spacing w:after="120" w:line="360" w:lineRule="auto"/>
        <w:ind w:firstLine="720"/>
        <w:jc w:val="both"/>
        <w:rPr>
          <w:rFonts w:cs="Times New Roman"/>
        </w:rPr>
      </w:pPr>
      <w:r w:rsidRPr="005E2D27">
        <w:rPr>
          <w:rFonts w:cs="Times New Roman"/>
        </w:rPr>
        <w:t>Az osztálydiagramot nem nekünk kell megrajzolnunk, csak fel kell vennünk az entitásokat és a köztük lévő kapcsolatokat, melyből a modell generátor</w:t>
      </w:r>
      <w:r w:rsidR="00306290" w:rsidRPr="005E2D27">
        <w:rPr>
          <w:rFonts w:cs="Times New Roman"/>
        </w:rPr>
        <w:t xml:space="preserve"> (https://start.jhipster.tech/jdl-studio/)</w:t>
      </w:r>
      <w:r w:rsidRPr="005E2D27">
        <w:rPr>
          <w:rFonts w:cs="Times New Roman"/>
        </w:rPr>
        <w:t xml:space="preserve"> elkészíti nekünk. </w:t>
      </w:r>
    </w:p>
    <w:p w14:paraId="1987824A" w14:textId="77777777" w:rsidR="00306290" w:rsidRDefault="00306290" w:rsidP="00C24C04"/>
    <w:p w14:paraId="7E9DFDC3" w14:textId="53A2DB7D" w:rsidR="00B63964" w:rsidRDefault="00925971" w:rsidP="00C24C04">
      <w:ins w:id="240" w:author="Vihari Réka" w:date="2018-11-23T20:58:00Z">
        <w:r w:rsidRPr="00925971">
          <w:rPr>
            <w:noProof/>
          </w:rPr>
          <w:drawing>
            <wp:inline distT="0" distB="0" distL="0" distR="0" wp14:anchorId="4AB3B741" wp14:editId="731DA72A">
              <wp:extent cx="5759450" cy="3537585"/>
              <wp:effectExtent l="0" t="0" r="6350" b="5715"/>
              <wp:docPr id="16" name="Kép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59450" cy="3537585"/>
                      </a:xfrm>
                      <a:prstGeom prst="rect">
                        <a:avLst/>
                      </a:prstGeom>
                    </pic:spPr>
                  </pic:pic>
                </a:graphicData>
              </a:graphic>
            </wp:inline>
          </w:drawing>
        </w:r>
      </w:ins>
      <w:del w:id="241" w:author="Vihari Réka" w:date="2018-11-23T20:58:00Z">
        <w:r w:rsidR="00B63964" w:rsidDel="00925971">
          <w:rPr>
            <w:noProof/>
          </w:rPr>
          <w:drawing>
            <wp:inline distT="0" distB="0" distL="0" distR="0" wp14:anchorId="47CB1AB2" wp14:editId="29CB241A">
              <wp:extent cx="6225441" cy="3750365"/>
              <wp:effectExtent l="0" t="0" r="0" b="0"/>
              <wp:docPr id="24" name="Kép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Képernyőfotó 2018-11-14 - 21.38.29.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229706" cy="3752935"/>
                      </a:xfrm>
                      <a:prstGeom prst="rect">
                        <a:avLst/>
                      </a:prstGeom>
                    </pic:spPr>
                  </pic:pic>
                </a:graphicData>
              </a:graphic>
            </wp:inline>
          </w:drawing>
        </w:r>
      </w:del>
    </w:p>
    <w:p w14:paraId="0E1D1A7A" w14:textId="77777777" w:rsidR="00306290" w:rsidRDefault="00306290" w:rsidP="00C24C04"/>
    <w:p w14:paraId="0D8D7EE2" w14:textId="77777777" w:rsidR="00306290" w:rsidRDefault="00306290" w:rsidP="005E2D27">
      <w:pPr>
        <w:spacing w:after="120" w:line="360" w:lineRule="auto"/>
        <w:ind w:firstLine="720"/>
        <w:jc w:val="both"/>
        <w:rPr>
          <w:rFonts w:cs="Times New Roman"/>
        </w:rPr>
      </w:pPr>
      <w:r w:rsidRPr="005E2D27">
        <w:rPr>
          <w:rFonts w:cs="Times New Roman"/>
        </w:rPr>
        <w:lastRenderedPageBreak/>
        <w:t>Eztuán egy jdl fájlban letölthetjük elkészített entitásainkat és kapcsolatainkat, majd a projektünk mappájában kiadott ,,jhipster import-jdl ~</w:t>
      </w:r>
      <w:r>
        <w:rPr>
          <w:rFonts w:cs="Times New Roman"/>
        </w:rPr>
        <w:t xml:space="preserve">/Documents/jhipster-jdl.jh” </w:t>
      </w:r>
      <w:r w:rsidR="005E2D27">
        <w:rPr>
          <w:rFonts w:cs="Times New Roman"/>
        </w:rPr>
        <w:t>utasítással</w:t>
      </w:r>
      <w:r>
        <w:rPr>
          <w:rFonts w:cs="Times New Roman"/>
        </w:rPr>
        <w:t xml:space="preserve"> legenerálja a fájlokat. </w:t>
      </w:r>
    </w:p>
    <w:p w14:paraId="08495F4C" w14:textId="4519A0E4" w:rsidR="005E2D27" w:rsidRDefault="00411B12" w:rsidP="005E2D27">
      <w:pPr>
        <w:spacing w:after="120" w:line="360" w:lineRule="auto"/>
        <w:ind w:firstLine="720"/>
        <w:jc w:val="both"/>
        <w:rPr>
          <w:rFonts w:cs="Times New Roman"/>
        </w:rPr>
      </w:pPr>
      <w:r>
        <w:rPr>
          <w:rFonts w:cs="Times New Roman"/>
        </w:rPr>
        <w:t>A következő lépés, hogy</w:t>
      </w:r>
      <w:r w:rsidR="005E2D27">
        <w:rPr>
          <w:rFonts w:cs="Times New Roman"/>
        </w:rPr>
        <w:t xml:space="preserve"> egy fejlesztői környezetben, melyből én az IntelliJ IDEA-t használtam, elindíthatjuk a backend-et, melyet alapvetően a </w:t>
      </w:r>
      <w:hyperlink r:id="rId29" w:history="1">
        <w:r w:rsidR="005E2D27" w:rsidRPr="00675D56">
          <w:rPr>
            <w:rStyle w:val="Hiperhivatkozs"/>
            <w:rFonts w:cs="Times New Roman"/>
          </w:rPr>
          <w:t>http://localhost:8080-on</w:t>
        </w:r>
      </w:hyperlink>
      <w:r w:rsidR="005E2D27">
        <w:rPr>
          <w:rFonts w:cs="Times New Roman"/>
        </w:rPr>
        <w:t xml:space="preserve"> érhetünk el, de ha ezt a lokális szervert már másra használjuk, akkor a projekt yo-rc.json fájl</w:t>
      </w:r>
      <w:ins w:id="242" w:author="Illanicz Barnabás" w:date="2018-11-19T14:33:00Z">
        <w:r w:rsidR="009C1F39">
          <w:rPr>
            <w:rFonts w:cs="Times New Roman"/>
          </w:rPr>
          <w:t>j</w:t>
        </w:r>
      </w:ins>
      <w:r w:rsidR="005E2D27">
        <w:rPr>
          <w:rFonts w:cs="Times New Roman"/>
        </w:rPr>
        <w:t>ában a server</w:t>
      </w:r>
      <w:r w:rsidR="00EB7B7F">
        <w:rPr>
          <w:rFonts w:cs="Times New Roman"/>
        </w:rPr>
        <w:t>P</w:t>
      </w:r>
      <w:r w:rsidR="005E2D27">
        <w:rPr>
          <w:rFonts w:cs="Times New Roman"/>
        </w:rPr>
        <w:t xml:space="preserve">ort-ot átírva </w:t>
      </w:r>
      <w:del w:id="243" w:author="Illanicz Barnabás" w:date="2018-11-19T14:30:00Z">
        <w:r w:rsidR="00EB7B7F" w:rsidDel="00CD3F9D">
          <w:rPr>
            <w:rFonts w:cs="Times New Roman"/>
          </w:rPr>
          <w:delText>máshova is futtathatjuk</w:delText>
        </w:r>
      </w:del>
      <w:ins w:id="244" w:author="Illanicz Barnabás" w:date="2018-11-19T14:30:00Z">
        <w:del w:id="245" w:author="Vihari Réka" w:date="2018-11-22T10:27:00Z">
          <w:r w:rsidR="00CD3F9D" w:rsidDel="00A613DE">
            <w:rPr>
              <w:rFonts w:cs="Times New Roman"/>
            </w:rPr>
            <w:delText>más porton is elérhetővé tehetjük</w:delText>
          </w:r>
        </w:del>
      </w:ins>
      <w:ins w:id="246" w:author="Vihari Réka" w:date="2018-11-22T10:27:00Z">
        <w:r w:rsidR="00A613DE">
          <w:rPr>
            <w:rFonts w:cs="Times New Roman"/>
          </w:rPr>
          <w:t>máshova is futtathatjuk</w:t>
        </w:r>
      </w:ins>
      <w:r w:rsidR="00EB7B7F">
        <w:rPr>
          <w:rFonts w:cs="Times New Roman"/>
        </w:rPr>
        <w:t xml:space="preserve"> al</w:t>
      </w:r>
      <w:del w:id="247" w:author="Illanicz Barnabás" w:date="2018-11-19T14:30:00Z">
        <w:r w:rsidR="00EB7B7F" w:rsidDel="004974EC">
          <w:rPr>
            <w:rFonts w:cs="Times New Roman"/>
          </w:rPr>
          <w:delText>a</w:delText>
        </w:r>
      </w:del>
      <w:r w:rsidR="00EB7B7F">
        <w:rPr>
          <w:rFonts w:cs="Times New Roman"/>
        </w:rPr>
        <w:t>k</w:t>
      </w:r>
      <w:ins w:id="248" w:author="Illanicz Barnabás" w:date="2018-11-19T14:30:00Z">
        <w:r w:rsidR="004974EC">
          <w:rPr>
            <w:rFonts w:cs="Times New Roman"/>
          </w:rPr>
          <w:t>a</w:t>
        </w:r>
      </w:ins>
      <w:r w:rsidR="00EB7B7F">
        <w:rPr>
          <w:rFonts w:cs="Times New Roman"/>
        </w:rPr>
        <w:t xml:space="preserve">lmazásunkat. </w:t>
      </w:r>
    </w:p>
    <w:p w14:paraId="01D9AD1F" w14:textId="77777777" w:rsidR="00EB7B7F" w:rsidRDefault="00EB7B7F" w:rsidP="005E2D27">
      <w:pPr>
        <w:spacing w:after="120" w:line="360" w:lineRule="auto"/>
        <w:ind w:firstLine="720"/>
        <w:jc w:val="both"/>
        <w:rPr>
          <w:rFonts w:cs="Times New Roman"/>
        </w:rPr>
      </w:pPr>
      <w:r>
        <w:rPr>
          <w:rFonts w:cs="Times New Roman"/>
          <w:noProof/>
        </w:rPr>
        <w:drawing>
          <wp:inline distT="0" distB="0" distL="0" distR="0" wp14:anchorId="0CB8C229" wp14:editId="26FD5239">
            <wp:extent cx="5759450" cy="2650490"/>
            <wp:effectExtent l="0" t="0" r="6350" b="3810"/>
            <wp:docPr id="25" name="Kép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Képernyőfotó 2018-11-14 - 21.51.43.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59450" cy="2650490"/>
                    </a:xfrm>
                    <a:prstGeom prst="rect">
                      <a:avLst/>
                    </a:prstGeom>
                  </pic:spPr>
                </pic:pic>
              </a:graphicData>
            </a:graphic>
          </wp:inline>
        </w:drawing>
      </w:r>
    </w:p>
    <w:p w14:paraId="16D32ED1" w14:textId="0AD5D46D" w:rsidR="00EB7B7F" w:rsidRDefault="00EB7B7F" w:rsidP="005E2D27">
      <w:pPr>
        <w:spacing w:after="120" w:line="360" w:lineRule="auto"/>
        <w:ind w:firstLine="720"/>
        <w:jc w:val="both"/>
        <w:rPr>
          <w:rFonts w:cs="Times New Roman"/>
        </w:rPr>
      </w:pPr>
      <w:r>
        <w:rPr>
          <w:rFonts w:cs="Times New Roman"/>
        </w:rPr>
        <w:t>Bejelentkezni alapvetően az admin-admin vagy user-user párossal lehet, ezt publikus szerver esetén érdemes megváltoztatni. Admin jogosultsággal kezelhetjük a felhasználókat is,</w:t>
      </w:r>
      <w:ins w:id="249" w:author="Illanicz Barnabás" w:date="2018-11-19T14:34:00Z">
        <w:r w:rsidR="002A20D7">
          <w:rPr>
            <w:rFonts w:cs="Times New Roman"/>
          </w:rPr>
          <w:t xml:space="preserve"> </w:t>
        </w:r>
      </w:ins>
      <w:r>
        <w:rPr>
          <w:rFonts w:cs="Times New Roman"/>
        </w:rPr>
        <w:t xml:space="preserve">User-ként viszont csak az entitásokat változtathatjuk. </w:t>
      </w:r>
    </w:p>
    <w:p w14:paraId="3EB7D661" w14:textId="77777777" w:rsidR="00EB7B7F" w:rsidRPr="00A613DE" w:rsidRDefault="00EB7B7F">
      <w:pPr>
        <w:spacing w:after="120" w:line="360" w:lineRule="auto"/>
        <w:ind w:firstLine="720"/>
        <w:jc w:val="both"/>
        <w:rPr>
          <w:rFonts w:cs="Times New Roman"/>
        </w:rPr>
        <w:pPrChange w:id="250" w:author="Vihari Réka" w:date="2018-11-22T10:27:00Z">
          <w:pPr/>
        </w:pPrChange>
      </w:pPr>
      <w:commentRangeStart w:id="251"/>
      <w:r w:rsidRPr="00A613DE">
        <w:rPr>
          <w:rFonts w:cs="Times New Roman"/>
        </w:rPr>
        <w:t>Az entitás</w:t>
      </w:r>
      <w:r w:rsidRPr="002052A4">
        <w:rPr>
          <w:rFonts w:cs="Times New Roman"/>
        </w:rPr>
        <w:t xml:space="preserve">ok felületén programozói tudás nélkül is könnyen szerkeszthetjük a már felvett entitásokat, de újakat is adhatunk hozzájuk. </w:t>
      </w:r>
      <w:r w:rsidR="006A2BF5" w:rsidRPr="002E3512">
        <w:rPr>
          <w:rFonts w:cs="Times New Roman"/>
        </w:rPr>
        <w:t xml:space="preserve">A képen a Geos entitáshoz tartozó adatokat láthatjuk, ezek az ID, Name (név), Longitude (hosszúság), Latitude (szélesség) és az esetlegesen hozzá tartozó User (felhasználó). </w:t>
      </w:r>
      <w:commentRangeEnd w:id="251"/>
      <w:r w:rsidR="002A20D7" w:rsidRPr="00A613DE">
        <w:rPr>
          <w:rFonts w:cs="Times New Roman"/>
          <w:rPrChange w:id="252" w:author="Vihari Réka" w:date="2018-11-22T10:27:00Z">
            <w:rPr>
              <w:rStyle w:val="Jegyzethivatkozs"/>
            </w:rPr>
          </w:rPrChange>
        </w:rPr>
        <w:commentReference w:id="251"/>
      </w:r>
    </w:p>
    <w:p w14:paraId="2DA81889" w14:textId="77777777" w:rsidR="00EB7B7F" w:rsidRDefault="00EB7B7F" w:rsidP="005E2D27">
      <w:pPr>
        <w:spacing w:after="120" w:line="360" w:lineRule="auto"/>
        <w:ind w:firstLine="720"/>
        <w:jc w:val="both"/>
        <w:rPr>
          <w:rFonts w:cs="Times New Roman"/>
        </w:rPr>
      </w:pPr>
    </w:p>
    <w:p w14:paraId="24C21CAF" w14:textId="77777777" w:rsidR="00EB7B7F" w:rsidRDefault="00EB7B7F" w:rsidP="005E2D27">
      <w:pPr>
        <w:spacing w:after="120" w:line="360" w:lineRule="auto"/>
        <w:ind w:firstLine="720"/>
        <w:jc w:val="both"/>
        <w:rPr>
          <w:rFonts w:cs="Times New Roman"/>
        </w:rPr>
      </w:pPr>
      <w:r>
        <w:rPr>
          <w:rFonts w:cs="Times New Roman"/>
          <w:noProof/>
        </w:rPr>
        <w:lastRenderedPageBreak/>
        <w:drawing>
          <wp:inline distT="0" distB="0" distL="0" distR="0" wp14:anchorId="5F481871" wp14:editId="6BDE88AE">
            <wp:extent cx="5759450" cy="1923415"/>
            <wp:effectExtent l="0" t="0" r="6350" b="0"/>
            <wp:docPr id="27" name="Kép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Képernyőfotó 2018-11-14 - 21.54.44.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59450" cy="1923415"/>
                    </a:xfrm>
                    <a:prstGeom prst="rect">
                      <a:avLst/>
                    </a:prstGeom>
                  </pic:spPr>
                </pic:pic>
              </a:graphicData>
            </a:graphic>
          </wp:inline>
        </w:drawing>
      </w:r>
    </w:p>
    <w:p w14:paraId="45D3220B" w14:textId="77777777" w:rsidR="00EB7B7F" w:rsidRDefault="00EB7B7F" w:rsidP="005E2D27">
      <w:pPr>
        <w:spacing w:after="120" w:line="360" w:lineRule="auto"/>
        <w:ind w:firstLine="720"/>
        <w:jc w:val="both"/>
        <w:rPr>
          <w:rFonts w:cs="Times New Roman"/>
        </w:rPr>
      </w:pPr>
      <w:r>
        <w:rPr>
          <w:rFonts w:cs="Times New Roman"/>
          <w:noProof/>
        </w:rPr>
        <w:drawing>
          <wp:inline distT="0" distB="0" distL="0" distR="0" wp14:anchorId="532E6F0D" wp14:editId="376718AB">
            <wp:extent cx="5759450" cy="2868930"/>
            <wp:effectExtent l="0" t="0" r="6350" b="1270"/>
            <wp:docPr id="26" name="Kép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Képernyőfotó 2018-11-14 - 21.54.01.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59450" cy="2868930"/>
                    </a:xfrm>
                    <a:prstGeom prst="rect">
                      <a:avLst/>
                    </a:prstGeom>
                  </pic:spPr>
                </pic:pic>
              </a:graphicData>
            </a:graphic>
          </wp:inline>
        </w:drawing>
      </w:r>
    </w:p>
    <w:p w14:paraId="4FCDC9E0" w14:textId="77777777" w:rsidR="00EB7B7F" w:rsidRDefault="00EB7B7F" w:rsidP="005E2D27">
      <w:pPr>
        <w:spacing w:after="120" w:line="360" w:lineRule="auto"/>
        <w:ind w:firstLine="720"/>
        <w:jc w:val="both"/>
        <w:rPr>
          <w:rFonts w:cs="Times New Roman"/>
        </w:rPr>
      </w:pPr>
      <w:r>
        <w:rPr>
          <w:rFonts w:cs="Times New Roman"/>
        </w:rPr>
        <w:t xml:space="preserve">Az Administration menü lenyitásával több opció közül választhatunk. </w:t>
      </w:r>
    </w:p>
    <w:p w14:paraId="24C673F6" w14:textId="77777777" w:rsidR="00EB7B7F" w:rsidRDefault="00EB7B7F" w:rsidP="005E2D27">
      <w:pPr>
        <w:spacing w:after="120" w:line="360" w:lineRule="auto"/>
        <w:ind w:firstLine="720"/>
        <w:jc w:val="both"/>
        <w:rPr>
          <w:rFonts w:cs="Times New Roman"/>
        </w:rPr>
      </w:pPr>
      <w:r>
        <w:rPr>
          <w:rFonts w:cs="Times New Roman"/>
        </w:rPr>
        <w:t xml:space="preserve">Lehetőségünk van a User-ek kezelésére, melynél beállíthatjuk adataikat vagy akár jogosultságaikat. Itt tudjuk aktiválni az applikáció által beregisztrált felhasználókat. Aki nincs aktiválva, az nem tud bejelentkezni. </w:t>
      </w:r>
      <w:r w:rsidR="00B04F65">
        <w:rPr>
          <w:rFonts w:cs="Times New Roman"/>
        </w:rPr>
        <w:t>Akár itt is tudunk új felhasználókat beregisztrálni a ,,Create a new user” gomb megnyomásával egy hasonló felületre kerülünk, mint az entitások hozzáadásánál.</w:t>
      </w:r>
    </w:p>
    <w:p w14:paraId="6C5B792F" w14:textId="77777777" w:rsidR="00EB7B7F" w:rsidRDefault="00EB7B7F" w:rsidP="005E2D27">
      <w:pPr>
        <w:spacing w:after="120" w:line="360" w:lineRule="auto"/>
        <w:ind w:firstLine="720"/>
        <w:jc w:val="both"/>
        <w:rPr>
          <w:rFonts w:cs="Times New Roman"/>
        </w:rPr>
      </w:pPr>
      <w:r>
        <w:rPr>
          <w:rFonts w:cs="Times New Roman"/>
          <w:noProof/>
        </w:rPr>
        <w:lastRenderedPageBreak/>
        <w:drawing>
          <wp:inline distT="0" distB="0" distL="0" distR="0" wp14:anchorId="092A34E3" wp14:editId="333B96FF">
            <wp:extent cx="5759450" cy="2683510"/>
            <wp:effectExtent l="0" t="0" r="6350" b="0"/>
            <wp:docPr id="29" name="Kép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Képernyőfotó 2018-11-14 - 21.59.31.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59450" cy="2683510"/>
                    </a:xfrm>
                    <a:prstGeom prst="rect">
                      <a:avLst/>
                    </a:prstGeom>
                  </pic:spPr>
                </pic:pic>
              </a:graphicData>
            </a:graphic>
          </wp:inline>
        </w:drawing>
      </w:r>
    </w:p>
    <w:p w14:paraId="0C44F198" w14:textId="77777777" w:rsidR="00B04F65" w:rsidRDefault="00B04F65" w:rsidP="005E2D27">
      <w:pPr>
        <w:spacing w:after="120" w:line="360" w:lineRule="auto"/>
        <w:ind w:firstLine="720"/>
        <w:jc w:val="both"/>
        <w:rPr>
          <w:rFonts w:cs="Times New Roman"/>
        </w:rPr>
      </w:pPr>
    </w:p>
    <w:p w14:paraId="4BF50EE3" w14:textId="77777777" w:rsidR="00B04F65" w:rsidRDefault="00B04F65" w:rsidP="005E2D27">
      <w:pPr>
        <w:spacing w:after="120" w:line="360" w:lineRule="auto"/>
        <w:ind w:firstLine="720"/>
        <w:jc w:val="both"/>
        <w:rPr>
          <w:rFonts w:cs="Times New Roman"/>
        </w:rPr>
      </w:pPr>
      <w:r>
        <w:rPr>
          <w:rFonts w:cs="Times New Roman"/>
        </w:rPr>
        <w:t xml:space="preserve">A Metrics fülön láthatjuk alkalmazásunk memória használatát, a HTTP kéréseket és egyéb statisztikákat. </w:t>
      </w:r>
    </w:p>
    <w:p w14:paraId="1348FCEC" w14:textId="77777777" w:rsidR="00B04F65" w:rsidRDefault="00B04F65" w:rsidP="005E2D27">
      <w:pPr>
        <w:spacing w:after="120" w:line="360" w:lineRule="auto"/>
        <w:ind w:firstLine="720"/>
        <w:jc w:val="both"/>
        <w:rPr>
          <w:rFonts w:cs="Times New Roman"/>
        </w:rPr>
      </w:pPr>
      <w:r>
        <w:rPr>
          <w:rFonts w:cs="Times New Roman"/>
          <w:noProof/>
        </w:rPr>
        <w:drawing>
          <wp:inline distT="0" distB="0" distL="0" distR="0" wp14:anchorId="101C86C3" wp14:editId="316A9D50">
            <wp:extent cx="5759450" cy="3221990"/>
            <wp:effectExtent l="0" t="0" r="6350" b="3810"/>
            <wp:docPr id="30" name="Kép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Képernyőfotó 2018-11-14 - 22.08.42.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59450" cy="3221990"/>
                    </a:xfrm>
                    <a:prstGeom prst="rect">
                      <a:avLst/>
                    </a:prstGeom>
                  </pic:spPr>
                </pic:pic>
              </a:graphicData>
            </a:graphic>
          </wp:inline>
        </w:drawing>
      </w:r>
    </w:p>
    <w:p w14:paraId="721BB722" w14:textId="77777777" w:rsidR="00B04F65" w:rsidRDefault="00B04F65" w:rsidP="005E2D27">
      <w:pPr>
        <w:spacing w:after="120" w:line="360" w:lineRule="auto"/>
        <w:ind w:firstLine="720"/>
        <w:jc w:val="both"/>
        <w:rPr>
          <w:rFonts w:cs="Times New Roman"/>
        </w:rPr>
      </w:pPr>
    </w:p>
    <w:p w14:paraId="2C4D858B" w14:textId="77777777" w:rsidR="00B04F65" w:rsidRDefault="00B04F65" w:rsidP="005E2D27">
      <w:pPr>
        <w:spacing w:after="120" w:line="360" w:lineRule="auto"/>
        <w:ind w:firstLine="720"/>
        <w:jc w:val="both"/>
        <w:rPr>
          <w:rFonts w:cs="Times New Roman"/>
        </w:rPr>
      </w:pPr>
      <w:r>
        <w:rPr>
          <w:rFonts w:cs="Times New Roman"/>
        </w:rPr>
        <w:t>Fontosabb kiválasztható fül még az API, ahol a szerverrel történő kommunikációhoz szük</w:t>
      </w:r>
      <w:r w:rsidR="0062260C">
        <w:rPr>
          <w:rFonts w:cs="Times New Roman"/>
        </w:rPr>
        <w:t>sé</w:t>
      </w:r>
      <w:r>
        <w:rPr>
          <w:rFonts w:cs="Times New Roman"/>
        </w:rPr>
        <w:t xml:space="preserve">ges végpontokat találhatjuk. Illetve, lehetőségünk van egyes </w:t>
      </w:r>
      <w:r w:rsidR="0062260C">
        <w:rPr>
          <w:rFonts w:cs="Times New Roman"/>
        </w:rPr>
        <w:t xml:space="preserve">bemenetekre tesztelni is a szerver válaszát. Láthatjuk, hogy az egyes kéréseknél milyen paramétereket kell felküldenünk </w:t>
      </w:r>
      <w:r w:rsidR="0062260C">
        <w:rPr>
          <w:rFonts w:cs="Times New Roman"/>
        </w:rPr>
        <w:lastRenderedPageBreak/>
        <w:t xml:space="preserve">a szervernek, hogy a várt kimenetet kapjuk. Továbbá, az egyes adatlekérésekhez szükséges információkat is itt találjuk meg. </w:t>
      </w:r>
    </w:p>
    <w:p w14:paraId="3508F871" w14:textId="77777777" w:rsidR="0062260C" w:rsidRDefault="0062260C" w:rsidP="005E2D27">
      <w:pPr>
        <w:spacing w:after="120" w:line="360" w:lineRule="auto"/>
        <w:ind w:firstLine="720"/>
        <w:jc w:val="both"/>
        <w:rPr>
          <w:rFonts w:cs="Times New Roman"/>
        </w:rPr>
      </w:pPr>
      <w:r>
        <w:rPr>
          <w:rFonts w:cs="Times New Roman"/>
          <w:noProof/>
        </w:rPr>
        <w:drawing>
          <wp:inline distT="0" distB="0" distL="0" distR="0" wp14:anchorId="6221E1EC" wp14:editId="48E50F19">
            <wp:extent cx="5759450" cy="3385185"/>
            <wp:effectExtent l="0" t="0" r="6350" b="5715"/>
            <wp:docPr id="31" name="Kép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Képernyőfotó 2018-11-14 - 22.10.20.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59450" cy="3385185"/>
                    </a:xfrm>
                    <a:prstGeom prst="rect">
                      <a:avLst/>
                    </a:prstGeom>
                  </pic:spPr>
                </pic:pic>
              </a:graphicData>
            </a:graphic>
          </wp:inline>
        </w:drawing>
      </w:r>
    </w:p>
    <w:p w14:paraId="342FE3D0" w14:textId="77777777" w:rsidR="0062260C" w:rsidRDefault="0062260C" w:rsidP="005E2D27">
      <w:pPr>
        <w:spacing w:after="120" w:line="360" w:lineRule="auto"/>
        <w:ind w:firstLine="720"/>
        <w:jc w:val="both"/>
        <w:rPr>
          <w:rFonts w:cs="Times New Roman"/>
        </w:rPr>
      </w:pPr>
      <w:r>
        <w:rPr>
          <w:rFonts w:cs="Times New Roman"/>
        </w:rPr>
        <w:t xml:space="preserve">Innen érjük el az adatbázist is, melynél, ha rákattintunk a Database fülre, akkor átkerülünk a H2 adatbázisunk bejelentkező felületére. A bejelentkezésnél csak a felhasználónév megadása szükséges, melyet automatikusan kitölt az alkalmazás. Jelszót a belépés után van lehetőségünk beállítani, ha szeretnénk. </w:t>
      </w:r>
    </w:p>
    <w:p w14:paraId="2C437775" w14:textId="77777777" w:rsidR="0062260C" w:rsidRDefault="0062260C" w:rsidP="005E2D27">
      <w:pPr>
        <w:spacing w:after="120" w:line="360" w:lineRule="auto"/>
        <w:ind w:firstLine="720"/>
        <w:jc w:val="both"/>
        <w:rPr>
          <w:rFonts w:cs="Times New Roman"/>
        </w:rPr>
      </w:pPr>
      <w:r>
        <w:rPr>
          <w:rFonts w:cs="Times New Roman"/>
          <w:noProof/>
        </w:rPr>
        <w:drawing>
          <wp:inline distT="0" distB="0" distL="0" distR="0" wp14:anchorId="16810F4C" wp14:editId="70348895">
            <wp:extent cx="3666435" cy="2816489"/>
            <wp:effectExtent l="0" t="0" r="4445" b="3175"/>
            <wp:docPr id="32" name="Kép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Képernyőfotó 2018-11-14 - 22.16.24.png"/>
                    <pic:cNvPicPr/>
                  </pic:nvPicPr>
                  <pic:blipFill>
                    <a:blip r:embed="rId36">
                      <a:extLst>
                        <a:ext uri="{28A0092B-C50C-407E-A947-70E740481C1C}">
                          <a14:useLocalDpi xmlns:a14="http://schemas.microsoft.com/office/drawing/2010/main" val="0"/>
                        </a:ext>
                      </a:extLst>
                    </a:blip>
                    <a:stretch>
                      <a:fillRect/>
                    </a:stretch>
                  </pic:blipFill>
                  <pic:spPr>
                    <a:xfrm>
                      <a:off x="0" y="0"/>
                      <a:ext cx="3674805" cy="2822919"/>
                    </a:xfrm>
                    <a:prstGeom prst="rect">
                      <a:avLst/>
                    </a:prstGeom>
                  </pic:spPr>
                </pic:pic>
              </a:graphicData>
            </a:graphic>
          </wp:inline>
        </w:drawing>
      </w:r>
    </w:p>
    <w:p w14:paraId="334A95A0" w14:textId="69F8B79A" w:rsidR="0062260C" w:rsidRDefault="0062260C" w:rsidP="005E2D27">
      <w:pPr>
        <w:spacing w:after="120" w:line="360" w:lineRule="auto"/>
        <w:ind w:firstLine="720"/>
        <w:jc w:val="both"/>
        <w:rPr>
          <w:ins w:id="253" w:author="Vihari Réka" w:date="2018-11-22T10:35:00Z"/>
          <w:rFonts w:cs="Times New Roman"/>
        </w:rPr>
      </w:pPr>
    </w:p>
    <w:p w14:paraId="2D520472" w14:textId="171E46AF" w:rsidR="002052A4" w:rsidRPr="00DE6284" w:rsidRDefault="002052A4" w:rsidP="002052A4">
      <w:pPr>
        <w:spacing w:after="120" w:line="360" w:lineRule="auto"/>
        <w:ind w:firstLine="720"/>
        <w:jc w:val="both"/>
        <w:rPr>
          <w:moveTo w:id="254" w:author="Vihari Réka" w:date="2018-11-22T10:35:00Z"/>
          <w:rFonts w:cs="Times New Roman"/>
        </w:rPr>
      </w:pPr>
      <w:moveToRangeStart w:id="255" w:author="Vihari Réka" w:date="2018-11-22T10:35:00Z" w:name="move530646271"/>
      <w:moveTo w:id="256" w:author="Vihari Réka" w:date="2018-11-22T10:35:00Z">
        <w:r w:rsidRPr="00DE6284">
          <w:rPr>
            <w:rFonts w:cs="Times New Roman"/>
          </w:rPr>
          <w:lastRenderedPageBreak/>
          <w:t>Adatbázis választásánál</w:t>
        </w:r>
      </w:moveTo>
      <w:ins w:id="257" w:author="Vihari Réka" w:date="2018-11-22T10:35:00Z">
        <w:r>
          <w:rPr>
            <w:rFonts w:cs="Times New Roman"/>
          </w:rPr>
          <w:t>, mint az előbbiekben említettem,</w:t>
        </w:r>
      </w:ins>
      <w:moveTo w:id="258" w:author="Vihari Réka" w:date="2018-11-22T10:35:00Z">
        <w:r w:rsidRPr="00DE6284">
          <w:rPr>
            <w:rFonts w:cs="Times New Roman"/>
          </w:rPr>
          <w:t xml:space="preserve"> a default H2 adatbázist választottam, diszkre történő mentéssel. Ez azért jobb, mint a memóriában futó H2 adatbázis, mert a szerver újraindítása esetén is tárolja az adatokat, ami egy lokális szerver esetén fontos szempont. </w:t>
        </w:r>
      </w:moveTo>
    </w:p>
    <w:p w14:paraId="3E815385" w14:textId="77777777" w:rsidR="002052A4" w:rsidRPr="00DE6284" w:rsidRDefault="002052A4" w:rsidP="002052A4">
      <w:pPr>
        <w:spacing w:after="120" w:line="360" w:lineRule="auto"/>
        <w:ind w:firstLine="720"/>
        <w:jc w:val="both"/>
        <w:rPr>
          <w:moveTo w:id="259" w:author="Vihari Réka" w:date="2018-11-22T10:35:00Z"/>
          <w:rFonts w:cs="Times New Roman"/>
        </w:rPr>
      </w:pPr>
      <w:moveTo w:id="260" w:author="Vihari Réka" w:date="2018-11-22T10:35:00Z">
        <w:r w:rsidRPr="00DE6284">
          <w:rPr>
            <w:rFonts w:cs="Times New Roman"/>
          </w:rPr>
          <w:t xml:space="preserve">A H2 adatbázis egy nyílt forráskódú Java adatbázis. Beágyazható Java alkalmazásokba vagy kliens-szerver módban futtathatjuk. Az adatbázis motorja extrém gyorsnak számít és támogatja a standard SQL-t és a JDBC API-t is. Támogatja a csoportokba rendezést (clustering) és a multi-version concurrency-t. Illetve, erős biztonsági funkciókkal rendelkezik. </w:t>
        </w:r>
      </w:moveTo>
    </w:p>
    <w:p w14:paraId="026DE173" w14:textId="5D015E52" w:rsidR="002052A4" w:rsidRPr="00DE6284" w:rsidDel="002052A4" w:rsidRDefault="002052A4" w:rsidP="002052A4">
      <w:pPr>
        <w:spacing w:after="120" w:line="360" w:lineRule="auto"/>
        <w:ind w:firstLine="720"/>
        <w:jc w:val="both"/>
        <w:rPr>
          <w:del w:id="261" w:author="Vihari Réka" w:date="2018-11-22T10:36:00Z"/>
          <w:moveTo w:id="262" w:author="Vihari Réka" w:date="2018-11-22T10:35:00Z"/>
          <w:rFonts w:cs="Times New Roman"/>
        </w:rPr>
      </w:pPr>
      <w:commentRangeStart w:id="263"/>
      <w:moveTo w:id="264" w:author="Vihari Réka" w:date="2018-11-22T10:35:00Z">
        <w:del w:id="265" w:author="Vihari Réka" w:date="2018-11-22T10:36:00Z">
          <w:r w:rsidRPr="00DE6284" w:rsidDel="002052A4">
            <w:rPr>
              <w:rFonts w:cs="Times New Roman"/>
            </w:rPr>
            <w:delText xml:space="preserve">Az adatbázisba belépésre a localhost-on futó JHipster frontend-en van lehetőség. Az Administration fülön lévő Database választásával. </w:delText>
          </w:r>
          <w:commentRangeEnd w:id="263"/>
          <w:r w:rsidDel="002052A4">
            <w:rPr>
              <w:rStyle w:val="Jegyzethivatkozs"/>
            </w:rPr>
            <w:commentReference w:id="263"/>
          </w:r>
        </w:del>
      </w:moveTo>
    </w:p>
    <w:p w14:paraId="4C6E9ADF" w14:textId="77777777" w:rsidR="002052A4" w:rsidRPr="00DE6284" w:rsidRDefault="002052A4" w:rsidP="002052A4">
      <w:pPr>
        <w:spacing w:after="120" w:line="360" w:lineRule="auto"/>
        <w:ind w:firstLine="720"/>
        <w:jc w:val="both"/>
        <w:rPr>
          <w:moveTo w:id="266" w:author="Vihari Réka" w:date="2018-11-22T10:35:00Z"/>
          <w:rFonts w:cs="Times New Roman"/>
        </w:rPr>
      </w:pPr>
      <w:moveTo w:id="267" w:author="Vihari Réka" w:date="2018-11-22T10:35:00Z">
        <w:r w:rsidRPr="00DE6284">
          <w:rPr>
            <w:rFonts w:cs="Times New Roman"/>
          </w:rPr>
          <w:t>A be</w:t>
        </w:r>
        <w:r>
          <w:rPr>
            <w:rFonts w:cs="Times New Roman"/>
          </w:rPr>
          <w:t>lépés után megjelenik az alkalmazáshoz tartozó adatbázis</w:t>
        </w:r>
        <w:r w:rsidRPr="00DE6284">
          <w:rPr>
            <w:rFonts w:cs="Times New Roman"/>
          </w:rPr>
          <w:t xml:space="preserve"> és egy SQL parancsok írására alkalmas fül, melyen a parancsok kiadásával lekérdezhetjük, módosíthatjuk vagy akár törölhetjük is adatainkat és tábláinkat. </w:t>
        </w:r>
      </w:moveTo>
    </w:p>
    <w:p w14:paraId="4A38294A" w14:textId="77777777" w:rsidR="002052A4" w:rsidRDefault="002052A4" w:rsidP="002052A4">
      <w:pPr>
        <w:rPr>
          <w:moveTo w:id="268" w:author="Vihari Réka" w:date="2018-11-22T10:35:00Z"/>
        </w:rPr>
      </w:pPr>
      <w:moveTo w:id="269" w:author="Vihari Réka" w:date="2018-11-22T10:35:00Z">
        <w:r>
          <w:rPr>
            <w:noProof/>
          </w:rPr>
          <w:drawing>
            <wp:inline distT="0" distB="0" distL="0" distR="0" wp14:anchorId="406FCD0B" wp14:editId="1C19E3DC">
              <wp:extent cx="5759450" cy="3039110"/>
              <wp:effectExtent l="0" t="0" r="6350" b="0"/>
              <wp:docPr id="13" name="Kép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Képernyőfotó 2018-11-14 - 22.38.05.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59450" cy="3039110"/>
                      </a:xfrm>
                      <a:prstGeom prst="rect">
                        <a:avLst/>
                      </a:prstGeom>
                    </pic:spPr>
                  </pic:pic>
                </a:graphicData>
              </a:graphic>
            </wp:inline>
          </w:drawing>
        </w:r>
      </w:moveTo>
    </w:p>
    <w:p w14:paraId="6794E947" w14:textId="77777777" w:rsidR="002052A4" w:rsidRDefault="002052A4" w:rsidP="002052A4">
      <w:pPr>
        <w:rPr>
          <w:moveTo w:id="270" w:author="Vihari Réka" w:date="2018-11-22T10:35:00Z"/>
        </w:rPr>
      </w:pPr>
    </w:p>
    <w:p w14:paraId="56C62A20" w14:textId="77777777" w:rsidR="002052A4" w:rsidRPr="00DE6284" w:rsidRDefault="002052A4" w:rsidP="002052A4">
      <w:pPr>
        <w:spacing w:after="120" w:line="360" w:lineRule="auto"/>
        <w:ind w:firstLine="720"/>
        <w:jc w:val="both"/>
        <w:rPr>
          <w:moveTo w:id="271" w:author="Vihari Réka" w:date="2018-11-22T10:35:00Z"/>
          <w:rFonts w:cs="Times New Roman"/>
        </w:rPr>
      </w:pPr>
      <w:moveTo w:id="272" w:author="Vihari Réka" w:date="2018-11-22T10:35:00Z">
        <w:r w:rsidRPr="00DE6284">
          <w:rPr>
            <w:rFonts w:cs="Times New Roman"/>
          </w:rPr>
          <w:t xml:space="preserve">Az adatbázis oldalán találhatunk példa SQL kódokat is, melyek lefedik a legtöbbször kiadott utasításokat. </w:t>
        </w:r>
      </w:moveTo>
    </w:p>
    <w:p w14:paraId="0B4AE598" w14:textId="77777777" w:rsidR="002052A4" w:rsidDel="004734B6" w:rsidRDefault="002052A4" w:rsidP="002052A4">
      <w:pPr>
        <w:jc w:val="center"/>
        <w:rPr>
          <w:del w:id="273" w:author="Vihari Réka" w:date="2018-11-23T21:25:00Z"/>
          <w:moveTo w:id="274" w:author="Vihari Réka" w:date="2018-11-22T10:35:00Z"/>
        </w:rPr>
      </w:pPr>
      <w:moveTo w:id="275" w:author="Vihari Réka" w:date="2018-11-22T10:35:00Z">
        <w:r>
          <w:rPr>
            <w:noProof/>
          </w:rPr>
          <w:drawing>
            <wp:inline distT="0" distB="0" distL="0" distR="0" wp14:anchorId="28471FA1" wp14:editId="4B951983">
              <wp:extent cx="3262796" cy="1566448"/>
              <wp:effectExtent l="0" t="0" r="1270" b="0"/>
              <wp:docPr id="14" name="Kép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Képernyőfotó 2018-11-14 - 22.41.03.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273596" cy="1571633"/>
                      </a:xfrm>
                      <a:prstGeom prst="rect">
                        <a:avLst/>
                      </a:prstGeom>
                    </pic:spPr>
                  </pic:pic>
                </a:graphicData>
              </a:graphic>
            </wp:inline>
          </w:drawing>
        </w:r>
      </w:moveTo>
    </w:p>
    <w:p w14:paraId="5356B522" w14:textId="77777777" w:rsidR="002052A4" w:rsidRDefault="002052A4" w:rsidP="004734B6">
      <w:pPr>
        <w:jc w:val="center"/>
        <w:rPr>
          <w:moveTo w:id="276" w:author="Vihari Réka" w:date="2018-11-22T10:35:00Z"/>
        </w:rPr>
      </w:pPr>
    </w:p>
    <w:moveToRangeEnd w:id="255"/>
    <w:p w14:paraId="05A8870F" w14:textId="77777777" w:rsidR="002052A4" w:rsidRPr="00306290" w:rsidRDefault="002052A4" w:rsidP="005E2D27">
      <w:pPr>
        <w:spacing w:after="120" w:line="360" w:lineRule="auto"/>
        <w:ind w:firstLine="720"/>
        <w:jc w:val="both"/>
        <w:rPr>
          <w:rFonts w:cs="Times New Roman"/>
        </w:rPr>
      </w:pPr>
    </w:p>
    <w:p w14:paraId="4F5AF7F6" w14:textId="77777777" w:rsidR="00A471C6" w:rsidRDefault="00A471C6" w:rsidP="00A471C6">
      <w:pPr>
        <w:pStyle w:val="Cmsor1"/>
        <w:keepLines w:val="0"/>
        <w:pageBreakBefore/>
        <w:numPr>
          <w:ilvl w:val="0"/>
          <w:numId w:val="15"/>
        </w:numPr>
        <w:spacing w:before="360" w:after="480" w:line="360" w:lineRule="auto"/>
        <w:ind w:left="0" w:firstLine="0"/>
        <w:jc w:val="both"/>
        <w:rPr>
          <w:rFonts w:ascii="Times New Roman" w:eastAsia="Times New Roman" w:hAnsi="Times New Roman" w:cs="Arial"/>
          <w:color w:val="auto"/>
          <w:kern w:val="32"/>
          <w:sz w:val="36"/>
          <w:szCs w:val="32"/>
        </w:rPr>
      </w:pPr>
      <w:bookmarkStart w:id="277" w:name="_Toc530002323"/>
      <w:r w:rsidRPr="005F6762">
        <w:rPr>
          <w:rFonts w:ascii="Times New Roman" w:eastAsia="Times New Roman" w:hAnsi="Times New Roman" w:cs="Arial"/>
          <w:color w:val="auto"/>
          <w:kern w:val="32"/>
          <w:sz w:val="36"/>
          <w:szCs w:val="32"/>
        </w:rPr>
        <w:lastRenderedPageBreak/>
        <w:t>Tervezés</w:t>
      </w:r>
      <w:bookmarkEnd w:id="277"/>
    </w:p>
    <w:p w14:paraId="6FE7743A" w14:textId="3DDFEF8D" w:rsidR="00A471C6" w:rsidRDefault="00A471C6" w:rsidP="00A471C6">
      <w:pPr>
        <w:pStyle w:val="Cmsor2"/>
        <w:numPr>
          <w:ilvl w:val="1"/>
          <w:numId w:val="15"/>
        </w:numPr>
        <w:rPr>
          <w:ins w:id="278" w:author="Vihari Réka" w:date="2018-11-23T20:49:00Z"/>
        </w:rPr>
      </w:pPr>
      <w:bookmarkStart w:id="279" w:name="_Toc530002324"/>
      <w:commentRangeStart w:id="280"/>
      <w:r>
        <w:t>Adatbázis</w:t>
      </w:r>
      <w:bookmarkEnd w:id="279"/>
      <w:commentRangeEnd w:id="280"/>
      <w:r w:rsidR="00BF1F80">
        <w:rPr>
          <w:rStyle w:val="Jegyzethivatkozs"/>
          <w:rFonts w:cs="Sendnya"/>
          <w:b w:val="0"/>
          <w:bCs w:val="0"/>
          <w:iCs w:val="0"/>
        </w:rPr>
        <w:commentReference w:id="280"/>
      </w:r>
    </w:p>
    <w:p w14:paraId="52F5C332" w14:textId="394E403D" w:rsidR="00925971" w:rsidRDefault="00925971" w:rsidP="00925971">
      <w:pPr>
        <w:rPr>
          <w:ins w:id="281" w:author="Vihari Réka" w:date="2018-11-23T20:49:00Z"/>
        </w:rPr>
        <w:pPrChange w:id="282" w:author="Vihari Réka" w:date="2018-11-23T20:49:00Z">
          <w:pPr>
            <w:pStyle w:val="Cmsor2"/>
            <w:numPr>
              <w:numId w:val="15"/>
            </w:numPr>
            <w:ind w:left="1080" w:hanging="360"/>
          </w:pPr>
        </w:pPrChange>
      </w:pPr>
    </w:p>
    <w:p w14:paraId="0A032D4B" w14:textId="45FF1EE7" w:rsidR="00925971" w:rsidRPr="00DE02BF" w:rsidRDefault="00925971" w:rsidP="00DE02BF">
      <w:pPr>
        <w:spacing w:after="120" w:line="360" w:lineRule="auto"/>
        <w:ind w:firstLine="720"/>
        <w:jc w:val="both"/>
        <w:rPr>
          <w:ins w:id="283" w:author="Vihari Réka" w:date="2018-11-23T20:59:00Z"/>
          <w:rFonts w:cs="Times New Roman"/>
          <w:rPrChange w:id="284" w:author="Vihari Réka" w:date="2018-11-23T21:03:00Z">
            <w:rPr>
              <w:ins w:id="285" w:author="Vihari Réka" w:date="2018-11-23T20:59:00Z"/>
            </w:rPr>
          </w:rPrChange>
        </w:rPr>
        <w:pPrChange w:id="286" w:author="Vihari Réka" w:date="2018-11-23T21:03:00Z">
          <w:pPr>
            <w:pStyle w:val="Cmsor2"/>
            <w:numPr>
              <w:numId w:val="15"/>
            </w:numPr>
            <w:ind w:left="1080" w:hanging="360"/>
          </w:pPr>
        </w:pPrChange>
      </w:pPr>
      <w:ins w:id="287" w:author="Vihari Réka" w:date="2018-11-23T20:49:00Z">
        <w:r w:rsidRPr="00DE02BF">
          <w:rPr>
            <w:rFonts w:cs="Times New Roman"/>
          </w:rPr>
          <w:t xml:space="preserve">Az adatbázisom tervezésénél </w:t>
        </w:r>
      </w:ins>
      <w:ins w:id="288" w:author="Vihari Réka" w:date="2018-11-23T20:50:00Z">
        <w:r w:rsidRPr="00DE02BF">
          <w:rPr>
            <w:rFonts w:cs="Times New Roman"/>
          </w:rPr>
          <w:t>az elsődleges feladat az entitások megtervezése volt. A J</w:t>
        </w:r>
      </w:ins>
      <w:ins w:id="289" w:author="Vihari Réka" w:date="2018-11-23T20:51:00Z">
        <w:r w:rsidRPr="00DE02BF">
          <w:rPr>
            <w:rFonts w:cs="Times New Roman"/>
          </w:rPr>
          <w:t>H</w:t>
        </w:r>
      </w:ins>
      <w:ins w:id="290" w:author="Vihari Réka" w:date="2018-11-23T20:50:00Z">
        <w:r w:rsidRPr="00DE02BF">
          <w:rPr>
            <w:rFonts w:cs="Times New Roman"/>
          </w:rPr>
          <w:t>ipsterrel</w:t>
        </w:r>
      </w:ins>
      <w:ins w:id="291" w:author="Vihari Réka" w:date="2018-11-23T20:51:00Z">
        <w:r w:rsidRPr="00DE02BF">
          <w:rPr>
            <w:rFonts w:cs="Times New Roman"/>
          </w:rPr>
          <w:t xml:space="preserve"> nehézségekbe is ütköztem, mert a User entitás alapértelmezetten szerepel az adatbázisban, így nem adható hozzá. Ez azt is jelentette, hogy nem vehetőek fel hozzá egyéni attribútumok, hanem a megadottakkal lehet csak dolgozni. Más entitás felvétele a felhasználók számára azért nem tűnt jó megoldásnak, mert authentikáció szempontjából </w:t>
        </w:r>
      </w:ins>
      <w:ins w:id="292" w:author="Vihari Réka" w:date="2018-11-23T20:53:00Z">
        <w:r w:rsidRPr="00DE02BF">
          <w:rPr>
            <w:rFonts w:cs="Times New Roman"/>
          </w:rPr>
          <w:t>csak az alapértelmezett User entitással lehet dolgozni. Így azt a megoldást találtam kézenfog</w:t>
        </w:r>
        <w:r w:rsidR="00DE02BF" w:rsidRPr="00DE02BF">
          <w:rPr>
            <w:rFonts w:cs="Times New Roman"/>
            <w:rPrChange w:id="293" w:author="Vihari Réka" w:date="2018-11-23T21:03:00Z">
              <w:rPr/>
            </w:rPrChange>
          </w:rPr>
          <w:t xml:space="preserve">hatónak és egyszerűnek, hogy </w:t>
        </w:r>
        <w:r w:rsidRPr="00DE02BF">
          <w:rPr>
            <w:rFonts w:cs="Times New Roman"/>
            <w:rPrChange w:id="294" w:author="Vihari Réka" w:date="2018-11-23T21:03:00Z">
              <w:rPr/>
            </w:rPrChange>
          </w:rPr>
          <w:t xml:space="preserve">a szükséges további attribútumokat új entitásokként </w:t>
        </w:r>
      </w:ins>
      <w:ins w:id="295" w:author="Vihari Réka" w:date="2018-11-23T20:54:00Z">
        <w:r w:rsidRPr="00DE02BF">
          <w:rPr>
            <w:rFonts w:cs="Times New Roman"/>
            <w:rPrChange w:id="296" w:author="Vihari Réka" w:date="2018-11-23T21:03:00Z">
              <w:rPr/>
            </w:rPrChange>
          </w:rPr>
          <w:t xml:space="preserve">kapcsolatokkal adom hozzá a meglévő entitáshoz. </w:t>
        </w:r>
      </w:ins>
    </w:p>
    <w:p w14:paraId="67516792" w14:textId="7D1E42CD" w:rsidR="00DE02BF" w:rsidRPr="00DE02BF" w:rsidRDefault="00DE02BF" w:rsidP="00DE02BF">
      <w:pPr>
        <w:spacing w:after="120" w:line="360" w:lineRule="auto"/>
        <w:ind w:firstLine="720"/>
        <w:jc w:val="both"/>
        <w:rPr>
          <w:ins w:id="297" w:author="Vihari Réka" w:date="2018-11-23T21:03:00Z"/>
          <w:rFonts w:cs="Times New Roman"/>
          <w:rPrChange w:id="298" w:author="Vihari Réka" w:date="2018-11-23T21:03:00Z">
            <w:rPr>
              <w:ins w:id="299" w:author="Vihari Réka" w:date="2018-11-23T21:03:00Z"/>
            </w:rPr>
          </w:rPrChange>
        </w:rPr>
        <w:pPrChange w:id="300" w:author="Vihari Réka" w:date="2018-11-23T21:03:00Z">
          <w:pPr>
            <w:pStyle w:val="Cmsor2"/>
            <w:numPr>
              <w:numId w:val="15"/>
            </w:numPr>
            <w:ind w:left="1080" w:hanging="360"/>
          </w:pPr>
        </w:pPrChange>
      </w:pPr>
      <w:ins w:id="301" w:author="Vihari Réka" w:date="2018-11-23T20:59:00Z">
        <w:r w:rsidRPr="00DE02BF">
          <w:rPr>
            <w:rFonts w:cs="Times New Roman"/>
            <w:rPrChange w:id="302" w:author="Vihari Réka" w:date="2018-11-23T21:03:00Z">
              <w:rPr/>
            </w:rPrChange>
          </w:rPr>
          <w:t xml:space="preserve">Így alakult ki az alábbi osztálydiagram: </w:t>
        </w:r>
      </w:ins>
    </w:p>
    <w:p w14:paraId="0CF5B227" w14:textId="77777777" w:rsidR="00DE02BF" w:rsidRDefault="00DE02BF" w:rsidP="00925971">
      <w:pPr>
        <w:rPr>
          <w:ins w:id="303" w:author="Vihari Réka" w:date="2018-11-23T20:59:00Z"/>
        </w:rPr>
        <w:pPrChange w:id="304" w:author="Vihari Réka" w:date="2018-11-23T20:49:00Z">
          <w:pPr>
            <w:pStyle w:val="Cmsor2"/>
            <w:numPr>
              <w:numId w:val="15"/>
            </w:numPr>
            <w:ind w:left="1080" w:hanging="360"/>
          </w:pPr>
        </w:pPrChange>
      </w:pPr>
    </w:p>
    <w:p w14:paraId="6347EBB1" w14:textId="1E6E6186" w:rsidR="00DE02BF" w:rsidRDefault="00DE02BF" w:rsidP="00DE02BF">
      <w:pPr>
        <w:jc w:val="center"/>
        <w:rPr>
          <w:ins w:id="305" w:author="Vihari Réka" w:date="2018-11-23T21:03:00Z"/>
        </w:rPr>
        <w:pPrChange w:id="306" w:author="Vihari Réka" w:date="2018-11-23T21:03:00Z">
          <w:pPr>
            <w:pStyle w:val="Cmsor2"/>
            <w:numPr>
              <w:numId w:val="15"/>
            </w:numPr>
            <w:ind w:left="1080" w:hanging="360"/>
          </w:pPr>
        </w:pPrChange>
      </w:pPr>
      <w:ins w:id="307" w:author="Vihari Réka" w:date="2018-11-23T21:08:00Z">
        <w:r>
          <w:rPr>
            <w:noProof/>
          </w:rPr>
          <w:drawing>
            <wp:inline distT="0" distB="0" distL="0" distR="0" wp14:anchorId="0BA016EB" wp14:editId="372AD1CA">
              <wp:extent cx="3649284" cy="3857297"/>
              <wp:effectExtent l="0" t="0" r="0" b="3810"/>
              <wp:docPr id="35" name="Kép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Képernyőfotó 2018-11-23 - 21.07.59.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651245" cy="3859370"/>
                      </a:xfrm>
                      <a:prstGeom prst="rect">
                        <a:avLst/>
                      </a:prstGeom>
                    </pic:spPr>
                  </pic:pic>
                </a:graphicData>
              </a:graphic>
            </wp:inline>
          </w:drawing>
        </w:r>
      </w:ins>
    </w:p>
    <w:p w14:paraId="1186D9C5" w14:textId="78BC4D76" w:rsidR="004734B6" w:rsidRDefault="004734B6" w:rsidP="00DE02BF">
      <w:pPr>
        <w:jc w:val="center"/>
        <w:rPr>
          <w:ins w:id="308" w:author="Vihari Réka" w:date="2018-11-23T21:20:00Z"/>
        </w:rPr>
        <w:pPrChange w:id="309" w:author="Vihari Réka" w:date="2018-11-23T21:03:00Z">
          <w:pPr>
            <w:pStyle w:val="Cmsor2"/>
            <w:numPr>
              <w:numId w:val="15"/>
            </w:numPr>
            <w:ind w:left="1080" w:hanging="360"/>
          </w:pPr>
        </w:pPrChange>
      </w:pPr>
    </w:p>
    <w:p w14:paraId="6AF4B15C" w14:textId="56CF57AC" w:rsidR="004734B6" w:rsidRDefault="004734B6" w:rsidP="004734B6">
      <w:pPr>
        <w:rPr>
          <w:ins w:id="310" w:author="Vihari Réka" w:date="2018-11-23T21:03:00Z"/>
        </w:rPr>
        <w:pPrChange w:id="311" w:author="Vihari Réka" w:date="2018-11-23T21:20:00Z">
          <w:pPr>
            <w:pStyle w:val="Cmsor2"/>
            <w:numPr>
              <w:numId w:val="15"/>
            </w:numPr>
            <w:ind w:left="1080" w:hanging="360"/>
          </w:pPr>
        </w:pPrChange>
      </w:pPr>
      <w:ins w:id="312" w:author="Vihari Réka" w:date="2018-11-23T21:21:00Z">
        <w:r>
          <w:t xml:space="preserve">Szerver oldalról bármely entitást szerkeszthetünk, illetve hozzá adhatunk újat. Kliens oldalról viszont csak az alkalmazásban meghatározott entitásokat szerkeszthetjük, mely lehetőségét az entitásoknál említem. </w:t>
        </w:r>
      </w:ins>
    </w:p>
    <w:p w14:paraId="6050B422" w14:textId="1A57EA2E" w:rsidR="00DE02BF" w:rsidRDefault="00DE02BF" w:rsidP="00DE02BF">
      <w:pPr>
        <w:rPr>
          <w:ins w:id="313" w:author="Vihari Réka" w:date="2018-11-23T21:06:00Z"/>
        </w:rPr>
        <w:pPrChange w:id="314" w:author="Vihari Réka" w:date="2018-11-23T21:03:00Z">
          <w:pPr>
            <w:pStyle w:val="Cmsor2"/>
            <w:numPr>
              <w:numId w:val="15"/>
            </w:numPr>
            <w:ind w:left="1080" w:hanging="360"/>
          </w:pPr>
        </w:pPrChange>
      </w:pPr>
      <w:ins w:id="315" w:author="Vihari Réka" w:date="2018-11-23T21:03:00Z">
        <w:r>
          <w:lastRenderedPageBreak/>
          <w:t>Event entitás: itt tárolom az eseményeket. A hozzá tartozó attribútumok az azonosító, név, leírás, cím, ikon, kezdeti- és befejező dátum</w:t>
        </w:r>
      </w:ins>
      <w:ins w:id="316" w:author="Vihari Réka" w:date="2018-11-23T21:05:00Z">
        <w:r>
          <w:t>. Ezek közül az azonosító és a név kötelezően megadandó</w:t>
        </w:r>
      </w:ins>
      <w:ins w:id="317" w:author="Vihari Réka" w:date="2018-11-23T21:06:00Z">
        <w:r>
          <w:t xml:space="preserve">, amikor a szerveren szeretnénk felvinni új eseményt. </w:t>
        </w:r>
      </w:ins>
    </w:p>
    <w:p w14:paraId="39BFB29D" w14:textId="0A340AF4" w:rsidR="00DE02BF" w:rsidRDefault="00DE02BF" w:rsidP="00DE02BF">
      <w:pPr>
        <w:rPr>
          <w:ins w:id="318" w:author="Vihari Réka" w:date="2018-11-23T21:06:00Z"/>
        </w:rPr>
        <w:pPrChange w:id="319" w:author="Vihari Réka" w:date="2018-11-23T21:03:00Z">
          <w:pPr>
            <w:pStyle w:val="Cmsor2"/>
            <w:numPr>
              <w:numId w:val="15"/>
            </w:numPr>
            <w:ind w:left="1080" w:hanging="360"/>
          </w:pPr>
        </w:pPrChange>
      </w:pPr>
    </w:p>
    <w:p w14:paraId="0994E4EC" w14:textId="5E30E282" w:rsidR="00DE02BF" w:rsidRDefault="00DE02BF" w:rsidP="00DE02BF">
      <w:pPr>
        <w:rPr>
          <w:ins w:id="320" w:author="Vihari Réka" w:date="2018-11-23T21:06:00Z"/>
        </w:rPr>
        <w:pPrChange w:id="321" w:author="Vihari Réka" w:date="2018-11-23T21:03:00Z">
          <w:pPr>
            <w:pStyle w:val="Cmsor2"/>
            <w:numPr>
              <w:numId w:val="15"/>
            </w:numPr>
            <w:ind w:left="1080" w:hanging="360"/>
          </w:pPr>
        </w:pPrChange>
      </w:pPr>
      <w:ins w:id="322" w:author="Vihari Réka" w:date="2018-11-23T21:06:00Z">
        <w:r>
          <w:t xml:space="preserve">Host entitás: a szervezők tárolására szolgál, melyekből egy eseményhez több is tartozhat. Nekik is van azonosítójuk, nevük és ezen felül tárolunk hozzájuk telefonszámot és email címet. Ezen attribútumok megadása nem kötelező, így előfordulhat az is, hogy az eseményhez nem tartozik szervező. </w:t>
        </w:r>
      </w:ins>
    </w:p>
    <w:p w14:paraId="146E7C42" w14:textId="6DA19A15" w:rsidR="00DE02BF" w:rsidRDefault="00DE02BF" w:rsidP="00DE02BF">
      <w:pPr>
        <w:rPr>
          <w:ins w:id="323" w:author="Vihari Réka" w:date="2018-11-23T21:09:00Z"/>
        </w:rPr>
        <w:pPrChange w:id="324" w:author="Vihari Réka" w:date="2018-11-23T21:03:00Z">
          <w:pPr>
            <w:pStyle w:val="Cmsor2"/>
            <w:numPr>
              <w:numId w:val="15"/>
            </w:numPr>
            <w:ind w:left="1080" w:hanging="360"/>
          </w:pPr>
        </w:pPrChange>
      </w:pPr>
    </w:p>
    <w:p w14:paraId="6BA11AFA" w14:textId="1D2A6AE7" w:rsidR="00DE02BF" w:rsidRDefault="00DE02BF" w:rsidP="00DE02BF">
      <w:pPr>
        <w:rPr>
          <w:ins w:id="325" w:author="Vihari Réka" w:date="2018-11-23T21:10:00Z"/>
        </w:rPr>
        <w:pPrChange w:id="326" w:author="Vihari Réka" w:date="2018-11-23T21:03:00Z">
          <w:pPr>
            <w:pStyle w:val="Cmsor2"/>
            <w:numPr>
              <w:numId w:val="15"/>
            </w:numPr>
            <w:ind w:left="1080" w:hanging="360"/>
          </w:pPr>
        </w:pPrChange>
      </w:pPr>
      <w:ins w:id="327" w:author="Vihari Réka" w:date="2018-11-23T21:09:00Z">
        <w:r>
          <w:t xml:space="preserve">Program entitás: az eseményekhez tartozó programok </w:t>
        </w:r>
        <w:r w:rsidR="0052683C">
          <w:t>szerepelnek itt. Az entitásnak van azonosítója, neve, leírása, képe, dátuma, illetve kezdeti- és befejező időpontja.</w:t>
        </w:r>
      </w:ins>
      <w:ins w:id="328" w:author="Vihari Réka" w:date="2018-11-23T21:27:00Z">
        <w:r w:rsidR="004734B6">
          <w:t xml:space="preserve"> A név attribútum megadása kötelező.</w:t>
        </w:r>
      </w:ins>
      <w:ins w:id="329" w:author="Vihari Réka" w:date="2018-11-23T21:09:00Z">
        <w:r w:rsidR="0052683C">
          <w:t xml:space="preserve"> </w:t>
        </w:r>
      </w:ins>
      <w:ins w:id="330" w:author="Vihari Réka" w:date="2018-11-23T21:10:00Z">
        <w:r w:rsidR="0052683C">
          <w:t xml:space="preserve">A </w:t>
        </w:r>
      </w:ins>
      <w:ins w:id="331" w:author="Vihari Réka" w:date="2018-11-23T21:27:00Z">
        <w:r w:rsidR="004734B6">
          <w:t>programok több-egy kapcsolatban állnak az esemény entitással</w:t>
        </w:r>
      </w:ins>
      <w:bookmarkStart w:id="332" w:name="_GoBack"/>
      <w:bookmarkEnd w:id="332"/>
      <w:ins w:id="333" w:author="Vihari Réka" w:date="2018-11-23T21:10:00Z">
        <w:r w:rsidR="0052683C">
          <w:t xml:space="preserve">. </w:t>
        </w:r>
      </w:ins>
    </w:p>
    <w:p w14:paraId="1E3DD3F8" w14:textId="44F9A623" w:rsidR="0052683C" w:rsidRDefault="0052683C" w:rsidP="00DE02BF">
      <w:pPr>
        <w:rPr>
          <w:ins w:id="334" w:author="Vihari Réka" w:date="2018-11-23T21:10:00Z"/>
        </w:rPr>
        <w:pPrChange w:id="335" w:author="Vihari Réka" w:date="2018-11-23T21:03:00Z">
          <w:pPr>
            <w:pStyle w:val="Cmsor2"/>
            <w:numPr>
              <w:numId w:val="15"/>
            </w:numPr>
            <w:ind w:left="1080" w:hanging="360"/>
          </w:pPr>
        </w:pPrChange>
      </w:pPr>
    </w:p>
    <w:p w14:paraId="7407D387" w14:textId="77777777" w:rsidR="0052683C" w:rsidRDefault="0052683C" w:rsidP="00DE02BF">
      <w:pPr>
        <w:rPr>
          <w:ins w:id="336" w:author="Vihari Réka" w:date="2018-11-23T21:13:00Z"/>
        </w:rPr>
        <w:pPrChange w:id="337" w:author="Vihari Réka" w:date="2018-11-23T21:03:00Z">
          <w:pPr>
            <w:pStyle w:val="Cmsor2"/>
            <w:numPr>
              <w:numId w:val="15"/>
            </w:numPr>
            <w:ind w:left="1080" w:hanging="360"/>
          </w:pPr>
        </w:pPrChange>
      </w:pPr>
      <w:ins w:id="338" w:author="Vihari Réka" w:date="2018-11-23T21:10:00Z">
        <w:r>
          <w:t xml:space="preserve">Competition entitás: a neve alapján az eseményekhez tartozó versenyek tárolására szolgál, de ennek hiányában, akár egy részletesebb leírást is készíthetünk vele az eseményről. Van azonosítója, neve, </w:t>
        </w:r>
      </w:ins>
      <w:ins w:id="339" w:author="Vihari Réka" w:date="2018-11-23T21:12:00Z">
        <w:r>
          <w:t xml:space="preserve">leírása, dátuma és szabályai. </w:t>
        </w:r>
      </w:ins>
      <w:ins w:id="340" w:author="Vihari Réka" w:date="2018-11-23T21:13:00Z">
        <w:r>
          <w:t xml:space="preserve">De a szabályok helyére </w:t>
        </w:r>
      </w:ins>
      <w:ins w:id="341" w:author="Vihari Réka" w:date="2018-11-23T21:12:00Z">
        <w:r>
          <w:t>akár az es</w:t>
        </w:r>
      </w:ins>
      <w:ins w:id="342" w:author="Vihari Réka" w:date="2018-11-23T21:13:00Z">
        <w:r>
          <w:t>emé</w:t>
        </w:r>
      </w:ins>
      <w:ins w:id="343" w:author="Vihari Réka" w:date="2018-11-23T21:12:00Z">
        <w:r>
          <w:t>nyhez kapcsolódó fontos tudnivalókat is</w:t>
        </w:r>
      </w:ins>
      <w:ins w:id="344" w:author="Vihari Réka" w:date="2018-11-23T21:13:00Z">
        <w:r>
          <w:t xml:space="preserve"> beírhatjuk. </w:t>
        </w:r>
      </w:ins>
    </w:p>
    <w:p w14:paraId="323E0390" w14:textId="77777777" w:rsidR="0052683C" w:rsidRDefault="0052683C" w:rsidP="00DE02BF">
      <w:pPr>
        <w:rPr>
          <w:ins w:id="345" w:author="Vihari Réka" w:date="2018-11-23T21:13:00Z"/>
        </w:rPr>
        <w:pPrChange w:id="346" w:author="Vihari Réka" w:date="2018-11-23T21:03:00Z">
          <w:pPr>
            <w:pStyle w:val="Cmsor2"/>
            <w:numPr>
              <w:numId w:val="15"/>
            </w:numPr>
            <w:ind w:left="1080" w:hanging="360"/>
          </w:pPr>
        </w:pPrChange>
      </w:pPr>
    </w:p>
    <w:p w14:paraId="38676CC6" w14:textId="4D1D365C" w:rsidR="0052683C" w:rsidRDefault="0052683C" w:rsidP="00DE02BF">
      <w:pPr>
        <w:rPr>
          <w:ins w:id="347" w:author="Vihari Réka" w:date="2018-11-23T21:15:00Z"/>
        </w:rPr>
        <w:pPrChange w:id="348" w:author="Vihari Réka" w:date="2018-11-23T21:03:00Z">
          <w:pPr>
            <w:pStyle w:val="Cmsor2"/>
            <w:numPr>
              <w:numId w:val="15"/>
            </w:numPr>
            <w:ind w:left="1080" w:hanging="360"/>
          </w:pPr>
        </w:pPrChange>
      </w:pPr>
      <w:ins w:id="349" w:author="Vihari Réka" w:date="2018-11-23T21:13:00Z">
        <w:r>
          <w:t xml:space="preserve">GDPR entitás: az eseményhez tartozó adatvédelmi szabályzat entitása. A szerveren keresztül feltölthetjük mindig eseményünkhöz az aktuális szabályokat, ezzel </w:t>
        </w:r>
      </w:ins>
      <w:ins w:id="350" w:author="Vihari Réka" w:date="2018-11-23T21:14:00Z">
        <w:r>
          <w:t>is eleget téve a nemrég életbe lépő adattárolás jogi szabály</w:t>
        </w:r>
      </w:ins>
      <w:ins w:id="351" w:author="Vihari Réka" w:date="2018-11-23T21:15:00Z">
        <w:r>
          <w:t>ainak</w:t>
        </w:r>
      </w:ins>
      <w:ins w:id="352" w:author="Vihari Réka" w:date="2018-11-23T21:14:00Z">
        <w:r>
          <w:t xml:space="preserve">. </w:t>
        </w:r>
      </w:ins>
      <w:ins w:id="353" w:author="Vihari Réka" w:date="2018-11-23T21:15:00Z">
        <w:r>
          <w:t xml:space="preserve">Itt információt adhatunk a felhasználónak, hogyan kérheti adatai törlését, vagy esetlegesen, hogyan kérdezheti le a róla tárolt adatokat. </w:t>
        </w:r>
      </w:ins>
      <w:ins w:id="354" w:author="Vihari Réka" w:date="2018-11-23T21:16:00Z">
        <w:r>
          <w:t xml:space="preserve">Egy eseményhez egy adatvédelmi szabályzat tartozhat. Attribútumoknak megadhatunk azonosítót, nevet és leírást. </w:t>
        </w:r>
      </w:ins>
    </w:p>
    <w:p w14:paraId="3459B823" w14:textId="70F9D401" w:rsidR="0052683C" w:rsidRDefault="0052683C" w:rsidP="00DE02BF">
      <w:pPr>
        <w:rPr>
          <w:ins w:id="355" w:author="Vihari Réka" w:date="2018-11-23T21:16:00Z"/>
        </w:rPr>
        <w:pPrChange w:id="356" w:author="Vihari Réka" w:date="2018-11-23T21:03:00Z">
          <w:pPr>
            <w:pStyle w:val="Cmsor2"/>
            <w:numPr>
              <w:numId w:val="15"/>
            </w:numPr>
            <w:ind w:left="1080" w:hanging="360"/>
          </w:pPr>
        </w:pPrChange>
      </w:pPr>
    </w:p>
    <w:p w14:paraId="03FB8E10" w14:textId="3900D856" w:rsidR="004734B6" w:rsidRDefault="0052683C" w:rsidP="00DE02BF">
      <w:pPr>
        <w:rPr>
          <w:ins w:id="357" w:author="Vihari Réka" w:date="2018-11-23T21:20:00Z"/>
        </w:rPr>
        <w:pPrChange w:id="358" w:author="Vihari Réka" w:date="2018-11-23T21:03:00Z">
          <w:pPr>
            <w:pStyle w:val="Cmsor2"/>
            <w:numPr>
              <w:numId w:val="15"/>
            </w:numPr>
            <w:ind w:left="1080" w:hanging="360"/>
          </w:pPr>
        </w:pPrChange>
      </w:pPr>
      <w:ins w:id="359" w:author="Vihari Réka" w:date="2018-11-23T21:16:00Z">
        <w:r>
          <w:t xml:space="preserve">Geo entitás: a </w:t>
        </w:r>
      </w:ins>
      <w:ins w:id="360" w:author="Vihari Réka" w:date="2018-11-23T21:17:00Z">
        <w:r>
          <w:t xml:space="preserve">felhasználók, az események és a programok lokációjának tárolására szolgáló entitás. </w:t>
        </w:r>
      </w:ins>
      <w:ins w:id="361" w:author="Vihari Réka" w:date="2018-11-23T21:25:00Z">
        <w:r w:rsidR="004734B6">
          <w:t xml:space="preserve">Az entitásokkal egy-egy kapcsolatban áll. </w:t>
        </w:r>
      </w:ins>
      <w:ins w:id="362" w:author="Vihari Réka" w:date="2018-11-23T21:17:00Z">
        <w:r>
          <w:t xml:space="preserve">Az eseményekhez és a programokhoz tartozó </w:t>
        </w:r>
      </w:ins>
      <w:ins w:id="363" w:author="Vihari Réka" w:date="2018-11-23T21:18:00Z">
        <w:r>
          <w:t>helyek szerver oldalon adhatóak meg. A felhasználói helyzetek pedig az alkalmazáson keresztül jutnak fel a szerverre. Tárol</w:t>
        </w:r>
      </w:ins>
      <w:ins w:id="364" w:author="Vihari Réka" w:date="2018-11-23T21:19:00Z">
        <w:r>
          <w:t>o</w:t>
        </w:r>
      </w:ins>
      <w:ins w:id="365" w:author="Vihari Réka" w:date="2018-11-23T21:18:00Z">
        <w:r>
          <w:t xml:space="preserve">k hozzá egy azonosítót, nevet és a hosszúsági- és szélességi </w:t>
        </w:r>
      </w:ins>
      <w:ins w:id="366" w:author="Vihari Réka" w:date="2018-11-23T21:20:00Z">
        <w:r w:rsidR="004734B6">
          <w:t>koordinátákat</w:t>
        </w:r>
      </w:ins>
      <w:ins w:id="367" w:author="Vihari Réka" w:date="2018-11-23T21:25:00Z">
        <w:r w:rsidR="004734B6">
          <w:t xml:space="preserve"> </w:t>
        </w:r>
      </w:ins>
    </w:p>
    <w:p w14:paraId="7680289D" w14:textId="77777777" w:rsidR="004734B6" w:rsidRDefault="004734B6" w:rsidP="00DE02BF">
      <w:pPr>
        <w:rPr>
          <w:ins w:id="368" w:author="Vihari Réka" w:date="2018-11-23T21:20:00Z"/>
        </w:rPr>
        <w:pPrChange w:id="369" w:author="Vihari Réka" w:date="2018-11-23T21:03:00Z">
          <w:pPr>
            <w:pStyle w:val="Cmsor2"/>
            <w:numPr>
              <w:numId w:val="15"/>
            </w:numPr>
            <w:ind w:left="1080" w:hanging="360"/>
          </w:pPr>
        </w:pPrChange>
      </w:pPr>
    </w:p>
    <w:p w14:paraId="3B471A88" w14:textId="0C1B6DC8" w:rsidR="0052683C" w:rsidRDefault="004734B6" w:rsidP="00DE02BF">
      <w:pPr>
        <w:rPr>
          <w:ins w:id="370" w:author="Vihari Réka" w:date="2018-11-23T21:09:00Z"/>
        </w:rPr>
        <w:pPrChange w:id="371" w:author="Vihari Réka" w:date="2018-11-23T21:03:00Z">
          <w:pPr>
            <w:pStyle w:val="Cmsor2"/>
            <w:numPr>
              <w:numId w:val="15"/>
            </w:numPr>
            <w:ind w:left="1080" w:hanging="360"/>
          </w:pPr>
        </w:pPrChange>
      </w:pPr>
      <w:ins w:id="372" w:author="Vihari Réka" w:date="2018-11-23T21:20:00Z">
        <w:r>
          <w:t xml:space="preserve">Message entitás: az üzenetek kezelésére szolgál. </w:t>
        </w:r>
      </w:ins>
      <w:ins w:id="373" w:author="Vihari Réka" w:date="2018-11-23T21:19:00Z">
        <w:r>
          <w:t xml:space="preserve"> </w:t>
        </w:r>
      </w:ins>
      <w:ins w:id="374" w:author="Vihari Réka" w:date="2018-11-23T21:22:00Z">
        <w:r>
          <w:t xml:space="preserve">Egy üzenet egy felhasználóval áll egy-egy kapcsolatban, illetve az eseménnyel több-egy kapcsolatban. Tartozik hozzá egy azonosító, dátum és szöveg. Üzenetek létrehozására az alkalmazáson keresztül is van lehetőség. Itt az Üzenetek menü alján található </w:t>
        </w:r>
      </w:ins>
      <w:ins w:id="375" w:author="Vihari Réka" w:date="2018-11-23T21:23:00Z">
        <w:r>
          <w:t xml:space="preserve">szövegdobozba írással, majd a Küldés gombra kattintással felküldhetjük üzenetünket a szerverre. De szerver oldalról is hozzá lehet adni új üzeneteket. </w:t>
        </w:r>
      </w:ins>
    </w:p>
    <w:p w14:paraId="0BB681ED" w14:textId="73A31731" w:rsidR="0052683C" w:rsidRDefault="0052683C" w:rsidP="00DE02BF">
      <w:pPr>
        <w:rPr>
          <w:ins w:id="376" w:author="Vihari Réka" w:date="2018-11-23T21:10:00Z"/>
        </w:rPr>
        <w:pPrChange w:id="377" w:author="Vihari Réka" w:date="2018-11-23T21:03:00Z">
          <w:pPr>
            <w:pStyle w:val="Cmsor2"/>
            <w:numPr>
              <w:numId w:val="15"/>
            </w:numPr>
            <w:ind w:left="1080" w:hanging="360"/>
          </w:pPr>
        </w:pPrChange>
      </w:pPr>
    </w:p>
    <w:p w14:paraId="52BDB88C" w14:textId="77777777" w:rsidR="0052683C" w:rsidRDefault="0052683C" w:rsidP="00DE02BF">
      <w:pPr>
        <w:rPr>
          <w:ins w:id="378" w:author="Vihari Réka" w:date="2018-11-23T20:49:00Z"/>
        </w:rPr>
        <w:pPrChange w:id="379" w:author="Vihari Réka" w:date="2018-11-23T21:03:00Z">
          <w:pPr>
            <w:pStyle w:val="Cmsor2"/>
            <w:numPr>
              <w:numId w:val="15"/>
            </w:numPr>
            <w:ind w:left="1080" w:hanging="360"/>
          </w:pPr>
        </w:pPrChange>
      </w:pPr>
    </w:p>
    <w:p w14:paraId="1C237A53" w14:textId="77777777" w:rsidR="00925971" w:rsidRPr="00925971" w:rsidRDefault="00925971" w:rsidP="00925971">
      <w:pPr>
        <w:pPrChange w:id="380" w:author="Vihari Réka" w:date="2018-11-23T20:49:00Z">
          <w:pPr>
            <w:pStyle w:val="Cmsor2"/>
            <w:numPr>
              <w:numId w:val="15"/>
            </w:numPr>
            <w:ind w:left="1080" w:hanging="360"/>
          </w:pPr>
        </w:pPrChange>
      </w:pPr>
    </w:p>
    <w:p w14:paraId="1D62C970" w14:textId="71860848" w:rsidR="00CF6166" w:rsidRPr="00DE6284" w:rsidDel="002052A4" w:rsidRDefault="00CF6166" w:rsidP="00DE6284">
      <w:pPr>
        <w:spacing w:after="120" w:line="360" w:lineRule="auto"/>
        <w:ind w:firstLine="720"/>
        <w:jc w:val="both"/>
        <w:rPr>
          <w:moveFrom w:id="381" w:author="Vihari Réka" w:date="2018-11-22T10:35:00Z"/>
          <w:rFonts w:cs="Times New Roman"/>
        </w:rPr>
      </w:pPr>
      <w:moveFromRangeStart w:id="382" w:author="Vihari Réka" w:date="2018-11-22T10:35:00Z" w:name="move530646271"/>
      <w:moveFrom w:id="383" w:author="Vihari Réka" w:date="2018-11-22T10:35:00Z">
        <w:r w:rsidRPr="00DE6284" w:rsidDel="002052A4">
          <w:rPr>
            <w:rFonts w:cs="Times New Roman"/>
          </w:rPr>
          <w:t xml:space="preserve">Adatbázis választásánál a default H2 adatbázist választottam, diszkre történő mentéssel. Ez azért jobb, mint a memóriában futó H2 adatbázis, mert a szerver újraindítása esetén is tárolja az adatokat, ami egy lokális szerver esetén fontos szempont. </w:t>
        </w:r>
      </w:moveFrom>
    </w:p>
    <w:p w14:paraId="71D6849B" w14:textId="34B93E97" w:rsidR="00CF6166" w:rsidRPr="00DE6284" w:rsidDel="002052A4" w:rsidRDefault="00CF6166" w:rsidP="00DE6284">
      <w:pPr>
        <w:spacing w:after="120" w:line="360" w:lineRule="auto"/>
        <w:ind w:firstLine="720"/>
        <w:jc w:val="both"/>
        <w:rPr>
          <w:moveFrom w:id="384" w:author="Vihari Réka" w:date="2018-11-22T10:35:00Z"/>
          <w:rFonts w:cs="Times New Roman"/>
        </w:rPr>
      </w:pPr>
      <w:moveFrom w:id="385" w:author="Vihari Réka" w:date="2018-11-22T10:35:00Z">
        <w:r w:rsidRPr="00DE6284" w:rsidDel="002052A4">
          <w:rPr>
            <w:rFonts w:cs="Times New Roman"/>
          </w:rPr>
          <w:t xml:space="preserve">A H2 adatbázis egy nyílt forráskódú Java adatbázis. Beágyazható Java alkalmazásokba vagy kliens-szerver módban futtathatjuk. Az adatbázis motorja extrém gyorsnak számít és támogatja a standard SQL-t és a JDBC API-t is. Támogatja a csoportokba rendezést (clustering) és a </w:t>
        </w:r>
        <w:r w:rsidR="00DE6284" w:rsidRPr="00DE6284" w:rsidDel="002052A4">
          <w:rPr>
            <w:rFonts w:cs="Times New Roman"/>
          </w:rPr>
          <w:t xml:space="preserve">multi-version concurrency-t. Illetve, erős biztonsági funkciókkal rendelkezik. </w:t>
        </w:r>
      </w:moveFrom>
    </w:p>
    <w:p w14:paraId="4DAA33FB" w14:textId="36E8751B" w:rsidR="00DE6284" w:rsidRPr="00DE6284" w:rsidDel="002052A4" w:rsidRDefault="00DE6284" w:rsidP="00DE6284">
      <w:pPr>
        <w:spacing w:after="120" w:line="360" w:lineRule="auto"/>
        <w:ind w:firstLine="720"/>
        <w:jc w:val="both"/>
        <w:rPr>
          <w:moveFrom w:id="386" w:author="Vihari Réka" w:date="2018-11-22T10:35:00Z"/>
          <w:rFonts w:cs="Times New Roman"/>
        </w:rPr>
      </w:pPr>
      <w:commentRangeStart w:id="387"/>
      <w:moveFrom w:id="388" w:author="Vihari Réka" w:date="2018-11-22T10:35:00Z">
        <w:r w:rsidRPr="00DE6284" w:rsidDel="002052A4">
          <w:rPr>
            <w:rFonts w:cs="Times New Roman"/>
          </w:rPr>
          <w:t xml:space="preserve">Az adatbázisba belépésre a localhost-on futó JHipster frontend-en van lehetőség. Az Administration fülön lévő Database választásával. </w:t>
        </w:r>
        <w:commentRangeEnd w:id="387"/>
        <w:r w:rsidR="00626866" w:rsidDel="002052A4">
          <w:rPr>
            <w:rStyle w:val="Jegyzethivatkozs"/>
          </w:rPr>
          <w:commentReference w:id="387"/>
        </w:r>
      </w:moveFrom>
    </w:p>
    <w:p w14:paraId="1598FFD3" w14:textId="340159A8" w:rsidR="00DE6284" w:rsidRPr="00DE6284" w:rsidDel="002052A4" w:rsidRDefault="00DE6284" w:rsidP="00DE6284">
      <w:pPr>
        <w:spacing w:after="120" w:line="360" w:lineRule="auto"/>
        <w:ind w:firstLine="720"/>
        <w:jc w:val="both"/>
        <w:rPr>
          <w:moveFrom w:id="389" w:author="Vihari Réka" w:date="2018-11-22T10:35:00Z"/>
          <w:rFonts w:cs="Times New Roman"/>
        </w:rPr>
      </w:pPr>
      <w:moveFrom w:id="390" w:author="Vihari Réka" w:date="2018-11-22T10:35:00Z">
        <w:r w:rsidRPr="00DE6284" w:rsidDel="002052A4">
          <w:rPr>
            <w:rFonts w:cs="Times New Roman"/>
          </w:rPr>
          <w:t>A be</w:t>
        </w:r>
        <w:r w:rsidR="00411B12" w:rsidDel="002052A4">
          <w:rPr>
            <w:rFonts w:cs="Times New Roman"/>
          </w:rPr>
          <w:t>lépés után megjelenik az alkalmazáshoz tartozó adatbázis</w:t>
        </w:r>
        <w:r w:rsidRPr="00DE6284" w:rsidDel="002052A4">
          <w:rPr>
            <w:rFonts w:cs="Times New Roman"/>
          </w:rPr>
          <w:t xml:space="preserve"> és egy SQL parancsok írására alkalmas fül, melyen a parancsok kiadásával lekérdezhetjük, módosíthatjuk vagy akár törölhetjük is adatainkat és tábláinkat. </w:t>
        </w:r>
      </w:moveFrom>
    </w:p>
    <w:p w14:paraId="299AFAC0" w14:textId="67600702" w:rsidR="00DE6284" w:rsidDel="002052A4" w:rsidRDefault="00DE6284" w:rsidP="00CF6166">
      <w:pPr>
        <w:rPr>
          <w:moveFrom w:id="391" w:author="Vihari Réka" w:date="2018-11-22T10:35:00Z"/>
        </w:rPr>
      </w:pPr>
      <w:moveFrom w:id="392" w:author="Vihari Réka" w:date="2018-11-22T10:35:00Z">
        <w:r w:rsidDel="002052A4">
          <w:rPr>
            <w:noProof/>
          </w:rPr>
          <w:drawing>
            <wp:inline distT="0" distB="0" distL="0" distR="0" wp14:anchorId="2A68C241" wp14:editId="0FF0F07D">
              <wp:extent cx="5759450" cy="3039110"/>
              <wp:effectExtent l="0" t="0" r="6350" b="0"/>
              <wp:docPr id="33" name="Kép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Képernyőfotó 2018-11-14 - 22.38.05.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59450" cy="3039110"/>
                      </a:xfrm>
                      <a:prstGeom prst="rect">
                        <a:avLst/>
                      </a:prstGeom>
                    </pic:spPr>
                  </pic:pic>
                </a:graphicData>
              </a:graphic>
            </wp:inline>
          </w:drawing>
        </w:r>
      </w:moveFrom>
    </w:p>
    <w:p w14:paraId="39925AF6" w14:textId="69F9B682" w:rsidR="00DE6284" w:rsidDel="002052A4" w:rsidRDefault="00DE6284" w:rsidP="00CF6166">
      <w:pPr>
        <w:rPr>
          <w:moveFrom w:id="393" w:author="Vihari Réka" w:date="2018-11-22T10:35:00Z"/>
        </w:rPr>
      </w:pPr>
    </w:p>
    <w:p w14:paraId="3EB86696" w14:textId="214F5182" w:rsidR="00DE6284" w:rsidRPr="00DE6284" w:rsidDel="002052A4" w:rsidRDefault="00DE6284" w:rsidP="00DE6284">
      <w:pPr>
        <w:spacing w:after="120" w:line="360" w:lineRule="auto"/>
        <w:ind w:firstLine="720"/>
        <w:jc w:val="both"/>
        <w:rPr>
          <w:moveFrom w:id="394" w:author="Vihari Réka" w:date="2018-11-22T10:35:00Z"/>
          <w:rFonts w:cs="Times New Roman"/>
        </w:rPr>
      </w:pPr>
      <w:moveFrom w:id="395" w:author="Vihari Réka" w:date="2018-11-22T10:35:00Z">
        <w:r w:rsidRPr="00DE6284" w:rsidDel="002052A4">
          <w:rPr>
            <w:rFonts w:cs="Times New Roman"/>
          </w:rPr>
          <w:t xml:space="preserve">Az adatbázis oldalán találhatunk példa SQL kódokat is, melyek lefedik a legtöbbször kiadott utasításokat. </w:t>
        </w:r>
      </w:moveFrom>
    </w:p>
    <w:p w14:paraId="43444C74" w14:textId="0AC18F19" w:rsidR="00DE6284" w:rsidDel="002052A4" w:rsidRDefault="00DE6284" w:rsidP="00DE6284">
      <w:pPr>
        <w:jc w:val="center"/>
        <w:rPr>
          <w:moveFrom w:id="396" w:author="Vihari Réka" w:date="2018-11-22T10:35:00Z"/>
        </w:rPr>
      </w:pPr>
      <w:moveFrom w:id="397" w:author="Vihari Réka" w:date="2018-11-22T10:35:00Z">
        <w:r w:rsidDel="002052A4">
          <w:rPr>
            <w:noProof/>
          </w:rPr>
          <w:drawing>
            <wp:inline distT="0" distB="0" distL="0" distR="0" wp14:anchorId="294699B8" wp14:editId="1483E510">
              <wp:extent cx="3262796" cy="1566448"/>
              <wp:effectExtent l="0" t="0" r="1270" b="0"/>
              <wp:docPr id="34" name="Kép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Képernyőfotó 2018-11-14 - 22.41.03.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273596" cy="1571633"/>
                      </a:xfrm>
                      <a:prstGeom prst="rect">
                        <a:avLst/>
                      </a:prstGeom>
                    </pic:spPr>
                  </pic:pic>
                </a:graphicData>
              </a:graphic>
            </wp:inline>
          </w:drawing>
        </w:r>
      </w:moveFrom>
    </w:p>
    <w:p w14:paraId="2E35CE51" w14:textId="3E9B6183" w:rsidR="00A4098C" w:rsidDel="002052A4" w:rsidRDefault="00A4098C" w:rsidP="00DE6284">
      <w:pPr>
        <w:jc w:val="center"/>
        <w:rPr>
          <w:moveFrom w:id="398" w:author="Vihari Réka" w:date="2018-11-22T10:35:00Z"/>
        </w:rPr>
      </w:pPr>
    </w:p>
    <w:moveFromRangeEnd w:id="382"/>
    <w:p w14:paraId="6138BA89" w14:textId="651C358D" w:rsidR="00A4098C" w:rsidRPr="00945E8E" w:rsidRDefault="00A4098C" w:rsidP="00A4098C">
      <w:pPr>
        <w:rPr>
          <w:rFonts w:cs="Arial"/>
          <w:b/>
          <w:bCs/>
          <w:sz w:val="28"/>
          <w:szCs w:val="26"/>
        </w:rPr>
      </w:pPr>
      <w:r w:rsidRPr="00945E8E">
        <w:rPr>
          <w:rFonts w:cs="Arial"/>
          <w:b/>
          <w:bCs/>
          <w:sz w:val="28"/>
          <w:szCs w:val="26"/>
        </w:rPr>
        <w:t>5.2</w:t>
      </w:r>
      <w:ins w:id="399" w:author="Vihari Réka" w:date="2018-11-22T23:47:00Z">
        <w:r w:rsidR="00D1686B">
          <w:rPr>
            <w:rFonts w:cs="Arial"/>
            <w:b/>
            <w:bCs/>
            <w:sz w:val="28"/>
            <w:szCs w:val="26"/>
          </w:rPr>
          <w:t>.</w:t>
        </w:r>
      </w:ins>
      <w:ins w:id="400" w:author="Vihari Réka" w:date="2018-11-22T23:46:00Z">
        <w:r w:rsidR="00D1686B">
          <w:rPr>
            <w:rFonts w:cs="Arial"/>
            <w:b/>
            <w:bCs/>
            <w:sz w:val="28"/>
            <w:szCs w:val="26"/>
          </w:rPr>
          <w:t xml:space="preserve"> </w:t>
        </w:r>
      </w:ins>
      <w:del w:id="401" w:author="Vihari Réka" w:date="2018-11-22T23:46:00Z">
        <w:r w:rsidRPr="00945E8E" w:rsidDel="00D1686B">
          <w:rPr>
            <w:rFonts w:cs="Arial"/>
            <w:b/>
            <w:bCs/>
            <w:sz w:val="28"/>
            <w:szCs w:val="26"/>
          </w:rPr>
          <w:delText xml:space="preserve">.1 </w:delText>
        </w:r>
      </w:del>
      <w:r w:rsidR="0039020A" w:rsidRPr="00945E8E">
        <w:rPr>
          <w:rFonts w:cs="Arial"/>
          <w:b/>
          <w:bCs/>
          <w:sz w:val="28"/>
          <w:szCs w:val="26"/>
        </w:rPr>
        <w:t>Kommunikáció a szerverrel</w:t>
      </w:r>
    </w:p>
    <w:p w14:paraId="5859140D" w14:textId="77777777" w:rsidR="0039020A" w:rsidRDefault="0039020A" w:rsidP="00A4098C"/>
    <w:p w14:paraId="6C632158" w14:textId="77777777" w:rsidR="0039020A" w:rsidRPr="00945E8E" w:rsidRDefault="0039020A" w:rsidP="00945E8E">
      <w:pPr>
        <w:spacing w:after="120" w:line="360" w:lineRule="auto"/>
        <w:ind w:firstLine="720"/>
        <w:jc w:val="both"/>
        <w:rPr>
          <w:rFonts w:cs="Times New Roman"/>
        </w:rPr>
      </w:pPr>
      <w:r w:rsidRPr="00945E8E">
        <w:rPr>
          <w:rFonts w:cs="Times New Roman"/>
        </w:rPr>
        <w:t xml:space="preserve">Az alkalmazásom használata közben a legtöbb felhasználói interakció szerverhívást kezdeményez, ehhez szükséges volt felépíteni a kapcsolatot a szerverrel. </w:t>
      </w:r>
    </w:p>
    <w:p w14:paraId="32031904" w14:textId="77777777" w:rsidR="0039020A" w:rsidRPr="00945E8E" w:rsidRDefault="0039020A" w:rsidP="00945E8E">
      <w:pPr>
        <w:spacing w:after="120" w:line="360" w:lineRule="auto"/>
        <w:ind w:firstLine="720"/>
        <w:jc w:val="both"/>
        <w:rPr>
          <w:rFonts w:cs="Times New Roman"/>
        </w:rPr>
      </w:pPr>
      <w:r w:rsidRPr="00945E8E">
        <w:rPr>
          <w:rFonts w:cs="Times New Roman"/>
        </w:rPr>
        <w:t>A szerverrel az alkalmazás JSON segítségével kommunikál. A hívásban küldött paraméterek és a szerver által küldött válaszok is JSON formában jelennek meg.</w:t>
      </w:r>
    </w:p>
    <w:p w14:paraId="3BE38598" w14:textId="77777777" w:rsidR="0039020A" w:rsidRPr="00945E8E" w:rsidRDefault="0039020A" w:rsidP="00945E8E">
      <w:pPr>
        <w:spacing w:after="120" w:line="360" w:lineRule="auto"/>
        <w:ind w:firstLine="720"/>
        <w:jc w:val="both"/>
        <w:rPr>
          <w:rFonts w:cs="Times New Roman"/>
        </w:rPr>
      </w:pPr>
      <w:r w:rsidRPr="00945E8E">
        <w:rPr>
          <w:rFonts w:cs="Times New Roman"/>
        </w:rPr>
        <w:lastRenderedPageBreak/>
        <w:t xml:space="preserve">A JSON objektumok név:érték párokból állnak, ebből a név általában egy karakterlánc (String) érték. A hozzá tartozó érték lehet szöveg, szám, logikai igaz/hamis, objektum, tömb, de akár null érték is. A JSON tömbök értéke szintén lehet nulla vagy egyszerre több objektumot tartalmazhat. </w:t>
      </w:r>
    </w:p>
    <w:p w14:paraId="2288FB93" w14:textId="77777777" w:rsidR="0039020A" w:rsidRPr="00945E8E" w:rsidRDefault="0039020A" w:rsidP="00945E8E">
      <w:pPr>
        <w:spacing w:after="120" w:line="360" w:lineRule="auto"/>
        <w:ind w:firstLine="720"/>
        <w:jc w:val="both"/>
        <w:rPr>
          <w:rFonts w:cs="Times New Roman"/>
        </w:rPr>
      </w:pPr>
      <w:r w:rsidRPr="00945E8E">
        <w:rPr>
          <w:rFonts w:cs="Times New Roman"/>
        </w:rPr>
        <w:t xml:space="preserve">Az alábbi diagramon látható a felépítése: </w:t>
      </w:r>
    </w:p>
    <w:p w14:paraId="7C280AB1" w14:textId="77777777" w:rsidR="0039020A" w:rsidRDefault="0039020A" w:rsidP="00A4098C"/>
    <w:p w14:paraId="272F35C4" w14:textId="77777777" w:rsidR="000B295A" w:rsidRDefault="0039020A" w:rsidP="000B295A">
      <w:pPr>
        <w:keepNext/>
        <w:jc w:val="center"/>
      </w:pPr>
      <w:r>
        <w:rPr>
          <w:noProof/>
        </w:rPr>
        <w:drawing>
          <wp:inline distT="0" distB="0" distL="0" distR="0" wp14:anchorId="22F759A7" wp14:editId="0637100C">
            <wp:extent cx="3797300" cy="711200"/>
            <wp:effectExtent l="0" t="0" r="0" b="0"/>
            <wp:docPr id="39" name="Kép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object.gif"/>
                    <pic:cNvPicPr/>
                  </pic:nvPicPr>
                  <pic:blipFill>
                    <a:blip r:embed="rId40">
                      <a:extLst>
                        <a:ext uri="{28A0092B-C50C-407E-A947-70E740481C1C}">
                          <a14:useLocalDpi xmlns:a14="http://schemas.microsoft.com/office/drawing/2010/main" val="0"/>
                        </a:ext>
                      </a:extLst>
                    </a:blip>
                    <a:stretch>
                      <a:fillRect/>
                    </a:stretch>
                  </pic:blipFill>
                  <pic:spPr>
                    <a:xfrm>
                      <a:off x="0" y="0"/>
                      <a:ext cx="3797300" cy="711200"/>
                    </a:xfrm>
                    <a:prstGeom prst="rect">
                      <a:avLst/>
                    </a:prstGeom>
                  </pic:spPr>
                </pic:pic>
              </a:graphicData>
            </a:graphic>
          </wp:inline>
        </w:drawing>
      </w:r>
    </w:p>
    <w:p w14:paraId="592E77A5" w14:textId="77777777" w:rsidR="00A4098C" w:rsidRDefault="005512CB" w:rsidP="000B295A">
      <w:pPr>
        <w:pStyle w:val="Kpalrs"/>
        <w:jc w:val="center"/>
      </w:pPr>
      <w:r>
        <w:rPr>
          <w:noProof/>
        </w:rPr>
        <w:fldChar w:fldCharType="begin"/>
      </w:r>
      <w:r>
        <w:rPr>
          <w:noProof/>
        </w:rPr>
        <w:instrText xml:space="preserve"> STYLEREF 1 \s </w:instrText>
      </w:r>
      <w:r>
        <w:rPr>
          <w:noProof/>
        </w:rPr>
        <w:fldChar w:fldCharType="separate"/>
      </w:r>
      <w:r w:rsidR="000B295A">
        <w:rPr>
          <w:noProof/>
        </w:rPr>
        <w:t>5</w:t>
      </w:r>
      <w:r>
        <w:rPr>
          <w:noProof/>
        </w:rPr>
        <w:fldChar w:fldCharType="end"/>
      </w:r>
      <w:r w:rsidR="000B295A">
        <w:t>.</w:t>
      </w:r>
      <w:r>
        <w:rPr>
          <w:noProof/>
        </w:rPr>
        <w:fldChar w:fldCharType="begin"/>
      </w:r>
      <w:r>
        <w:rPr>
          <w:noProof/>
        </w:rPr>
        <w:instrText xml:space="preserve"> SEQ ábra \* ARABIC \s 1 </w:instrText>
      </w:r>
      <w:r>
        <w:rPr>
          <w:noProof/>
        </w:rPr>
        <w:fldChar w:fldCharType="separate"/>
      </w:r>
      <w:r w:rsidR="000B295A">
        <w:rPr>
          <w:noProof/>
        </w:rPr>
        <w:t>1</w:t>
      </w:r>
      <w:r>
        <w:rPr>
          <w:noProof/>
        </w:rPr>
        <w:fldChar w:fldCharType="end"/>
      </w:r>
      <w:r w:rsidR="000B295A">
        <w:t>. ábra JSON objektum felépítése</w:t>
      </w:r>
    </w:p>
    <w:p w14:paraId="44CEF95A" w14:textId="4CA3F60D" w:rsidR="00D1686B" w:rsidRDefault="00D1686B" w:rsidP="0039020A">
      <w:pPr>
        <w:jc w:val="center"/>
        <w:rPr>
          <w:ins w:id="402" w:author="Vihari Réka" w:date="2018-11-22T23:56:00Z"/>
        </w:rPr>
      </w:pPr>
    </w:p>
    <w:p w14:paraId="49232F22" w14:textId="235D0FB8" w:rsidR="00D1686B" w:rsidRDefault="00D1686B" w:rsidP="00D1686B">
      <w:pPr>
        <w:spacing w:after="120" w:line="360" w:lineRule="auto"/>
        <w:ind w:firstLine="720"/>
        <w:jc w:val="both"/>
        <w:rPr>
          <w:ins w:id="403" w:author="Vihari Réka" w:date="2018-11-22T23:56:00Z"/>
        </w:rPr>
        <w:pPrChange w:id="404" w:author="Vihari Réka" w:date="2018-11-22T23:56:00Z">
          <w:pPr>
            <w:jc w:val="center"/>
          </w:pPr>
        </w:pPrChange>
      </w:pPr>
      <w:ins w:id="405" w:author="Vihari Réka" w:date="2018-11-22T23:56:00Z">
        <w:r>
          <w:t xml:space="preserve">A szerverrel történő kommunikáció megvalósításához az Alomofire-t használtam, mely technológiát már az előbbi fejezetben bemutattam. </w:t>
        </w:r>
      </w:ins>
    </w:p>
    <w:p w14:paraId="4430C9BB" w14:textId="4313CC99" w:rsidR="00D1686B" w:rsidRDefault="00D1686B" w:rsidP="00D1686B">
      <w:pPr>
        <w:spacing w:after="120" w:line="360" w:lineRule="auto"/>
        <w:ind w:firstLine="720"/>
        <w:jc w:val="both"/>
        <w:rPr>
          <w:ins w:id="406" w:author="Vihari Réka" w:date="2018-11-23T00:00:00Z"/>
        </w:rPr>
        <w:pPrChange w:id="407" w:author="Vihari Réka" w:date="2018-11-22T23:56:00Z">
          <w:pPr>
            <w:jc w:val="center"/>
          </w:pPr>
        </w:pPrChange>
      </w:pPr>
      <w:ins w:id="408" w:author="Vihari Réka" w:date="2018-11-22T23:57:00Z">
        <w:r>
          <w:t xml:space="preserve">A megvalósításhoz létrehoztam egy NetworkManager osztály, amely felépíti a kapcsolatot a szerverrel. </w:t>
        </w:r>
      </w:ins>
      <w:ins w:id="409" w:author="Vihari Réka" w:date="2018-11-23T00:00:00Z">
        <w:r w:rsidR="000A706C">
          <w:t>A kérésekben, a megcímzett URL-ek</w:t>
        </w:r>
      </w:ins>
      <w:ins w:id="410" w:author="Vihari Réka" w:date="2018-11-23T00:01:00Z">
        <w:r w:rsidR="000A706C">
          <w:t xml:space="preserve"> (végpontok)</w:t>
        </w:r>
      </w:ins>
      <w:ins w:id="411" w:author="Vihari Réka" w:date="2018-11-23T00:00:00Z">
        <w:r w:rsidR="000A706C">
          <w:t xml:space="preserve"> vége változik, így ehhez létrehoztam egy felsorolást Endpoints</w:t>
        </w:r>
      </w:ins>
      <w:ins w:id="412" w:author="Vihari Réka" w:date="2018-11-23T00:01:00Z">
        <w:r w:rsidR="000A706C">
          <w:t xml:space="preserve"> néven, amely definiálja az egyes entitásokhoz tartozó végpontokat. </w:t>
        </w:r>
      </w:ins>
    </w:p>
    <w:p w14:paraId="2B9BA337" w14:textId="77777777" w:rsidR="00D1686B" w:rsidRPr="00D1686B" w:rsidRDefault="00D1686B" w:rsidP="00D1686B">
      <w:pPr>
        <w:tabs>
          <w:tab w:val="left" w:pos="593"/>
        </w:tabs>
        <w:autoSpaceDE w:val="0"/>
        <w:autoSpaceDN w:val="0"/>
        <w:adjustRightInd w:val="0"/>
        <w:rPr>
          <w:ins w:id="413" w:author="Vihari Réka" w:date="2018-11-22T23:58:00Z"/>
          <w:rFonts w:ascii="Helvetica" w:eastAsiaTheme="minorHAnsi" w:hAnsi="Helvetica" w:cs="Helvetica"/>
          <w:sz w:val="12"/>
          <w:szCs w:val="12"/>
          <w:rPrChange w:id="414" w:author="Vihari Réka" w:date="2018-11-22T23:58:00Z">
            <w:rPr>
              <w:ins w:id="415" w:author="Vihari Réka" w:date="2018-11-22T23:58:00Z"/>
              <w:rFonts w:ascii="Helvetica" w:eastAsiaTheme="minorHAnsi" w:hAnsi="Helvetica" w:cs="Helvetica"/>
            </w:rPr>
          </w:rPrChange>
        </w:rPr>
      </w:pPr>
      <w:ins w:id="416" w:author="Vihari Réka" w:date="2018-11-22T23:58:00Z">
        <w:r w:rsidRPr="00D1686B">
          <w:rPr>
            <w:rFonts w:ascii="Menlo" w:eastAsiaTheme="minorHAnsi" w:hAnsi="Menlo" w:cs="Menlo"/>
            <w:b/>
            <w:bCs/>
            <w:color w:val="9B2393"/>
            <w:sz w:val="12"/>
            <w:szCs w:val="12"/>
            <w:rPrChange w:id="417" w:author="Vihari Réka" w:date="2018-11-22T23:58:00Z">
              <w:rPr>
                <w:rFonts w:ascii="Menlo" w:eastAsiaTheme="minorHAnsi" w:hAnsi="Menlo" w:cs="Menlo"/>
                <w:b/>
                <w:bCs/>
                <w:color w:val="9B2393"/>
              </w:rPr>
            </w:rPrChange>
          </w:rPr>
          <w:t>enum</w:t>
        </w:r>
        <w:r w:rsidRPr="00D1686B">
          <w:rPr>
            <w:rFonts w:ascii="Menlo" w:eastAsiaTheme="minorHAnsi" w:hAnsi="Menlo" w:cs="Menlo"/>
            <w:color w:val="000000"/>
            <w:sz w:val="12"/>
            <w:szCs w:val="12"/>
            <w:rPrChange w:id="418" w:author="Vihari Réka" w:date="2018-11-22T23:58:00Z">
              <w:rPr>
                <w:rFonts w:ascii="Menlo" w:eastAsiaTheme="minorHAnsi" w:hAnsi="Menlo" w:cs="Menlo"/>
                <w:color w:val="000000"/>
              </w:rPr>
            </w:rPrChange>
          </w:rPr>
          <w:t xml:space="preserve"> Endpoints: </w:t>
        </w:r>
        <w:r w:rsidRPr="00D1686B">
          <w:rPr>
            <w:rFonts w:ascii="Menlo" w:eastAsiaTheme="minorHAnsi" w:hAnsi="Menlo" w:cs="Menlo"/>
            <w:color w:val="5C2699"/>
            <w:sz w:val="12"/>
            <w:szCs w:val="12"/>
            <w:rPrChange w:id="419" w:author="Vihari Réka" w:date="2018-11-22T23:58:00Z">
              <w:rPr>
                <w:rFonts w:ascii="Menlo" w:eastAsiaTheme="minorHAnsi" w:hAnsi="Menlo" w:cs="Menlo"/>
                <w:color w:val="5C2699"/>
              </w:rPr>
            </w:rPrChange>
          </w:rPr>
          <w:t>String</w:t>
        </w:r>
        <w:r w:rsidRPr="00D1686B">
          <w:rPr>
            <w:rFonts w:ascii="Menlo" w:eastAsiaTheme="minorHAnsi" w:hAnsi="Menlo" w:cs="Menlo"/>
            <w:color w:val="000000"/>
            <w:sz w:val="12"/>
            <w:szCs w:val="12"/>
            <w:rPrChange w:id="420" w:author="Vihari Réka" w:date="2018-11-22T23:58:00Z">
              <w:rPr>
                <w:rFonts w:ascii="Menlo" w:eastAsiaTheme="minorHAnsi" w:hAnsi="Menlo" w:cs="Menlo"/>
                <w:color w:val="000000"/>
              </w:rPr>
            </w:rPrChange>
          </w:rPr>
          <w:t xml:space="preserve"> {</w:t>
        </w:r>
      </w:ins>
    </w:p>
    <w:p w14:paraId="0CD1508C" w14:textId="77777777" w:rsidR="00D1686B" w:rsidRPr="00D1686B" w:rsidRDefault="00D1686B" w:rsidP="00D1686B">
      <w:pPr>
        <w:tabs>
          <w:tab w:val="left" w:pos="593"/>
        </w:tabs>
        <w:autoSpaceDE w:val="0"/>
        <w:autoSpaceDN w:val="0"/>
        <w:adjustRightInd w:val="0"/>
        <w:rPr>
          <w:ins w:id="421" w:author="Vihari Réka" w:date="2018-11-22T23:58:00Z"/>
          <w:rFonts w:ascii="Helvetica" w:eastAsiaTheme="minorHAnsi" w:hAnsi="Helvetica" w:cs="Helvetica"/>
          <w:sz w:val="12"/>
          <w:szCs w:val="12"/>
          <w:rPrChange w:id="422" w:author="Vihari Réka" w:date="2018-11-22T23:58:00Z">
            <w:rPr>
              <w:ins w:id="423" w:author="Vihari Réka" w:date="2018-11-22T23:58:00Z"/>
              <w:rFonts w:ascii="Helvetica" w:eastAsiaTheme="minorHAnsi" w:hAnsi="Helvetica" w:cs="Helvetica"/>
            </w:rPr>
          </w:rPrChange>
        </w:rPr>
      </w:pPr>
      <w:ins w:id="424" w:author="Vihari Réka" w:date="2018-11-22T23:58:00Z">
        <w:r w:rsidRPr="00D1686B">
          <w:rPr>
            <w:rFonts w:ascii="Menlo" w:eastAsiaTheme="minorHAnsi" w:hAnsi="Menlo" w:cs="Menlo"/>
            <w:color w:val="000000"/>
            <w:sz w:val="12"/>
            <w:szCs w:val="12"/>
            <w:rPrChange w:id="425" w:author="Vihari Réka" w:date="2018-11-22T23:58:00Z">
              <w:rPr>
                <w:rFonts w:ascii="Menlo" w:eastAsiaTheme="minorHAnsi" w:hAnsi="Menlo" w:cs="Menlo"/>
                <w:color w:val="000000"/>
              </w:rPr>
            </w:rPrChange>
          </w:rPr>
          <w:t xml:space="preserve">    </w:t>
        </w:r>
        <w:r w:rsidRPr="00D1686B">
          <w:rPr>
            <w:rFonts w:ascii="Menlo" w:eastAsiaTheme="minorHAnsi" w:hAnsi="Menlo" w:cs="Menlo"/>
            <w:b/>
            <w:bCs/>
            <w:color w:val="9B2393"/>
            <w:sz w:val="12"/>
            <w:szCs w:val="12"/>
            <w:rPrChange w:id="426" w:author="Vihari Réka" w:date="2018-11-22T23:58:00Z">
              <w:rPr>
                <w:rFonts w:ascii="Menlo" w:eastAsiaTheme="minorHAnsi" w:hAnsi="Menlo" w:cs="Menlo"/>
                <w:b/>
                <w:bCs/>
                <w:color w:val="9B2393"/>
              </w:rPr>
            </w:rPrChange>
          </w:rPr>
          <w:t>case</w:t>
        </w:r>
        <w:r w:rsidRPr="00D1686B">
          <w:rPr>
            <w:rFonts w:ascii="Menlo" w:eastAsiaTheme="minorHAnsi" w:hAnsi="Menlo" w:cs="Menlo"/>
            <w:color w:val="000000"/>
            <w:sz w:val="12"/>
            <w:szCs w:val="12"/>
            <w:rPrChange w:id="427" w:author="Vihari Réka" w:date="2018-11-22T23:58:00Z">
              <w:rPr>
                <w:rFonts w:ascii="Menlo" w:eastAsiaTheme="minorHAnsi" w:hAnsi="Menlo" w:cs="Menlo"/>
                <w:color w:val="000000"/>
              </w:rPr>
            </w:rPrChange>
          </w:rPr>
          <w:t xml:space="preserve"> events = </w:t>
        </w:r>
        <w:r w:rsidRPr="00D1686B">
          <w:rPr>
            <w:rFonts w:ascii="Menlo" w:eastAsiaTheme="minorHAnsi" w:hAnsi="Menlo" w:cs="Menlo"/>
            <w:color w:val="C41A16"/>
            <w:sz w:val="12"/>
            <w:szCs w:val="12"/>
            <w:rPrChange w:id="428" w:author="Vihari Réka" w:date="2018-11-22T23:58:00Z">
              <w:rPr>
                <w:rFonts w:ascii="Menlo" w:eastAsiaTheme="minorHAnsi" w:hAnsi="Menlo" w:cs="Menlo"/>
                <w:color w:val="C41A16"/>
              </w:rPr>
            </w:rPrChange>
          </w:rPr>
          <w:t>"events"</w:t>
        </w:r>
      </w:ins>
    </w:p>
    <w:p w14:paraId="550BBCFC" w14:textId="77777777" w:rsidR="00D1686B" w:rsidRPr="00D1686B" w:rsidRDefault="00D1686B" w:rsidP="00D1686B">
      <w:pPr>
        <w:tabs>
          <w:tab w:val="left" w:pos="593"/>
        </w:tabs>
        <w:autoSpaceDE w:val="0"/>
        <w:autoSpaceDN w:val="0"/>
        <w:adjustRightInd w:val="0"/>
        <w:rPr>
          <w:ins w:id="429" w:author="Vihari Réka" w:date="2018-11-22T23:58:00Z"/>
          <w:rFonts w:ascii="Helvetica" w:eastAsiaTheme="minorHAnsi" w:hAnsi="Helvetica" w:cs="Helvetica"/>
          <w:sz w:val="12"/>
          <w:szCs w:val="12"/>
          <w:rPrChange w:id="430" w:author="Vihari Réka" w:date="2018-11-22T23:58:00Z">
            <w:rPr>
              <w:ins w:id="431" w:author="Vihari Réka" w:date="2018-11-22T23:58:00Z"/>
              <w:rFonts w:ascii="Helvetica" w:eastAsiaTheme="minorHAnsi" w:hAnsi="Helvetica" w:cs="Helvetica"/>
            </w:rPr>
          </w:rPrChange>
        </w:rPr>
      </w:pPr>
      <w:ins w:id="432" w:author="Vihari Réka" w:date="2018-11-22T23:58:00Z">
        <w:r w:rsidRPr="00D1686B">
          <w:rPr>
            <w:rFonts w:ascii="Menlo" w:eastAsiaTheme="minorHAnsi" w:hAnsi="Menlo" w:cs="Menlo"/>
            <w:color w:val="000000"/>
            <w:sz w:val="12"/>
            <w:szCs w:val="12"/>
            <w:rPrChange w:id="433" w:author="Vihari Réka" w:date="2018-11-22T23:58:00Z">
              <w:rPr>
                <w:rFonts w:ascii="Menlo" w:eastAsiaTheme="minorHAnsi" w:hAnsi="Menlo" w:cs="Menlo"/>
                <w:color w:val="000000"/>
              </w:rPr>
            </w:rPrChange>
          </w:rPr>
          <w:t xml:space="preserve">    </w:t>
        </w:r>
        <w:r w:rsidRPr="00D1686B">
          <w:rPr>
            <w:rFonts w:ascii="Menlo" w:eastAsiaTheme="minorHAnsi" w:hAnsi="Menlo" w:cs="Menlo"/>
            <w:b/>
            <w:bCs/>
            <w:color w:val="9B2393"/>
            <w:sz w:val="12"/>
            <w:szCs w:val="12"/>
            <w:rPrChange w:id="434" w:author="Vihari Réka" w:date="2018-11-22T23:58:00Z">
              <w:rPr>
                <w:rFonts w:ascii="Menlo" w:eastAsiaTheme="minorHAnsi" w:hAnsi="Menlo" w:cs="Menlo"/>
                <w:b/>
                <w:bCs/>
                <w:color w:val="9B2393"/>
              </w:rPr>
            </w:rPrChange>
          </w:rPr>
          <w:t>case</w:t>
        </w:r>
        <w:r w:rsidRPr="00D1686B">
          <w:rPr>
            <w:rFonts w:ascii="Menlo" w:eastAsiaTheme="minorHAnsi" w:hAnsi="Menlo" w:cs="Menlo"/>
            <w:color w:val="000000"/>
            <w:sz w:val="12"/>
            <w:szCs w:val="12"/>
            <w:rPrChange w:id="435" w:author="Vihari Réka" w:date="2018-11-22T23:58:00Z">
              <w:rPr>
                <w:rFonts w:ascii="Menlo" w:eastAsiaTheme="minorHAnsi" w:hAnsi="Menlo" w:cs="Menlo"/>
                <w:color w:val="000000"/>
              </w:rPr>
            </w:rPrChange>
          </w:rPr>
          <w:t xml:space="preserve"> program = </w:t>
        </w:r>
        <w:r w:rsidRPr="00D1686B">
          <w:rPr>
            <w:rFonts w:ascii="Menlo" w:eastAsiaTheme="minorHAnsi" w:hAnsi="Menlo" w:cs="Menlo"/>
            <w:color w:val="C41A16"/>
            <w:sz w:val="12"/>
            <w:szCs w:val="12"/>
            <w:rPrChange w:id="436" w:author="Vihari Réka" w:date="2018-11-22T23:58:00Z">
              <w:rPr>
                <w:rFonts w:ascii="Menlo" w:eastAsiaTheme="minorHAnsi" w:hAnsi="Menlo" w:cs="Menlo"/>
                <w:color w:val="C41A16"/>
              </w:rPr>
            </w:rPrChange>
          </w:rPr>
          <w:t>"programs"</w:t>
        </w:r>
      </w:ins>
    </w:p>
    <w:p w14:paraId="3E5DFD3E" w14:textId="77777777" w:rsidR="00D1686B" w:rsidRPr="00D1686B" w:rsidRDefault="00D1686B" w:rsidP="00D1686B">
      <w:pPr>
        <w:tabs>
          <w:tab w:val="left" w:pos="593"/>
        </w:tabs>
        <w:autoSpaceDE w:val="0"/>
        <w:autoSpaceDN w:val="0"/>
        <w:adjustRightInd w:val="0"/>
        <w:rPr>
          <w:ins w:id="437" w:author="Vihari Réka" w:date="2018-11-22T23:58:00Z"/>
          <w:rFonts w:ascii="Helvetica" w:eastAsiaTheme="minorHAnsi" w:hAnsi="Helvetica" w:cs="Helvetica"/>
          <w:sz w:val="12"/>
          <w:szCs w:val="12"/>
          <w:rPrChange w:id="438" w:author="Vihari Réka" w:date="2018-11-22T23:58:00Z">
            <w:rPr>
              <w:ins w:id="439" w:author="Vihari Réka" w:date="2018-11-22T23:58:00Z"/>
              <w:rFonts w:ascii="Helvetica" w:eastAsiaTheme="minorHAnsi" w:hAnsi="Helvetica" w:cs="Helvetica"/>
            </w:rPr>
          </w:rPrChange>
        </w:rPr>
      </w:pPr>
      <w:ins w:id="440" w:author="Vihari Réka" w:date="2018-11-22T23:58:00Z">
        <w:r w:rsidRPr="00D1686B">
          <w:rPr>
            <w:rFonts w:ascii="Menlo" w:eastAsiaTheme="minorHAnsi" w:hAnsi="Menlo" w:cs="Menlo"/>
            <w:color w:val="000000"/>
            <w:sz w:val="12"/>
            <w:szCs w:val="12"/>
            <w:rPrChange w:id="441" w:author="Vihari Réka" w:date="2018-11-22T23:58:00Z">
              <w:rPr>
                <w:rFonts w:ascii="Menlo" w:eastAsiaTheme="minorHAnsi" w:hAnsi="Menlo" w:cs="Menlo"/>
                <w:color w:val="000000"/>
              </w:rPr>
            </w:rPrChange>
          </w:rPr>
          <w:t xml:space="preserve">    </w:t>
        </w:r>
        <w:r w:rsidRPr="00D1686B">
          <w:rPr>
            <w:rFonts w:ascii="Menlo" w:eastAsiaTheme="minorHAnsi" w:hAnsi="Menlo" w:cs="Menlo"/>
            <w:b/>
            <w:bCs/>
            <w:color w:val="9B2393"/>
            <w:sz w:val="12"/>
            <w:szCs w:val="12"/>
            <w:rPrChange w:id="442" w:author="Vihari Réka" w:date="2018-11-22T23:58:00Z">
              <w:rPr>
                <w:rFonts w:ascii="Menlo" w:eastAsiaTheme="minorHAnsi" w:hAnsi="Menlo" w:cs="Menlo"/>
                <w:b/>
                <w:bCs/>
                <w:color w:val="9B2393"/>
              </w:rPr>
            </w:rPrChange>
          </w:rPr>
          <w:t>case</w:t>
        </w:r>
        <w:r w:rsidRPr="00D1686B">
          <w:rPr>
            <w:rFonts w:ascii="Menlo" w:eastAsiaTheme="minorHAnsi" w:hAnsi="Menlo" w:cs="Menlo"/>
            <w:color w:val="000000"/>
            <w:sz w:val="12"/>
            <w:szCs w:val="12"/>
            <w:rPrChange w:id="443" w:author="Vihari Réka" w:date="2018-11-22T23:58:00Z">
              <w:rPr>
                <w:rFonts w:ascii="Menlo" w:eastAsiaTheme="minorHAnsi" w:hAnsi="Menlo" w:cs="Menlo"/>
                <w:color w:val="000000"/>
              </w:rPr>
            </w:rPrChange>
          </w:rPr>
          <w:t xml:space="preserve"> location = </w:t>
        </w:r>
        <w:r w:rsidRPr="00D1686B">
          <w:rPr>
            <w:rFonts w:ascii="Menlo" w:eastAsiaTheme="minorHAnsi" w:hAnsi="Menlo" w:cs="Menlo"/>
            <w:color w:val="C41A16"/>
            <w:sz w:val="12"/>
            <w:szCs w:val="12"/>
            <w:rPrChange w:id="444" w:author="Vihari Réka" w:date="2018-11-22T23:58:00Z">
              <w:rPr>
                <w:rFonts w:ascii="Menlo" w:eastAsiaTheme="minorHAnsi" w:hAnsi="Menlo" w:cs="Menlo"/>
                <w:color w:val="C41A16"/>
              </w:rPr>
            </w:rPrChange>
          </w:rPr>
          <w:t>"geos"</w:t>
        </w:r>
      </w:ins>
    </w:p>
    <w:p w14:paraId="36C90A5E" w14:textId="77777777" w:rsidR="00D1686B" w:rsidRPr="00D1686B" w:rsidRDefault="00D1686B" w:rsidP="00D1686B">
      <w:pPr>
        <w:tabs>
          <w:tab w:val="left" w:pos="593"/>
        </w:tabs>
        <w:autoSpaceDE w:val="0"/>
        <w:autoSpaceDN w:val="0"/>
        <w:adjustRightInd w:val="0"/>
        <w:rPr>
          <w:ins w:id="445" w:author="Vihari Réka" w:date="2018-11-22T23:58:00Z"/>
          <w:rFonts w:ascii="Helvetica" w:eastAsiaTheme="minorHAnsi" w:hAnsi="Helvetica" w:cs="Helvetica"/>
          <w:sz w:val="12"/>
          <w:szCs w:val="12"/>
          <w:rPrChange w:id="446" w:author="Vihari Réka" w:date="2018-11-22T23:58:00Z">
            <w:rPr>
              <w:ins w:id="447" w:author="Vihari Réka" w:date="2018-11-22T23:58:00Z"/>
              <w:rFonts w:ascii="Helvetica" w:eastAsiaTheme="minorHAnsi" w:hAnsi="Helvetica" w:cs="Helvetica"/>
            </w:rPr>
          </w:rPrChange>
        </w:rPr>
      </w:pPr>
      <w:ins w:id="448" w:author="Vihari Réka" w:date="2018-11-22T23:58:00Z">
        <w:r w:rsidRPr="00D1686B">
          <w:rPr>
            <w:rFonts w:ascii="Menlo" w:eastAsiaTheme="minorHAnsi" w:hAnsi="Menlo" w:cs="Menlo"/>
            <w:color w:val="000000"/>
            <w:sz w:val="12"/>
            <w:szCs w:val="12"/>
            <w:rPrChange w:id="449" w:author="Vihari Réka" w:date="2018-11-22T23:58:00Z">
              <w:rPr>
                <w:rFonts w:ascii="Menlo" w:eastAsiaTheme="minorHAnsi" w:hAnsi="Menlo" w:cs="Menlo"/>
                <w:color w:val="000000"/>
              </w:rPr>
            </w:rPrChange>
          </w:rPr>
          <w:t xml:space="preserve">    </w:t>
        </w:r>
        <w:r w:rsidRPr="00D1686B">
          <w:rPr>
            <w:rFonts w:ascii="Menlo" w:eastAsiaTheme="minorHAnsi" w:hAnsi="Menlo" w:cs="Menlo"/>
            <w:b/>
            <w:bCs/>
            <w:color w:val="9B2393"/>
            <w:sz w:val="12"/>
            <w:szCs w:val="12"/>
            <w:rPrChange w:id="450" w:author="Vihari Réka" w:date="2018-11-22T23:58:00Z">
              <w:rPr>
                <w:rFonts w:ascii="Menlo" w:eastAsiaTheme="minorHAnsi" w:hAnsi="Menlo" w:cs="Menlo"/>
                <w:b/>
                <w:bCs/>
                <w:color w:val="9B2393"/>
              </w:rPr>
            </w:rPrChange>
          </w:rPr>
          <w:t>case</w:t>
        </w:r>
        <w:r w:rsidRPr="00D1686B">
          <w:rPr>
            <w:rFonts w:ascii="Menlo" w:eastAsiaTheme="minorHAnsi" w:hAnsi="Menlo" w:cs="Menlo"/>
            <w:color w:val="000000"/>
            <w:sz w:val="12"/>
            <w:szCs w:val="12"/>
            <w:rPrChange w:id="451" w:author="Vihari Réka" w:date="2018-11-22T23:58:00Z">
              <w:rPr>
                <w:rFonts w:ascii="Menlo" w:eastAsiaTheme="minorHAnsi" w:hAnsi="Menlo" w:cs="Menlo"/>
                <w:color w:val="000000"/>
              </w:rPr>
            </w:rPrChange>
          </w:rPr>
          <w:t xml:space="preserve"> message = </w:t>
        </w:r>
        <w:r w:rsidRPr="00D1686B">
          <w:rPr>
            <w:rFonts w:ascii="Menlo" w:eastAsiaTheme="minorHAnsi" w:hAnsi="Menlo" w:cs="Menlo"/>
            <w:color w:val="C41A16"/>
            <w:sz w:val="12"/>
            <w:szCs w:val="12"/>
            <w:rPrChange w:id="452" w:author="Vihari Réka" w:date="2018-11-22T23:58:00Z">
              <w:rPr>
                <w:rFonts w:ascii="Menlo" w:eastAsiaTheme="minorHAnsi" w:hAnsi="Menlo" w:cs="Menlo"/>
                <w:color w:val="C41A16"/>
              </w:rPr>
            </w:rPrChange>
          </w:rPr>
          <w:t>"messages"</w:t>
        </w:r>
      </w:ins>
    </w:p>
    <w:p w14:paraId="599F7FA1" w14:textId="7263799C" w:rsidR="00D1686B" w:rsidRDefault="00D1686B" w:rsidP="00D1686B">
      <w:pPr>
        <w:tabs>
          <w:tab w:val="left" w:pos="593"/>
        </w:tabs>
        <w:autoSpaceDE w:val="0"/>
        <w:autoSpaceDN w:val="0"/>
        <w:adjustRightInd w:val="0"/>
        <w:rPr>
          <w:ins w:id="453" w:author="Vihari Réka" w:date="2018-11-23T14:34:00Z"/>
          <w:rFonts w:ascii="Menlo" w:eastAsiaTheme="minorHAnsi" w:hAnsi="Menlo" w:cs="Menlo"/>
          <w:color w:val="000000"/>
          <w:sz w:val="12"/>
          <w:szCs w:val="12"/>
        </w:rPr>
      </w:pPr>
      <w:ins w:id="454" w:author="Vihari Réka" w:date="2018-11-22T23:58:00Z">
        <w:r w:rsidRPr="00D1686B">
          <w:rPr>
            <w:rFonts w:ascii="Menlo" w:eastAsiaTheme="minorHAnsi" w:hAnsi="Menlo" w:cs="Menlo"/>
            <w:color w:val="000000"/>
            <w:sz w:val="12"/>
            <w:szCs w:val="12"/>
            <w:rPrChange w:id="455" w:author="Vihari Réka" w:date="2018-11-22T23:58:00Z">
              <w:rPr>
                <w:rFonts w:ascii="Menlo" w:eastAsiaTheme="minorHAnsi" w:hAnsi="Menlo" w:cs="Menlo"/>
                <w:color w:val="000000"/>
              </w:rPr>
            </w:rPrChange>
          </w:rPr>
          <w:t>}</w:t>
        </w:r>
      </w:ins>
    </w:p>
    <w:p w14:paraId="6D01D380" w14:textId="77777777" w:rsidR="00187961" w:rsidRDefault="00187961" w:rsidP="00D1686B">
      <w:pPr>
        <w:tabs>
          <w:tab w:val="left" w:pos="593"/>
        </w:tabs>
        <w:autoSpaceDE w:val="0"/>
        <w:autoSpaceDN w:val="0"/>
        <w:adjustRightInd w:val="0"/>
        <w:rPr>
          <w:ins w:id="456" w:author="Vihari Réka" w:date="2018-11-23T14:41:00Z"/>
          <w:rFonts w:ascii="Menlo" w:eastAsiaTheme="minorHAnsi" w:hAnsi="Menlo" w:cs="Menlo"/>
          <w:color w:val="000000"/>
          <w:sz w:val="12"/>
          <w:szCs w:val="12"/>
        </w:rPr>
      </w:pPr>
    </w:p>
    <w:p w14:paraId="49FAE455" w14:textId="30EF3EDF" w:rsidR="006137F8" w:rsidRDefault="00187961" w:rsidP="00D1686B">
      <w:pPr>
        <w:tabs>
          <w:tab w:val="left" w:pos="593"/>
        </w:tabs>
        <w:autoSpaceDE w:val="0"/>
        <w:autoSpaceDN w:val="0"/>
        <w:adjustRightInd w:val="0"/>
        <w:rPr>
          <w:ins w:id="457" w:author="Vihari Réka" w:date="2018-11-23T14:42:00Z"/>
        </w:rPr>
      </w:pPr>
      <w:ins w:id="458" w:author="Vihari Réka" w:date="2018-11-23T14:35:00Z">
        <w:r w:rsidRPr="00187961">
          <w:rPr>
            <w:rPrChange w:id="459" w:author="Vihari Réka" w:date="2018-11-23T14:41:00Z">
              <w:rPr>
                <w:rFonts w:ascii="Menlo" w:eastAsiaTheme="minorHAnsi" w:hAnsi="Menlo" w:cs="Menlo"/>
                <w:color w:val="000000"/>
                <w:sz w:val="12"/>
                <w:szCs w:val="12"/>
              </w:rPr>
            </w:rPrChange>
          </w:rPr>
          <w:t xml:space="preserve">A NetworkService osztályban definiáltam az egyes kérésekhez szükséges paramétereket és fejléceket. </w:t>
        </w:r>
      </w:ins>
      <w:ins w:id="460" w:author="Vihari Réka" w:date="2018-11-23T14:36:00Z">
        <w:r w:rsidRPr="00187961">
          <w:rPr>
            <w:rPrChange w:id="461" w:author="Vihari Réka" w:date="2018-11-23T14:41:00Z">
              <w:rPr>
                <w:rFonts w:ascii="Menlo" w:eastAsiaTheme="minorHAnsi" w:hAnsi="Menlo" w:cs="Menlo"/>
                <w:color w:val="000000"/>
                <w:sz w:val="12"/>
                <w:szCs w:val="12"/>
              </w:rPr>
            </w:rPrChange>
          </w:rPr>
          <w:t>Az adatok lekérésehez tartozó általános get metódust is itt hoztam létre. Az adatbázis eléréséhez paraméterként a felhasználónevet kell megadni, ezek param</w:t>
        </w:r>
      </w:ins>
      <w:ins w:id="462" w:author="Vihari Réka" w:date="2018-11-23T14:42:00Z">
        <w:r>
          <w:t>e</w:t>
        </w:r>
      </w:ins>
      <w:ins w:id="463" w:author="Vihari Réka" w:date="2018-11-23T14:36:00Z">
        <w:r w:rsidRPr="00187961">
          <w:rPr>
            <w:rPrChange w:id="464" w:author="Vihari Réka" w:date="2018-11-23T14:41:00Z">
              <w:rPr>
                <w:rFonts w:ascii="Menlo" w:eastAsiaTheme="minorHAnsi" w:hAnsi="Menlo" w:cs="Menlo"/>
                <w:color w:val="000000"/>
                <w:sz w:val="12"/>
                <w:szCs w:val="12"/>
              </w:rPr>
            </w:rPrChange>
          </w:rPr>
          <w:t xml:space="preserve">ters néven szerepelnek. A lokáció lekéréséhez tartozó paraméterek a felhasználónév, hosszúsági- és szélességi helyzet, illetve a lokációhoz tartozó név, mely felhasználók helyzete esetén a felhasználó neve. </w:t>
        </w:r>
      </w:ins>
      <w:ins w:id="465" w:author="Vihari Réka" w:date="2018-11-23T14:42:00Z">
        <w:r>
          <w:t xml:space="preserve">A header mindkért esetben a tokent tartalmazza. </w:t>
        </w:r>
      </w:ins>
    </w:p>
    <w:p w14:paraId="56F02844" w14:textId="77777777" w:rsidR="00D1686B" w:rsidRPr="00D1686B" w:rsidRDefault="00D1686B" w:rsidP="00D1686B">
      <w:pPr>
        <w:tabs>
          <w:tab w:val="left" w:pos="593"/>
        </w:tabs>
        <w:autoSpaceDE w:val="0"/>
        <w:autoSpaceDN w:val="0"/>
        <w:adjustRightInd w:val="0"/>
        <w:rPr>
          <w:ins w:id="466" w:author="Vihari Réka" w:date="2018-11-22T23:58:00Z"/>
          <w:rFonts w:ascii="Helvetica" w:eastAsiaTheme="minorHAnsi" w:hAnsi="Helvetica" w:cs="Helvetica"/>
          <w:sz w:val="12"/>
          <w:szCs w:val="12"/>
          <w:rPrChange w:id="467" w:author="Vihari Réka" w:date="2018-11-22T23:58:00Z">
            <w:rPr>
              <w:ins w:id="468" w:author="Vihari Réka" w:date="2018-11-22T23:58:00Z"/>
              <w:rFonts w:ascii="Helvetica" w:eastAsiaTheme="minorHAnsi" w:hAnsi="Helvetica" w:cs="Helvetica"/>
            </w:rPr>
          </w:rPrChange>
        </w:rPr>
      </w:pPr>
    </w:p>
    <w:p w14:paraId="56459E4E" w14:textId="77777777" w:rsidR="00D1686B" w:rsidRPr="00D1686B" w:rsidRDefault="00D1686B" w:rsidP="00D1686B">
      <w:pPr>
        <w:tabs>
          <w:tab w:val="left" w:pos="593"/>
        </w:tabs>
        <w:autoSpaceDE w:val="0"/>
        <w:autoSpaceDN w:val="0"/>
        <w:adjustRightInd w:val="0"/>
        <w:rPr>
          <w:ins w:id="469" w:author="Vihari Réka" w:date="2018-11-22T23:58:00Z"/>
          <w:rFonts w:ascii="Helvetica" w:eastAsiaTheme="minorHAnsi" w:hAnsi="Helvetica" w:cs="Helvetica"/>
          <w:sz w:val="12"/>
          <w:szCs w:val="12"/>
          <w:rPrChange w:id="470" w:author="Vihari Réka" w:date="2018-11-22T23:58:00Z">
            <w:rPr>
              <w:ins w:id="471" w:author="Vihari Réka" w:date="2018-11-22T23:58:00Z"/>
              <w:rFonts w:ascii="Helvetica" w:eastAsiaTheme="minorHAnsi" w:hAnsi="Helvetica" w:cs="Helvetica"/>
            </w:rPr>
          </w:rPrChange>
        </w:rPr>
      </w:pPr>
      <w:ins w:id="472" w:author="Vihari Réka" w:date="2018-11-22T23:58:00Z">
        <w:r w:rsidRPr="00D1686B">
          <w:rPr>
            <w:rFonts w:ascii="Menlo" w:eastAsiaTheme="minorHAnsi" w:hAnsi="Menlo" w:cs="Menlo"/>
            <w:b/>
            <w:bCs/>
            <w:color w:val="9B2393"/>
            <w:sz w:val="12"/>
            <w:szCs w:val="12"/>
            <w:rPrChange w:id="473" w:author="Vihari Réka" w:date="2018-11-22T23:58:00Z">
              <w:rPr>
                <w:rFonts w:ascii="Menlo" w:eastAsiaTheme="minorHAnsi" w:hAnsi="Menlo" w:cs="Menlo"/>
                <w:b/>
                <w:bCs/>
                <w:color w:val="9B2393"/>
              </w:rPr>
            </w:rPrChange>
          </w:rPr>
          <w:t>typealias</w:t>
        </w:r>
        <w:r w:rsidRPr="00D1686B">
          <w:rPr>
            <w:rFonts w:ascii="Menlo" w:eastAsiaTheme="minorHAnsi" w:hAnsi="Menlo" w:cs="Menlo"/>
            <w:color w:val="000000"/>
            <w:sz w:val="12"/>
            <w:szCs w:val="12"/>
            <w:rPrChange w:id="474" w:author="Vihari Réka" w:date="2018-11-22T23:58:00Z">
              <w:rPr>
                <w:rFonts w:ascii="Menlo" w:eastAsiaTheme="minorHAnsi" w:hAnsi="Menlo" w:cs="Menlo"/>
                <w:color w:val="000000"/>
              </w:rPr>
            </w:rPrChange>
          </w:rPr>
          <w:t xml:space="preserve"> ResponseType = ((</w:t>
        </w:r>
        <w:r w:rsidRPr="00D1686B">
          <w:rPr>
            <w:rFonts w:ascii="Menlo" w:eastAsiaTheme="minorHAnsi" w:hAnsi="Menlo" w:cs="Menlo"/>
            <w:color w:val="5C2699"/>
            <w:sz w:val="12"/>
            <w:szCs w:val="12"/>
            <w:rPrChange w:id="475" w:author="Vihari Réka" w:date="2018-11-22T23:58:00Z">
              <w:rPr>
                <w:rFonts w:ascii="Menlo" w:eastAsiaTheme="minorHAnsi" w:hAnsi="Menlo" w:cs="Menlo"/>
                <w:color w:val="5C2699"/>
              </w:rPr>
            </w:rPrChange>
          </w:rPr>
          <w:t>Data</w:t>
        </w:r>
        <w:r w:rsidRPr="00D1686B">
          <w:rPr>
            <w:rFonts w:ascii="Menlo" w:eastAsiaTheme="minorHAnsi" w:hAnsi="Menlo" w:cs="Menlo"/>
            <w:color w:val="000000"/>
            <w:sz w:val="12"/>
            <w:szCs w:val="12"/>
            <w:rPrChange w:id="476" w:author="Vihari Réka" w:date="2018-11-22T23:58:00Z">
              <w:rPr>
                <w:rFonts w:ascii="Menlo" w:eastAsiaTheme="minorHAnsi" w:hAnsi="Menlo" w:cs="Menlo"/>
                <w:color w:val="000000"/>
              </w:rPr>
            </w:rPrChange>
          </w:rPr>
          <w:t xml:space="preserve">?, </w:t>
        </w:r>
        <w:r w:rsidRPr="00D1686B">
          <w:rPr>
            <w:rFonts w:ascii="Menlo" w:eastAsiaTheme="minorHAnsi" w:hAnsi="Menlo" w:cs="Menlo"/>
            <w:color w:val="5C2699"/>
            <w:sz w:val="12"/>
            <w:szCs w:val="12"/>
            <w:rPrChange w:id="477" w:author="Vihari Réka" w:date="2018-11-22T23:58:00Z">
              <w:rPr>
                <w:rFonts w:ascii="Menlo" w:eastAsiaTheme="minorHAnsi" w:hAnsi="Menlo" w:cs="Menlo"/>
                <w:color w:val="5C2699"/>
              </w:rPr>
            </w:rPrChange>
          </w:rPr>
          <w:t>Error</w:t>
        </w:r>
        <w:r w:rsidRPr="00D1686B">
          <w:rPr>
            <w:rFonts w:ascii="Menlo" w:eastAsiaTheme="minorHAnsi" w:hAnsi="Menlo" w:cs="Menlo"/>
            <w:color w:val="000000"/>
            <w:sz w:val="12"/>
            <w:szCs w:val="12"/>
            <w:rPrChange w:id="478" w:author="Vihari Réka" w:date="2018-11-22T23:58:00Z">
              <w:rPr>
                <w:rFonts w:ascii="Menlo" w:eastAsiaTheme="minorHAnsi" w:hAnsi="Menlo" w:cs="Menlo"/>
                <w:color w:val="000000"/>
              </w:rPr>
            </w:rPrChange>
          </w:rPr>
          <w:t xml:space="preserve">?) -&gt; </w:t>
        </w:r>
        <w:r w:rsidRPr="00D1686B">
          <w:rPr>
            <w:rFonts w:ascii="Menlo" w:eastAsiaTheme="minorHAnsi" w:hAnsi="Menlo" w:cs="Menlo"/>
            <w:color w:val="5C2699"/>
            <w:sz w:val="12"/>
            <w:szCs w:val="12"/>
            <w:rPrChange w:id="479" w:author="Vihari Réka" w:date="2018-11-22T23:58:00Z">
              <w:rPr>
                <w:rFonts w:ascii="Menlo" w:eastAsiaTheme="minorHAnsi" w:hAnsi="Menlo" w:cs="Menlo"/>
                <w:color w:val="5C2699"/>
              </w:rPr>
            </w:rPrChange>
          </w:rPr>
          <w:t>Void</w:t>
        </w:r>
        <w:r w:rsidRPr="00D1686B">
          <w:rPr>
            <w:rFonts w:ascii="Menlo" w:eastAsiaTheme="minorHAnsi" w:hAnsi="Menlo" w:cs="Menlo"/>
            <w:color w:val="000000"/>
            <w:sz w:val="12"/>
            <w:szCs w:val="12"/>
            <w:rPrChange w:id="480" w:author="Vihari Réka" w:date="2018-11-22T23:58:00Z">
              <w:rPr>
                <w:rFonts w:ascii="Menlo" w:eastAsiaTheme="minorHAnsi" w:hAnsi="Menlo" w:cs="Menlo"/>
                <w:color w:val="000000"/>
              </w:rPr>
            </w:rPrChange>
          </w:rPr>
          <w:t>)?</w:t>
        </w:r>
      </w:ins>
    </w:p>
    <w:p w14:paraId="47D6FBDD" w14:textId="77777777" w:rsidR="00D1686B" w:rsidRPr="00D1686B" w:rsidRDefault="00D1686B" w:rsidP="00D1686B">
      <w:pPr>
        <w:tabs>
          <w:tab w:val="left" w:pos="593"/>
        </w:tabs>
        <w:autoSpaceDE w:val="0"/>
        <w:autoSpaceDN w:val="0"/>
        <w:adjustRightInd w:val="0"/>
        <w:rPr>
          <w:ins w:id="481" w:author="Vihari Réka" w:date="2018-11-22T23:58:00Z"/>
          <w:rFonts w:ascii="Helvetica" w:eastAsiaTheme="minorHAnsi" w:hAnsi="Helvetica" w:cs="Helvetica"/>
          <w:sz w:val="12"/>
          <w:szCs w:val="12"/>
          <w:rPrChange w:id="482" w:author="Vihari Réka" w:date="2018-11-22T23:58:00Z">
            <w:rPr>
              <w:ins w:id="483" w:author="Vihari Réka" w:date="2018-11-22T23:58:00Z"/>
              <w:rFonts w:ascii="Helvetica" w:eastAsiaTheme="minorHAnsi" w:hAnsi="Helvetica" w:cs="Helvetica"/>
            </w:rPr>
          </w:rPrChange>
        </w:rPr>
      </w:pPr>
    </w:p>
    <w:p w14:paraId="1D892BD9" w14:textId="77777777" w:rsidR="00D1686B" w:rsidRPr="00D1686B" w:rsidRDefault="00D1686B" w:rsidP="00D1686B">
      <w:pPr>
        <w:tabs>
          <w:tab w:val="left" w:pos="593"/>
        </w:tabs>
        <w:autoSpaceDE w:val="0"/>
        <w:autoSpaceDN w:val="0"/>
        <w:adjustRightInd w:val="0"/>
        <w:rPr>
          <w:ins w:id="484" w:author="Vihari Réka" w:date="2018-11-22T23:58:00Z"/>
          <w:rFonts w:ascii="Helvetica" w:eastAsiaTheme="minorHAnsi" w:hAnsi="Helvetica" w:cs="Helvetica"/>
          <w:sz w:val="12"/>
          <w:szCs w:val="12"/>
          <w:rPrChange w:id="485" w:author="Vihari Réka" w:date="2018-11-22T23:58:00Z">
            <w:rPr>
              <w:ins w:id="486" w:author="Vihari Réka" w:date="2018-11-22T23:58:00Z"/>
              <w:rFonts w:ascii="Helvetica" w:eastAsiaTheme="minorHAnsi" w:hAnsi="Helvetica" w:cs="Helvetica"/>
            </w:rPr>
          </w:rPrChange>
        </w:rPr>
      </w:pPr>
      <w:ins w:id="487" w:author="Vihari Réka" w:date="2018-11-22T23:58:00Z">
        <w:r w:rsidRPr="00D1686B">
          <w:rPr>
            <w:rFonts w:ascii="Menlo" w:eastAsiaTheme="minorHAnsi" w:hAnsi="Menlo" w:cs="Menlo"/>
            <w:b/>
            <w:bCs/>
            <w:color w:val="9B2393"/>
            <w:sz w:val="12"/>
            <w:szCs w:val="12"/>
            <w:rPrChange w:id="488" w:author="Vihari Réka" w:date="2018-11-22T23:58:00Z">
              <w:rPr>
                <w:rFonts w:ascii="Menlo" w:eastAsiaTheme="minorHAnsi" w:hAnsi="Menlo" w:cs="Menlo"/>
                <w:b/>
                <w:bCs/>
                <w:color w:val="9B2393"/>
              </w:rPr>
            </w:rPrChange>
          </w:rPr>
          <w:t>class</w:t>
        </w:r>
        <w:r w:rsidRPr="00D1686B">
          <w:rPr>
            <w:rFonts w:ascii="Menlo" w:eastAsiaTheme="minorHAnsi" w:hAnsi="Menlo" w:cs="Menlo"/>
            <w:color w:val="000000"/>
            <w:sz w:val="12"/>
            <w:szCs w:val="12"/>
            <w:rPrChange w:id="489" w:author="Vihari Réka" w:date="2018-11-22T23:58:00Z">
              <w:rPr>
                <w:rFonts w:ascii="Menlo" w:eastAsiaTheme="minorHAnsi" w:hAnsi="Menlo" w:cs="Menlo"/>
                <w:color w:val="000000"/>
              </w:rPr>
            </w:rPrChange>
          </w:rPr>
          <w:t xml:space="preserve"> NetworkService {</w:t>
        </w:r>
      </w:ins>
    </w:p>
    <w:p w14:paraId="3263E027" w14:textId="77777777" w:rsidR="00D1686B" w:rsidRPr="00D1686B" w:rsidRDefault="00D1686B" w:rsidP="00D1686B">
      <w:pPr>
        <w:tabs>
          <w:tab w:val="left" w:pos="593"/>
        </w:tabs>
        <w:autoSpaceDE w:val="0"/>
        <w:autoSpaceDN w:val="0"/>
        <w:adjustRightInd w:val="0"/>
        <w:rPr>
          <w:ins w:id="490" w:author="Vihari Réka" w:date="2018-11-22T23:58:00Z"/>
          <w:rFonts w:ascii="Helvetica" w:eastAsiaTheme="minorHAnsi" w:hAnsi="Helvetica" w:cs="Helvetica"/>
          <w:sz w:val="12"/>
          <w:szCs w:val="12"/>
          <w:rPrChange w:id="491" w:author="Vihari Réka" w:date="2018-11-22T23:58:00Z">
            <w:rPr>
              <w:ins w:id="492" w:author="Vihari Réka" w:date="2018-11-22T23:58:00Z"/>
              <w:rFonts w:ascii="Helvetica" w:eastAsiaTheme="minorHAnsi" w:hAnsi="Helvetica" w:cs="Helvetica"/>
            </w:rPr>
          </w:rPrChange>
        </w:rPr>
      </w:pPr>
    </w:p>
    <w:p w14:paraId="3C9AF41C" w14:textId="77777777" w:rsidR="00D1686B" w:rsidRPr="00D1686B" w:rsidRDefault="00D1686B" w:rsidP="00D1686B">
      <w:pPr>
        <w:tabs>
          <w:tab w:val="left" w:pos="593"/>
        </w:tabs>
        <w:autoSpaceDE w:val="0"/>
        <w:autoSpaceDN w:val="0"/>
        <w:adjustRightInd w:val="0"/>
        <w:rPr>
          <w:ins w:id="493" w:author="Vihari Réka" w:date="2018-11-22T23:58:00Z"/>
          <w:rFonts w:ascii="Helvetica" w:eastAsiaTheme="minorHAnsi" w:hAnsi="Helvetica" w:cs="Helvetica"/>
          <w:sz w:val="12"/>
          <w:szCs w:val="12"/>
          <w:rPrChange w:id="494" w:author="Vihari Réka" w:date="2018-11-22T23:58:00Z">
            <w:rPr>
              <w:ins w:id="495" w:author="Vihari Réka" w:date="2018-11-22T23:58:00Z"/>
              <w:rFonts w:ascii="Helvetica" w:eastAsiaTheme="minorHAnsi" w:hAnsi="Helvetica" w:cs="Helvetica"/>
            </w:rPr>
          </w:rPrChange>
        </w:rPr>
      </w:pPr>
      <w:ins w:id="496" w:author="Vihari Réka" w:date="2018-11-22T23:58:00Z">
        <w:r w:rsidRPr="00D1686B">
          <w:rPr>
            <w:rFonts w:ascii="Menlo" w:eastAsiaTheme="minorHAnsi" w:hAnsi="Menlo" w:cs="Menlo"/>
            <w:color w:val="000000"/>
            <w:sz w:val="12"/>
            <w:szCs w:val="12"/>
            <w:rPrChange w:id="497" w:author="Vihari Réka" w:date="2018-11-22T23:58:00Z">
              <w:rPr>
                <w:rFonts w:ascii="Menlo" w:eastAsiaTheme="minorHAnsi" w:hAnsi="Menlo" w:cs="Menlo"/>
                <w:color w:val="000000"/>
              </w:rPr>
            </w:rPrChange>
          </w:rPr>
          <w:t xml:space="preserve">    </w:t>
        </w:r>
        <w:r w:rsidRPr="00D1686B">
          <w:rPr>
            <w:rFonts w:ascii="Menlo" w:eastAsiaTheme="minorHAnsi" w:hAnsi="Menlo" w:cs="Menlo"/>
            <w:b/>
            <w:bCs/>
            <w:color w:val="9B2393"/>
            <w:sz w:val="12"/>
            <w:szCs w:val="12"/>
            <w:rPrChange w:id="498" w:author="Vihari Réka" w:date="2018-11-22T23:58:00Z">
              <w:rPr>
                <w:rFonts w:ascii="Menlo" w:eastAsiaTheme="minorHAnsi" w:hAnsi="Menlo" w:cs="Menlo"/>
                <w:b/>
                <w:bCs/>
                <w:color w:val="9B2393"/>
              </w:rPr>
            </w:rPrChange>
          </w:rPr>
          <w:t>static</w:t>
        </w:r>
        <w:r w:rsidRPr="00D1686B">
          <w:rPr>
            <w:rFonts w:ascii="Menlo" w:eastAsiaTheme="minorHAnsi" w:hAnsi="Menlo" w:cs="Menlo"/>
            <w:color w:val="000000"/>
            <w:sz w:val="12"/>
            <w:szCs w:val="12"/>
            <w:rPrChange w:id="499" w:author="Vihari Réka" w:date="2018-11-22T23:58:00Z">
              <w:rPr>
                <w:rFonts w:ascii="Menlo" w:eastAsiaTheme="minorHAnsi" w:hAnsi="Menlo" w:cs="Menlo"/>
                <w:color w:val="000000"/>
              </w:rPr>
            </w:rPrChange>
          </w:rPr>
          <w:t xml:space="preserve"> </w:t>
        </w:r>
        <w:r w:rsidRPr="00D1686B">
          <w:rPr>
            <w:rFonts w:ascii="Menlo" w:eastAsiaTheme="minorHAnsi" w:hAnsi="Menlo" w:cs="Menlo"/>
            <w:b/>
            <w:bCs/>
            <w:color w:val="9B2393"/>
            <w:sz w:val="12"/>
            <w:szCs w:val="12"/>
            <w:rPrChange w:id="500" w:author="Vihari Réka" w:date="2018-11-22T23:58:00Z">
              <w:rPr>
                <w:rFonts w:ascii="Menlo" w:eastAsiaTheme="minorHAnsi" w:hAnsi="Menlo" w:cs="Menlo"/>
                <w:b/>
                <w:bCs/>
                <w:color w:val="9B2393"/>
              </w:rPr>
            </w:rPrChange>
          </w:rPr>
          <w:t>let</w:t>
        </w:r>
        <w:r w:rsidRPr="00D1686B">
          <w:rPr>
            <w:rFonts w:ascii="Menlo" w:eastAsiaTheme="minorHAnsi" w:hAnsi="Menlo" w:cs="Menlo"/>
            <w:color w:val="000000"/>
            <w:sz w:val="12"/>
            <w:szCs w:val="12"/>
            <w:rPrChange w:id="501" w:author="Vihari Réka" w:date="2018-11-22T23:58:00Z">
              <w:rPr>
                <w:rFonts w:ascii="Menlo" w:eastAsiaTheme="minorHAnsi" w:hAnsi="Menlo" w:cs="Menlo"/>
                <w:color w:val="000000"/>
              </w:rPr>
            </w:rPrChange>
          </w:rPr>
          <w:t xml:space="preserve"> shared = </w:t>
        </w:r>
        <w:r w:rsidRPr="00D1686B">
          <w:rPr>
            <w:rFonts w:ascii="Menlo" w:eastAsiaTheme="minorHAnsi" w:hAnsi="Menlo" w:cs="Menlo"/>
            <w:color w:val="326D74"/>
            <w:sz w:val="12"/>
            <w:szCs w:val="12"/>
            <w:rPrChange w:id="502" w:author="Vihari Réka" w:date="2018-11-22T23:58:00Z">
              <w:rPr>
                <w:rFonts w:ascii="Menlo" w:eastAsiaTheme="minorHAnsi" w:hAnsi="Menlo" w:cs="Menlo"/>
                <w:color w:val="326D74"/>
              </w:rPr>
            </w:rPrChange>
          </w:rPr>
          <w:t>NetworkService</w:t>
        </w:r>
        <w:r w:rsidRPr="00D1686B">
          <w:rPr>
            <w:rFonts w:ascii="Menlo" w:eastAsiaTheme="minorHAnsi" w:hAnsi="Menlo" w:cs="Menlo"/>
            <w:color w:val="000000"/>
            <w:sz w:val="12"/>
            <w:szCs w:val="12"/>
            <w:rPrChange w:id="503" w:author="Vihari Réka" w:date="2018-11-22T23:58:00Z">
              <w:rPr>
                <w:rFonts w:ascii="Menlo" w:eastAsiaTheme="minorHAnsi" w:hAnsi="Menlo" w:cs="Menlo"/>
                <w:color w:val="000000"/>
              </w:rPr>
            </w:rPrChange>
          </w:rPr>
          <w:t>()</w:t>
        </w:r>
      </w:ins>
    </w:p>
    <w:p w14:paraId="1F93BC00" w14:textId="77777777" w:rsidR="00D1686B" w:rsidRPr="00D1686B" w:rsidRDefault="00D1686B" w:rsidP="00D1686B">
      <w:pPr>
        <w:tabs>
          <w:tab w:val="left" w:pos="593"/>
        </w:tabs>
        <w:autoSpaceDE w:val="0"/>
        <w:autoSpaceDN w:val="0"/>
        <w:adjustRightInd w:val="0"/>
        <w:rPr>
          <w:ins w:id="504" w:author="Vihari Réka" w:date="2018-11-22T23:58:00Z"/>
          <w:rFonts w:ascii="Helvetica" w:eastAsiaTheme="minorHAnsi" w:hAnsi="Helvetica" w:cs="Helvetica"/>
          <w:sz w:val="12"/>
          <w:szCs w:val="12"/>
          <w:rPrChange w:id="505" w:author="Vihari Réka" w:date="2018-11-22T23:58:00Z">
            <w:rPr>
              <w:ins w:id="506" w:author="Vihari Réka" w:date="2018-11-22T23:58:00Z"/>
              <w:rFonts w:ascii="Helvetica" w:eastAsiaTheme="minorHAnsi" w:hAnsi="Helvetica" w:cs="Helvetica"/>
            </w:rPr>
          </w:rPrChange>
        </w:rPr>
      </w:pPr>
    </w:p>
    <w:p w14:paraId="01A02013" w14:textId="77777777" w:rsidR="00D1686B" w:rsidRPr="00D1686B" w:rsidRDefault="00D1686B" w:rsidP="00D1686B">
      <w:pPr>
        <w:tabs>
          <w:tab w:val="left" w:pos="593"/>
        </w:tabs>
        <w:autoSpaceDE w:val="0"/>
        <w:autoSpaceDN w:val="0"/>
        <w:adjustRightInd w:val="0"/>
        <w:rPr>
          <w:ins w:id="507" w:author="Vihari Réka" w:date="2018-11-22T23:58:00Z"/>
          <w:rFonts w:ascii="Helvetica" w:eastAsiaTheme="minorHAnsi" w:hAnsi="Helvetica" w:cs="Helvetica"/>
          <w:sz w:val="12"/>
          <w:szCs w:val="12"/>
          <w:rPrChange w:id="508" w:author="Vihari Réka" w:date="2018-11-22T23:58:00Z">
            <w:rPr>
              <w:ins w:id="509" w:author="Vihari Réka" w:date="2018-11-22T23:58:00Z"/>
              <w:rFonts w:ascii="Helvetica" w:eastAsiaTheme="minorHAnsi" w:hAnsi="Helvetica" w:cs="Helvetica"/>
            </w:rPr>
          </w:rPrChange>
        </w:rPr>
      </w:pPr>
      <w:ins w:id="510" w:author="Vihari Réka" w:date="2018-11-22T23:58:00Z">
        <w:r w:rsidRPr="00D1686B">
          <w:rPr>
            <w:rFonts w:ascii="Menlo" w:eastAsiaTheme="minorHAnsi" w:hAnsi="Menlo" w:cs="Menlo"/>
            <w:color w:val="000000"/>
            <w:sz w:val="12"/>
            <w:szCs w:val="12"/>
            <w:rPrChange w:id="511" w:author="Vihari Réka" w:date="2018-11-22T23:58:00Z">
              <w:rPr>
                <w:rFonts w:ascii="Menlo" w:eastAsiaTheme="minorHAnsi" w:hAnsi="Menlo" w:cs="Menlo"/>
                <w:color w:val="000000"/>
              </w:rPr>
            </w:rPrChange>
          </w:rPr>
          <w:t xml:space="preserve">    </w:t>
        </w:r>
        <w:r w:rsidRPr="00D1686B">
          <w:rPr>
            <w:rFonts w:ascii="Menlo" w:eastAsiaTheme="minorHAnsi" w:hAnsi="Menlo" w:cs="Menlo"/>
            <w:b/>
            <w:bCs/>
            <w:color w:val="9B2393"/>
            <w:sz w:val="12"/>
            <w:szCs w:val="12"/>
            <w:rPrChange w:id="512" w:author="Vihari Réka" w:date="2018-11-22T23:58:00Z">
              <w:rPr>
                <w:rFonts w:ascii="Menlo" w:eastAsiaTheme="minorHAnsi" w:hAnsi="Menlo" w:cs="Menlo"/>
                <w:b/>
                <w:bCs/>
                <w:color w:val="9B2393"/>
              </w:rPr>
            </w:rPrChange>
          </w:rPr>
          <w:t>private</w:t>
        </w:r>
        <w:r w:rsidRPr="00D1686B">
          <w:rPr>
            <w:rFonts w:ascii="Menlo" w:eastAsiaTheme="minorHAnsi" w:hAnsi="Menlo" w:cs="Menlo"/>
            <w:color w:val="000000"/>
            <w:sz w:val="12"/>
            <w:szCs w:val="12"/>
            <w:rPrChange w:id="513" w:author="Vihari Réka" w:date="2018-11-22T23:58:00Z">
              <w:rPr>
                <w:rFonts w:ascii="Menlo" w:eastAsiaTheme="minorHAnsi" w:hAnsi="Menlo" w:cs="Menlo"/>
                <w:color w:val="000000"/>
              </w:rPr>
            </w:rPrChange>
          </w:rPr>
          <w:t xml:space="preserve"> </w:t>
        </w:r>
        <w:r w:rsidRPr="00D1686B">
          <w:rPr>
            <w:rFonts w:ascii="Menlo" w:eastAsiaTheme="minorHAnsi" w:hAnsi="Menlo" w:cs="Menlo"/>
            <w:b/>
            <w:bCs/>
            <w:color w:val="9B2393"/>
            <w:sz w:val="12"/>
            <w:szCs w:val="12"/>
            <w:rPrChange w:id="514" w:author="Vihari Réka" w:date="2018-11-22T23:58:00Z">
              <w:rPr>
                <w:rFonts w:ascii="Menlo" w:eastAsiaTheme="minorHAnsi" w:hAnsi="Menlo" w:cs="Menlo"/>
                <w:b/>
                <w:bCs/>
                <w:color w:val="9B2393"/>
              </w:rPr>
            </w:rPrChange>
          </w:rPr>
          <w:t>let</w:t>
        </w:r>
        <w:r w:rsidRPr="00D1686B">
          <w:rPr>
            <w:rFonts w:ascii="Menlo" w:eastAsiaTheme="minorHAnsi" w:hAnsi="Menlo" w:cs="Menlo"/>
            <w:color w:val="000000"/>
            <w:sz w:val="12"/>
            <w:szCs w:val="12"/>
            <w:rPrChange w:id="515" w:author="Vihari Réka" w:date="2018-11-22T23:58:00Z">
              <w:rPr>
                <w:rFonts w:ascii="Menlo" w:eastAsiaTheme="minorHAnsi" w:hAnsi="Menlo" w:cs="Menlo"/>
                <w:color w:val="000000"/>
              </w:rPr>
            </w:rPrChange>
          </w:rPr>
          <w:t xml:space="preserve"> baseUrl = </w:t>
        </w:r>
        <w:r w:rsidRPr="00D1686B">
          <w:rPr>
            <w:rFonts w:ascii="Menlo" w:eastAsiaTheme="minorHAnsi" w:hAnsi="Menlo" w:cs="Menlo"/>
            <w:color w:val="5C2699"/>
            <w:sz w:val="12"/>
            <w:szCs w:val="12"/>
            <w:rPrChange w:id="516" w:author="Vihari Réka" w:date="2018-11-22T23:58:00Z">
              <w:rPr>
                <w:rFonts w:ascii="Menlo" w:eastAsiaTheme="minorHAnsi" w:hAnsi="Menlo" w:cs="Menlo"/>
                <w:color w:val="5C2699"/>
              </w:rPr>
            </w:rPrChange>
          </w:rPr>
          <w:t>URL</w:t>
        </w:r>
        <w:r w:rsidRPr="00D1686B">
          <w:rPr>
            <w:rFonts w:ascii="Menlo" w:eastAsiaTheme="minorHAnsi" w:hAnsi="Menlo" w:cs="Menlo"/>
            <w:color w:val="000000"/>
            <w:sz w:val="12"/>
            <w:szCs w:val="12"/>
            <w:rPrChange w:id="517" w:author="Vihari Réka" w:date="2018-11-22T23:58:00Z">
              <w:rPr>
                <w:rFonts w:ascii="Menlo" w:eastAsiaTheme="minorHAnsi" w:hAnsi="Menlo" w:cs="Menlo"/>
                <w:color w:val="000000"/>
              </w:rPr>
            </w:rPrChange>
          </w:rPr>
          <w:t>(string:</w:t>
        </w:r>
        <w:r w:rsidRPr="00D1686B">
          <w:rPr>
            <w:rFonts w:ascii="Menlo" w:eastAsiaTheme="minorHAnsi" w:hAnsi="Menlo" w:cs="Menlo"/>
            <w:color w:val="C41A16"/>
            <w:sz w:val="12"/>
            <w:szCs w:val="12"/>
            <w:rPrChange w:id="518" w:author="Vihari Réka" w:date="2018-11-22T23:58:00Z">
              <w:rPr>
                <w:rFonts w:ascii="Menlo" w:eastAsiaTheme="minorHAnsi" w:hAnsi="Menlo" w:cs="Menlo"/>
                <w:color w:val="C41A16"/>
              </w:rPr>
            </w:rPrChange>
          </w:rPr>
          <w:t>"http://localhost:8080/api/"</w:t>
        </w:r>
        <w:r w:rsidRPr="00D1686B">
          <w:rPr>
            <w:rFonts w:ascii="Menlo" w:eastAsiaTheme="minorHAnsi" w:hAnsi="Menlo" w:cs="Menlo"/>
            <w:color w:val="000000"/>
            <w:sz w:val="12"/>
            <w:szCs w:val="12"/>
            <w:rPrChange w:id="519" w:author="Vihari Réka" w:date="2018-11-22T23:58:00Z">
              <w:rPr>
                <w:rFonts w:ascii="Menlo" w:eastAsiaTheme="minorHAnsi" w:hAnsi="Menlo" w:cs="Menlo"/>
                <w:color w:val="000000"/>
              </w:rPr>
            </w:rPrChange>
          </w:rPr>
          <w:t>)</w:t>
        </w:r>
      </w:ins>
    </w:p>
    <w:p w14:paraId="76FB24BB" w14:textId="77777777" w:rsidR="00D1686B" w:rsidRPr="00D1686B" w:rsidRDefault="00D1686B" w:rsidP="00D1686B">
      <w:pPr>
        <w:tabs>
          <w:tab w:val="left" w:pos="593"/>
        </w:tabs>
        <w:autoSpaceDE w:val="0"/>
        <w:autoSpaceDN w:val="0"/>
        <w:adjustRightInd w:val="0"/>
        <w:rPr>
          <w:ins w:id="520" w:author="Vihari Réka" w:date="2018-11-22T23:58:00Z"/>
          <w:rFonts w:ascii="Helvetica" w:eastAsiaTheme="minorHAnsi" w:hAnsi="Helvetica" w:cs="Helvetica"/>
          <w:sz w:val="12"/>
          <w:szCs w:val="12"/>
          <w:rPrChange w:id="521" w:author="Vihari Réka" w:date="2018-11-22T23:58:00Z">
            <w:rPr>
              <w:ins w:id="522" w:author="Vihari Réka" w:date="2018-11-22T23:58:00Z"/>
              <w:rFonts w:ascii="Helvetica" w:eastAsiaTheme="minorHAnsi" w:hAnsi="Helvetica" w:cs="Helvetica"/>
            </w:rPr>
          </w:rPrChange>
        </w:rPr>
      </w:pPr>
      <w:ins w:id="523" w:author="Vihari Réka" w:date="2018-11-22T23:58:00Z">
        <w:r w:rsidRPr="00D1686B">
          <w:rPr>
            <w:rFonts w:ascii="Menlo" w:eastAsiaTheme="minorHAnsi" w:hAnsi="Menlo" w:cs="Menlo"/>
            <w:color w:val="000000"/>
            <w:sz w:val="12"/>
            <w:szCs w:val="12"/>
            <w:rPrChange w:id="524" w:author="Vihari Réka" w:date="2018-11-22T23:58:00Z">
              <w:rPr>
                <w:rFonts w:ascii="Menlo" w:eastAsiaTheme="minorHAnsi" w:hAnsi="Menlo" w:cs="Menlo"/>
                <w:color w:val="000000"/>
              </w:rPr>
            </w:rPrChange>
          </w:rPr>
          <w:t xml:space="preserve">    </w:t>
        </w:r>
        <w:r w:rsidRPr="00D1686B">
          <w:rPr>
            <w:rFonts w:ascii="Menlo" w:eastAsiaTheme="minorHAnsi" w:hAnsi="Menlo" w:cs="Menlo"/>
            <w:b/>
            <w:bCs/>
            <w:color w:val="9B2393"/>
            <w:sz w:val="12"/>
            <w:szCs w:val="12"/>
            <w:rPrChange w:id="525" w:author="Vihari Réka" w:date="2018-11-22T23:58:00Z">
              <w:rPr>
                <w:rFonts w:ascii="Menlo" w:eastAsiaTheme="minorHAnsi" w:hAnsi="Menlo" w:cs="Menlo"/>
                <w:b/>
                <w:bCs/>
                <w:color w:val="9B2393"/>
              </w:rPr>
            </w:rPrChange>
          </w:rPr>
          <w:t>private</w:t>
        </w:r>
        <w:r w:rsidRPr="00D1686B">
          <w:rPr>
            <w:rFonts w:ascii="Menlo" w:eastAsiaTheme="minorHAnsi" w:hAnsi="Menlo" w:cs="Menlo"/>
            <w:color w:val="000000"/>
            <w:sz w:val="12"/>
            <w:szCs w:val="12"/>
            <w:rPrChange w:id="526" w:author="Vihari Réka" w:date="2018-11-22T23:58:00Z">
              <w:rPr>
                <w:rFonts w:ascii="Menlo" w:eastAsiaTheme="minorHAnsi" w:hAnsi="Menlo" w:cs="Menlo"/>
                <w:color w:val="000000"/>
              </w:rPr>
            </w:rPrChange>
          </w:rPr>
          <w:t xml:space="preserve"> </w:t>
        </w:r>
        <w:r w:rsidRPr="00D1686B">
          <w:rPr>
            <w:rFonts w:ascii="Menlo" w:eastAsiaTheme="minorHAnsi" w:hAnsi="Menlo" w:cs="Menlo"/>
            <w:b/>
            <w:bCs/>
            <w:color w:val="9B2393"/>
            <w:sz w:val="12"/>
            <w:szCs w:val="12"/>
            <w:rPrChange w:id="527" w:author="Vihari Réka" w:date="2018-11-22T23:58:00Z">
              <w:rPr>
                <w:rFonts w:ascii="Menlo" w:eastAsiaTheme="minorHAnsi" w:hAnsi="Menlo" w:cs="Menlo"/>
                <w:b/>
                <w:bCs/>
                <w:color w:val="9B2393"/>
              </w:rPr>
            </w:rPrChange>
          </w:rPr>
          <w:t>let</w:t>
        </w:r>
        <w:r w:rsidRPr="00D1686B">
          <w:rPr>
            <w:rFonts w:ascii="Menlo" w:eastAsiaTheme="minorHAnsi" w:hAnsi="Menlo" w:cs="Menlo"/>
            <w:color w:val="000000"/>
            <w:sz w:val="12"/>
            <w:szCs w:val="12"/>
            <w:rPrChange w:id="528" w:author="Vihari Réka" w:date="2018-11-22T23:58:00Z">
              <w:rPr>
                <w:rFonts w:ascii="Menlo" w:eastAsiaTheme="minorHAnsi" w:hAnsi="Menlo" w:cs="Menlo"/>
                <w:color w:val="000000"/>
              </w:rPr>
            </w:rPrChange>
          </w:rPr>
          <w:t xml:space="preserve"> parameters: </w:t>
        </w:r>
        <w:r w:rsidRPr="00D1686B">
          <w:rPr>
            <w:rFonts w:ascii="Menlo" w:eastAsiaTheme="minorHAnsi" w:hAnsi="Menlo" w:cs="Menlo"/>
            <w:color w:val="326D74"/>
            <w:sz w:val="12"/>
            <w:szCs w:val="12"/>
            <w:rPrChange w:id="529" w:author="Vihari Réka" w:date="2018-11-22T23:58:00Z">
              <w:rPr>
                <w:rFonts w:ascii="Menlo" w:eastAsiaTheme="minorHAnsi" w:hAnsi="Menlo" w:cs="Menlo"/>
                <w:color w:val="326D74"/>
              </w:rPr>
            </w:rPrChange>
          </w:rPr>
          <w:t>Parameters</w:t>
        </w:r>
        <w:r w:rsidRPr="00D1686B">
          <w:rPr>
            <w:rFonts w:ascii="Menlo" w:eastAsiaTheme="minorHAnsi" w:hAnsi="Menlo" w:cs="Menlo"/>
            <w:color w:val="000000"/>
            <w:sz w:val="12"/>
            <w:szCs w:val="12"/>
            <w:rPrChange w:id="530" w:author="Vihari Réka" w:date="2018-11-22T23:58:00Z">
              <w:rPr>
                <w:rFonts w:ascii="Menlo" w:eastAsiaTheme="minorHAnsi" w:hAnsi="Menlo" w:cs="Menlo"/>
                <w:color w:val="000000"/>
              </w:rPr>
            </w:rPrChange>
          </w:rPr>
          <w:t xml:space="preserve"> = [</w:t>
        </w:r>
      </w:ins>
    </w:p>
    <w:p w14:paraId="1BBD241B" w14:textId="77777777" w:rsidR="00D1686B" w:rsidRPr="00D1686B" w:rsidRDefault="00D1686B" w:rsidP="00D1686B">
      <w:pPr>
        <w:tabs>
          <w:tab w:val="left" w:pos="593"/>
        </w:tabs>
        <w:autoSpaceDE w:val="0"/>
        <w:autoSpaceDN w:val="0"/>
        <w:adjustRightInd w:val="0"/>
        <w:rPr>
          <w:ins w:id="531" w:author="Vihari Réka" w:date="2018-11-22T23:58:00Z"/>
          <w:rFonts w:ascii="Helvetica" w:eastAsiaTheme="minorHAnsi" w:hAnsi="Helvetica" w:cs="Helvetica"/>
          <w:sz w:val="12"/>
          <w:szCs w:val="12"/>
          <w:rPrChange w:id="532" w:author="Vihari Réka" w:date="2018-11-22T23:58:00Z">
            <w:rPr>
              <w:ins w:id="533" w:author="Vihari Réka" w:date="2018-11-22T23:58:00Z"/>
              <w:rFonts w:ascii="Helvetica" w:eastAsiaTheme="minorHAnsi" w:hAnsi="Helvetica" w:cs="Helvetica"/>
            </w:rPr>
          </w:rPrChange>
        </w:rPr>
      </w:pPr>
      <w:ins w:id="534" w:author="Vihari Réka" w:date="2018-11-22T23:58:00Z">
        <w:r w:rsidRPr="00D1686B">
          <w:rPr>
            <w:rFonts w:ascii="Menlo" w:eastAsiaTheme="minorHAnsi" w:hAnsi="Menlo" w:cs="Menlo"/>
            <w:color w:val="000000"/>
            <w:sz w:val="12"/>
            <w:szCs w:val="12"/>
            <w:rPrChange w:id="535" w:author="Vihari Réka" w:date="2018-11-22T23:58:00Z">
              <w:rPr>
                <w:rFonts w:ascii="Menlo" w:eastAsiaTheme="minorHAnsi" w:hAnsi="Menlo" w:cs="Menlo"/>
                <w:color w:val="000000"/>
              </w:rPr>
            </w:rPrChange>
          </w:rPr>
          <w:t xml:space="preserve">        </w:t>
        </w:r>
        <w:r w:rsidRPr="00D1686B">
          <w:rPr>
            <w:rFonts w:ascii="Menlo" w:eastAsiaTheme="minorHAnsi" w:hAnsi="Menlo" w:cs="Menlo"/>
            <w:color w:val="C41A16"/>
            <w:sz w:val="12"/>
            <w:szCs w:val="12"/>
            <w:rPrChange w:id="536" w:author="Vihari Réka" w:date="2018-11-22T23:58:00Z">
              <w:rPr>
                <w:rFonts w:ascii="Menlo" w:eastAsiaTheme="minorHAnsi" w:hAnsi="Menlo" w:cs="Menlo"/>
                <w:color w:val="C41A16"/>
              </w:rPr>
            </w:rPrChange>
          </w:rPr>
          <w:t>"username"</w:t>
        </w:r>
        <w:r w:rsidRPr="00D1686B">
          <w:rPr>
            <w:rFonts w:ascii="Menlo" w:eastAsiaTheme="minorHAnsi" w:hAnsi="Menlo" w:cs="Menlo"/>
            <w:color w:val="000000"/>
            <w:sz w:val="12"/>
            <w:szCs w:val="12"/>
            <w:rPrChange w:id="537" w:author="Vihari Réka" w:date="2018-11-22T23:58:00Z">
              <w:rPr>
                <w:rFonts w:ascii="Menlo" w:eastAsiaTheme="minorHAnsi" w:hAnsi="Menlo" w:cs="Menlo"/>
                <w:color w:val="000000"/>
              </w:rPr>
            </w:rPrChange>
          </w:rPr>
          <w:t xml:space="preserve">: </w:t>
        </w:r>
        <w:r w:rsidRPr="00D1686B">
          <w:rPr>
            <w:rFonts w:ascii="Menlo" w:eastAsiaTheme="minorHAnsi" w:hAnsi="Menlo" w:cs="Menlo"/>
            <w:color w:val="5C2699"/>
            <w:sz w:val="12"/>
            <w:szCs w:val="12"/>
            <w:rPrChange w:id="538" w:author="Vihari Réka" w:date="2018-11-22T23:58:00Z">
              <w:rPr>
                <w:rFonts w:ascii="Menlo" w:eastAsiaTheme="minorHAnsi" w:hAnsi="Menlo" w:cs="Menlo"/>
                <w:color w:val="5C2699"/>
              </w:rPr>
            </w:rPrChange>
          </w:rPr>
          <w:t>UserDefaults</w:t>
        </w:r>
        <w:r w:rsidRPr="00D1686B">
          <w:rPr>
            <w:rFonts w:ascii="Menlo" w:eastAsiaTheme="minorHAnsi" w:hAnsi="Menlo" w:cs="Menlo"/>
            <w:color w:val="000000"/>
            <w:sz w:val="12"/>
            <w:szCs w:val="12"/>
            <w:rPrChange w:id="539" w:author="Vihari Réka" w:date="2018-11-22T23:58:00Z">
              <w:rPr>
                <w:rFonts w:ascii="Menlo" w:eastAsiaTheme="minorHAnsi" w:hAnsi="Menlo" w:cs="Menlo"/>
                <w:color w:val="000000"/>
              </w:rPr>
            </w:rPrChange>
          </w:rPr>
          <w:t>.</w:t>
        </w:r>
        <w:r w:rsidRPr="00D1686B">
          <w:rPr>
            <w:rFonts w:ascii="Menlo" w:eastAsiaTheme="minorHAnsi" w:hAnsi="Menlo" w:cs="Menlo"/>
            <w:color w:val="5C2699"/>
            <w:sz w:val="12"/>
            <w:szCs w:val="12"/>
            <w:rPrChange w:id="540" w:author="Vihari Réka" w:date="2018-11-22T23:58:00Z">
              <w:rPr>
                <w:rFonts w:ascii="Menlo" w:eastAsiaTheme="minorHAnsi" w:hAnsi="Menlo" w:cs="Menlo"/>
                <w:color w:val="5C2699"/>
              </w:rPr>
            </w:rPrChange>
          </w:rPr>
          <w:t>standard</w:t>
        </w:r>
        <w:r w:rsidRPr="00D1686B">
          <w:rPr>
            <w:rFonts w:ascii="Menlo" w:eastAsiaTheme="minorHAnsi" w:hAnsi="Menlo" w:cs="Menlo"/>
            <w:color w:val="000000"/>
            <w:sz w:val="12"/>
            <w:szCs w:val="12"/>
            <w:rPrChange w:id="541" w:author="Vihari Réka" w:date="2018-11-22T23:58:00Z">
              <w:rPr>
                <w:rFonts w:ascii="Menlo" w:eastAsiaTheme="minorHAnsi" w:hAnsi="Menlo" w:cs="Menlo"/>
                <w:color w:val="000000"/>
              </w:rPr>
            </w:rPrChange>
          </w:rPr>
          <w:t>.</w:t>
        </w:r>
        <w:r w:rsidRPr="00D1686B">
          <w:rPr>
            <w:rFonts w:ascii="Menlo" w:eastAsiaTheme="minorHAnsi" w:hAnsi="Menlo" w:cs="Menlo"/>
            <w:color w:val="245256"/>
            <w:sz w:val="12"/>
            <w:szCs w:val="12"/>
            <w:rPrChange w:id="542" w:author="Vihari Réka" w:date="2018-11-22T23:58:00Z">
              <w:rPr>
                <w:rFonts w:ascii="Menlo" w:eastAsiaTheme="minorHAnsi" w:hAnsi="Menlo" w:cs="Menlo"/>
                <w:color w:val="245256"/>
              </w:rPr>
            </w:rPrChange>
          </w:rPr>
          <w:t>getUsername</w:t>
        </w:r>
        <w:r w:rsidRPr="00D1686B">
          <w:rPr>
            <w:rFonts w:ascii="Menlo" w:eastAsiaTheme="minorHAnsi" w:hAnsi="Menlo" w:cs="Menlo"/>
            <w:color w:val="000000"/>
            <w:sz w:val="12"/>
            <w:szCs w:val="12"/>
            <w:rPrChange w:id="543" w:author="Vihari Réka" w:date="2018-11-22T23:58:00Z">
              <w:rPr>
                <w:rFonts w:ascii="Menlo" w:eastAsiaTheme="minorHAnsi" w:hAnsi="Menlo" w:cs="Menlo"/>
                <w:color w:val="000000"/>
              </w:rPr>
            </w:rPrChange>
          </w:rPr>
          <w:t>()</w:t>
        </w:r>
      </w:ins>
    </w:p>
    <w:p w14:paraId="421EDCBA" w14:textId="77777777" w:rsidR="00D1686B" w:rsidRPr="00D1686B" w:rsidRDefault="00D1686B" w:rsidP="00D1686B">
      <w:pPr>
        <w:tabs>
          <w:tab w:val="left" w:pos="593"/>
        </w:tabs>
        <w:autoSpaceDE w:val="0"/>
        <w:autoSpaceDN w:val="0"/>
        <w:adjustRightInd w:val="0"/>
        <w:rPr>
          <w:ins w:id="544" w:author="Vihari Réka" w:date="2018-11-22T23:58:00Z"/>
          <w:rFonts w:ascii="Helvetica" w:eastAsiaTheme="minorHAnsi" w:hAnsi="Helvetica" w:cs="Helvetica"/>
          <w:sz w:val="12"/>
          <w:szCs w:val="12"/>
          <w:rPrChange w:id="545" w:author="Vihari Réka" w:date="2018-11-22T23:58:00Z">
            <w:rPr>
              <w:ins w:id="546" w:author="Vihari Réka" w:date="2018-11-22T23:58:00Z"/>
              <w:rFonts w:ascii="Helvetica" w:eastAsiaTheme="minorHAnsi" w:hAnsi="Helvetica" w:cs="Helvetica"/>
            </w:rPr>
          </w:rPrChange>
        </w:rPr>
      </w:pPr>
      <w:ins w:id="547" w:author="Vihari Réka" w:date="2018-11-22T23:58:00Z">
        <w:r w:rsidRPr="00D1686B">
          <w:rPr>
            <w:rFonts w:ascii="Menlo" w:eastAsiaTheme="minorHAnsi" w:hAnsi="Menlo" w:cs="Menlo"/>
            <w:color w:val="000000"/>
            <w:sz w:val="12"/>
            <w:szCs w:val="12"/>
            <w:rPrChange w:id="548" w:author="Vihari Réka" w:date="2018-11-22T23:58:00Z">
              <w:rPr>
                <w:rFonts w:ascii="Menlo" w:eastAsiaTheme="minorHAnsi" w:hAnsi="Menlo" w:cs="Menlo"/>
                <w:color w:val="000000"/>
              </w:rPr>
            </w:rPrChange>
          </w:rPr>
          <w:t xml:space="preserve">        ]</w:t>
        </w:r>
      </w:ins>
    </w:p>
    <w:p w14:paraId="350698E6" w14:textId="77777777" w:rsidR="00D1686B" w:rsidRPr="00D1686B" w:rsidRDefault="00D1686B" w:rsidP="00D1686B">
      <w:pPr>
        <w:tabs>
          <w:tab w:val="left" w:pos="593"/>
        </w:tabs>
        <w:autoSpaceDE w:val="0"/>
        <w:autoSpaceDN w:val="0"/>
        <w:adjustRightInd w:val="0"/>
        <w:rPr>
          <w:ins w:id="549" w:author="Vihari Réka" w:date="2018-11-22T23:58:00Z"/>
          <w:rFonts w:ascii="Helvetica" w:eastAsiaTheme="minorHAnsi" w:hAnsi="Helvetica" w:cs="Helvetica"/>
          <w:sz w:val="12"/>
          <w:szCs w:val="12"/>
          <w:rPrChange w:id="550" w:author="Vihari Réka" w:date="2018-11-22T23:58:00Z">
            <w:rPr>
              <w:ins w:id="551" w:author="Vihari Réka" w:date="2018-11-22T23:58:00Z"/>
              <w:rFonts w:ascii="Helvetica" w:eastAsiaTheme="minorHAnsi" w:hAnsi="Helvetica" w:cs="Helvetica"/>
            </w:rPr>
          </w:rPrChange>
        </w:rPr>
      </w:pPr>
    </w:p>
    <w:p w14:paraId="5924746A" w14:textId="77777777" w:rsidR="00D1686B" w:rsidRPr="00D1686B" w:rsidRDefault="00D1686B" w:rsidP="00D1686B">
      <w:pPr>
        <w:tabs>
          <w:tab w:val="left" w:pos="593"/>
        </w:tabs>
        <w:autoSpaceDE w:val="0"/>
        <w:autoSpaceDN w:val="0"/>
        <w:adjustRightInd w:val="0"/>
        <w:rPr>
          <w:ins w:id="552" w:author="Vihari Réka" w:date="2018-11-22T23:58:00Z"/>
          <w:rFonts w:ascii="Helvetica" w:eastAsiaTheme="minorHAnsi" w:hAnsi="Helvetica" w:cs="Helvetica"/>
          <w:sz w:val="12"/>
          <w:szCs w:val="12"/>
          <w:rPrChange w:id="553" w:author="Vihari Réka" w:date="2018-11-22T23:58:00Z">
            <w:rPr>
              <w:ins w:id="554" w:author="Vihari Réka" w:date="2018-11-22T23:58:00Z"/>
              <w:rFonts w:ascii="Helvetica" w:eastAsiaTheme="minorHAnsi" w:hAnsi="Helvetica" w:cs="Helvetica"/>
            </w:rPr>
          </w:rPrChange>
        </w:rPr>
      </w:pPr>
      <w:ins w:id="555" w:author="Vihari Réka" w:date="2018-11-22T23:58:00Z">
        <w:r w:rsidRPr="00D1686B">
          <w:rPr>
            <w:rFonts w:ascii="Menlo" w:eastAsiaTheme="minorHAnsi" w:hAnsi="Menlo" w:cs="Menlo"/>
            <w:color w:val="000000"/>
            <w:sz w:val="12"/>
            <w:szCs w:val="12"/>
            <w:rPrChange w:id="556" w:author="Vihari Réka" w:date="2018-11-22T23:58:00Z">
              <w:rPr>
                <w:rFonts w:ascii="Menlo" w:eastAsiaTheme="minorHAnsi" w:hAnsi="Menlo" w:cs="Menlo"/>
                <w:color w:val="000000"/>
              </w:rPr>
            </w:rPrChange>
          </w:rPr>
          <w:t xml:space="preserve">    </w:t>
        </w:r>
        <w:r w:rsidRPr="00D1686B">
          <w:rPr>
            <w:rFonts w:ascii="Menlo" w:eastAsiaTheme="minorHAnsi" w:hAnsi="Menlo" w:cs="Menlo"/>
            <w:b/>
            <w:bCs/>
            <w:color w:val="9B2393"/>
            <w:sz w:val="12"/>
            <w:szCs w:val="12"/>
            <w:rPrChange w:id="557" w:author="Vihari Réka" w:date="2018-11-22T23:58:00Z">
              <w:rPr>
                <w:rFonts w:ascii="Menlo" w:eastAsiaTheme="minorHAnsi" w:hAnsi="Menlo" w:cs="Menlo"/>
                <w:b/>
                <w:bCs/>
                <w:color w:val="9B2393"/>
              </w:rPr>
            </w:rPrChange>
          </w:rPr>
          <w:t>private</w:t>
        </w:r>
        <w:r w:rsidRPr="00D1686B">
          <w:rPr>
            <w:rFonts w:ascii="Menlo" w:eastAsiaTheme="minorHAnsi" w:hAnsi="Menlo" w:cs="Menlo"/>
            <w:color w:val="000000"/>
            <w:sz w:val="12"/>
            <w:szCs w:val="12"/>
            <w:rPrChange w:id="558" w:author="Vihari Réka" w:date="2018-11-22T23:58:00Z">
              <w:rPr>
                <w:rFonts w:ascii="Menlo" w:eastAsiaTheme="minorHAnsi" w:hAnsi="Menlo" w:cs="Menlo"/>
                <w:color w:val="000000"/>
              </w:rPr>
            </w:rPrChange>
          </w:rPr>
          <w:t xml:space="preserve"> </w:t>
        </w:r>
        <w:r w:rsidRPr="00D1686B">
          <w:rPr>
            <w:rFonts w:ascii="Menlo" w:eastAsiaTheme="minorHAnsi" w:hAnsi="Menlo" w:cs="Menlo"/>
            <w:b/>
            <w:bCs/>
            <w:color w:val="9B2393"/>
            <w:sz w:val="12"/>
            <w:szCs w:val="12"/>
            <w:rPrChange w:id="559" w:author="Vihari Réka" w:date="2018-11-22T23:58:00Z">
              <w:rPr>
                <w:rFonts w:ascii="Menlo" w:eastAsiaTheme="minorHAnsi" w:hAnsi="Menlo" w:cs="Menlo"/>
                <w:b/>
                <w:bCs/>
                <w:color w:val="9B2393"/>
              </w:rPr>
            </w:rPrChange>
          </w:rPr>
          <w:t>let</w:t>
        </w:r>
        <w:r w:rsidRPr="00D1686B">
          <w:rPr>
            <w:rFonts w:ascii="Menlo" w:eastAsiaTheme="minorHAnsi" w:hAnsi="Menlo" w:cs="Menlo"/>
            <w:color w:val="000000"/>
            <w:sz w:val="12"/>
            <w:szCs w:val="12"/>
            <w:rPrChange w:id="560" w:author="Vihari Réka" w:date="2018-11-22T23:58:00Z">
              <w:rPr>
                <w:rFonts w:ascii="Menlo" w:eastAsiaTheme="minorHAnsi" w:hAnsi="Menlo" w:cs="Menlo"/>
                <w:color w:val="000000"/>
              </w:rPr>
            </w:rPrChange>
          </w:rPr>
          <w:t xml:space="preserve"> parametersLoc: </w:t>
        </w:r>
        <w:r w:rsidRPr="00D1686B">
          <w:rPr>
            <w:rFonts w:ascii="Menlo" w:eastAsiaTheme="minorHAnsi" w:hAnsi="Menlo" w:cs="Menlo"/>
            <w:color w:val="326D74"/>
            <w:sz w:val="12"/>
            <w:szCs w:val="12"/>
            <w:rPrChange w:id="561" w:author="Vihari Réka" w:date="2018-11-22T23:58:00Z">
              <w:rPr>
                <w:rFonts w:ascii="Menlo" w:eastAsiaTheme="minorHAnsi" w:hAnsi="Menlo" w:cs="Menlo"/>
                <w:color w:val="326D74"/>
              </w:rPr>
            </w:rPrChange>
          </w:rPr>
          <w:t>Parameters</w:t>
        </w:r>
        <w:r w:rsidRPr="00D1686B">
          <w:rPr>
            <w:rFonts w:ascii="Menlo" w:eastAsiaTheme="minorHAnsi" w:hAnsi="Menlo" w:cs="Menlo"/>
            <w:color w:val="000000"/>
            <w:sz w:val="12"/>
            <w:szCs w:val="12"/>
            <w:rPrChange w:id="562" w:author="Vihari Réka" w:date="2018-11-22T23:58:00Z">
              <w:rPr>
                <w:rFonts w:ascii="Menlo" w:eastAsiaTheme="minorHAnsi" w:hAnsi="Menlo" w:cs="Menlo"/>
                <w:color w:val="000000"/>
              </w:rPr>
            </w:rPrChange>
          </w:rPr>
          <w:t xml:space="preserve"> = [</w:t>
        </w:r>
      </w:ins>
    </w:p>
    <w:p w14:paraId="6692DD93" w14:textId="77777777" w:rsidR="00D1686B" w:rsidRPr="00D1686B" w:rsidRDefault="00D1686B" w:rsidP="00D1686B">
      <w:pPr>
        <w:tabs>
          <w:tab w:val="left" w:pos="593"/>
        </w:tabs>
        <w:autoSpaceDE w:val="0"/>
        <w:autoSpaceDN w:val="0"/>
        <w:adjustRightInd w:val="0"/>
        <w:rPr>
          <w:ins w:id="563" w:author="Vihari Réka" w:date="2018-11-22T23:58:00Z"/>
          <w:rFonts w:ascii="Helvetica" w:eastAsiaTheme="minorHAnsi" w:hAnsi="Helvetica" w:cs="Helvetica"/>
          <w:sz w:val="12"/>
          <w:szCs w:val="12"/>
          <w:rPrChange w:id="564" w:author="Vihari Réka" w:date="2018-11-22T23:58:00Z">
            <w:rPr>
              <w:ins w:id="565" w:author="Vihari Réka" w:date="2018-11-22T23:58:00Z"/>
              <w:rFonts w:ascii="Helvetica" w:eastAsiaTheme="minorHAnsi" w:hAnsi="Helvetica" w:cs="Helvetica"/>
            </w:rPr>
          </w:rPrChange>
        </w:rPr>
      </w:pPr>
      <w:ins w:id="566" w:author="Vihari Réka" w:date="2018-11-22T23:58:00Z">
        <w:r w:rsidRPr="00D1686B">
          <w:rPr>
            <w:rFonts w:ascii="Menlo" w:eastAsiaTheme="minorHAnsi" w:hAnsi="Menlo" w:cs="Menlo"/>
            <w:color w:val="000000"/>
            <w:sz w:val="12"/>
            <w:szCs w:val="12"/>
            <w:rPrChange w:id="567" w:author="Vihari Réka" w:date="2018-11-22T23:58:00Z">
              <w:rPr>
                <w:rFonts w:ascii="Menlo" w:eastAsiaTheme="minorHAnsi" w:hAnsi="Menlo" w:cs="Menlo"/>
                <w:color w:val="000000"/>
              </w:rPr>
            </w:rPrChange>
          </w:rPr>
          <w:t xml:space="preserve">        </w:t>
        </w:r>
        <w:r w:rsidRPr="00D1686B">
          <w:rPr>
            <w:rFonts w:ascii="Menlo" w:eastAsiaTheme="minorHAnsi" w:hAnsi="Menlo" w:cs="Menlo"/>
            <w:color w:val="C41A16"/>
            <w:sz w:val="12"/>
            <w:szCs w:val="12"/>
            <w:rPrChange w:id="568" w:author="Vihari Réka" w:date="2018-11-22T23:58:00Z">
              <w:rPr>
                <w:rFonts w:ascii="Menlo" w:eastAsiaTheme="minorHAnsi" w:hAnsi="Menlo" w:cs="Menlo"/>
                <w:color w:val="C41A16"/>
              </w:rPr>
            </w:rPrChange>
          </w:rPr>
          <w:t>"username"</w:t>
        </w:r>
        <w:r w:rsidRPr="00D1686B">
          <w:rPr>
            <w:rFonts w:ascii="Menlo" w:eastAsiaTheme="minorHAnsi" w:hAnsi="Menlo" w:cs="Menlo"/>
            <w:color w:val="000000"/>
            <w:sz w:val="12"/>
            <w:szCs w:val="12"/>
            <w:rPrChange w:id="569" w:author="Vihari Réka" w:date="2018-11-22T23:58:00Z">
              <w:rPr>
                <w:rFonts w:ascii="Menlo" w:eastAsiaTheme="minorHAnsi" w:hAnsi="Menlo" w:cs="Menlo"/>
                <w:color w:val="000000"/>
              </w:rPr>
            </w:rPrChange>
          </w:rPr>
          <w:t xml:space="preserve">: </w:t>
        </w:r>
        <w:r w:rsidRPr="00D1686B">
          <w:rPr>
            <w:rFonts w:ascii="Menlo" w:eastAsiaTheme="minorHAnsi" w:hAnsi="Menlo" w:cs="Menlo"/>
            <w:color w:val="5C2699"/>
            <w:sz w:val="12"/>
            <w:szCs w:val="12"/>
            <w:rPrChange w:id="570" w:author="Vihari Réka" w:date="2018-11-22T23:58:00Z">
              <w:rPr>
                <w:rFonts w:ascii="Menlo" w:eastAsiaTheme="minorHAnsi" w:hAnsi="Menlo" w:cs="Menlo"/>
                <w:color w:val="5C2699"/>
              </w:rPr>
            </w:rPrChange>
          </w:rPr>
          <w:t>UserDefaults</w:t>
        </w:r>
        <w:r w:rsidRPr="00D1686B">
          <w:rPr>
            <w:rFonts w:ascii="Menlo" w:eastAsiaTheme="minorHAnsi" w:hAnsi="Menlo" w:cs="Menlo"/>
            <w:color w:val="000000"/>
            <w:sz w:val="12"/>
            <w:szCs w:val="12"/>
            <w:rPrChange w:id="571" w:author="Vihari Réka" w:date="2018-11-22T23:58:00Z">
              <w:rPr>
                <w:rFonts w:ascii="Menlo" w:eastAsiaTheme="minorHAnsi" w:hAnsi="Menlo" w:cs="Menlo"/>
                <w:color w:val="000000"/>
              </w:rPr>
            </w:rPrChange>
          </w:rPr>
          <w:t>.</w:t>
        </w:r>
        <w:r w:rsidRPr="00D1686B">
          <w:rPr>
            <w:rFonts w:ascii="Menlo" w:eastAsiaTheme="minorHAnsi" w:hAnsi="Menlo" w:cs="Menlo"/>
            <w:color w:val="5C2699"/>
            <w:sz w:val="12"/>
            <w:szCs w:val="12"/>
            <w:rPrChange w:id="572" w:author="Vihari Réka" w:date="2018-11-22T23:58:00Z">
              <w:rPr>
                <w:rFonts w:ascii="Menlo" w:eastAsiaTheme="minorHAnsi" w:hAnsi="Menlo" w:cs="Menlo"/>
                <w:color w:val="5C2699"/>
              </w:rPr>
            </w:rPrChange>
          </w:rPr>
          <w:t>standard</w:t>
        </w:r>
        <w:r w:rsidRPr="00D1686B">
          <w:rPr>
            <w:rFonts w:ascii="Menlo" w:eastAsiaTheme="minorHAnsi" w:hAnsi="Menlo" w:cs="Menlo"/>
            <w:color w:val="000000"/>
            <w:sz w:val="12"/>
            <w:szCs w:val="12"/>
            <w:rPrChange w:id="573" w:author="Vihari Réka" w:date="2018-11-22T23:58:00Z">
              <w:rPr>
                <w:rFonts w:ascii="Menlo" w:eastAsiaTheme="minorHAnsi" w:hAnsi="Menlo" w:cs="Menlo"/>
                <w:color w:val="000000"/>
              </w:rPr>
            </w:rPrChange>
          </w:rPr>
          <w:t>.</w:t>
        </w:r>
        <w:r w:rsidRPr="00D1686B">
          <w:rPr>
            <w:rFonts w:ascii="Menlo" w:eastAsiaTheme="minorHAnsi" w:hAnsi="Menlo" w:cs="Menlo"/>
            <w:color w:val="245256"/>
            <w:sz w:val="12"/>
            <w:szCs w:val="12"/>
            <w:rPrChange w:id="574" w:author="Vihari Réka" w:date="2018-11-22T23:58:00Z">
              <w:rPr>
                <w:rFonts w:ascii="Menlo" w:eastAsiaTheme="minorHAnsi" w:hAnsi="Menlo" w:cs="Menlo"/>
                <w:color w:val="245256"/>
              </w:rPr>
            </w:rPrChange>
          </w:rPr>
          <w:t>getUsername</w:t>
        </w:r>
        <w:r w:rsidRPr="00D1686B">
          <w:rPr>
            <w:rFonts w:ascii="Menlo" w:eastAsiaTheme="minorHAnsi" w:hAnsi="Menlo" w:cs="Menlo"/>
            <w:color w:val="000000"/>
            <w:sz w:val="12"/>
            <w:szCs w:val="12"/>
            <w:rPrChange w:id="575" w:author="Vihari Réka" w:date="2018-11-22T23:58:00Z">
              <w:rPr>
                <w:rFonts w:ascii="Menlo" w:eastAsiaTheme="minorHAnsi" w:hAnsi="Menlo" w:cs="Menlo"/>
                <w:color w:val="000000"/>
              </w:rPr>
            </w:rPrChange>
          </w:rPr>
          <w:t>(),</w:t>
        </w:r>
      </w:ins>
    </w:p>
    <w:p w14:paraId="2B4B2CCA" w14:textId="77777777" w:rsidR="00D1686B" w:rsidRPr="00D1686B" w:rsidRDefault="00D1686B" w:rsidP="00D1686B">
      <w:pPr>
        <w:tabs>
          <w:tab w:val="left" w:pos="593"/>
        </w:tabs>
        <w:autoSpaceDE w:val="0"/>
        <w:autoSpaceDN w:val="0"/>
        <w:adjustRightInd w:val="0"/>
        <w:rPr>
          <w:ins w:id="576" w:author="Vihari Réka" w:date="2018-11-22T23:58:00Z"/>
          <w:rFonts w:ascii="Helvetica" w:eastAsiaTheme="minorHAnsi" w:hAnsi="Helvetica" w:cs="Helvetica"/>
          <w:sz w:val="12"/>
          <w:szCs w:val="12"/>
          <w:rPrChange w:id="577" w:author="Vihari Réka" w:date="2018-11-22T23:58:00Z">
            <w:rPr>
              <w:ins w:id="578" w:author="Vihari Réka" w:date="2018-11-22T23:58:00Z"/>
              <w:rFonts w:ascii="Helvetica" w:eastAsiaTheme="minorHAnsi" w:hAnsi="Helvetica" w:cs="Helvetica"/>
            </w:rPr>
          </w:rPrChange>
        </w:rPr>
      </w:pPr>
      <w:ins w:id="579" w:author="Vihari Réka" w:date="2018-11-22T23:58:00Z">
        <w:r w:rsidRPr="00D1686B">
          <w:rPr>
            <w:rFonts w:ascii="Menlo" w:eastAsiaTheme="minorHAnsi" w:hAnsi="Menlo" w:cs="Menlo"/>
            <w:color w:val="000000"/>
            <w:sz w:val="12"/>
            <w:szCs w:val="12"/>
            <w:rPrChange w:id="580" w:author="Vihari Réka" w:date="2018-11-22T23:58:00Z">
              <w:rPr>
                <w:rFonts w:ascii="Menlo" w:eastAsiaTheme="minorHAnsi" w:hAnsi="Menlo" w:cs="Menlo"/>
                <w:color w:val="000000"/>
              </w:rPr>
            </w:rPrChange>
          </w:rPr>
          <w:t xml:space="preserve">        </w:t>
        </w:r>
        <w:r w:rsidRPr="00D1686B">
          <w:rPr>
            <w:rFonts w:ascii="Menlo" w:eastAsiaTheme="minorHAnsi" w:hAnsi="Menlo" w:cs="Menlo"/>
            <w:color w:val="C41A16"/>
            <w:sz w:val="12"/>
            <w:szCs w:val="12"/>
            <w:rPrChange w:id="581" w:author="Vihari Réka" w:date="2018-11-22T23:58:00Z">
              <w:rPr>
                <w:rFonts w:ascii="Menlo" w:eastAsiaTheme="minorHAnsi" w:hAnsi="Menlo" w:cs="Menlo"/>
                <w:color w:val="C41A16"/>
              </w:rPr>
            </w:rPrChange>
          </w:rPr>
          <w:t>"longitude"</w:t>
        </w:r>
        <w:r w:rsidRPr="00D1686B">
          <w:rPr>
            <w:rFonts w:ascii="Menlo" w:eastAsiaTheme="minorHAnsi" w:hAnsi="Menlo" w:cs="Menlo"/>
            <w:color w:val="000000"/>
            <w:sz w:val="12"/>
            <w:szCs w:val="12"/>
            <w:rPrChange w:id="582" w:author="Vihari Réka" w:date="2018-11-22T23:58:00Z">
              <w:rPr>
                <w:rFonts w:ascii="Menlo" w:eastAsiaTheme="minorHAnsi" w:hAnsi="Menlo" w:cs="Menlo"/>
                <w:color w:val="000000"/>
              </w:rPr>
            </w:rPrChange>
          </w:rPr>
          <w:t xml:space="preserve">: </w:t>
        </w:r>
        <w:r w:rsidRPr="00D1686B">
          <w:rPr>
            <w:rFonts w:ascii="Menlo" w:eastAsiaTheme="minorHAnsi" w:hAnsi="Menlo" w:cs="Menlo"/>
            <w:color w:val="5C2699"/>
            <w:sz w:val="12"/>
            <w:szCs w:val="12"/>
            <w:rPrChange w:id="583" w:author="Vihari Réka" w:date="2018-11-22T23:58:00Z">
              <w:rPr>
                <w:rFonts w:ascii="Menlo" w:eastAsiaTheme="minorHAnsi" w:hAnsi="Menlo" w:cs="Menlo"/>
                <w:color w:val="5C2699"/>
              </w:rPr>
            </w:rPrChange>
          </w:rPr>
          <w:t>UserDefaults</w:t>
        </w:r>
        <w:r w:rsidRPr="00D1686B">
          <w:rPr>
            <w:rFonts w:ascii="Menlo" w:eastAsiaTheme="minorHAnsi" w:hAnsi="Menlo" w:cs="Menlo"/>
            <w:color w:val="000000"/>
            <w:sz w:val="12"/>
            <w:szCs w:val="12"/>
            <w:rPrChange w:id="584" w:author="Vihari Réka" w:date="2018-11-22T23:58:00Z">
              <w:rPr>
                <w:rFonts w:ascii="Menlo" w:eastAsiaTheme="minorHAnsi" w:hAnsi="Menlo" w:cs="Menlo"/>
                <w:color w:val="000000"/>
              </w:rPr>
            </w:rPrChange>
          </w:rPr>
          <w:t>.</w:t>
        </w:r>
        <w:r w:rsidRPr="00D1686B">
          <w:rPr>
            <w:rFonts w:ascii="Menlo" w:eastAsiaTheme="minorHAnsi" w:hAnsi="Menlo" w:cs="Menlo"/>
            <w:color w:val="5C2699"/>
            <w:sz w:val="12"/>
            <w:szCs w:val="12"/>
            <w:rPrChange w:id="585" w:author="Vihari Réka" w:date="2018-11-22T23:58:00Z">
              <w:rPr>
                <w:rFonts w:ascii="Menlo" w:eastAsiaTheme="minorHAnsi" w:hAnsi="Menlo" w:cs="Menlo"/>
                <w:color w:val="5C2699"/>
              </w:rPr>
            </w:rPrChange>
          </w:rPr>
          <w:t>standard</w:t>
        </w:r>
        <w:r w:rsidRPr="00D1686B">
          <w:rPr>
            <w:rFonts w:ascii="Menlo" w:eastAsiaTheme="minorHAnsi" w:hAnsi="Menlo" w:cs="Menlo"/>
            <w:color w:val="000000"/>
            <w:sz w:val="12"/>
            <w:szCs w:val="12"/>
            <w:rPrChange w:id="586" w:author="Vihari Réka" w:date="2018-11-22T23:58:00Z">
              <w:rPr>
                <w:rFonts w:ascii="Menlo" w:eastAsiaTheme="minorHAnsi" w:hAnsi="Menlo" w:cs="Menlo"/>
                <w:color w:val="000000"/>
              </w:rPr>
            </w:rPrChange>
          </w:rPr>
          <w:t>.</w:t>
        </w:r>
        <w:r w:rsidRPr="00D1686B">
          <w:rPr>
            <w:rFonts w:ascii="Menlo" w:eastAsiaTheme="minorHAnsi" w:hAnsi="Menlo" w:cs="Menlo"/>
            <w:color w:val="245256"/>
            <w:sz w:val="12"/>
            <w:szCs w:val="12"/>
            <w:rPrChange w:id="587" w:author="Vihari Réka" w:date="2018-11-22T23:58:00Z">
              <w:rPr>
                <w:rFonts w:ascii="Menlo" w:eastAsiaTheme="minorHAnsi" w:hAnsi="Menlo" w:cs="Menlo"/>
                <w:color w:val="245256"/>
              </w:rPr>
            </w:rPrChange>
          </w:rPr>
          <w:t>getLongitude</w:t>
        </w:r>
        <w:r w:rsidRPr="00D1686B">
          <w:rPr>
            <w:rFonts w:ascii="Menlo" w:eastAsiaTheme="minorHAnsi" w:hAnsi="Menlo" w:cs="Menlo"/>
            <w:color w:val="000000"/>
            <w:sz w:val="12"/>
            <w:szCs w:val="12"/>
            <w:rPrChange w:id="588" w:author="Vihari Réka" w:date="2018-11-22T23:58:00Z">
              <w:rPr>
                <w:rFonts w:ascii="Menlo" w:eastAsiaTheme="minorHAnsi" w:hAnsi="Menlo" w:cs="Menlo"/>
                <w:color w:val="000000"/>
              </w:rPr>
            </w:rPrChange>
          </w:rPr>
          <w:t>(),</w:t>
        </w:r>
      </w:ins>
    </w:p>
    <w:p w14:paraId="7E0219CB" w14:textId="77777777" w:rsidR="00D1686B" w:rsidRPr="00D1686B" w:rsidRDefault="00D1686B" w:rsidP="00D1686B">
      <w:pPr>
        <w:tabs>
          <w:tab w:val="left" w:pos="593"/>
        </w:tabs>
        <w:autoSpaceDE w:val="0"/>
        <w:autoSpaceDN w:val="0"/>
        <w:adjustRightInd w:val="0"/>
        <w:rPr>
          <w:ins w:id="589" w:author="Vihari Réka" w:date="2018-11-22T23:58:00Z"/>
          <w:rFonts w:ascii="Helvetica" w:eastAsiaTheme="minorHAnsi" w:hAnsi="Helvetica" w:cs="Helvetica"/>
          <w:sz w:val="12"/>
          <w:szCs w:val="12"/>
          <w:rPrChange w:id="590" w:author="Vihari Réka" w:date="2018-11-22T23:58:00Z">
            <w:rPr>
              <w:ins w:id="591" w:author="Vihari Réka" w:date="2018-11-22T23:58:00Z"/>
              <w:rFonts w:ascii="Helvetica" w:eastAsiaTheme="minorHAnsi" w:hAnsi="Helvetica" w:cs="Helvetica"/>
            </w:rPr>
          </w:rPrChange>
        </w:rPr>
      </w:pPr>
      <w:ins w:id="592" w:author="Vihari Réka" w:date="2018-11-22T23:58:00Z">
        <w:r w:rsidRPr="00D1686B">
          <w:rPr>
            <w:rFonts w:ascii="Menlo" w:eastAsiaTheme="minorHAnsi" w:hAnsi="Menlo" w:cs="Menlo"/>
            <w:color w:val="000000"/>
            <w:sz w:val="12"/>
            <w:szCs w:val="12"/>
            <w:rPrChange w:id="593" w:author="Vihari Réka" w:date="2018-11-22T23:58:00Z">
              <w:rPr>
                <w:rFonts w:ascii="Menlo" w:eastAsiaTheme="minorHAnsi" w:hAnsi="Menlo" w:cs="Menlo"/>
                <w:color w:val="000000"/>
              </w:rPr>
            </w:rPrChange>
          </w:rPr>
          <w:t xml:space="preserve">        </w:t>
        </w:r>
        <w:r w:rsidRPr="00D1686B">
          <w:rPr>
            <w:rFonts w:ascii="Menlo" w:eastAsiaTheme="minorHAnsi" w:hAnsi="Menlo" w:cs="Menlo"/>
            <w:color w:val="C41A16"/>
            <w:sz w:val="12"/>
            <w:szCs w:val="12"/>
            <w:rPrChange w:id="594" w:author="Vihari Réka" w:date="2018-11-22T23:58:00Z">
              <w:rPr>
                <w:rFonts w:ascii="Menlo" w:eastAsiaTheme="minorHAnsi" w:hAnsi="Menlo" w:cs="Menlo"/>
                <w:color w:val="C41A16"/>
              </w:rPr>
            </w:rPrChange>
          </w:rPr>
          <w:t>"latitude"</w:t>
        </w:r>
        <w:r w:rsidRPr="00D1686B">
          <w:rPr>
            <w:rFonts w:ascii="Menlo" w:eastAsiaTheme="minorHAnsi" w:hAnsi="Menlo" w:cs="Menlo"/>
            <w:color w:val="000000"/>
            <w:sz w:val="12"/>
            <w:szCs w:val="12"/>
            <w:rPrChange w:id="595" w:author="Vihari Réka" w:date="2018-11-22T23:58:00Z">
              <w:rPr>
                <w:rFonts w:ascii="Menlo" w:eastAsiaTheme="minorHAnsi" w:hAnsi="Menlo" w:cs="Menlo"/>
                <w:color w:val="000000"/>
              </w:rPr>
            </w:rPrChange>
          </w:rPr>
          <w:t xml:space="preserve">: </w:t>
        </w:r>
        <w:r w:rsidRPr="00D1686B">
          <w:rPr>
            <w:rFonts w:ascii="Menlo" w:eastAsiaTheme="minorHAnsi" w:hAnsi="Menlo" w:cs="Menlo"/>
            <w:color w:val="5C2699"/>
            <w:sz w:val="12"/>
            <w:szCs w:val="12"/>
            <w:rPrChange w:id="596" w:author="Vihari Réka" w:date="2018-11-22T23:58:00Z">
              <w:rPr>
                <w:rFonts w:ascii="Menlo" w:eastAsiaTheme="minorHAnsi" w:hAnsi="Menlo" w:cs="Menlo"/>
                <w:color w:val="5C2699"/>
              </w:rPr>
            </w:rPrChange>
          </w:rPr>
          <w:t>UserDefaults</w:t>
        </w:r>
        <w:r w:rsidRPr="00D1686B">
          <w:rPr>
            <w:rFonts w:ascii="Menlo" w:eastAsiaTheme="minorHAnsi" w:hAnsi="Menlo" w:cs="Menlo"/>
            <w:color w:val="000000"/>
            <w:sz w:val="12"/>
            <w:szCs w:val="12"/>
            <w:rPrChange w:id="597" w:author="Vihari Réka" w:date="2018-11-22T23:58:00Z">
              <w:rPr>
                <w:rFonts w:ascii="Menlo" w:eastAsiaTheme="minorHAnsi" w:hAnsi="Menlo" w:cs="Menlo"/>
                <w:color w:val="000000"/>
              </w:rPr>
            </w:rPrChange>
          </w:rPr>
          <w:t>.</w:t>
        </w:r>
        <w:r w:rsidRPr="00D1686B">
          <w:rPr>
            <w:rFonts w:ascii="Menlo" w:eastAsiaTheme="minorHAnsi" w:hAnsi="Menlo" w:cs="Menlo"/>
            <w:color w:val="5C2699"/>
            <w:sz w:val="12"/>
            <w:szCs w:val="12"/>
            <w:rPrChange w:id="598" w:author="Vihari Réka" w:date="2018-11-22T23:58:00Z">
              <w:rPr>
                <w:rFonts w:ascii="Menlo" w:eastAsiaTheme="minorHAnsi" w:hAnsi="Menlo" w:cs="Menlo"/>
                <w:color w:val="5C2699"/>
              </w:rPr>
            </w:rPrChange>
          </w:rPr>
          <w:t>standard</w:t>
        </w:r>
        <w:r w:rsidRPr="00D1686B">
          <w:rPr>
            <w:rFonts w:ascii="Menlo" w:eastAsiaTheme="minorHAnsi" w:hAnsi="Menlo" w:cs="Menlo"/>
            <w:color w:val="000000"/>
            <w:sz w:val="12"/>
            <w:szCs w:val="12"/>
            <w:rPrChange w:id="599" w:author="Vihari Réka" w:date="2018-11-22T23:58:00Z">
              <w:rPr>
                <w:rFonts w:ascii="Menlo" w:eastAsiaTheme="minorHAnsi" w:hAnsi="Menlo" w:cs="Menlo"/>
                <w:color w:val="000000"/>
              </w:rPr>
            </w:rPrChange>
          </w:rPr>
          <w:t>.</w:t>
        </w:r>
        <w:r w:rsidRPr="00D1686B">
          <w:rPr>
            <w:rFonts w:ascii="Menlo" w:eastAsiaTheme="minorHAnsi" w:hAnsi="Menlo" w:cs="Menlo"/>
            <w:color w:val="245256"/>
            <w:sz w:val="12"/>
            <w:szCs w:val="12"/>
            <w:rPrChange w:id="600" w:author="Vihari Réka" w:date="2018-11-22T23:58:00Z">
              <w:rPr>
                <w:rFonts w:ascii="Menlo" w:eastAsiaTheme="minorHAnsi" w:hAnsi="Menlo" w:cs="Menlo"/>
                <w:color w:val="245256"/>
              </w:rPr>
            </w:rPrChange>
          </w:rPr>
          <w:t>getLatitude</w:t>
        </w:r>
        <w:r w:rsidRPr="00D1686B">
          <w:rPr>
            <w:rFonts w:ascii="Menlo" w:eastAsiaTheme="minorHAnsi" w:hAnsi="Menlo" w:cs="Menlo"/>
            <w:color w:val="000000"/>
            <w:sz w:val="12"/>
            <w:szCs w:val="12"/>
            <w:rPrChange w:id="601" w:author="Vihari Réka" w:date="2018-11-22T23:58:00Z">
              <w:rPr>
                <w:rFonts w:ascii="Menlo" w:eastAsiaTheme="minorHAnsi" w:hAnsi="Menlo" w:cs="Menlo"/>
                <w:color w:val="000000"/>
              </w:rPr>
            </w:rPrChange>
          </w:rPr>
          <w:t>(),</w:t>
        </w:r>
      </w:ins>
    </w:p>
    <w:p w14:paraId="31A48DD6" w14:textId="77777777" w:rsidR="00D1686B" w:rsidRPr="00D1686B" w:rsidRDefault="00D1686B" w:rsidP="00D1686B">
      <w:pPr>
        <w:tabs>
          <w:tab w:val="left" w:pos="593"/>
        </w:tabs>
        <w:autoSpaceDE w:val="0"/>
        <w:autoSpaceDN w:val="0"/>
        <w:adjustRightInd w:val="0"/>
        <w:rPr>
          <w:ins w:id="602" w:author="Vihari Réka" w:date="2018-11-22T23:58:00Z"/>
          <w:rFonts w:ascii="Helvetica" w:eastAsiaTheme="minorHAnsi" w:hAnsi="Helvetica" w:cs="Helvetica"/>
          <w:sz w:val="12"/>
          <w:szCs w:val="12"/>
          <w:rPrChange w:id="603" w:author="Vihari Réka" w:date="2018-11-22T23:58:00Z">
            <w:rPr>
              <w:ins w:id="604" w:author="Vihari Réka" w:date="2018-11-22T23:58:00Z"/>
              <w:rFonts w:ascii="Helvetica" w:eastAsiaTheme="minorHAnsi" w:hAnsi="Helvetica" w:cs="Helvetica"/>
            </w:rPr>
          </w:rPrChange>
        </w:rPr>
      </w:pPr>
      <w:ins w:id="605" w:author="Vihari Réka" w:date="2018-11-22T23:58:00Z">
        <w:r w:rsidRPr="00D1686B">
          <w:rPr>
            <w:rFonts w:ascii="Menlo" w:eastAsiaTheme="minorHAnsi" w:hAnsi="Menlo" w:cs="Menlo"/>
            <w:color w:val="000000"/>
            <w:sz w:val="12"/>
            <w:szCs w:val="12"/>
            <w:rPrChange w:id="606" w:author="Vihari Réka" w:date="2018-11-22T23:58:00Z">
              <w:rPr>
                <w:rFonts w:ascii="Menlo" w:eastAsiaTheme="minorHAnsi" w:hAnsi="Menlo" w:cs="Menlo"/>
                <w:color w:val="000000"/>
              </w:rPr>
            </w:rPrChange>
          </w:rPr>
          <w:t xml:space="preserve">        </w:t>
        </w:r>
        <w:r w:rsidRPr="00D1686B">
          <w:rPr>
            <w:rFonts w:ascii="Menlo" w:eastAsiaTheme="minorHAnsi" w:hAnsi="Menlo" w:cs="Menlo"/>
            <w:color w:val="C41A16"/>
            <w:sz w:val="12"/>
            <w:szCs w:val="12"/>
            <w:rPrChange w:id="607" w:author="Vihari Réka" w:date="2018-11-22T23:58:00Z">
              <w:rPr>
                <w:rFonts w:ascii="Menlo" w:eastAsiaTheme="minorHAnsi" w:hAnsi="Menlo" w:cs="Menlo"/>
                <w:color w:val="C41A16"/>
              </w:rPr>
            </w:rPrChange>
          </w:rPr>
          <w:t>"name"</w:t>
        </w:r>
        <w:r w:rsidRPr="00D1686B">
          <w:rPr>
            <w:rFonts w:ascii="Menlo" w:eastAsiaTheme="minorHAnsi" w:hAnsi="Menlo" w:cs="Menlo"/>
            <w:color w:val="000000"/>
            <w:sz w:val="12"/>
            <w:szCs w:val="12"/>
            <w:rPrChange w:id="608" w:author="Vihari Réka" w:date="2018-11-22T23:58:00Z">
              <w:rPr>
                <w:rFonts w:ascii="Menlo" w:eastAsiaTheme="minorHAnsi" w:hAnsi="Menlo" w:cs="Menlo"/>
                <w:color w:val="000000"/>
              </w:rPr>
            </w:rPrChange>
          </w:rPr>
          <w:t xml:space="preserve">: </w:t>
        </w:r>
        <w:r w:rsidRPr="00D1686B">
          <w:rPr>
            <w:rFonts w:ascii="Menlo" w:eastAsiaTheme="minorHAnsi" w:hAnsi="Menlo" w:cs="Menlo"/>
            <w:color w:val="5C2699"/>
            <w:sz w:val="12"/>
            <w:szCs w:val="12"/>
            <w:rPrChange w:id="609" w:author="Vihari Réka" w:date="2018-11-22T23:58:00Z">
              <w:rPr>
                <w:rFonts w:ascii="Menlo" w:eastAsiaTheme="minorHAnsi" w:hAnsi="Menlo" w:cs="Menlo"/>
                <w:color w:val="5C2699"/>
              </w:rPr>
            </w:rPrChange>
          </w:rPr>
          <w:t>UserDefaults</w:t>
        </w:r>
        <w:r w:rsidRPr="00D1686B">
          <w:rPr>
            <w:rFonts w:ascii="Menlo" w:eastAsiaTheme="minorHAnsi" w:hAnsi="Menlo" w:cs="Menlo"/>
            <w:color w:val="000000"/>
            <w:sz w:val="12"/>
            <w:szCs w:val="12"/>
            <w:rPrChange w:id="610" w:author="Vihari Réka" w:date="2018-11-22T23:58:00Z">
              <w:rPr>
                <w:rFonts w:ascii="Menlo" w:eastAsiaTheme="minorHAnsi" w:hAnsi="Menlo" w:cs="Menlo"/>
                <w:color w:val="000000"/>
              </w:rPr>
            </w:rPrChange>
          </w:rPr>
          <w:t>.</w:t>
        </w:r>
        <w:r w:rsidRPr="00D1686B">
          <w:rPr>
            <w:rFonts w:ascii="Menlo" w:eastAsiaTheme="minorHAnsi" w:hAnsi="Menlo" w:cs="Menlo"/>
            <w:color w:val="5C2699"/>
            <w:sz w:val="12"/>
            <w:szCs w:val="12"/>
            <w:rPrChange w:id="611" w:author="Vihari Réka" w:date="2018-11-22T23:58:00Z">
              <w:rPr>
                <w:rFonts w:ascii="Menlo" w:eastAsiaTheme="minorHAnsi" w:hAnsi="Menlo" w:cs="Menlo"/>
                <w:color w:val="5C2699"/>
              </w:rPr>
            </w:rPrChange>
          </w:rPr>
          <w:t>standard</w:t>
        </w:r>
        <w:r w:rsidRPr="00D1686B">
          <w:rPr>
            <w:rFonts w:ascii="Menlo" w:eastAsiaTheme="minorHAnsi" w:hAnsi="Menlo" w:cs="Menlo"/>
            <w:color w:val="000000"/>
            <w:sz w:val="12"/>
            <w:szCs w:val="12"/>
            <w:rPrChange w:id="612" w:author="Vihari Réka" w:date="2018-11-22T23:58:00Z">
              <w:rPr>
                <w:rFonts w:ascii="Menlo" w:eastAsiaTheme="minorHAnsi" w:hAnsi="Menlo" w:cs="Menlo"/>
                <w:color w:val="000000"/>
              </w:rPr>
            </w:rPrChange>
          </w:rPr>
          <w:t>.</w:t>
        </w:r>
        <w:r w:rsidRPr="00D1686B">
          <w:rPr>
            <w:rFonts w:ascii="Menlo" w:eastAsiaTheme="minorHAnsi" w:hAnsi="Menlo" w:cs="Menlo"/>
            <w:color w:val="245256"/>
            <w:sz w:val="12"/>
            <w:szCs w:val="12"/>
            <w:rPrChange w:id="613" w:author="Vihari Réka" w:date="2018-11-22T23:58:00Z">
              <w:rPr>
                <w:rFonts w:ascii="Menlo" w:eastAsiaTheme="minorHAnsi" w:hAnsi="Menlo" w:cs="Menlo"/>
                <w:color w:val="245256"/>
              </w:rPr>
            </w:rPrChange>
          </w:rPr>
          <w:t>getUsername</w:t>
        </w:r>
        <w:r w:rsidRPr="00D1686B">
          <w:rPr>
            <w:rFonts w:ascii="Menlo" w:eastAsiaTheme="minorHAnsi" w:hAnsi="Menlo" w:cs="Menlo"/>
            <w:color w:val="000000"/>
            <w:sz w:val="12"/>
            <w:szCs w:val="12"/>
            <w:rPrChange w:id="614" w:author="Vihari Réka" w:date="2018-11-22T23:58:00Z">
              <w:rPr>
                <w:rFonts w:ascii="Menlo" w:eastAsiaTheme="minorHAnsi" w:hAnsi="Menlo" w:cs="Menlo"/>
                <w:color w:val="000000"/>
              </w:rPr>
            </w:rPrChange>
          </w:rPr>
          <w:t>(),</w:t>
        </w:r>
      </w:ins>
    </w:p>
    <w:p w14:paraId="10E225C9" w14:textId="77777777" w:rsidR="00D1686B" w:rsidRPr="00D1686B" w:rsidRDefault="00D1686B" w:rsidP="00D1686B">
      <w:pPr>
        <w:tabs>
          <w:tab w:val="left" w:pos="593"/>
        </w:tabs>
        <w:autoSpaceDE w:val="0"/>
        <w:autoSpaceDN w:val="0"/>
        <w:adjustRightInd w:val="0"/>
        <w:rPr>
          <w:ins w:id="615" w:author="Vihari Réka" w:date="2018-11-22T23:58:00Z"/>
          <w:rFonts w:ascii="Helvetica" w:eastAsiaTheme="minorHAnsi" w:hAnsi="Helvetica" w:cs="Helvetica"/>
          <w:sz w:val="12"/>
          <w:szCs w:val="12"/>
          <w:rPrChange w:id="616" w:author="Vihari Réka" w:date="2018-11-22T23:58:00Z">
            <w:rPr>
              <w:ins w:id="617" w:author="Vihari Réka" w:date="2018-11-22T23:58:00Z"/>
              <w:rFonts w:ascii="Helvetica" w:eastAsiaTheme="minorHAnsi" w:hAnsi="Helvetica" w:cs="Helvetica"/>
            </w:rPr>
          </w:rPrChange>
        </w:rPr>
      </w:pPr>
      <w:ins w:id="618" w:author="Vihari Réka" w:date="2018-11-22T23:58:00Z">
        <w:r w:rsidRPr="00D1686B">
          <w:rPr>
            <w:rFonts w:ascii="Menlo" w:eastAsiaTheme="minorHAnsi" w:hAnsi="Menlo" w:cs="Menlo"/>
            <w:color w:val="000000"/>
            <w:sz w:val="12"/>
            <w:szCs w:val="12"/>
            <w:rPrChange w:id="619" w:author="Vihari Réka" w:date="2018-11-22T23:58:00Z">
              <w:rPr>
                <w:rFonts w:ascii="Menlo" w:eastAsiaTheme="minorHAnsi" w:hAnsi="Menlo" w:cs="Menlo"/>
                <w:color w:val="000000"/>
              </w:rPr>
            </w:rPrChange>
          </w:rPr>
          <w:t xml:space="preserve">    ]</w:t>
        </w:r>
      </w:ins>
    </w:p>
    <w:p w14:paraId="4ED037BB" w14:textId="77777777" w:rsidR="00D1686B" w:rsidRPr="00D1686B" w:rsidRDefault="00D1686B" w:rsidP="00D1686B">
      <w:pPr>
        <w:tabs>
          <w:tab w:val="left" w:pos="593"/>
        </w:tabs>
        <w:autoSpaceDE w:val="0"/>
        <w:autoSpaceDN w:val="0"/>
        <w:adjustRightInd w:val="0"/>
        <w:rPr>
          <w:ins w:id="620" w:author="Vihari Réka" w:date="2018-11-22T23:58:00Z"/>
          <w:rFonts w:ascii="Helvetica" w:eastAsiaTheme="minorHAnsi" w:hAnsi="Helvetica" w:cs="Helvetica"/>
          <w:sz w:val="12"/>
          <w:szCs w:val="12"/>
          <w:rPrChange w:id="621" w:author="Vihari Réka" w:date="2018-11-22T23:58:00Z">
            <w:rPr>
              <w:ins w:id="622" w:author="Vihari Réka" w:date="2018-11-22T23:58:00Z"/>
              <w:rFonts w:ascii="Helvetica" w:eastAsiaTheme="minorHAnsi" w:hAnsi="Helvetica" w:cs="Helvetica"/>
            </w:rPr>
          </w:rPrChange>
        </w:rPr>
      </w:pPr>
    </w:p>
    <w:p w14:paraId="24F6E51D" w14:textId="77777777" w:rsidR="00D1686B" w:rsidRPr="00D1686B" w:rsidRDefault="00D1686B" w:rsidP="00D1686B">
      <w:pPr>
        <w:tabs>
          <w:tab w:val="left" w:pos="593"/>
        </w:tabs>
        <w:autoSpaceDE w:val="0"/>
        <w:autoSpaceDN w:val="0"/>
        <w:adjustRightInd w:val="0"/>
        <w:rPr>
          <w:ins w:id="623" w:author="Vihari Réka" w:date="2018-11-22T23:58:00Z"/>
          <w:rFonts w:ascii="Helvetica" w:eastAsiaTheme="minorHAnsi" w:hAnsi="Helvetica" w:cs="Helvetica"/>
          <w:sz w:val="12"/>
          <w:szCs w:val="12"/>
          <w:rPrChange w:id="624" w:author="Vihari Réka" w:date="2018-11-22T23:58:00Z">
            <w:rPr>
              <w:ins w:id="625" w:author="Vihari Réka" w:date="2018-11-22T23:58:00Z"/>
              <w:rFonts w:ascii="Helvetica" w:eastAsiaTheme="minorHAnsi" w:hAnsi="Helvetica" w:cs="Helvetica"/>
            </w:rPr>
          </w:rPrChange>
        </w:rPr>
      </w:pPr>
      <w:ins w:id="626" w:author="Vihari Réka" w:date="2018-11-22T23:58:00Z">
        <w:r w:rsidRPr="00D1686B">
          <w:rPr>
            <w:rFonts w:ascii="Menlo" w:eastAsiaTheme="minorHAnsi" w:hAnsi="Menlo" w:cs="Menlo"/>
            <w:color w:val="000000"/>
            <w:sz w:val="12"/>
            <w:szCs w:val="12"/>
            <w:rPrChange w:id="627" w:author="Vihari Réka" w:date="2018-11-22T23:58:00Z">
              <w:rPr>
                <w:rFonts w:ascii="Menlo" w:eastAsiaTheme="minorHAnsi" w:hAnsi="Menlo" w:cs="Menlo"/>
                <w:color w:val="000000"/>
              </w:rPr>
            </w:rPrChange>
          </w:rPr>
          <w:t xml:space="preserve">    </w:t>
        </w:r>
        <w:r w:rsidRPr="00D1686B">
          <w:rPr>
            <w:rFonts w:ascii="Menlo" w:eastAsiaTheme="minorHAnsi" w:hAnsi="Menlo" w:cs="Menlo"/>
            <w:b/>
            <w:bCs/>
            <w:color w:val="9B2393"/>
            <w:sz w:val="12"/>
            <w:szCs w:val="12"/>
            <w:rPrChange w:id="628" w:author="Vihari Réka" w:date="2018-11-22T23:58:00Z">
              <w:rPr>
                <w:rFonts w:ascii="Menlo" w:eastAsiaTheme="minorHAnsi" w:hAnsi="Menlo" w:cs="Menlo"/>
                <w:b/>
                <w:bCs/>
                <w:color w:val="9B2393"/>
              </w:rPr>
            </w:rPrChange>
          </w:rPr>
          <w:t>private</w:t>
        </w:r>
        <w:r w:rsidRPr="00D1686B">
          <w:rPr>
            <w:rFonts w:ascii="Menlo" w:eastAsiaTheme="minorHAnsi" w:hAnsi="Menlo" w:cs="Menlo"/>
            <w:color w:val="000000"/>
            <w:sz w:val="12"/>
            <w:szCs w:val="12"/>
            <w:rPrChange w:id="629" w:author="Vihari Réka" w:date="2018-11-22T23:58:00Z">
              <w:rPr>
                <w:rFonts w:ascii="Menlo" w:eastAsiaTheme="minorHAnsi" w:hAnsi="Menlo" w:cs="Menlo"/>
                <w:color w:val="000000"/>
              </w:rPr>
            </w:rPrChange>
          </w:rPr>
          <w:t xml:space="preserve"> </w:t>
        </w:r>
        <w:r w:rsidRPr="00D1686B">
          <w:rPr>
            <w:rFonts w:ascii="Menlo" w:eastAsiaTheme="minorHAnsi" w:hAnsi="Menlo" w:cs="Menlo"/>
            <w:b/>
            <w:bCs/>
            <w:color w:val="9B2393"/>
            <w:sz w:val="12"/>
            <w:szCs w:val="12"/>
            <w:rPrChange w:id="630" w:author="Vihari Réka" w:date="2018-11-22T23:58:00Z">
              <w:rPr>
                <w:rFonts w:ascii="Menlo" w:eastAsiaTheme="minorHAnsi" w:hAnsi="Menlo" w:cs="Menlo"/>
                <w:b/>
                <w:bCs/>
                <w:color w:val="9B2393"/>
              </w:rPr>
            </w:rPrChange>
          </w:rPr>
          <w:t>let</w:t>
        </w:r>
        <w:r w:rsidRPr="00D1686B">
          <w:rPr>
            <w:rFonts w:ascii="Menlo" w:eastAsiaTheme="minorHAnsi" w:hAnsi="Menlo" w:cs="Menlo"/>
            <w:color w:val="000000"/>
            <w:sz w:val="12"/>
            <w:szCs w:val="12"/>
            <w:rPrChange w:id="631" w:author="Vihari Réka" w:date="2018-11-22T23:58:00Z">
              <w:rPr>
                <w:rFonts w:ascii="Menlo" w:eastAsiaTheme="minorHAnsi" w:hAnsi="Menlo" w:cs="Menlo"/>
                <w:color w:val="000000"/>
              </w:rPr>
            </w:rPrChange>
          </w:rPr>
          <w:t xml:space="preserve"> headers: </w:t>
        </w:r>
        <w:r w:rsidRPr="00D1686B">
          <w:rPr>
            <w:rFonts w:ascii="Menlo" w:eastAsiaTheme="minorHAnsi" w:hAnsi="Menlo" w:cs="Menlo"/>
            <w:color w:val="326D74"/>
            <w:sz w:val="12"/>
            <w:szCs w:val="12"/>
            <w:rPrChange w:id="632" w:author="Vihari Réka" w:date="2018-11-22T23:58:00Z">
              <w:rPr>
                <w:rFonts w:ascii="Menlo" w:eastAsiaTheme="minorHAnsi" w:hAnsi="Menlo" w:cs="Menlo"/>
                <w:color w:val="326D74"/>
              </w:rPr>
            </w:rPrChange>
          </w:rPr>
          <w:t>HTTPHeaders</w:t>
        </w:r>
        <w:r w:rsidRPr="00D1686B">
          <w:rPr>
            <w:rFonts w:ascii="Menlo" w:eastAsiaTheme="minorHAnsi" w:hAnsi="Menlo" w:cs="Menlo"/>
            <w:color w:val="000000"/>
            <w:sz w:val="12"/>
            <w:szCs w:val="12"/>
            <w:rPrChange w:id="633" w:author="Vihari Réka" w:date="2018-11-22T23:58:00Z">
              <w:rPr>
                <w:rFonts w:ascii="Menlo" w:eastAsiaTheme="minorHAnsi" w:hAnsi="Menlo" w:cs="Menlo"/>
                <w:color w:val="000000"/>
              </w:rPr>
            </w:rPrChange>
          </w:rPr>
          <w:t xml:space="preserve"> = [</w:t>
        </w:r>
        <w:r w:rsidRPr="00D1686B">
          <w:rPr>
            <w:rFonts w:ascii="Menlo" w:eastAsiaTheme="minorHAnsi" w:hAnsi="Menlo" w:cs="Menlo"/>
            <w:color w:val="C41A16"/>
            <w:sz w:val="12"/>
            <w:szCs w:val="12"/>
            <w:rPrChange w:id="634" w:author="Vihari Réka" w:date="2018-11-22T23:58:00Z">
              <w:rPr>
                <w:rFonts w:ascii="Menlo" w:eastAsiaTheme="minorHAnsi" w:hAnsi="Menlo" w:cs="Menlo"/>
                <w:color w:val="C41A16"/>
              </w:rPr>
            </w:rPrChange>
          </w:rPr>
          <w:t>"Authorization"</w:t>
        </w:r>
        <w:r w:rsidRPr="00D1686B">
          <w:rPr>
            <w:rFonts w:ascii="Menlo" w:eastAsiaTheme="minorHAnsi" w:hAnsi="Menlo" w:cs="Menlo"/>
            <w:color w:val="000000"/>
            <w:sz w:val="12"/>
            <w:szCs w:val="12"/>
            <w:rPrChange w:id="635" w:author="Vihari Réka" w:date="2018-11-22T23:58:00Z">
              <w:rPr>
                <w:rFonts w:ascii="Menlo" w:eastAsiaTheme="minorHAnsi" w:hAnsi="Menlo" w:cs="Menlo"/>
                <w:color w:val="000000"/>
              </w:rPr>
            </w:rPrChange>
          </w:rPr>
          <w:t>:</w:t>
        </w:r>
        <w:r w:rsidRPr="00D1686B">
          <w:rPr>
            <w:rFonts w:ascii="Menlo" w:eastAsiaTheme="minorHAnsi" w:hAnsi="Menlo" w:cs="Menlo"/>
            <w:color w:val="5C2699"/>
            <w:sz w:val="12"/>
            <w:szCs w:val="12"/>
            <w:rPrChange w:id="636" w:author="Vihari Réka" w:date="2018-11-22T23:58:00Z">
              <w:rPr>
                <w:rFonts w:ascii="Menlo" w:eastAsiaTheme="minorHAnsi" w:hAnsi="Menlo" w:cs="Menlo"/>
                <w:color w:val="5C2699"/>
              </w:rPr>
            </w:rPrChange>
          </w:rPr>
          <w:t>UserDefaults</w:t>
        </w:r>
        <w:r w:rsidRPr="00D1686B">
          <w:rPr>
            <w:rFonts w:ascii="Menlo" w:eastAsiaTheme="minorHAnsi" w:hAnsi="Menlo" w:cs="Menlo"/>
            <w:color w:val="000000"/>
            <w:sz w:val="12"/>
            <w:szCs w:val="12"/>
            <w:rPrChange w:id="637" w:author="Vihari Réka" w:date="2018-11-22T23:58:00Z">
              <w:rPr>
                <w:rFonts w:ascii="Menlo" w:eastAsiaTheme="minorHAnsi" w:hAnsi="Menlo" w:cs="Menlo"/>
                <w:color w:val="000000"/>
              </w:rPr>
            </w:rPrChange>
          </w:rPr>
          <w:t>.</w:t>
        </w:r>
        <w:r w:rsidRPr="00D1686B">
          <w:rPr>
            <w:rFonts w:ascii="Menlo" w:eastAsiaTheme="minorHAnsi" w:hAnsi="Menlo" w:cs="Menlo"/>
            <w:color w:val="5C2699"/>
            <w:sz w:val="12"/>
            <w:szCs w:val="12"/>
            <w:rPrChange w:id="638" w:author="Vihari Réka" w:date="2018-11-22T23:58:00Z">
              <w:rPr>
                <w:rFonts w:ascii="Menlo" w:eastAsiaTheme="minorHAnsi" w:hAnsi="Menlo" w:cs="Menlo"/>
                <w:color w:val="5C2699"/>
              </w:rPr>
            </w:rPrChange>
          </w:rPr>
          <w:t>standard</w:t>
        </w:r>
        <w:r w:rsidRPr="00D1686B">
          <w:rPr>
            <w:rFonts w:ascii="Menlo" w:eastAsiaTheme="minorHAnsi" w:hAnsi="Menlo" w:cs="Menlo"/>
            <w:color w:val="000000"/>
            <w:sz w:val="12"/>
            <w:szCs w:val="12"/>
            <w:rPrChange w:id="639" w:author="Vihari Réka" w:date="2018-11-22T23:58:00Z">
              <w:rPr>
                <w:rFonts w:ascii="Menlo" w:eastAsiaTheme="minorHAnsi" w:hAnsi="Menlo" w:cs="Menlo"/>
                <w:color w:val="000000"/>
              </w:rPr>
            </w:rPrChange>
          </w:rPr>
          <w:t>.</w:t>
        </w:r>
        <w:r w:rsidRPr="00D1686B">
          <w:rPr>
            <w:rFonts w:ascii="Menlo" w:eastAsiaTheme="minorHAnsi" w:hAnsi="Menlo" w:cs="Menlo"/>
            <w:color w:val="245256"/>
            <w:sz w:val="12"/>
            <w:szCs w:val="12"/>
            <w:rPrChange w:id="640" w:author="Vihari Réka" w:date="2018-11-22T23:58:00Z">
              <w:rPr>
                <w:rFonts w:ascii="Menlo" w:eastAsiaTheme="minorHAnsi" w:hAnsi="Menlo" w:cs="Menlo"/>
                <w:color w:val="245256"/>
              </w:rPr>
            </w:rPrChange>
          </w:rPr>
          <w:t>getToken</w:t>
        </w:r>
        <w:r w:rsidRPr="00D1686B">
          <w:rPr>
            <w:rFonts w:ascii="Menlo" w:eastAsiaTheme="minorHAnsi" w:hAnsi="Menlo" w:cs="Menlo"/>
            <w:color w:val="000000"/>
            <w:sz w:val="12"/>
            <w:szCs w:val="12"/>
            <w:rPrChange w:id="641" w:author="Vihari Réka" w:date="2018-11-22T23:58:00Z">
              <w:rPr>
                <w:rFonts w:ascii="Menlo" w:eastAsiaTheme="minorHAnsi" w:hAnsi="Menlo" w:cs="Menlo"/>
                <w:color w:val="000000"/>
              </w:rPr>
            </w:rPrChange>
          </w:rPr>
          <w:t>()]</w:t>
        </w:r>
      </w:ins>
    </w:p>
    <w:p w14:paraId="2EC05DC2" w14:textId="77777777" w:rsidR="00D1686B" w:rsidRPr="00D1686B" w:rsidRDefault="00D1686B" w:rsidP="00D1686B">
      <w:pPr>
        <w:tabs>
          <w:tab w:val="left" w:pos="593"/>
        </w:tabs>
        <w:autoSpaceDE w:val="0"/>
        <w:autoSpaceDN w:val="0"/>
        <w:adjustRightInd w:val="0"/>
        <w:rPr>
          <w:ins w:id="642" w:author="Vihari Réka" w:date="2018-11-22T23:58:00Z"/>
          <w:rFonts w:ascii="Helvetica" w:eastAsiaTheme="minorHAnsi" w:hAnsi="Helvetica" w:cs="Helvetica"/>
          <w:sz w:val="12"/>
          <w:szCs w:val="12"/>
          <w:rPrChange w:id="643" w:author="Vihari Réka" w:date="2018-11-22T23:58:00Z">
            <w:rPr>
              <w:ins w:id="644" w:author="Vihari Réka" w:date="2018-11-22T23:58:00Z"/>
              <w:rFonts w:ascii="Helvetica" w:eastAsiaTheme="minorHAnsi" w:hAnsi="Helvetica" w:cs="Helvetica"/>
            </w:rPr>
          </w:rPrChange>
        </w:rPr>
      </w:pPr>
    </w:p>
    <w:p w14:paraId="24D99540" w14:textId="77777777" w:rsidR="00D1686B" w:rsidRPr="00D1686B" w:rsidRDefault="00D1686B" w:rsidP="00D1686B">
      <w:pPr>
        <w:tabs>
          <w:tab w:val="left" w:pos="593"/>
        </w:tabs>
        <w:autoSpaceDE w:val="0"/>
        <w:autoSpaceDN w:val="0"/>
        <w:adjustRightInd w:val="0"/>
        <w:rPr>
          <w:ins w:id="645" w:author="Vihari Réka" w:date="2018-11-22T23:58:00Z"/>
          <w:rFonts w:ascii="Helvetica" w:eastAsiaTheme="minorHAnsi" w:hAnsi="Helvetica" w:cs="Helvetica"/>
          <w:sz w:val="12"/>
          <w:szCs w:val="12"/>
          <w:rPrChange w:id="646" w:author="Vihari Réka" w:date="2018-11-22T23:58:00Z">
            <w:rPr>
              <w:ins w:id="647" w:author="Vihari Réka" w:date="2018-11-22T23:58:00Z"/>
              <w:rFonts w:ascii="Helvetica" w:eastAsiaTheme="minorHAnsi" w:hAnsi="Helvetica" w:cs="Helvetica"/>
            </w:rPr>
          </w:rPrChange>
        </w:rPr>
      </w:pPr>
      <w:ins w:id="648" w:author="Vihari Réka" w:date="2018-11-22T23:58:00Z">
        <w:r w:rsidRPr="00D1686B">
          <w:rPr>
            <w:rFonts w:ascii="Menlo" w:eastAsiaTheme="minorHAnsi" w:hAnsi="Menlo" w:cs="Menlo"/>
            <w:color w:val="000000"/>
            <w:sz w:val="12"/>
            <w:szCs w:val="12"/>
            <w:rPrChange w:id="649" w:author="Vihari Réka" w:date="2018-11-22T23:58:00Z">
              <w:rPr>
                <w:rFonts w:ascii="Menlo" w:eastAsiaTheme="minorHAnsi" w:hAnsi="Menlo" w:cs="Menlo"/>
                <w:color w:val="000000"/>
              </w:rPr>
            </w:rPrChange>
          </w:rPr>
          <w:t xml:space="preserve">    </w:t>
        </w:r>
        <w:r w:rsidRPr="00D1686B">
          <w:rPr>
            <w:rFonts w:ascii="Menlo" w:eastAsiaTheme="minorHAnsi" w:hAnsi="Menlo" w:cs="Menlo"/>
            <w:i/>
            <w:iCs/>
            <w:color w:val="536579"/>
            <w:sz w:val="12"/>
            <w:szCs w:val="12"/>
            <w:rPrChange w:id="650" w:author="Vihari Réka" w:date="2018-11-22T23:58:00Z">
              <w:rPr>
                <w:rFonts w:ascii="Menlo" w:eastAsiaTheme="minorHAnsi" w:hAnsi="Menlo" w:cs="Menlo"/>
                <w:i/>
                <w:iCs/>
                <w:color w:val="536579"/>
              </w:rPr>
            </w:rPrChange>
          </w:rPr>
          <w:t>// Singleton, tehat nem lehet belole tobbet letrehozni, ezert privat az init</w:t>
        </w:r>
      </w:ins>
    </w:p>
    <w:p w14:paraId="4A3F6D73" w14:textId="5D998EFF" w:rsidR="00D1686B" w:rsidRDefault="00D1686B" w:rsidP="00D1686B">
      <w:pPr>
        <w:tabs>
          <w:tab w:val="left" w:pos="593"/>
        </w:tabs>
        <w:autoSpaceDE w:val="0"/>
        <w:autoSpaceDN w:val="0"/>
        <w:adjustRightInd w:val="0"/>
        <w:rPr>
          <w:ins w:id="651" w:author="Vihari Réka" w:date="2018-11-23T19:10:00Z"/>
          <w:rFonts w:ascii="Menlo" w:eastAsiaTheme="minorHAnsi" w:hAnsi="Menlo" w:cs="Menlo"/>
          <w:color w:val="000000"/>
          <w:sz w:val="12"/>
          <w:szCs w:val="12"/>
        </w:rPr>
      </w:pPr>
      <w:ins w:id="652" w:author="Vihari Réka" w:date="2018-11-22T23:58:00Z">
        <w:r w:rsidRPr="00D1686B">
          <w:rPr>
            <w:rFonts w:ascii="Menlo" w:eastAsiaTheme="minorHAnsi" w:hAnsi="Menlo" w:cs="Menlo"/>
            <w:color w:val="000000"/>
            <w:sz w:val="12"/>
            <w:szCs w:val="12"/>
            <w:rPrChange w:id="653" w:author="Vihari Réka" w:date="2018-11-22T23:58:00Z">
              <w:rPr>
                <w:rFonts w:ascii="Menlo" w:eastAsiaTheme="minorHAnsi" w:hAnsi="Menlo" w:cs="Menlo"/>
                <w:color w:val="000000"/>
              </w:rPr>
            </w:rPrChange>
          </w:rPr>
          <w:t xml:space="preserve">    </w:t>
        </w:r>
        <w:r w:rsidRPr="00D1686B">
          <w:rPr>
            <w:rFonts w:ascii="Menlo" w:eastAsiaTheme="minorHAnsi" w:hAnsi="Menlo" w:cs="Menlo"/>
            <w:b/>
            <w:bCs/>
            <w:color w:val="9B2393"/>
            <w:sz w:val="12"/>
            <w:szCs w:val="12"/>
            <w:rPrChange w:id="654" w:author="Vihari Réka" w:date="2018-11-22T23:58:00Z">
              <w:rPr>
                <w:rFonts w:ascii="Menlo" w:eastAsiaTheme="minorHAnsi" w:hAnsi="Menlo" w:cs="Menlo"/>
                <w:b/>
                <w:bCs/>
                <w:color w:val="9B2393"/>
              </w:rPr>
            </w:rPrChange>
          </w:rPr>
          <w:t>private</w:t>
        </w:r>
        <w:r w:rsidRPr="00D1686B">
          <w:rPr>
            <w:rFonts w:ascii="Menlo" w:eastAsiaTheme="minorHAnsi" w:hAnsi="Menlo" w:cs="Menlo"/>
            <w:color w:val="000000"/>
            <w:sz w:val="12"/>
            <w:szCs w:val="12"/>
            <w:rPrChange w:id="655" w:author="Vihari Réka" w:date="2018-11-22T23:58:00Z">
              <w:rPr>
                <w:rFonts w:ascii="Menlo" w:eastAsiaTheme="minorHAnsi" w:hAnsi="Menlo" w:cs="Menlo"/>
                <w:color w:val="000000"/>
              </w:rPr>
            </w:rPrChange>
          </w:rPr>
          <w:t xml:space="preserve"> </w:t>
        </w:r>
        <w:r w:rsidRPr="00D1686B">
          <w:rPr>
            <w:rFonts w:ascii="Menlo" w:eastAsiaTheme="minorHAnsi" w:hAnsi="Menlo" w:cs="Menlo"/>
            <w:b/>
            <w:bCs/>
            <w:color w:val="9B2393"/>
            <w:sz w:val="12"/>
            <w:szCs w:val="12"/>
            <w:rPrChange w:id="656" w:author="Vihari Réka" w:date="2018-11-22T23:58:00Z">
              <w:rPr>
                <w:rFonts w:ascii="Menlo" w:eastAsiaTheme="minorHAnsi" w:hAnsi="Menlo" w:cs="Menlo"/>
                <w:b/>
                <w:bCs/>
                <w:color w:val="9B2393"/>
              </w:rPr>
            </w:rPrChange>
          </w:rPr>
          <w:t>init</w:t>
        </w:r>
        <w:r w:rsidRPr="00D1686B">
          <w:rPr>
            <w:rFonts w:ascii="Menlo" w:eastAsiaTheme="minorHAnsi" w:hAnsi="Menlo" w:cs="Menlo"/>
            <w:color w:val="000000"/>
            <w:sz w:val="12"/>
            <w:szCs w:val="12"/>
            <w:rPrChange w:id="657" w:author="Vihari Réka" w:date="2018-11-22T23:58:00Z">
              <w:rPr>
                <w:rFonts w:ascii="Menlo" w:eastAsiaTheme="minorHAnsi" w:hAnsi="Menlo" w:cs="Menlo"/>
                <w:color w:val="000000"/>
              </w:rPr>
            </w:rPrChange>
          </w:rPr>
          <w:t xml:space="preserve"> () {}</w:t>
        </w:r>
      </w:ins>
    </w:p>
    <w:p w14:paraId="670FA8CC" w14:textId="5ECB83FB" w:rsidR="00CB52D2" w:rsidRDefault="00CB52D2" w:rsidP="00D1686B">
      <w:pPr>
        <w:tabs>
          <w:tab w:val="left" w:pos="593"/>
        </w:tabs>
        <w:autoSpaceDE w:val="0"/>
        <w:autoSpaceDN w:val="0"/>
        <w:adjustRightInd w:val="0"/>
        <w:rPr>
          <w:ins w:id="658" w:author="Vihari Réka" w:date="2018-11-23T19:10:00Z"/>
          <w:rFonts w:ascii="Menlo" w:eastAsiaTheme="minorHAnsi" w:hAnsi="Menlo" w:cs="Menlo"/>
          <w:color w:val="000000"/>
          <w:sz w:val="12"/>
          <w:szCs w:val="12"/>
        </w:rPr>
      </w:pPr>
    </w:p>
    <w:p w14:paraId="68568244" w14:textId="467E154A" w:rsidR="00CB52D2" w:rsidRPr="00CB52D2" w:rsidRDefault="00CB52D2" w:rsidP="00CB52D2">
      <w:pPr>
        <w:spacing w:after="120" w:line="360" w:lineRule="auto"/>
        <w:ind w:firstLine="720"/>
        <w:jc w:val="both"/>
        <w:rPr>
          <w:ins w:id="659" w:author="Vihari Réka" w:date="2018-11-23T19:10:00Z"/>
          <w:rFonts w:cs="Times New Roman"/>
          <w:rPrChange w:id="660" w:author="Vihari Réka" w:date="2018-11-23T20:26:00Z">
            <w:rPr>
              <w:ins w:id="661" w:author="Vihari Réka" w:date="2018-11-23T19:10:00Z"/>
            </w:rPr>
          </w:rPrChange>
        </w:rPr>
        <w:pPrChange w:id="662" w:author="Vihari Réka" w:date="2018-11-23T20:26:00Z">
          <w:pPr>
            <w:tabs>
              <w:tab w:val="left" w:pos="593"/>
            </w:tabs>
            <w:autoSpaceDE w:val="0"/>
            <w:autoSpaceDN w:val="0"/>
            <w:adjustRightInd w:val="0"/>
          </w:pPr>
        </w:pPrChange>
      </w:pPr>
      <w:ins w:id="663" w:author="Vihari Réka" w:date="2018-11-23T19:10:00Z">
        <w:r w:rsidRPr="00CB52D2">
          <w:rPr>
            <w:rFonts w:cs="Times New Roman"/>
          </w:rPr>
          <w:lastRenderedPageBreak/>
          <w:t>A ge</w:t>
        </w:r>
        <w:r w:rsidRPr="00EE0D0A">
          <w:rPr>
            <w:rFonts w:cs="Times New Roman"/>
          </w:rPr>
          <w:t>t és post metódusok bemenetének szükséges megadni a végpont URL címét, illetve, hogy</w:t>
        </w:r>
        <w:r w:rsidRPr="00BA753E">
          <w:rPr>
            <w:rFonts w:cs="Times New Roman"/>
          </w:rPr>
          <w:t xml:space="preserve"> milyen típusú választ várunk. A get kérések esetén vizsgáljuk, hogy a felhasználó bevan-e jelentkezve és ha nem akkor érték nélkül térünk vissza. Ha minden feltétel megfelel, akkor az adatokat adja vissza a get kérés. Post esetén a szerver adatbázisába küldünk fel adatot</w:t>
        </w:r>
        <w:r w:rsidRPr="00DE02BF">
          <w:rPr>
            <w:rFonts w:cs="Times New Roman"/>
          </w:rPr>
          <w:t xml:space="preserve"> és visszakapjuk válaszkén</w:t>
        </w:r>
        <w:r w:rsidRPr="00CB52D2">
          <w:rPr>
            <w:rFonts w:cs="Times New Roman"/>
            <w:rPrChange w:id="664" w:author="Vihari Réka" w:date="2018-11-23T20:26:00Z">
              <w:rPr/>
            </w:rPrChange>
          </w:rPr>
          <w:t xml:space="preserve">t hogy sikeres volt-e a felküldés.  </w:t>
        </w:r>
      </w:ins>
      <w:ins w:id="665" w:author="Vihari Réka" w:date="2018-11-23T20:25:00Z">
        <w:r w:rsidRPr="00CB52D2">
          <w:rPr>
            <w:rFonts w:cs="Times New Roman"/>
            <w:rPrChange w:id="666" w:author="Vihari Réka" w:date="2018-11-23T20:26:00Z">
              <w:rPr/>
            </w:rPrChange>
          </w:rPr>
          <w:t xml:space="preserve">A metódusok belsejében látható, hogy az Alamofire-t hívtam segítségül a kommunikációhoz. </w:t>
        </w:r>
      </w:ins>
    </w:p>
    <w:p w14:paraId="40932746" w14:textId="77777777" w:rsidR="00CB52D2" w:rsidRPr="00D1686B" w:rsidRDefault="00CB52D2" w:rsidP="00D1686B">
      <w:pPr>
        <w:tabs>
          <w:tab w:val="left" w:pos="593"/>
        </w:tabs>
        <w:autoSpaceDE w:val="0"/>
        <w:autoSpaceDN w:val="0"/>
        <w:adjustRightInd w:val="0"/>
        <w:rPr>
          <w:ins w:id="667" w:author="Vihari Réka" w:date="2018-11-22T23:58:00Z"/>
          <w:rFonts w:ascii="Helvetica" w:eastAsiaTheme="minorHAnsi" w:hAnsi="Helvetica" w:cs="Helvetica"/>
          <w:sz w:val="12"/>
          <w:szCs w:val="12"/>
          <w:rPrChange w:id="668" w:author="Vihari Réka" w:date="2018-11-22T23:58:00Z">
            <w:rPr>
              <w:ins w:id="669" w:author="Vihari Réka" w:date="2018-11-22T23:58:00Z"/>
              <w:rFonts w:ascii="Helvetica" w:eastAsiaTheme="minorHAnsi" w:hAnsi="Helvetica" w:cs="Helvetica"/>
            </w:rPr>
          </w:rPrChange>
        </w:rPr>
      </w:pPr>
    </w:p>
    <w:p w14:paraId="7E56AD44" w14:textId="77777777" w:rsidR="00D1686B" w:rsidRPr="00D1686B" w:rsidRDefault="00D1686B" w:rsidP="00D1686B">
      <w:pPr>
        <w:tabs>
          <w:tab w:val="left" w:pos="593"/>
        </w:tabs>
        <w:autoSpaceDE w:val="0"/>
        <w:autoSpaceDN w:val="0"/>
        <w:adjustRightInd w:val="0"/>
        <w:rPr>
          <w:ins w:id="670" w:author="Vihari Réka" w:date="2018-11-22T23:58:00Z"/>
          <w:rFonts w:ascii="Helvetica" w:eastAsiaTheme="minorHAnsi" w:hAnsi="Helvetica" w:cs="Helvetica"/>
          <w:sz w:val="12"/>
          <w:szCs w:val="12"/>
          <w:rPrChange w:id="671" w:author="Vihari Réka" w:date="2018-11-22T23:58:00Z">
            <w:rPr>
              <w:ins w:id="672" w:author="Vihari Réka" w:date="2018-11-22T23:58:00Z"/>
              <w:rFonts w:ascii="Helvetica" w:eastAsiaTheme="minorHAnsi" w:hAnsi="Helvetica" w:cs="Helvetica"/>
            </w:rPr>
          </w:rPrChange>
        </w:rPr>
      </w:pPr>
    </w:p>
    <w:p w14:paraId="5E41F766" w14:textId="77777777" w:rsidR="00D1686B" w:rsidRPr="00D1686B" w:rsidRDefault="00D1686B" w:rsidP="00D1686B">
      <w:pPr>
        <w:tabs>
          <w:tab w:val="left" w:pos="593"/>
        </w:tabs>
        <w:autoSpaceDE w:val="0"/>
        <w:autoSpaceDN w:val="0"/>
        <w:adjustRightInd w:val="0"/>
        <w:rPr>
          <w:ins w:id="673" w:author="Vihari Réka" w:date="2018-11-22T23:58:00Z"/>
          <w:rFonts w:ascii="Helvetica" w:eastAsiaTheme="minorHAnsi" w:hAnsi="Helvetica" w:cs="Helvetica"/>
          <w:sz w:val="12"/>
          <w:szCs w:val="12"/>
          <w:rPrChange w:id="674" w:author="Vihari Réka" w:date="2018-11-22T23:58:00Z">
            <w:rPr>
              <w:ins w:id="675" w:author="Vihari Réka" w:date="2018-11-22T23:58:00Z"/>
              <w:rFonts w:ascii="Helvetica" w:eastAsiaTheme="minorHAnsi" w:hAnsi="Helvetica" w:cs="Helvetica"/>
            </w:rPr>
          </w:rPrChange>
        </w:rPr>
      </w:pPr>
      <w:ins w:id="676" w:author="Vihari Réka" w:date="2018-11-22T23:58:00Z">
        <w:r w:rsidRPr="00D1686B">
          <w:rPr>
            <w:rFonts w:ascii="Menlo" w:eastAsiaTheme="minorHAnsi" w:hAnsi="Menlo" w:cs="Menlo"/>
            <w:color w:val="000000"/>
            <w:sz w:val="12"/>
            <w:szCs w:val="12"/>
            <w:rPrChange w:id="677" w:author="Vihari Réka" w:date="2018-11-22T23:58:00Z">
              <w:rPr>
                <w:rFonts w:ascii="Menlo" w:eastAsiaTheme="minorHAnsi" w:hAnsi="Menlo" w:cs="Menlo"/>
                <w:color w:val="000000"/>
              </w:rPr>
            </w:rPrChange>
          </w:rPr>
          <w:t xml:space="preserve">    </w:t>
        </w:r>
        <w:r w:rsidRPr="00D1686B">
          <w:rPr>
            <w:rFonts w:ascii="Menlo" w:eastAsiaTheme="minorHAnsi" w:hAnsi="Menlo" w:cs="Menlo"/>
            <w:b/>
            <w:bCs/>
            <w:color w:val="9B2393"/>
            <w:sz w:val="12"/>
            <w:szCs w:val="12"/>
            <w:rPrChange w:id="678" w:author="Vihari Réka" w:date="2018-11-22T23:58:00Z">
              <w:rPr>
                <w:rFonts w:ascii="Menlo" w:eastAsiaTheme="minorHAnsi" w:hAnsi="Menlo" w:cs="Menlo"/>
                <w:b/>
                <w:bCs/>
                <w:color w:val="9B2393"/>
              </w:rPr>
            </w:rPrChange>
          </w:rPr>
          <w:t>func</w:t>
        </w:r>
        <w:r w:rsidRPr="00D1686B">
          <w:rPr>
            <w:rFonts w:ascii="Menlo" w:eastAsiaTheme="minorHAnsi" w:hAnsi="Menlo" w:cs="Menlo"/>
            <w:color w:val="000000"/>
            <w:sz w:val="12"/>
            <w:szCs w:val="12"/>
            <w:rPrChange w:id="679" w:author="Vihari Réka" w:date="2018-11-22T23:58:00Z">
              <w:rPr>
                <w:rFonts w:ascii="Menlo" w:eastAsiaTheme="minorHAnsi" w:hAnsi="Menlo" w:cs="Menlo"/>
                <w:color w:val="000000"/>
              </w:rPr>
            </w:rPrChange>
          </w:rPr>
          <w:t xml:space="preserve"> get(endpoint: </w:t>
        </w:r>
        <w:r w:rsidRPr="00D1686B">
          <w:rPr>
            <w:rFonts w:ascii="Menlo" w:eastAsiaTheme="minorHAnsi" w:hAnsi="Menlo" w:cs="Menlo"/>
            <w:color w:val="326D74"/>
            <w:sz w:val="12"/>
            <w:szCs w:val="12"/>
            <w:rPrChange w:id="680" w:author="Vihari Réka" w:date="2018-11-22T23:58:00Z">
              <w:rPr>
                <w:rFonts w:ascii="Menlo" w:eastAsiaTheme="minorHAnsi" w:hAnsi="Menlo" w:cs="Menlo"/>
                <w:color w:val="326D74"/>
              </w:rPr>
            </w:rPrChange>
          </w:rPr>
          <w:t>Endpoints</w:t>
        </w:r>
        <w:r w:rsidRPr="00D1686B">
          <w:rPr>
            <w:rFonts w:ascii="Menlo" w:eastAsiaTheme="minorHAnsi" w:hAnsi="Menlo" w:cs="Menlo"/>
            <w:color w:val="000000"/>
            <w:sz w:val="12"/>
            <w:szCs w:val="12"/>
            <w:rPrChange w:id="681" w:author="Vihari Réka" w:date="2018-11-22T23:58:00Z">
              <w:rPr>
                <w:rFonts w:ascii="Menlo" w:eastAsiaTheme="minorHAnsi" w:hAnsi="Menlo" w:cs="Menlo"/>
                <w:color w:val="000000"/>
              </w:rPr>
            </w:rPrChange>
          </w:rPr>
          <w:t xml:space="preserve">, completion: </w:t>
        </w:r>
        <w:r w:rsidRPr="00D1686B">
          <w:rPr>
            <w:rFonts w:ascii="Menlo" w:eastAsiaTheme="minorHAnsi" w:hAnsi="Menlo" w:cs="Menlo"/>
            <w:color w:val="326D74"/>
            <w:sz w:val="12"/>
            <w:szCs w:val="12"/>
            <w:rPrChange w:id="682" w:author="Vihari Réka" w:date="2018-11-22T23:58:00Z">
              <w:rPr>
                <w:rFonts w:ascii="Menlo" w:eastAsiaTheme="minorHAnsi" w:hAnsi="Menlo" w:cs="Menlo"/>
                <w:color w:val="326D74"/>
              </w:rPr>
            </w:rPrChange>
          </w:rPr>
          <w:t>ResponseType</w:t>
        </w:r>
        <w:r w:rsidRPr="00D1686B">
          <w:rPr>
            <w:rFonts w:ascii="Menlo" w:eastAsiaTheme="minorHAnsi" w:hAnsi="Menlo" w:cs="Menlo"/>
            <w:color w:val="000000"/>
            <w:sz w:val="12"/>
            <w:szCs w:val="12"/>
            <w:rPrChange w:id="683" w:author="Vihari Réka" w:date="2018-11-22T23:58:00Z">
              <w:rPr>
                <w:rFonts w:ascii="Menlo" w:eastAsiaTheme="minorHAnsi" w:hAnsi="Menlo" w:cs="Menlo"/>
                <w:color w:val="000000"/>
              </w:rPr>
            </w:rPrChange>
          </w:rPr>
          <w:t>) {</w:t>
        </w:r>
      </w:ins>
    </w:p>
    <w:p w14:paraId="23BCDAE6" w14:textId="77777777" w:rsidR="00D1686B" w:rsidRPr="00D1686B" w:rsidRDefault="00D1686B" w:rsidP="00D1686B">
      <w:pPr>
        <w:tabs>
          <w:tab w:val="left" w:pos="593"/>
        </w:tabs>
        <w:autoSpaceDE w:val="0"/>
        <w:autoSpaceDN w:val="0"/>
        <w:adjustRightInd w:val="0"/>
        <w:rPr>
          <w:ins w:id="684" w:author="Vihari Réka" w:date="2018-11-22T23:58:00Z"/>
          <w:rFonts w:ascii="Helvetica" w:eastAsiaTheme="minorHAnsi" w:hAnsi="Helvetica" w:cs="Helvetica"/>
          <w:sz w:val="12"/>
          <w:szCs w:val="12"/>
          <w:rPrChange w:id="685" w:author="Vihari Réka" w:date="2018-11-22T23:58:00Z">
            <w:rPr>
              <w:ins w:id="686" w:author="Vihari Réka" w:date="2018-11-22T23:58:00Z"/>
              <w:rFonts w:ascii="Helvetica" w:eastAsiaTheme="minorHAnsi" w:hAnsi="Helvetica" w:cs="Helvetica"/>
            </w:rPr>
          </w:rPrChange>
        </w:rPr>
      </w:pPr>
      <w:ins w:id="687" w:author="Vihari Réka" w:date="2018-11-22T23:58:00Z">
        <w:r w:rsidRPr="00D1686B">
          <w:rPr>
            <w:rFonts w:ascii="Menlo" w:eastAsiaTheme="minorHAnsi" w:hAnsi="Menlo" w:cs="Menlo"/>
            <w:color w:val="000000"/>
            <w:sz w:val="12"/>
            <w:szCs w:val="12"/>
            <w:rPrChange w:id="688" w:author="Vihari Réka" w:date="2018-11-22T23:58:00Z">
              <w:rPr>
                <w:rFonts w:ascii="Menlo" w:eastAsiaTheme="minorHAnsi" w:hAnsi="Menlo" w:cs="Menlo"/>
                <w:color w:val="000000"/>
              </w:rPr>
            </w:rPrChange>
          </w:rPr>
          <w:t xml:space="preserve">        </w:t>
        </w:r>
        <w:r w:rsidRPr="00D1686B">
          <w:rPr>
            <w:rFonts w:ascii="Menlo" w:eastAsiaTheme="minorHAnsi" w:hAnsi="Menlo" w:cs="Menlo"/>
            <w:b/>
            <w:bCs/>
            <w:color w:val="9B2393"/>
            <w:sz w:val="12"/>
            <w:szCs w:val="12"/>
            <w:rPrChange w:id="689" w:author="Vihari Réka" w:date="2018-11-22T23:58:00Z">
              <w:rPr>
                <w:rFonts w:ascii="Menlo" w:eastAsiaTheme="minorHAnsi" w:hAnsi="Menlo" w:cs="Menlo"/>
                <w:b/>
                <w:bCs/>
                <w:color w:val="9B2393"/>
              </w:rPr>
            </w:rPrChange>
          </w:rPr>
          <w:t>guard</w:t>
        </w:r>
        <w:r w:rsidRPr="00D1686B">
          <w:rPr>
            <w:rFonts w:ascii="Menlo" w:eastAsiaTheme="minorHAnsi" w:hAnsi="Menlo" w:cs="Menlo"/>
            <w:color w:val="000000"/>
            <w:sz w:val="12"/>
            <w:szCs w:val="12"/>
            <w:rPrChange w:id="690" w:author="Vihari Réka" w:date="2018-11-22T23:58:00Z">
              <w:rPr>
                <w:rFonts w:ascii="Menlo" w:eastAsiaTheme="minorHAnsi" w:hAnsi="Menlo" w:cs="Menlo"/>
                <w:color w:val="000000"/>
              </w:rPr>
            </w:rPrChange>
          </w:rPr>
          <w:t xml:space="preserve"> </w:t>
        </w:r>
        <w:r w:rsidRPr="00D1686B">
          <w:rPr>
            <w:rFonts w:ascii="Menlo" w:eastAsiaTheme="minorHAnsi" w:hAnsi="Menlo" w:cs="Menlo"/>
            <w:b/>
            <w:bCs/>
            <w:color w:val="9B2393"/>
            <w:sz w:val="12"/>
            <w:szCs w:val="12"/>
            <w:rPrChange w:id="691" w:author="Vihari Réka" w:date="2018-11-22T23:58:00Z">
              <w:rPr>
                <w:rFonts w:ascii="Menlo" w:eastAsiaTheme="minorHAnsi" w:hAnsi="Menlo" w:cs="Menlo"/>
                <w:b/>
                <w:bCs/>
                <w:color w:val="9B2393"/>
              </w:rPr>
            </w:rPrChange>
          </w:rPr>
          <w:t>let</w:t>
        </w:r>
        <w:r w:rsidRPr="00D1686B">
          <w:rPr>
            <w:rFonts w:ascii="Menlo" w:eastAsiaTheme="minorHAnsi" w:hAnsi="Menlo" w:cs="Menlo"/>
            <w:color w:val="000000"/>
            <w:sz w:val="12"/>
            <w:szCs w:val="12"/>
            <w:rPrChange w:id="692" w:author="Vihari Réka" w:date="2018-11-22T23:58:00Z">
              <w:rPr>
                <w:rFonts w:ascii="Menlo" w:eastAsiaTheme="minorHAnsi" w:hAnsi="Menlo" w:cs="Menlo"/>
                <w:color w:val="000000"/>
              </w:rPr>
            </w:rPrChange>
          </w:rPr>
          <w:t xml:space="preserve"> baseUrl = </w:t>
        </w:r>
        <w:r w:rsidRPr="00D1686B">
          <w:rPr>
            <w:rFonts w:ascii="Menlo" w:eastAsiaTheme="minorHAnsi" w:hAnsi="Menlo" w:cs="Menlo"/>
            <w:color w:val="326D74"/>
            <w:sz w:val="12"/>
            <w:szCs w:val="12"/>
            <w:rPrChange w:id="693" w:author="Vihari Réka" w:date="2018-11-22T23:58:00Z">
              <w:rPr>
                <w:rFonts w:ascii="Menlo" w:eastAsiaTheme="minorHAnsi" w:hAnsi="Menlo" w:cs="Menlo"/>
                <w:color w:val="326D74"/>
              </w:rPr>
            </w:rPrChange>
          </w:rPr>
          <w:t>baseUrl</w:t>
        </w:r>
        <w:r w:rsidRPr="00D1686B">
          <w:rPr>
            <w:rFonts w:ascii="Menlo" w:eastAsiaTheme="minorHAnsi" w:hAnsi="Menlo" w:cs="Menlo"/>
            <w:color w:val="000000"/>
            <w:sz w:val="12"/>
            <w:szCs w:val="12"/>
            <w:rPrChange w:id="694" w:author="Vihari Réka" w:date="2018-11-22T23:58:00Z">
              <w:rPr>
                <w:rFonts w:ascii="Menlo" w:eastAsiaTheme="minorHAnsi" w:hAnsi="Menlo" w:cs="Menlo"/>
                <w:color w:val="000000"/>
              </w:rPr>
            </w:rPrChange>
          </w:rPr>
          <w:t xml:space="preserve">, </w:t>
        </w:r>
        <w:r w:rsidRPr="00D1686B">
          <w:rPr>
            <w:rFonts w:ascii="Menlo" w:eastAsiaTheme="minorHAnsi" w:hAnsi="Menlo" w:cs="Menlo"/>
            <w:b/>
            <w:bCs/>
            <w:color w:val="9B2393"/>
            <w:sz w:val="12"/>
            <w:szCs w:val="12"/>
            <w:rPrChange w:id="695" w:author="Vihari Réka" w:date="2018-11-22T23:58:00Z">
              <w:rPr>
                <w:rFonts w:ascii="Menlo" w:eastAsiaTheme="minorHAnsi" w:hAnsi="Menlo" w:cs="Menlo"/>
                <w:b/>
                <w:bCs/>
                <w:color w:val="9B2393"/>
              </w:rPr>
            </w:rPrChange>
          </w:rPr>
          <w:t>let</w:t>
        </w:r>
        <w:r w:rsidRPr="00D1686B">
          <w:rPr>
            <w:rFonts w:ascii="Menlo" w:eastAsiaTheme="minorHAnsi" w:hAnsi="Menlo" w:cs="Menlo"/>
            <w:color w:val="000000"/>
            <w:sz w:val="12"/>
            <w:szCs w:val="12"/>
            <w:rPrChange w:id="696" w:author="Vihari Réka" w:date="2018-11-22T23:58:00Z">
              <w:rPr>
                <w:rFonts w:ascii="Menlo" w:eastAsiaTheme="minorHAnsi" w:hAnsi="Menlo" w:cs="Menlo"/>
                <w:color w:val="000000"/>
              </w:rPr>
            </w:rPrChange>
          </w:rPr>
          <w:t xml:space="preserve"> url = </w:t>
        </w:r>
        <w:r w:rsidRPr="00D1686B">
          <w:rPr>
            <w:rFonts w:ascii="Menlo" w:eastAsiaTheme="minorHAnsi" w:hAnsi="Menlo" w:cs="Menlo"/>
            <w:color w:val="5C2699"/>
            <w:sz w:val="12"/>
            <w:szCs w:val="12"/>
            <w:rPrChange w:id="697" w:author="Vihari Réka" w:date="2018-11-22T23:58:00Z">
              <w:rPr>
                <w:rFonts w:ascii="Menlo" w:eastAsiaTheme="minorHAnsi" w:hAnsi="Menlo" w:cs="Menlo"/>
                <w:color w:val="5C2699"/>
              </w:rPr>
            </w:rPrChange>
          </w:rPr>
          <w:t>URL</w:t>
        </w:r>
        <w:r w:rsidRPr="00D1686B">
          <w:rPr>
            <w:rFonts w:ascii="Menlo" w:eastAsiaTheme="minorHAnsi" w:hAnsi="Menlo" w:cs="Menlo"/>
            <w:color w:val="000000"/>
            <w:sz w:val="12"/>
            <w:szCs w:val="12"/>
            <w:rPrChange w:id="698" w:author="Vihari Réka" w:date="2018-11-22T23:58:00Z">
              <w:rPr>
                <w:rFonts w:ascii="Menlo" w:eastAsiaTheme="minorHAnsi" w:hAnsi="Menlo" w:cs="Menlo"/>
                <w:color w:val="000000"/>
              </w:rPr>
            </w:rPrChange>
          </w:rPr>
          <w:t xml:space="preserve">(string: </w:t>
        </w:r>
        <w:r w:rsidRPr="00D1686B">
          <w:rPr>
            <w:rFonts w:ascii="Menlo" w:eastAsiaTheme="minorHAnsi" w:hAnsi="Menlo" w:cs="Menlo"/>
            <w:color w:val="C41A16"/>
            <w:sz w:val="12"/>
            <w:szCs w:val="12"/>
            <w:rPrChange w:id="699" w:author="Vihari Réka" w:date="2018-11-22T23:58:00Z">
              <w:rPr>
                <w:rFonts w:ascii="Menlo" w:eastAsiaTheme="minorHAnsi" w:hAnsi="Menlo" w:cs="Menlo"/>
                <w:color w:val="C41A16"/>
              </w:rPr>
            </w:rPrChange>
          </w:rPr>
          <w:t>"</w:t>
        </w:r>
        <w:r w:rsidRPr="00D1686B">
          <w:rPr>
            <w:rFonts w:ascii="Menlo" w:eastAsiaTheme="minorHAnsi" w:hAnsi="Menlo" w:cs="Menlo"/>
            <w:color w:val="000000"/>
            <w:sz w:val="12"/>
            <w:szCs w:val="12"/>
            <w:rPrChange w:id="700" w:author="Vihari Réka" w:date="2018-11-22T23:58:00Z">
              <w:rPr>
                <w:rFonts w:ascii="Menlo" w:eastAsiaTheme="minorHAnsi" w:hAnsi="Menlo" w:cs="Menlo"/>
                <w:color w:val="000000"/>
              </w:rPr>
            </w:rPrChange>
          </w:rPr>
          <w:t>\</w:t>
        </w:r>
        <w:r w:rsidRPr="00D1686B">
          <w:rPr>
            <w:rFonts w:ascii="Menlo" w:eastAsiaTheme="minorHAnsi" w:hAnsi="Menlo" w:cs="Menlo"/>
            <w:color w:val="C41A16"/>
            <w:sz w:val="12"/>
            <w:szCs w:val="12"/>
            <w:rPrChange w:id="701" w:author="Vihari Réka" w:date="2018-11-22T23:58:00Z">
              <w:rPr>
                <w:rFonts w:ascii="Menlo" w:eastAsiaTheme="minorHAnsi" w:hAnsi="Menlo" w:cs="Menlo"/>
                <w:color w:val="C41A16"/>
              </w:rPr>
            </w:rPrChange>
          </w:rPr>
          <w:t>(</w:t>
        </w:r>
        <w:r w:rsidRPr="00D1686B">
          <w:rPr>
            <w:rFonts w:ascii="Menlo" w:eastAsiaTheme="minorHAnsi" w:hAnsi="Menlo" w:cs="Menlo"/>
            <w:color w:val="000000"/>
            <w:sz w:val="12"/>
            <w:szCs w:val="12"/>
            <w:rPrChange w:id="702" w:author="Vihari Réka" w:date="2018-11-22T23:58:00Z">
              <w:rPr>
                <w:rFonts w:ascii="Menlo" w:eastAsiaTheme="minorHAnsi" w:hAnsi="Menlo" w:cs="Menlo"/>
                <w:color w:val="000000"/>
              </w:rPr>
            </w:rPrChange>
          </w:rPr>
          <w:t>baseUrl</w:t>
        </w:r>
        <w:r w:rsidRPr="00D1686B">
          <w:rPr>
            <w:rFonts w:ascii="Menlo" w:eastAsiaTheme="minorHAnsi" w:hAnsi="Menlo" w:cs="Menlo"/>
            <w:color w:val="C41A16"/>
            <w:sz w:val="12"/>
            <w:szCs w:val="12"/>
            <w:rPrChange w:id="703" w:author="Vihari Réka" w:date="2018-11-22T23:58:00Z">
              <w:rPr>
                <w:rFonts w:ascii="Menlo" w:eastAsiaTheme="minorHAnsi" w:hAnsi="Menlo" w:cs="Menlo"/>
                <w:color w:val="C41A16"/>
              </w:rPr>
            </w:rPrChange>
          </w:rPr>
          <w:t>)</w:t>
        </w:r>
        <w:r w:rsidRPr="00D1686B">
          <w:rPr>
            <w:rFonts w:ascii="Menlo" w:eastAsiaTheme="minorHAnsi" w:hAnsi="Menlo" w:cs="Menlo"/>
            <w:color w:val="000000"/>
            <w:sz w:val="12"/>
            <w:szCs w:val="12"/>
            <w:rPrChange w:id="704" w:author="Vihari Réka" w:date="2018-11-22T23:58:00Z">
              <w:rPr>
                <w:rFonts w:ascii="Menlo" w:eastAsiaTheme="minorHAnsi" w:hAnsi="Menlo" w:cs="Menlo"/>
                <w:color w:val="000000"/>
              </w:rPr>
            </w:rPrChange>
          </w:rPr>
          <w:t>\</w:t>
        </w:r>
        <w:r w:rsidRPr="00D1686B">
          <w:rPr>
            <w:rFonts w:ascii="Menlo" w:eastAsiaTheme="minorHAnsi" w:hAnsi="Menlo" w:cs="Menlo"/>
            <w:color w:val="C41A16"/>
            <w:sz w:val="12"/>
            <w:szCs w:val="12"/>
            <w:rPrChange w:id="705" w:author="Vihari Réka" w:date="2018-11-22T23:58:00Z">
              <w:rPr>
                <w:rFonts w:ascii="Menlo" w:eastAsiaTheme="minorHAnsi" w:hAnsi="Menlo" w:cs="Menlo"/>
                <w:color w:val="C41A16"/>
              </w:rPr>
            </w:rPrChange>
          </w:rPr>
          <w:t>(</w:t>
        </w:r>
        <w:r w:rsidRPr="00D1686B">
          <w:rPr>
            <w:rFonts w:ascii="Menlo" w:eastAsiaTheme="minorHAnsi" w:hAnsi="Menlo" w:cs="Menlo"/>
            <w:color w:val="000000"/>
            <w:sz w:val="12"/>
            <w:szCs w:val="12"/>
            <w:rPrChange w:id="706" w:author="Vihari Réka" w:date="2018-11-22T23:58:00Z">
              <w:rPr>
                <w:rFonts w:ascii="Menlo" w:eastAsiaTheme="minorHAnsi" w:hAnsi="Menlo" w:cs="Menlo"/>
                <w:color w:val="000000"/>
              </w:rPr>
            </w:rPrChange>
          </w:rPr>
          <w:t>endpoint.</w:t>
        </w:r>
        <w:r w:rsidRPr="00D1686B">
          <w:rPr>
            <w:rFonts w:ascii="Menlo" w:eastAsiaTheme="minorHAnsi" w:hAnsi="Menlo" w:cs="Menlo"/>
            <w:color w:val="326D74"/>
            <w:sz w:val="12"/>
            <w:szCs w:val="12"/>
            <w:rPrChange w:id="707" w:author="Vihari Réka" w:date="2018-11-22T23:58:00Z">
              <w:rPr>
                <w:rFonts w:ascii="Menlo" w:eastAsiaTheme="minorHAnsi" w:hAnsi="Menlo" w:cs="Menlo"/>
                <w:color w:val="326D74"/>
              </w:rPr>
            </w:rPrChange>
          </w:rPr>
          <w:t>rawValue</w:t>
        </w:r>
        <w:r w:rsidRPr="00D1686B">
          <w:rPr>
            <w:rFonts w:ascii="Menlo" w:eastAsiaTheme="minorHAnsi" w:hAnsi="Menlo" w:cs="Menlo"/>
            <w:color w:val="C41A16"/>
            <w:sz w:val="12"/>
            <w:szCs w:val="12"/>
            <w:rPrChange w:id="708" w:author="Vihari Réka" w:date="2018-11-22T23:58:00Z">
              <w:rPr>
                <w:rFonts w:ascii="Menlo" w:eastAsiaTheme="minorHAnsi" w:hAnsi="Menlo" w:cs="Menlo"/>
                <w:color w:val="C41A16"/>
              </w:rPr>
            </w:rPrChange>
          </w:rPr>
          <w:t>)"</w:t>
        </w:r>
        <w:r w:rsidRPr="00D1686B">
          <w:rPr>
            <w:rFonts w:ascii="Menlo" w:eastAsiaTheme="minorHAnsi" w:hAnsi="Menlo" w:cs="Menlo"/>
            <w:color w:val="000000"/>
            <w:sz w:val="12"/>
            <w:szCs w:val="12"/>
            <w:rPrChange w:id="709" w:author="Vihari Réka" w:date="2018-11-22T23:58:00Z">
              <w:rPr>
                <w:rFonts w:ascii="Menlo" w:eastAsiaTheme="minorHAnsi" w:hAnsi="Menlo" w:cs="Menlo"/>
                <w:color w:val="000000"/>
              </w:rPr>
            </w:rPrChange>
          </w:rPr>
          <w:t xml:space="preserve">) </w:t>
        </w:r>
        <w:r w:rsidRPr="00D1686B">
          <w:rPr>
            <w:rFonts w:ascii="Menlo" w:eastAsiaTheme="minorHAnsi" w:hAnsi="Menlo" w:cs="Menlo"/>
            <w:b/>
            <w:bCs/>
            <w:color w:val="9B2393"/>
            <w:sz w:val="12"/>
            <w:szCs w:val="12"/>
            <w:rPrChange w:id="710" w:author="Vihari Réka" w:date="2018-11-22T23:58:00Z">
              <w:rPr>
                <w:rFonts w:ascii="Menlo" w:eastAsiaTheme="minorHAnsi" w:hAnsi="Menlo" w:cs="Menlo"/>
                <w:b/>
                <w:bCs/>
                <w:color w:val="9B2393"/>
              </w:rPr>
            </w:rPrChange>
          </w:rPr>
          <w:t>else</w:t>
        </w:r>
        <w:r w:rsidRPr="00D1686B">
          <w:rPr>
            <w:rFonts w:ascii="Menlo" w:eastAsiaTheme="minorHAnsi" w:hAnsi="Menlo" w:cs="Menlo"/>
            <w:color w:val="000000"/>
            <w:sz w:val="12"/>
            <w:szCs w:val="12"/>
            <w:rPrChange w:id="711" w:author="Vihari Réka" w:date="2018-11-22T23:58:00Z">
              <w:rPr>
                <w:rFonts w:ascii="Menlo" w:eastAsiaTheme="minorHAnsi" w:hAnsi="Menlo" w:cs="Menlo"/>
                <w:color w:val="000000"/>
              </w:rPr>
            </w:rPrChange>
          </w:rPr>
          <w:t xml:space="preserve"> { </w:t>
        </w:r>
        <w:r w:rsidRPr="00D1686B">
          <w:rPr>
            <w:rFonts w:ascii="Menlo" w:eastAsiaTheme="minorHAnsi" w:hAnsi="Menlo" w:cs="Menlo"/>
            <w:b/>
            <w:bCs/>
            <w:color w:val="9B2393"/>
            <w:sz w:val="12"/>
            <w:szCs w:val="12"/>
            <w:rPrChange w:id="712" w:author="Vihari Réka" w:date="2018-11-22T23:58:00Z">
              <w:rPr>
                <w:rFonts w:ascii="Menlo" w:eastAsiaTheme="minorHAnsi" w:hAnsi="Menlo" w:cs="Menlo"/>
                <w:b/>
                <w:bCs/>
                <w:color w:val="9B2393"/>
              </w:rPr>
            </w:rPrChange>
          </w:rPr>
          <w:t>return</w:t>
        </w:r>
        <w:r w:rsidRPr="00D1686B">
          <w:rPr>
            <w:rFonts w:ascii="Menlo" w:eastAsiaTheme="minorHAnsi" w:hAnsi="Menlo" w:cs="Menlo"/>
            <w:color w:val="000000"/>
            <w:sz w:val="12"/>
            <w:szCs w:val="12"/>
            <w:rPrChange w:id="713" w:author="Vihari Réka" w:date="2018-11-22T23:58:00Z">
              <w:rPr>
                <w:rFonts w:ascii="Menlo" w:eastAsiaTheme="minorHAnsi" w:hAnsi="Menlo" w:cs="Menlo"/>
                <w:color w:val="000000"/>
              </w:rPr>
            </w:rPrChange>
          </w:rPr>
          <w:t xml:space="preserve"> }</w:t>
        </w:r>
      </w:ins>
    </w:p>
    <w:p w14:paraId="1F26710A" w14:textId="77777777" w:rsidR="00D1686B" w:rsidRPr="00D1686B" w:rsidRDefault="00D1686B" w:rsidP="00D1686B">
      <w:pPr>
        <w:tabs>
          <w:tab w:val="left" w:pos="593"/>
        </w:tabs>
        <w:autoSpaceDE w:val="0"/>
        <w:autoSpaceDN w:val="0"/>
        <w:adjustRightInd w:val="0"/>
        <w:rPr>
          <w:ins w:id="714" w:author="Vihari Réka" w:date="2018-11-22T23:58:00Z"/>
          <w:rFonts w:ascii="Helvetica" w:eastAsiaTheme="minorHAnsi" w:hAnsi="Helvetica" w:cs="Helvetica"/>
          <w:sz w:val="12"/>
          <w:szCs w:val="12"/>
          <w:rPrChange w:id="715" w:author="Vihari Réka" w:date="2018-11-22T23:58:00Z">
            <w:rPr>
              <w:ins w:id="716" w:author="Vihari Réka" w:date="2018-11-22T23:58:00Z"/>
              <w:rFonts w:ascii="Helvetica" w:eastAsiaTheme="minorHAnsi" w:hAnsi="Helvetica" w:cs="Helvetica"/>
            </w:rPr>
          </w:rPrChange>
        </w:rPr>
      </w:pPr>
      <w:ins w:id="717" w:author="Vihari Réka" w:date="2018-11-22T23:58:00Z">
        <w:r w:rsidRPr="00D1686B">
          <w:rPr>
            <w:rFonts w:ascii="Menlo" w:eastAsiaTheme="minorHAnsi" w:hAnsi="Menlo" w:cs="Menlo"/>
            <w:color w:val="000000"/>
            <w:sz w:val="12"/>
            <w:szCs w:val="12"/>
            <w:rPrChange w:id="718" w:author="Vihari Réka" w:date="2018-11-22T23:58:00Z">
              <w:rPr>
                <w:rFonts w:ascii="Menlo" w:eastAsiaTheme="minorHAnsi" w:hAnsi="Menlo" w:cs="Menlo"/>
                <w:color w:val="000000"/>
              </w:rPr>
            </w:rPrChange>
          </w:rPr>
          <w:t xml:space="preserve">        Alamofire.</w:t>
        </w:r>
        <w:r w:rsidRPr="00D1686B">
          <w:rPr>
            <w:rFonts w:ascii="Menlo" w:eastAsiaTheme="minorHAnsi" w:hAnsi="Menlo" w:cs="Menlo"/>
            <w:color w:val="245256"/>
            <w:sz w:val="12"/>
            <w:szCs w:val="12"/>
            <w:rPrChange w:id="719" w:author="Vihari Réka" w:date="2018-11-22T23:58:00Z">
              <w:rPr>
                <w:rFonts w:ascii="Menlo" w:eastAsiaTheme="minorHAnsi" w:hAnsi="Menlo" w:cs="Menlo"/>
                <w:color w:val="245256"/>
              </w:rPr>
            </w:rPrChange>
          </w:rPr>
          <w:t>request</w:t>
        </w:r>
        <w:r w:rsidRPr="00D1686B">
          <w:rPr>
            <w:rFonts w:ascii="Menlo" w:eastAsiaTheme="minorHAnsi" w:hAnsi="Menlo" w:cs="Menlo"/>
            <w:color w:val="000000"/>
            <w:sz w:val="12"/>
            <w:szCs w:val="12"/>
            <w:rPrChange w:id="720" w:author="Vihari Réka" w:date="2018-11-22T23:58:00Z">
              <w:rPr>
                <w:rFonts w:ascii="Menlo" w:eastAsiaTheme="minorHAnsi" w:hAnsi="Menlo" w:cs="Menlo"/>
                <w:color w:val="000000"/>
              </w:rPr>
            </w:rPrChange>
          </w:rPr>
          <w:t>(url, method: .</w:t>
        </w:r>
        <w:r w:rsidRPr="00D1686B">
          <w:rPr>
            <w:rFonts w:ascii="Menlo" w:eastAsiaTheme="minorHAnsi" w:hAnsi="Menlo" w:cs="Menlo"/>
            <w:color w:val="245256"/>
            <w:sz w:val="12"/>
            <w:szCs w:val="12"/>
            <w:rPrChange w:id="721" w:author="Vihari Réka" w:date="2018-11-22T23:58:00Z">
              <w:rPr>
                <w:rFonts w:ascii="Menlo" w:eastAsiaTheme="minorHAnsi" w:hAnsi="Menlo" w:cs="Menlo"/>
                <w:color w:val="245256"/>
              </w:rPr>
            </w:rPrChange>
          </w:rPr>
          <w:t>get</w:t>
        </w:r>
        <w:r w:rsidRPr="00D1686B">
          <w:rPr>
            <w:rFonts w:ascii="Menlo" w:eastAsiaTheme="minorHAnsi" w:hAnsi="Menlo" w:cs="Menlo"/>
            <w:color w:val="000000"/>
            <w:sz w:val="12"/>
            <w:szCs w:val="12"/>
            <w:rPrChange w:id="722" w:author="Vihari Réka" w:date="2018-11-22T23:58:00Z">
              <w:rPr>
                <w:rFonts w:ascii="Menlo" w:eastAsiaTheme="minorHAnsi" w:hAnsi="Menlo" w:cs="Menlo"/>
                <w:color w:val="000000"/>
              </w:rPr>
            </w:rPrChange>
          </w:rPr>
          <w:t xml:space="preserve">, parameters: </w:t>
        </w:r>
        <w:r w:rsidRPr="00D1686B">
          <w:rPr>
            <w:rFonts w:ascii="Menlo" w:eastAsiaTheme="minorHAnsi" w:hAnsi="Menlo" w:cs="Menlo"/>
            <w:color w:val="326D74"/>
            <w:sz w:val="12"/>
            <w:szCs w:val="12"/>
            <w:rPrChange w:id="723" w:author="Vihari Réka" w:date="2018-11-22T23:58:00Z">
              <w:rPr>
                <w:rFonts w:ascii="Menlo" w:eastAsiaTheme="minorHAnsi" w:hAnsi="Menlo" w:cs="Menlo"/>
                <w:color w:val="326D74"/>
              </w:rPr>
            </w:rPrChange>
          </w:rPr>
          <w:t>parameters</w:t>
        </w:r>
        <w:r w:rsidRPr="00D1686B">
          <w:rPr>
            <w:rFonts w:ascii="Menlo" w:eastAsiaTheme="minorHAnsi" w:hAnsi="Menlo" w:cs="Menlo"/>
            <w:color w:val="000000"/>
            <w:sz w:val="12"/>
            <w:szCs w:val="12"/>
            <w:rPrChange w:id="724" w:author="Vihari Réka" w:date="2018-11-22T23:58:00Z">
              <w:rPr>
                <w:rFonts w:ascii="Menlo" w:eastAsiaTheme="minorHAnsi" w:hAnsi="Menlo" w:cs="Menlo"/>
                <w:color w:val="000000"/>
              </w:rPr>
            </w:rPrChange>
          </w:rPr>
          <w:t xml:space="preserve">, encoding: </w:t>
        </w:r>
        <w:r w:rsidRPr="00D1686B">
          <w:rPr>
            <w:rFonts w:ascii="Menlo" w:eastAsiaTheme="minorHAnsi" w:hAnsi="Menlo" w:cs="Menlo"/>
            <w:color w:val="326D74"/>
            <w:sz w:val="12"/>
            <w:szCs w:val="12"/>
            <w:rPrChange w:id="725" w:author="Vihari Réka" w:date="2018-11-22T23:58:00Z">
              <w:rPr>
                <w:rFonts w:ascii="Menlo" w:eastAsiaTheme="minorHAnsi" w:hAnsi="Menlo" w:cs="Menlo"/>
                <w:color w:val="326D74"/>
              </w:rPr>
            </w:rPrChange>
          </w:rPr>
          <w:t>JSONEncoding</w:t>
        </w:r>
        <w:r w:rsidRPr="00D1686B">
          <w:rPr>
            <w:rFonts w:ascii="Menlo" w:eastAsiaTheme="minorHAnsi" w:hAnsi="Menlo" w:cs="Menlo"/>
            <w:color w:val="000000"/>
            <w:sz w:val="12"/>
            <w:szCs w:val="12"/>
            <w:rPrChange w:id="726" w:author="Vihari Réka" w:date="2018-11-22T23:58:00Z">
              <w:rPr>
                <w:rFonts w:ascii="Menlo" w:eastAsiaTheme="minorHAnsi" w:hAnsi="Menlo" w:cs="Menlo"/>
                <w:color w:val="000000"/>
              </w:rPr>
            </w:rPrChange>
          </w:rPr>
          <w:t>.</w:t>
        </w:r>
        <w:r w:rsidRPr="00D1686B">
          <w:rPr>
            <w:rFonts w:ascii="Menlo" w:eastAsiaTheme="minorHAnsi" w:hAnsi="Menlo" w:cs="Menlo"/>
            <w:color w:val="326D74"/>
            <w:sz w:val="12"/>
            <w:szCs w:val="12"/>
            <w:rPrChange w:id="727" w:author="Vihari Réka" w:date="2018-11-22T23:58:00Z">
              <w:rPr>
                <w:rFonts w:ascii="Menlo" w:eastAsiaTheme="minorHAnsi" w:hAnsi="Menlo" w:cs="Menlo"/>
                <w:color w:val="326D74"/>
              </w:rPr>
            </w:rPrChange>
          </w:rPr>
          <w:t>default</w:t>
        </w:r>
        <w:r w:rsidRPr="00D1686B">
          <w:rPr>
            <w:rFonts w:ascii="Menlo" w:eastAsiaTheme="minorHAnsi" w:hAnsi="Menlo" w:cs="Menlo"/>
            <w:color w:val="000000"/>
            <w:sz w:val="12"/>
            <w:szCs w:val="12"/>
            <w:rPrChange w:id="728" w:author="Vihari Réka" w:date="2018-11-22T23:58:00Z">
              <w:rPr>
                <w:rFonts w:ascii="Menlo" w:eastAsiaTheme="minorHAnsi" w:hAnsi="Menlo" w:cs="Menlo"/>
                <w:color w:val="000000"/>
              </w:rPr>
            </w:rPrChange>
          </w:rPr>
          <w:t xml:space="preserve">, headers: </w:t>
        </w:r>
        <w:r w:rsidRPr="00D1686B">
          <w:rPr>
            <w:rFonts w:ascii="Menlo" w:eastAsiaTheme="minorHAnsi" w:hAnsi="Menlo" w:cs="Menlo"/>
            <w:color w:val="326D74"/>
            <w:sz w:val="12"/>
            <w:szCs w:val="12"/>
            <w:rPrChange w:id="729" w:author="Vihari Réka" w:date="2018-11-22T23:58:00Z">
              <w:rPr>
                <w:rFonts w:ascii="Menlo" w:eastAsiaTheme="minorHAnsi" w:hAnsi="Menlo" w:cs="Menlo"/>
                <w:color w:val="326D74"/>
              </w:rPr>
            </w:rPrChange>
          </w:rPr>
          <w:t>headers</w:t>
        </w:r>
        <w:r w:rsidRPr="00D1686B">
          <w:rPr>
            <w:rFonts w:ascii="Menlo" w:eastAsiaTheme="minorHAnsi" w:hAnsi="Menlo" w:cs="Menlo"/>
            <w:color w:val="000000"/>
            <w:sz w:val="12"/>
            <w:szCs w:val="12"/>
            <w:rPrChange w:id="730" w:author="Vihari Réka" w:date="2018-11-22T23:58:00Z">
              <w:rPr>
                <w:rFonts w:ascii="Menlo" w:eastAsiaTheme="minorHAnsi" w:hAnsi="Menlo" w:cs="Menlo"/>
                <w:color w:val="000000"/>
              </w:rPr>
            </w:rPrChange>
          </w:rPr>
          <w:t>).</w:t>
        </w:r>
        <w:r w:rsidRPr="00D1686B">
          <w:rPr>
            <w:rFonts w:ascii="Menlo" w:eastAsiaTheme="minorHAnsi" w:hAnsi="Menlo" w:cs="Menlo"/>
            <w:color w:val="245256"/>
            <w:sz w:val="12"/>
            <w:szCs w:val="12"/>
            <w:rPrChange w:id="731" w:author="Vihari Réka" w:date="2018-11-22T23:58:00Z">
              <w:rPr>
                <w:rFonts w:ascii="Menlo" w:eastAsiaTheme="minorHAnsi" w:hAnsi="Menlo" w:cs="Menlo"/>
                <w:color w:val="245256"/>
              </w:rPr>
            </w:rPrChange>
          </w:rPr>
          <w:t>responseJSON</w:t>
        </w:r>
        <w:r w:rsidRPr="00D1686B">
          <w:rPr>
            <w:rFonts w:ascii="Menlo" w:eastAsiaTheme="minorHAnsi" w:hAnsi="Menlo" w:cs="Menlo"/>
            <w:color w:val="000000"/>
            <w:sz w:val="12"/>
            <w:szCs w:val="12"/>
            <w:rPrChange w:id="732" w:author="Vihari Réka" w:date="2018-11-22T23:58:00Z">
              <w:rPr>
                <w:rFonts w:ascii="Menlo" w:eastAsiaTheme="minorHAnsi" w:hAnsi="Menlo" w:cs="Menlo"/>
                <w:color w:val="000000"/>
              </w:rPr>
            </w:rPrChange>
          </w:rPr>
          <w:t xml:space="preserve"> { (response) </w:t>
        </w:r>
        <w:r w:rsidRPr="00D1686B">
          <w:rPr>
            <w:rFonts w:ascii="Menlo" w:eastAsiaTheme="minorHAnsi" w:hAnsi="Menlo" w:cs="Menlo"/>
            <w:b/>
            <w:bCs/>
            <w:color w:val="9B2393"/>
            <w:sz w:val="12"/>
            <w:szCs w:val="12"/>
            <w:rPrChange w:id="733" w:author="Vihari Réka" w:date="2018-11-22T23:58:00Z">
              <w:rPr>
                <w:rFonts w:ascii="Menlo" w:eastAsiaTheme="minorHAnsi" w:hAnsi="Menlo" w:cs="Menlo"/>
                <w:b/>
                <w:bCs/>
                <w:color w:val="9B2393"/>
              </w:rPr>
            </w:rPrChange>
          </w:rPr>
          <w:t>in</w:t>
        </w:r>
      </w:ins>
    </w:p>
    <w:p w14:paraId="20CB4B0D" w14:textId="77777777" w:rsidR="00D1686B" w:rsidRPr="00D1686B" w:rsidRDefault="00D1686B" w:rsidP="00D1686B">
      <w:pPr>
        <w:tabs>
          <w:tab w:val="left" w:pos="593"/>
        </w:tabs>
        <w:autoSpaceDE w:val="0"/>
        <w:autoSpaceDN w:val="0"/>
        <w:adjustRightInd w:val="0"/>
        <w:rPr>
          <w:ins w:id="734" w:author="Vihari Réka" w:date="2018-11-22T23:58:00Z"/>
          <w:rFonts w:ascii="Helvetica" w:eastAsiaTheme="minorHAnsi" w:hAnsi="Helvetica" w:cs="Helvetica"/>
          <w:sz w:val="12"/>
          <w:szCs w:val="12"/>
          <w:rPrChange w:id="735" w:author="Vihari Réka" w:date="2018-11-22T23:58:00Z">
            <w:rPr>
              <w:ins w:id="736" w:author="Vihari Réka" w:date="2018-11-22T23:58:00Z"/>
              <w:rFonts w:ascii="Helvetica" w:eastAsiaTheme="minorHAnsi" w:hAnsi="Helvetica" w:cs="Helvetica"/>
            </w:rPr>
          </w:rPrChange>
        </w:rPr>
      </w:pPr>
    </w:p>
    <w:p w14:paraId="320AF0F7" w14:textId="77777777" w:rsidR="00D1686B" w:rsidRPr="00D1686B" w:rsidRDefault="00D1686B" w:rsidP="00D1686B">
      <w:pPr>
        <w:tabs>
          <w:tab w:val="left" w:pos="593"/>
        </w:tabs>
        <w:autoSpaceDE w:val="0"/>
        <w:autoSpaceDN w:val="0"/>
        <w:adjustRightInd w:val="0"/>
        <w:rPr>
          <w:ins w:id="737" w:author="Vihari Réka" w:date="2018-11-22T23:58:00Z"/>
          <w:rFonts w:ascii="Helvetica" w:eastAsiaTheme="minorHAnsi" w:hAnsi="Helvetica" w:cs="Helvetica"/>
          <w:sz w:val="12"/>
          <w:szCs w:val="12"/>
          <w:rPrChange w:id="738" w:author="Vihari Réka" w:date="2018-11-22T23:58:00Z">
            <w:rPr>
              <w:ins w:id="739" w:author="Vihari Réka" w:date="2018-11-22T23:58:00Z"/>
              <w:rFonts w:ascii="Helvetica" w:eastAsiaTheme="minorHAnsi" w:hAnsi="Helvetica" w:cs="Helvetica"/>
            </w:rPr>
          </w:rPrChange>
        </w:rPr>
      </w:pPr>
      <w:ins w:id="740" w:author="Vihari Réka" w:date="2018-11-22T23:58:00Z">
        <w:r w:rsidRPr="00D1686B">
          <w:rPr>
            <w:rFonts w:ascii="Menlo" w:eastAsiaTheme="minorHAnsi" w:hAnsi="Menlo" w:cs="Menlo"/>
            <w:color w:val="000000"/>
            <w:sz w:val="12"/>
            <w:szCs w:val="12"/>
            <w:rPrChange w:id="741" w:author="Vihari Réka" w:date="2018-11-22T23:58:00Z">
              <w:rPr>
                <w:rFonts w:ascii="Menlo" w:eastAsiaTheme="minorHAnsi" w:hAnsi="Menlo" w:cs="Menlo"/>
                <w:color w:val="000000"/>
              </w:rPr>
            </w:rPrChange>
          </w:rPr>
          <w:t xml:space="preserve">            </w:t>
        </w:r>
        <w:r w:rsidRPr="00D1686B">
          <w:rPr>
            <w:rFonts w:ascii="Menlo" w:eastAsiaTheme="minorHAnsi" w:hAnsi="Menlo" w:cs="Menlo"/>
            <w:i/>
            <w:iCs/>
            <w:color w:val="536579"/>
            <w:sz w:val="12"/>
            <w:szCs w:val="12"/>
            <w:rPrChange w:id="742" w:author="Vihari Réka" w:date="2018-11-22T23:58:00Z">
              <w:rPr>
                <w:rFonts w:ascii="Menlo" w:eastAsiaTheme="minorHAnsi" w:hAnsi="Menlo" w:cs="Menlo"/>
                <w:i/>
                <w:iCs/>
                <w:color w:val="536579"/>
              </w:rPr>
            </w:rPrChange>
          </w:rPr>
          <w:t>// Ha hiba van a lekerdezesben</w:t>
        </w:r>
      </w:ins>
    </w:p>
    <w:p w14:paraId="68CAF2E5" w14:textId="77777777" w:rsidR="00D1686B" w:rsidRPr="00D1686B" w:rsidRDefault="00D1686B" w:rsidP="00D1686B">
      <w:pPr>
        <w:tabs>
          <w:tab w:val="left" w:pos="593"/>
        </w:tabs>
        <w:autoSpaceDE w:val="0"/>
        <w:autoSpaceDN w:val="0"/>
        <w:adjustRightInd w:val="0"/>
        <w:rPr>
          <w:ins w:id="743" w:author="Vihari Réka" w:date="2018-11-22T23:58:00Z"/>
          <w:rFonts w:ascii="Helvetica" w:eastAsiaTheme="minorHAnsi" w:hAnsi="Helvetica" w:cs="Helvetica"/>
          <w:sz w:val="12"/>
          <w:szCs w:val="12"/>
          <w:rPrChange w:id="744" w:author="Vihari Réka" w:date="2018-11-22T23:58:00Z">
            <w:rPr>
              <w:ins w:id="745" w:author="Vihari Réka" w:date="2018-11-22T23:58:00Z"/>
              <w:rFonts w:ascii="Helvetica" w:eastAsiaTheme="minorHAnsi" w:hAnsi="Helvetica" w:cs="Helvetica"/>
            </w:rPr>
          </w:rPrChange>
        </w:rPr>
      </w:pPr>
      <w:ins w:id="746" w:author="Vihari Réka" w:date="2018-11-22T23:58:00Z">
        <w:r w:rsidRPr="00D1686B">
          <w:rPr>
            <w:rFonts w:ascii="Menlo" w:eastAsiaTheme="minorHAnsi" w:hAnsi="Menlo" w:cs="Menlo"/>
            <w:color w:val="000000"/>
            <w:sz w:val="12"/>
            <w:szCs w:val="12"/>
            <w:rPrChange w:id="747" w:author="Vihari Réka" w:date="2018-11-22T23:58:00Z">
              <w:rPr>
                <w:rFonts w:ascii="Menlo" w:eastAsiaTheme="minorHAnsi" w:hAnsi="Menlo" w:cs="Menlo"/>
                <w:color w:val="000000"/>
              </w:rPr>
            </w:rPrChange>
          </w:rPr>
          <w:t xml:space="preserve">            </w:t>
        </w:r>
        <w:r w:rsidRPr="00D1686B">
          <w:rPr>
            <w:rFonts w:ascii="Menlo" w:eastAsiaTheme="minorHAnsi" w:hAnsi="Menlo" w:cs="Menlo"/>
            <w:b/>
            <w:bCs/>
            <w:color w:val="9B2393"/>
            <w:sz w:val="12"/>
            <w:szCs w:val="12"/>
            <w:rPrChange w:id="748" w:author="Vihari Réka" w:date="2018-11-22T23:58:00Z">
              <w:rPr>
                <w:rFonts w:ascii="Menlo" w:eastAsiaTheme="minorHAnsi" w:hAnsi="Menlo" w:cs="Menlo"/>
                <w:b/>
                <w:bCs/>
                <w:color w:val="9B2393"/>
              </w:rPr>
            </w:rPrChange>
          </w:rPr>
          <w:t>if</w:t>
        </w:r>
        <w:r w:rsidRPr="00D1686B">
          <w:rPr>
            <w:rFonts w:ascii="Menlo" w:eastAsiaTheme="minorHAnsi" w:hAnsi="Menlo" w:cs="Menlo"/>
            <w:color w:val="000000"/>
            <w:sz w:val="12"/>
            <w:szCs w:val="12"/>
            <w:rPrChange w:id="749" w:author="Vihari Réka" w:date="2018-11-22T23:58:00Z">
              <w:rPr>
                <w:rFonts w:ascii="Menlo" w:eastAsiaTheme="minorHAnsi" w:hAnsi="Menlo" w:cs="Menlo"/>
                <w:color w:val="000000"/>
              </w:rPr>
            </w:rPrChange>
          </w:rPr>
          <w:t xml:space="preserve"> response.</w:t>
        </w:r>
        <w:r w:rsidRPr="00D1686B">
          <w:rPr>
            <w:rFonts w:ascii="Menlo" w:eastAsiaTheme="minorHAnsi" w:hAnsi="Menlo" w:cs="Menlo"/>
            <w:color w:val="326D74"/>
            <w:sz w:val="12"/>
            <w:szCs w:val="12"/>
            <w:rPrChange w:id="750" w:author="Vihari Réka" w:date="2018-11-22T23:58:00Z">
              <w:rPr>
                <w:rFonts w:ascii="Menlo" w:eastAsiaTheme="minorHAnsi" w:hAnsi="Menlo" w:cs="Menlo"/>
                <w:color w:val="326D74"/>
              </w:rPr>
            </w:rPrChange>
          </w:rPr>
          <w:t>response</w:t>
        </w:r>
        <w:r w:rsidRPr="00D1686B">
          <w:rPr>
            <w:rFonts w:ascii="Menlo" w:eastAsiaTheme="minorHAnsi" w:hAnsi="Menlo" w:cs="Menlo"/>
            <w:color w:val="000000"/>
            <w:sz w:val="12"/>
            <w:szCs w:val="12"/>
            <w:rPrChange w:id="751" w:author="Vihari Réka" w:date="2018-11-22T23:58:00Z">
              <w:rPr>
                <w:rFonts w:ascii="Menlo" w:eastAsiaTheme="minorHAnsi" w:hAnsi="Menlo" w:cs="Menlo"/>
                <w:color w:val="000000"/>
              </w:rPr>
            </w:rPrChange>
          </w:rPr>
          <w:t>?.</w:t>
        </w:r>
        <w:r w:rsidRPr="00D1686B">
          <w:rPr>
            <w:rFonts w:ascii="Menlo" w:eastAsiaTheme="minorHAnsi" w:hAnsi="Menlo" w:cs="Menlo"/>
            <w:color w:val="5C2699"/>
            <w:sz w:val="12"/>
            <w:szCs w:val="12"/>
            <w:rPrChange w:id="752" w:author="Vihari Réka" w:date="2018-11-22T23:58:00Z">
              <w:rPr>
                <w:rFonts w:ascii="Menlo" w:eastAsiaTheme="minorHAnsi" w:hAnsi="Menlo" w:cs="Menlo"/>
                <w:color w:val="5C2699"/>
              </w:rPr>
            </w:rPrChange>
          </w:rPr>
          <w:t>statusCode</w:t>
        </w:r>
        <w:r w:rsidRPr="00D1686B">
          <w:rPr>
            <w:rFonts w:ascii="Menlo" w:eastAsiaTheme="minorHAnsi" w:hAnsi="Menlo" w:cs="Menlo"/>
            <w:color w:val="000000"/>
            <w:sz w:val="12"/>
            <w:szCs w:val="12"/>
            <w:rPrChange w:id="753" w:author="Vihari Réka" w:date="2018-11-22T23:58:00Z">
              <w:rPr>
                <w:rFonts w:ascii="Menlo" w:eastAsiaTheme="minorHAnsi" w:hAnsi="Menlo" w:cs="Menlo"/>
                <w:color w:val="000000"/>
              </w:rPr>
            </w:rPrChange>
          </w:rPr>
          <w:t xml:space="preserve"> ?? </w:t>
        </w:r>
        <w:r w:rsidRPr="00D1686B">
          <w:rPr>
            <w:rFonts w:ascii="Menlo" w:eastAsiaTheme="minorHAnsi" w:hAnsi="Menlo" w:cs="Menlo"/>
            <w:color w:val="1C00CF"/>
            <w:sz w:val="12"/>
            <w:szCs w:val="12"/>
            <w:rPrChange w:id="754" w:author="Vihari Réka" w:date="2018-11-22T23:58:00Z">
              <w:rPr>
                <w:rFonts w:ascii="Menlo" w:eastAsiaTheme="minorHAnsi" w:hAnsi="Menlo" w:cs="Menlo"/>
                <w:color w:val="1C00CF"/>
              </w:rPr>
            </w:rPrChange>
          </w:rPr>
          <w:t>300</w:t>
        </w:r>
        <w:r w:rsidRPr="00D1686B">
          <w:rPr>
            <w:rFonts w:ascii="Menlo" w:eastAsiaTheme="minorHAnsi" w:hAnsi="Menlo" w:cs="Menlo"/>
            <w:color w:val="000000"/>
            <w:sz w:val="12"/>
            <w:szCs w:val="12"/>
            <w:rPrChange w:id="755" w:author="Vihari Réka" w:date="2018-11-22T23:58:00Z">
              <w:rPr>
                <w:rFonts w:ascii="Menlo" w:eastAsiaTheme="minorHAnsi" w:hAnsi="Menlo" w:cs="Menlo"/>
                <w:color w:val="000000"/>
              </w:rPr>
            </w:rPrChange>
          </w:rPr>
          <w:t xml:space="preserve"> &gt; </w:t>
        </w:r>
        <w:r w:rsidRPr="00D1686B">
          <w:rPr>
            <w:rFonts w:ascii="Menlo" w:eastAsiaTheme="minorHAnsi" w:hAnsi="Menlo" w:cs="Menlo"/>
            <w:color w:val="1C00CF"/>
            <w:sz w:val="12"/>
            <w:szCs w:val="12"/>
            <w:rPrChange w:id="756" w:author="Vihari Réka" w:date="2018-11-22T23:58:00Z">
              <w:rPr>
                <w:rFonts w:ascii="Menlo" w:eastAsiaTheme="minorHAnsi" w:hAnsi="Menlo" w:cs="Menlo"/>
                <w:color w:val="1C00CF"/>
              </w:rPr>
            </w:rPrChange>
          </w:rPr>
          <w:t>299</w:t>
        </w:r>
        <w:r w:rsidRPr="00D1686B">
          <w:rPr>
            <w:rFonts w:ascii="Menlo" w:eastAsiaTheme="minorHAnsi" w:hAnsi="Menlo" w:cs="Menlo"/>
            <w:color w:val="000000"/>
            <w:sz w:val="12"/>
            <w:szCs w:val="12"/>
            <w:rPrChange w:id="757" w:author="Vihari Réka" w:date="2018-11-22T23:58:00Z">
              <w:rPr>
                <w:rFonts w:ascii="Menlo" w:eastAsiaTheme="minorHAnsi" w:hAnsi="Menlo" w:cs="Menlo"/>
                <w:color w:val="000000"/>
              </w:rPr>
            </w:rPrChange>
          </w:rPr>
          <w:t xml:space="preserve"> {</w:t>
        </w:r>
      </w:ins>
    </w:p>
    <w:p w14:paraId="4CD519C0" w14:textId="77777777" w:rsidR="00D1686B" w:rsidRPr="00D1686B" w:rsidRDefault="00D1686B" w:rsidP="00D1686B">
      <w:pPr>
        <w:tabs>
          <w:tab w:val="left" w:pos="593"/>
        </w:tabs>
        <w:autoSpaceDE w:val="0"/>
        <w:autoSpaceDN w:val="0"/>
        <w:adjustRightInd w:val="0"/>
        <w:rPr>
          <w:ins w:id="758" w:author="Vihari Réka" w:date="2018-11-22T23:58:00Z"/>
          <w:rFonts w:ascii="Helvetica" w:eastAsiaTheme="minorHAnsi" w:hAnsi="Helvetica" w:cs="Helvetica"/>
          <w:sz w:val="12"/>
          <w:szCs w:val="12"/>
          <w:rPrChange w:id="759" w:author="Vihari Réka" w:date="2018-11-22T23:58:00Z">
            <w:rPr>
              <w:ins w:id="760" w:author="Vihari Réka" w:date="2018-11-22T23:58:00Z"/>
              <w:rFonts w:ascii="Helvetica" w:eastAsiaTheme="minorHAnsi" w:hAnsi="Helvetica" w:cs="Helvetica"/>
            </w:rPr>
          </w:rPrChange>
        </w:rPr>
      </w:pPr>
      <w:ins w:id="761" w:author="Vihari Réka" w:date="2018-11-22T23:58:00Z">
        <w:r w:rsidRPr="00D1686B">
          <w:rPr>
            <w:rFonts w:ascii="Menlo" w:eastAsiaTheme="minorHAnsi" w:hAnsi="Menlo" w:cs="Menlo"/>
            <w:color w:val="000000"/>
            <w:sz w:val="12"/>
            <w:szCs w:val="12"/>
            <w:rPrChange w:id="762" w:author="Vihari Réka" w:date="2018-11-22T23:58:00Z">
              <w:rPr>
                <w:rFonts w:ascii="Menlo" w:eastAsiaTheme="minorHAnsi" w:hAnsi="Menlo" w:cs="Menlo"/>
                <w:color w:val="000000"/>
              </w:rPr>
            </w:rPrChange>
          </w:rPr>
          <w:t xml:space="preserve">                completion?(</w:t>
        </w:r>
        <w:r w:rsidRPr="00D1686B">
          <w:rPr>
            <w:rFonts w:ascii="Menlo" w:eastAsiaTheme="minorHAnsi" w:hAnsi="Menlo" w:cs="Menlo"/>
            <w:b/>
            <w:bCs/>
            <w:color w:val="9B2393"/>
            <w:sz w:val="12"/>
            <w:szCs w:val="12"/>
            <w:rPrChange w:id="763" w:author="Vihari Réka" w:date="2018-11-22T23:58:00Z">
              <w:rPr>
                <w:rFonts w:ascii="Menlo" w:eastAsiaTheme="minorHAnsi" w:hAnsi="Menlo" w:cs="Menlo"/>
                <w:b/>
                <w:bCs/>
                <w:color w:val="9B2393"/>
              </w:rPr>
            </w:rPrChange>
          </w:rPr>
          <w:t>nil</w:t>
        </w:r>
        <w:r w:rsidRPr="00D1686B">
          <w:rPr>
            <w:rFonts w:ascii="Menlo" w:eastAsiaTheme="minorHAnsi" w:hAnsi="Menlo" w:cs="Menlo"/>
            <w:color w:val="000000"/>
            <w:sz w:val="12"/>
            <w:szCs w:val="12"/>
            <w:rPrChange w:id="764" w:author="Vihari Réka" w:date="2018-11-22T23:58:00Z">
              <w:rPr>
                <w:rFonts w:ascii="Menlo" w:eastAsiaTheme="minorHAnsi" w:hAnsi="Menlo" w:cs="Menlo"/>
                <w:color w:val="000000"/>
              </w:rPr>
            </w:rPrChange>
          </w:rPr>
          <w:t>, response.</w:t>
        </w:r>
        <w:r w:rsidRPr="00D1686B">
          <w:rPr>
            <w:rFonts w:ascii="Menlo" w:eastAsiaTheme="minorHAnsi" w:hAnsi="Menlo" w:cs="Menlo"/>
            <w:color w:val="326D74"/>
            <w:sz w:val="12"/>
            <w:szCs w:val="12"/>
            <w:rPrChange w:id="765" w:author="Vihari Réka" w:date="2018-11-22T23:58:00Z">
              <w:rPr>
                <w:rFonts w:ascii="Menlo" w:eastAsiaTheme="minorHAnsi" w:hAnsi="Menlo" w:cs="Menlo"/>
                <w:color w:val="326D74"/>
              </w:rPr>
            </w:rPrChange>
          </w:rPr>
          <w:t>error</w:t>
        </w:r>
        <w:r w:rsidRPr="00D1686B">
          <w:rPr>
            <w:rFonts w:ascii="Menlo" w:eastAsiaTheme="minorHAnsi" w:hAnsi="Menlo" w:cs="Menlo"/>
            <w:color w:val="000000"/>
            <w:sz w:val="12"/>
            <w:szCs w:val="12"/>
            <w:rPrChange w:id="766" w:author="Vihari Réka" w:date="2018-11-22T23:58:00Z">
              <w:rPr>
                <w:rFonts w:ascii="Menlo" w:eastAsiaTheme="minorHAnsi" w:hAnsi="Menlo" w:cs="Menlo"/>
                <w:color w:val="000000"/>
              </w:rPr>
            </w:rPrChange>
          </w:rPr>
          <w:t>)</w:t>
        </w:r>
      </w:ins>
    </w:p>
    <w:p w14:paraId="2649BD6F" w14:textId="77777777" w:rsidR="00D1686B" w:rsidRPr="00D1686B" w:rsidRDefault="00D1686B" w:rsidP="00D1686B">
      <w:pPr>
        <w:tabs>
          <w:tab w:val="left" w:pos="593"/>
        </w:tabs>
        <w:autoSpaceDE w:val="0"/>
        <w:autoSpaceDN w:val="0"/>
        <w:adjustRightInd w:val="0"/>
        <w:rPr>
          <w:ins w:id="767" w:author="Vihari Réka" w:date="2018-11-22T23:58:00Z"/>
          <w:rFonts w:ascii="Helvetica" w:eastAsiaTheme="minorHAnsi" w:hAnsi="Helvetica" w:cs="Helvetica"/>
          <w:sz w:val="12"/>
          <w:szCs w:val="12"/>
          <w:rPrChange w:id="768" w:author="Vihari Réka" w:date="2018-11-22T23:58:00Z">
            <w:rPr>
              <w:ins w:id="769" w:author="Vihari Réka" w:date="2018-11-22T23:58:00Z"/>
              <w:rFonts w:ascii="Helvetica" w:eastAsiaTheme="minorHAnsi" w:hAnsi="Helvetica" w:cs="Helvetica"/>
            </w:rPr>
          </w:rPrChange>
        </w:rPr>
      </w:pPr>
      <w:ins w:id="770" w:author="Vihari Réka" w:date="2018-11-22T23:58:00Z">
        <w:r w:rsidRPr="00D1686B">
          <w:rPr>
            <w:rFonts w:ascii="Menlo" w:eastAsiaTheme="minorHAnsi" w:hAnsi="Menlo" w:cs="Menlo"/>
            <w:color w:val="000000"/>
            <w:sz w:val="12"/>
            <w:szCs w:val="12"/>
            <w:rPrChange w:id="771" w:author="Vihari Réka" w:date="2018-11-22T23:58:00Z">
              <w:rPr>
                <w:rFonts w:ascii="Menlo" w:eastAsiaTheme="minorHAnsi" w:hAnsi="Menlo" w:cs="Menlo"/>
                <w:color w:val="000000"/>
              </w:rPr>
            </w:rPrChange>
          </w:rPr>
          <w:t xml:space="preserve">            } </w:t>
        </w:r>
        <w:r w:rsidRPr="00D1686B">
          <w:rPr>
            <w:rFonts w:ascii="Menlo" w:eastAsiaTheme="minorHAnsi" w:hAnsi="Menlo" w:cs="Menlo"/>
            <w:b/>
            <w:bCs/>
            <w:color w:val="9B2393"/>
            <w:sz w:val="12"/>
            <w:szCs w:val="12"/>
            <w:rPrChange w:id="772" w:author="Vihari Réka" w:date="2018-11-22T23:58:00Z">
              <w:rPr>
                <w:rFonts w:ascii="Menlo" w:eastAsiaTheme="minorHAnsi" w:hAnsi="Menlo" w:cs="Menlo"/>
                <w:b/>
                <w:bCs/>
                <w:color w:val="9B2393"/>
              </w:rPr>
            </w:rPrChange>
          </w:rPr>
          <w:t>else</w:t>
        </w:r>
        <w:r w:rsidRPr="00D1686B">
          <w:rPr>
            <w:rFonts w:ascii="Menlo" w:eastAsiaTheme="minorHAnsi" w:hAnsi="Menlo" w:cs="Menlo"/>
            <w:color w:val="000000"/>
            <w:sz w:val="12"/>
            <w:szCs w:val="12"/>
            <w:rPrChange w:id="773" w:author="Vihari Réka" w:date="2018-11-22T23:58:00Z">
              <w:rPr>
                <w:rFonts w:ascii="Menlo" w:eastAsiaTheme="minorHAnsi" w:hAnsi="Menlo" w:cs="Menlo"/>
                <w:color w:val="000000"/>
              </w:rPr>
            </w:rPrChange>
          </w:rPr>
          <w:t xml:space="preserve"> </w:t>
        </w:r>
        <w:r w:rsidRPr="00D1686B">
          <w:rPr>
            <w:rFonts w:ascii="Menlo" w:eastAsiaTheme="minorHAnsi" w:hAnsi="Menlo" w:cs="Menlo"/>
            <w:b/>
            <w:bCs/>
            <w:color w:val="9B2393"/>
            <w:sz w:val="12"/>
            <w:szCs w:val="12"/>
            <w:rPrChange w:id="774" w:author="Vihari Réka" w:date="2018-11-22T23:58:00Z">
              <w:rPr>
                <w:rFonts w:ascii="Menlo" w:eastAsiaTheme="minorHAnsi" w:hAnsi="Menlo" w:cs="Menlo"/>
                <w:b/>
                <w:bCs/>
                <w:color w:val="9B2393"/>
              </w:rPr>
            </w:rPrChange>
          </w:rPr>
          <w:t>if</w:t>
        </w:r>
        <w:r w:rsidRPr="00D1686B">
          <w:rPr>
            <w:rFonts w:ascii="Menlo" w:eastAsiaTheme="minorHAnsi" w:hAnsi="Menlo" w:cs="Menlo"/>
            <w:color w:val="000000"/>
            <w:sz w:val="12"/>
            <w:szCs w:val="12"/>
            <w:rPrChange w:id="775" w:author="Vihari Réka" w:date="2018-11-22T23:58:00Z">
              <w:rPr>
                <w:rFonts w:ascii="Menlo" w:eastAsiaTheme="minorHAnsi" w:hAnsi="Menlo" w:cs="Menlo"/>
                <w:color w:val="000000"/>
              </w:rPr>
            </w:rPrChange>
          </w:rPr>
          <w:t xml:space="preserve"> </w:t>
        </w:r>
        <w:r w:rsidRPr="00D1686B">
          <w:rPr>
            <w:rFonts w:ascii="Menlo" w:eastAsiaTheme="minorHAnsi" w:hAnsi="Menlo" w:cs="Menlo"/>
            <w:b/>
            <w:bCs/>
            <w:color w:val="9B2393"/>
            <w:sz w:val="12"/>
            <w:szCs w:val="12"/>
            <w:rPrChange w:id="776" w:author="Vihari Réka" w:date="2018-11-22T23:58:00Z">
              <w:rPr>
                <w:rFonts w:ascii="Menlo" w:eastAsiaTheme="minorHAnsi" w:hAnsi="Menlo" w:cs="Menlo"/>
                <w:b/>
                <w:bCs/>
                <w:color w:val="9B2393"/>
              </w:rPr>
            </w:rPrChange>
          </w:rPr>
          <w:t>let</w:t>
        </w:r>
        <w:r w:rsidRPr="00D1686B">
          <w:rPr>
            <w:rFonts w:ascii="Menlo" w:eastAsiaTheme="minorHAnsi" w:hAnsi="Menlo" w:cs="Menlo"/>
            <w:color w:val="000000"/>
            <w:sz w:val="12"/>
            <w:szCs w:val="12"/>
            <w:rPrChange w:id="777" w:author="Vihari Réka" w:date="2018-11-22T23:58:00Z">
              <w:rPr>
                <w:rFonts w:ascii="Menlo" w:eastAsiaTheme="minorHAnsi" w:hAnsi="Menlo" w:cs="Menlo"/>
                <w:color w:val="000000"/>
              </w:rPr>
            </w:rPrChange>
          </w:rPr>
          <w:t xml:space="preserve"> data = response.</w:t>
        </w:r>
        <w:r w:rsidRPr="00D1686B">
          <w:rPr>
            <w:rFonts w:ascii="Menlo" w:eastAsiaTheme="minorHAnsi" w:hAnsi="Menlo" w:cs="Menlo"/>
            <w:color w:val="326D74"/>
            <w:sz w:val="12"/>
            <w:szCs w:val="12"/>
            <w:rPrChange w:id="778" w:author="Vihari Réka" w:date="2018-11-22T23:58:00Z">
              <w:rPr>
                <w:rFonts w:ascii="Menlo" w:eastAsiaTheme="minorHAnsi" w:hAnsi="Menlo" w:cs="Menlo"/>
                <w:color w:val="326D74"/>
              </w:rPr>
            </w:rPrChange>
          </w:rPr>
          <w:t>data</w:t>
        </w:r>
        <w:r w:rsidRPr="00D1686B">
          <w:rPr>
            <w:rFonts w:ascii="Menlo" w:eastAsiaTheme="minorHAnsi" w:hAnsi="Menlo" w:cs="Menlo"/>
            <w:color w:val="000000"/>
            <w:sz w:val="12"/>
            <w:szCs w:val="12"/>
            <w:rPrChange w:id="779" w:author="Vihari Réka" w:date="2018-11-22T23:58:00Z">
              <w:rPr>
                <w:rFonts w:ascii="Menlo" w:eastAsiaTheme="minorHAnsi" w:hAnsi="Menlo" w:cs="Menlo"/>
                <w:color w:val="000000"/>
              </w:rPr>
            </w:rPrChange>
          </w:rPr>
          <w:t xml:space="preserve"> {</w:t>
        </w:r>
      </w:ins>
    </w:p>
    <w:p w14:paraId="75F50744" w14:textId="77777777" w:rsidR="00D1686B" w:rsidRPr="00D1686B" w:rsidRDefault="00D1686B" w:rsidP="00D1686B">
      <w:pPr>
        <w:tabs>
          <w:tab w:val="left" w:pos="593"/>
        </w:tabs>
        <w:autoSpaceDE w:val="0"/>
        <w:autoSpaceDN w:val="0"/>
        <w:adjustRightInd w:val="0"/>
        <w:rPr>
          <w:ins w:id="780" w:author="Vihari Réka" w:date="2018-11-22T23:58:00Z"/>
          <w:rFonts w:ascii="Helvetica" w:eastAsiaTheme="minorHAnsi" w:hAnsi="Helvetica" w:cs="Helvetica"/>
          <w:sz w:val="12"/>
          <w:szCs w:val="12"/>
          <w:rPrChange w:id="781" w:author="Vihari Réka" w:date="2018-11-22T23:58:00Z">
            <w:rPr>
              <w:ins w:id="782" w:author="Vihari Réka" w:date="2018-11-22T23:58:00Z"/>
              <w:rFonts w:ascii="Helvetica" w:eastAsiaTheme="minorHAnsi" w:hAnsi="Helvetica" w:cs="Helvetica"/>
            </w:rPr>
          </w:rPrChange>
        </w:rPr>
      </w:pPr>
      <w:ins w:id="783" w:author="Vihari Réka" w:date="2018-11-22T23:58:00Z">
        <w:r w:rsidRPr="00D1686B">
          <w:rPr>
            <w:rFonts w:ascii="Menlo" w:eastAsiaTheme="minorHAnsi" w:hAnsi="Menlo" w:cs="Menlo"/>
            <w:color w:val="000000"/>
            <w:sz w:val="12"/>
            <w:szCs w:val="12"/>
            <w:rPrChange w:id="784" w:author="Vihari Réka" w:date="2018-11-22T23:58:00Z">
              <w:rPr>
                <w:rFonts w:ascii="Menlo" w:eastAsiaTheme="minorHAnsi" w:hAnsi="Menlo" w:cs="Menlo"/>
                <w:color w:val="000000"/>
              </w:rPr>
            </w:rPrChange>
          </w:rPr>
          <w:t xml:space="preserve">                completion?(data, </w:t>
        </w:r>
        <w:r w:rsidRPr="00D1686B">
          <w:rPr>
            <w:rFonts w:ascii="Menlo" w:eastAsiaTheme="minorHAnsi" w:hAnsi="Menlo" w:cs="Menlo"/>
            <w:b/>
            <w:bCs/>
            <w:color w:val="9B2393"/>
            <w:sz w:val="12"/>
            <w:szCs w:val="12"/>
            <w:rPrChange w:id="785" w:author="Vihari Réka" w:date="2018-11-22T23:58:00Z">
              <w:rPr>
                <w:rFonts w:ascii="Menlo" w:eastAsiaTheme="minorHAnsi" w:hAnsi="Menlo" w:cs="Menlo"/>
                <w:b/>
                <w:bCs/>
                <w:color w:val="9B2393"/>
              </w:rPr>
            </w:rPrChange>
          </w:rPr>
          <w:t>nil</w:t>
        </w:r>
        <w:r w:rsidRPr="00D1686B">
          <w:rPr>
            <w:rFonts w:ascii="Menlo" w:eastAsiaTheme="minorHAnsi" w:hAnsi="Menlo" w:cs="Menlo"/>
            <w:color w:val="000000"/>
            <w:sz w:val="12"/>
            <w:szCs w:val="12"/>
            <w:rPrChange w:id="786" w:author="Vihari Réka" w:date="2018-11-22T23:58:00Z">
              <w:rPr>
                <w:rFonts w:ascii="Menlo" w:eastAsiaTheme="minorHAnsi" w:hAnsi="Menlo" w:cs="Menlo"/>
                <w:color w:val="000000"/>
              </w:rPr>
            </w:rPrChange>
          </w:rPr>
          <w:t>)</w:t>
        </w:r>
      </w:ins>
    </w:p>
    <w:p w14:paraId="5424A188" w14:textId="77777777" w:rsidR="00D1686B" w:rsidRPr="00D1686B" w:rsidRDefault="00D1686B" w:rsidP="00D1686B">
      <w:pPr>
        <w:tabs>
          <w:tab w:val="left" w:pos="593"/>
        </w:tabs>
        <w:autoSpaceDE w:val="0"/>
        <w:autoSpaceDN w:val="0"/>
        <w:adjustRightInd w:val="0"/>
        <w:rPr>
          <w:ins w:id="787" w:author="Vihari Réka" w:date="2018-11-22T23:58:00Z"/>
          <w:rFonts w:ascii="Helvetica" w:eastAsiaTheme="minorHAnsi" w:hAnsi="Helvetica" w:cs="Helvetica"/>
          <w:sz w:val="12"/>
          <w:szCs w:val="12"/>
          <w:rPrChange w:id="788" w:author="Vihari Réka" w:date="2018-11-22T23:58:00Z">
            <w:rPr>
              <w:ins w:id="789" w:author="Vihari Réka" w:date="2018-11-22T23:58:00Z"/>
              <w:rFonts w:ascii="Helvetica" w:eastAsiaTheme="minorHAnsi" w:hAnsi="Helvetica" w:cs="Helvetica"/>
            </w:rPr>
          </w:rPrChange>
        </w:rPr>
      </w:pPr>
      <w:ins w:id="790" w:author="Vihari Réka" w:date="2018-11-22T23:58:00Z">
        <w:r w:rsidRPr="00D1686B">
          <w:rPr>
            <w:rFonts w:ascii="Menlo" w:eastAsiaTheme="minorHAnsi" w:hAnsi="Menlo" w:cs="Menlo"/>
            <w:color w:val="000000"/>
            <w:sz w:val="12"/>
            <w:szCs w:val="12"/>
            <w:rPrChange w:id="791" w:author="Vihari Réka" w:date="2018-11-22T23:58:00Z">
              <w:rPr>
                <w:rFonts w:ascii="Menlo" w:eastAsiaTheme="minorHAnsi" w:hAnsi="Menlo" w:cs="Menlo"/>
                <w:color w:val="000000"/>
              </w:rPr>
            </w:rPrChange>
          </w:rPr>
          <w:t xml:space="preserve">            }</w:t>
        </w:r>
      </w:ins>
    </w:p>
    <w:p w14:paraId="1C55B28E" w14:textId="77777777" w:rsidR="00D1686B" w:rsidRPr="00D1686B" w:rsidRDefault="00D1686B" w:rsidP="00D1686B">
      <w:pPr>
        <w:tabs>
          <w:tab w:val="left" w:pos="593"/>
        </w:tabs>
        <w:autoSpaceDE w:val="0"/>
        <w:autoSpaceDN w:val="0"/>
        <w:adjustRightInd w:val="0"/>
        <w:rPr>
          <w:ins w:id="792" w:author="Vihari Réka" w:date="2018-11-22T23:58:00Z"/>
          <w:rFonts w:ascii="Helvetica" w:eastAsiaTheme="minorHAnsi" w:hAnsi="Helvetica" w:cs="Helvetica"/>
          <w:sz w:val="12"/>
          <w:szCs w:val="12"/>
          <w:rPrChange w:id="793" w:author="Vihari Réka" w:date="2018-11-22T23:58:00Z">
            <w:rPr>
              <w:ins w:id="794" w:author="Vihari Réka" w:date="2018-11-22T23:58:00Z"/>
              <w:rFonts w:ascii="Helvetica" w:eastAsiaTheme="minorHAnsi" w:hAnsi="Helvetica" w:cs="Helvetica"/>
            </w:rPr>
          </w:rPrChange>
        </w:rPr>
      </w:pPr>
      <w:ins w:id="795" w:author="Vihari Réka" w:date="2018-11-22T23:58:00Z">
        <w:r w:rsidRPr="00D1686B">
          <w:rPr>
            <w:rFonts w:ascii="Menlo" w:eastAsiaTheme="minorHAnsi" w:hAnsi="Menlo" w:cs="Menlo"/>
            <w:color w:val="000000"/>
            <w:sz w:val="12"/>
            <w:szCs w:val="12"/>
            <w:rPrChange w:id="796" w:author="Vihari Réka" w:date="2018-11-22T23:58:00Z">
              <w:rPr>
                <w:rFonts w:ascii="Menlo" w:eastAsiaTheme="minorHAnsi" w:hAnsi="Menlo" w:cs="Menlo"/>
                <w:color w:val="000000"/>
              </w:rPr>
            </w:rPrChange>
          </w:rPr>
          <w:t xml:space="preserve">        }</w:t>
        </w:r>
      </w:ins>
    </w:p>
    <w:p w14:paraId="1EAFA464" w14:textId="77777777" w:rsidR="00D1686B" w:rsidRPr="00D1686B" w:rsidRDefault="00D1686B" w:rsidP="00D1686B">
      <w:pPr>
        <w:tabs>
          <w:tab w:val="left" w:pos="593"/>
        </w:tabs>
        <w:autoSpaceDE w:val="0"/>
        <w:autoSpaceDN w:val="0"/>
        <w:adjustRightInd w:val="0"/>
        <w:rPr>
          <w:ins w:id="797" w:author="Vihari Réka" w:date="2018-11-22T23:58:00Z"/>
          <w:rFonts w:ascii="Helvetica" w:eastAsiaTheme="minorHAnsi" w:hAnsi="Helvetica" w:cs="Helvetica"/>
          <w:sz w:val="12"/>
          <w:szCs w:val="12"/>
          <w:rPrChange w:id="798" w:author="Vihari Réka" w:date="2018-11-22T23:58:00Z">
            <w:rPr>
              <w:ins w:id="799" w:author="Vihari Réka" w:date="2018-11-22T23:58:00Z"/>
              <w:rFonts w:ascii="Helvetica" w:eastAsiaTheme="minorHAnsi" w:hAnsi="Helvetica" w:cs="Helvetica"/>
            </w:rPr>
          </w:rPrChange>
        </w:rPr>
      </w:pPr>
      <w:ins w:id="800" w:author="Vihari Réka" w:date="2018-11-22T23:58:00Z">
        <w:r w:rsidRPr="00D1686B">
          <w:rPr>
            <w:rFonts w:ascii="Menlo" w:eastAsiaTheme="minorHAnsi" w:hAnsi="Menlo" w:cs="Menlo"/>
            <w:color w:val="000000"/>
            <w:sz w:val="12"/>
            <w:szCs w:val="12"/>
            <w:rPrChange w:id="801" w:author="Vihari Réka" w:date="2018-11-22T23:58:00Z">
              <w:rPr>
                <w:rFonts w:ascii="Menlo" w:eastAsiaTheme="minorHAnsi" w:hAnsi="Menlo" w:cs="Menlo"/>
                <w:color w:val="000000"/>
              </w:rPr>
            </w:rPrChange>
          </w:rPr>
          <w:t xml:space="preserve">    }</w:t>
        </w:r>
      </w:ins>
    </w:p>
    <w:p w14:paraId="534249A6" w14:textId="77777777" w:rsidR="00D1686B" w:rsidRPr="00D1686B" w:rsidRDefault="00D1686B" w:rsidP="00D1686B">
      <w:pPr>
        <w:tabs>
          <w:tab w:val="left" w:pos="593"/>
        </w:tabs>
        <w:autoSpaceDE w:val="0"/>
        <w:autoSpaceDN w:val="0"/>
        <w:adjustRightInd w:val="0"/>
        <w:rPr>
          <w:ins w:id="802" w:author="Vihari Réka" w:date="2018-11-22T23:58:00Z"/>
          <w:rFonts w:ascii="Helvetica" w:eastAsiaTheme="minorHAnsi" w:hAnsi="Helvetica" w:cs="Helvetica"/>
          <w:sz w:val="12"/>
          <w:szCs w:val="12"/>
          <w:rPrChange w:id="803" w:author="Vihari Réka" w:date="2018-11-22T23:58:00Z">
            <w:rPr>
              <w:ins w:id="804" w:author="Vihari Réka" w:date="2018-11-22T23:58:00Z"/>
              <w:rFonts w:ascii="Helvetica" w:eastAsiaTheme="minorHAnsi" w:hAnsi="Helvetica" w:cs="Helvetica"/>
            </w:rPr>
          </w:rPrChange>
        </w:rPr>
      </w:pPr>
    </w:p>
    <w:p w14:paraId="31103D6C" w14:textId="77777777" w:rsidR="00D1686B" w:rsidRPr="00D1686B" w:rsidRDefault="00D1686B" w:rsidP="00D1686B">
      <w:pPr>
        <w:tabs>
          <w:tab w:val="left" w:pos="593"/>
        </w:tabs>
        <w:autoSpaceDE w:val="0"/>
        <w:autoSpaceDN w:val="0"/>
        <w:adjustRightInd w:val="0"/>
        <w:rPr>
          <w:ins w:id="805" w:author="Vihari Réka" w:date="2018-11-22T23:58:00Z"/>
          <w:rFonts w:ascii="Helvetica" w:eastAsiaTheme="minorHAnsi" w:hAnsi="Helvetica" w:cs="Helvetica"/>
          <w:sz w:val="12"/>
          <w:szCs w:val="12"/>
          <w:rPrChange w:id="806" w:author="Vihari Réka" w:date="2018-11-22T23:58:00Z">
            <w:rPr>
              <w:ins w:id="807" w:author="Vihari Réka" w:date="2018-11-22T23:58:00Z"/>
              <w:rFonts w:ascii="Helvetica" w:eastAsiaTheme="minorHAnsi" w:hAnsi="Helvetica" w:cs="Helvetica"/>
            </w:rPr>
          </w:rPrChange>
        </w:rPr>
      </w:pPr>
      <w:ins w:id="808" w:author="Vihari Réka" w:date="2018-11-22T23:58:00Z">
        <w:r w:rsidRPr="00D1686B">
          <w:rPr>
            <w:rFonts w:ascii="Menlo" w:eastAsiaTheme="minorHAnsi" w:hAnsi="Menlo" w:cs="Menlo"/>
            <w:color w:val="000000"/>
            <w:sz w:val="12"/>
            <w:szCs w:val="12"/>
            <w:rPrChange w:id="809" w:author="Vihari Réka" w:date="2018-11-22T23:58:00Z">
              <w:rPr>
                <w:rFonts w:ascii="Menlo" w:eastAsiaTheme="minorHAnsi" w:hAnsi="Menlo" w:cs="Menlo"/>
                <w:color w:val="000000"/>
              </w:rPr>
            </w:rPrChange>
          </w:rPr>
          <w:t xml:space="preserve">    </w:t>
        </w:r>
        <w:r w:rsidRPr="00D1686B">
          <w:rPr>
            <w:rFonts w:ascii="Menlo" w:eastAsiaTheme="minorHAnsi" w:hAnsi="Menlo" w:cs="Menlo"/>
            <w:b/>
            <w:bCs/>
            <w:color w:val="9B2393"/>
            <w:sz w:val="12"/>
            <w:szCs w:val="12"/>
            <w:rPrChange w:id="810" w:author="Vihari Réka" w:date="2018-11-22T23:58:00Z">
              <w:rPr>
                <w:rFonts w:ascii="Menlo" w:eastAsiaTheme="minorHAnsi" w:hAnsi="Menlo" w:cs="Menlo"/>
                <w:b/>
                <w:bCs/>
                <w:color w:val="9B2393"/>
              </w:rPr>
            </w:rPrChange>
          </w:rPr>
          <w:t>func</w:t>
        </w:r>
        <w:r w:rsidRPr="00D1686B">
          <w:rPr>
            <w:rFonts w:ascii="Menlo" w:eastAsiaTheme="minorHAnsi" w:hAnsi="Menlo" w:cs="Menlo"/>
            <w:color w:val="000000"/>
            <w:sz w:val="12"/>
            <w:szCs w:val="12"/>
            <w:rPrChange w:id="811" w:author="Vihari Réka" w:date="2018-11-22T23:58:00Z">
              <w:rPr>
                <w:rFonts w:ascii="Menlo" w:eastAsiaTheme="minorHAnsi" w:hAnsi="Menlo" w:cs="Menlo"/>
                <w:color w:val="000000"/>
              </w:rPr>
            </w:rPrChange>
          </w:rPr>
          <w:t xml:space="preserve"> post(endpoint: </w:t>
        </w:r>
        <w:r w:rsidRPr="00D1686B">
          <w:rPr>
            <w:rFonts w:ascii="Menlo" w:eastAsiaTheme="minorHAnsi" w:hAnsi="Menlo" w:cs="Menlo"/>
            <w:color w:val="326D74"/>
            <w:sz w:val="12"/>
            <w:szCs w:val="12"/>
            <w:rPrChange w:id="812" w:author="Vihari Réka" w:date="2018-11-22T23:58:00Z">
              <w:rPr>
                <w:rFonts w:ascii="Menlo" w:eastAsiaTheme="minorHAnsi" w:hAnsi="Menlo" w:cs="Menlo"/>
                <w:color w:val="326D74"/>
              </w:rPr>
            </w:rPrChange>
          </w:rPr>
          <w:t>Endpoints</w:t>
        </w:r>
        <w:r w:rsidRPr="00D1686B">
          <w:rPr>
            <w:rFonts w:ascii="Menlo" w:eastAsiaTheme="minorHAnsi" w:hAnsi="Menlo" w:cs="Menlo"/>
            <w:color w:val="000000"/>
            <w:sz w:val="12"/>
            <w:szCs w:val="12"/>
            <w:rPrChange w:id="813" w:author="Vihari Réka" w:date="2018-11-22T23:58:00Z">
              <w:rPr>
                <w:rFonts w:ascii="Menlo" w:eastAsiaTheme="minorHAnsi" w:hAnsi="Menlo" w:cs="Menlo"/>
                <w:color w:val="000000"/>
              </w:rPr>
            </w:rPrChange>
          </w:rPr>
          <w:t xml:space="preserve">, completion: </w:t>
        </w:r>
        <w:r w:rsidRPr="00D1686B">
          <w:rPr>
            <w:rFonts w:ascii="Menlo" w:eastAsiaTheme="minorHAnsi" w:hAnsi="Menlo" w:cs="Menlo"/>
            <w:color w:val="326D74"/>
            <w:sz w:val="12"/>
            <w:szCs w:val="12"/>
            <w:rPrChange w:id="814" w:author="Vihari Réka" w:date="2018-11-22T23:58:00Z">
              <w:rPr>
                <w:rFonts w:ascii="Menlo" w:eastAsiaTheme="minorHAnsi" w:hAnsi="Menlo" w:cs="Menlo"/>
                <w:color w:val="326D74"/>
              </w:rPr>
            </w:rPrChange>
          </w:rPr>
          <w:t>ResponseType</w:t>
        </w:r>
        <w:r w:rsidRPr="00D1686B">
          <w:rPr>
            <w:rFonts w:ascii="Menlo" w:eastAsiaTheme="minorHAnsi" w:hAnsi="Menlo" w:cs="Menlo"/>
            <w:color w:val="000000"/>
            <w:sz w:val="12"/>
            <w:szCs w:val="12"/>
            <w:rPrChange w:id="815" w:author="Vihari Réka" w:date="2018-11-22T23:58:00Z">
              <w:rPr>
                <w:rFonts w:ascii="Menlo" w:eastAsiaTheme="minorHAnsi" w:hAnsi="Menlo" w:cs="Menlo"/>
                <w:color w:val="000000"/>
              </w:rPr>
            </w:rPrChange>
          </w:rPr>
          <w:t>) {</w:t>
        </w:r>
      </w:ins>
    </w:p>
    <w:p w14:paraId="57112316" w14:textId="77777777" w:rsidR="00D1686B" w:rsidRPr="00D1686B" w:rsidRDefault="00D1686B" w:rsidP="00D1686B">
      <w:pPr>
        <w:tabs>
          <w:tab w:val="left" w:pos="593"/>
        </w:tabs>
        <w:autoSpaceDE w:val="0"/>
        <w:autoSpaceDN w:val="0"/>
        <w:adjustRightInd w:val="0"/>
        <w:rPr>
          <w:ins w:id="816" w:author="Vihari Réka" w:date="2018-11-22T23:58:00Z"/>
          <w:rFonts w:ascii="Helvetica" w:eastAsiaTheme="minorHAnsi" w:hAnsi="Helvetica" w:cs="Helvetica"/>
          <w:sz w:val="12"/>
          <w:szCs w:val="12"/>
          <w:rPrChange w:id="817" w:author="Vihari Réka" w:date="2018-11-22T23:58:00Z">
            <w:rPr>
              <w:ins w:id="818" w:author="Vihari Réka" w:date="2018-11-22T23:58:00Z"/>
              <w:rFonts w:ascii="Helvetica" w:eastAsiaTheme="minorHAnsi" w:hAnsi="Helvetica" w:cs="Helvetica"/>
            </w:rPr>
          </w:rPrChange>
        </w:rPr>
      </w:pPr>
      <w:ins w:id="819" w:author="Vihari Réka" w:date="2018-11-22T23:58:00Z">
        <w:r w:rsidRPr="00D1686B">
          <w:rPr>
            <w:rFonts w:ascii="Menlo" w:eastAsiaTheme="minorHAnsi" w:hAnsi="Menlo" w:cs="Menlo"/>
            <w:color w:val="000000"/>
            <w:sz w:val="12"/>
            <w:szCs w:val="12"/>
            <w:rPrChange w:id="820" w:author="Vihari Réka" w:date="2018-11-22T23:58:00Z">
              <w:rPr>
                <w:rFonts w:ascii="Menlo" w:eastAsiaTheme="minorHAnsi" w:hAnsi="Menlo" w:cs="Menlo"/>
                <w:color w:val="000000"/>
              </w:rPr>
            </w:rPrChange>
          </w:rPr>
          <w:t xml:space="preserve">        </w:t>
        </w:r>
        <w:r w:rsidRPr="00D1686B">
          <w:rPr>
            <w:rFonts w:ascii="Menlo" w:eastAsiaTheme="minorHAnsi" w:hAnsi="Menlo" w:cs="Menlo"/>
            <w:b/>
            <w:bCs/>
            <w:color w:val="9B2393"/>
            <w:sz w:val="12"/>
            <w:szCs w:val="12"/>
            <w:rPrChange w:id="821" w:author="Vihari Réka" w:date="2018-11-22T23:58:00Z">
              <w:rPr>
                <w:rFonts w:ascii="Menlo" w:eastAsiaTheme="minorHAnsi" w:hAnsi="Menlo" w:cs="Menlo"/>
                <w:b/>
                <w:bCs/>
                <w:color w:val="9B2393"/>
              </w:rPr>
            </w:rPrChange>
          </w:rPr>
          <w:t>guard</w:t>
        </w:r>
        <w:r w:rsidRPr="00D1686B">
          <w:rPr>
            <w:rFonts w:ascii="Menlo" w:eastAsiaTheme="minorHAnsi" w:hAnsi="Menlo" w:cs="Menlo"/>
            <w:color w:val="000000"/>
            <w:sz w:val="12"/>
            <w:szCs w:val="12"/>
            <w:rPrChange w:id="822" w:author="Vihari Réka" w:date="2018-11-22T23:58:00Z">
              <w:rPr>
                <w:rFonts w:ascii="Menlo" w:eastAsiaTheme="minorHAnsi" w:hAnsi="Menlo" w:cs="Menlo"/>
                <w:color w:val="000000"/>
              </w:rPr>
            </w:rPrChange>
          </w:rPr>
          <w:t xml:space="preserve"> </w:t>
        </w:r>
        <w:r w:rsidRPr="00D1686B">
          <w:rPr>
            <w:rFonts w:ascii="Menlo" w:eastAsiaTheme="minorHAnsi" w:hAnsi="Menlo" w:cs="Menlo"/>
            <w:b/>
            <w:bCs/>
            <w:color w:val="9B2393"/>
            <w:sz w:val="12"/>
            <w:szCs w:val="12"/>
            <w:rPrChange w:id="823" w:author="Vihari Réka" w:date="2018-11-22T23:58:00Z">
              <w:rPr>
                <w:rFonts w:ascii="Menlo" w:eastAsiaTheme="minorHAnsi" w:hAnsi="Menlo" w:cs="Menlo"/>
                <w:b/>
                <w:bCs/>
                <w:color w:val="9B2393"/>
              </w:rPr>
            </w:rPrChange>
          </w:rPr>
          <w:t>let</w:t>
        </w:r>
        <w:r w:rsidRPr="00D1686B">
          <w:rPr>
            <w:rFonts w:ascii="Menlo" w:eastAsiaTheme="minorHAnsi" w:hAnsi="Menlo" w:cs="Menlo"/>
            <w:color w:val="000000"/>
            <w:sz w:val="12"/>
            <w:szCs w:val="12"/>
            <w:rPrChange w:id="824" w:author="Vihari Réka" w:date="2018-11-22T23:58:00Z">
              <w:rPr>
                <w:rFonts w:ascii="Menlo" w:eastAsiaTheme="minorHAnsi" w:hAnsi="Menlo" w:cs="Menlo"/>
                <w:color w:val="000000"/>
              </w:rPr>
            </w:rPrChange>
          </w:rPr>
          <w:t xml:space="preserve"> baseUrl = </w:t>
        </w:r>
        <w:r w:rsidRPr="00D1686B">
          <w:rPr>
            <w:rFonts w:ascii="Menlo" w:eastAsiaTheme="minorHAnsi" w:hAnsi="Menlo" w:cs="Menlo"/>
            <w:color w:val="326D74"/>
            <w:sz w:val="12"/>
            <w:szCs w:val="12"/>
            <w:rPrChange w:id="825" w:author="Vihari Réka" w:date="2018-11-22T23:58:00Z">
              <w:rPr>
                <w:rFonts w:ascii="Menlo" w:eastAsiaTheme="minorHAnsi" w:hAnsi="Menlo" w:cs="Menlo"/>
                <w:color w:val="326D74"/>
              </w:rPr>
            </w:rPrChange>
          </w:rPr>
          <w:t>baseUrl</w:t>
        </w:r>
        <w:r w:rsidRPr="00D1686B">
          <w:rPr>
            <w:rFonts w:ascii="Menlo" w:eastAsiaTheme="minorHAnsi" w:hAnsi="Menlo" w:cs="Menlo"/>
            <w:color w:val="000000"/>
            <w:sz w:val="12"/>
            <w:szCs w:val="12"/>
            <w:rPrChange w:id="826" w:author="Vihari Réka" w:date="2018-11-22T23:58:00Z">
              <w:rPr>
                <w:rFonts w:ascii="Menlo" w:eastAsiaTheme="minorHAnsi" w:hAnsi="Menlo" w:cs="Menlo"/>
                <w:color w:val="000000"/>
              </w:rPr>
            </w:rPrChange>
          </w:rPr>
          <w:t xml:space="preserve">, </w:t>
        </w:r>
        <w:r w:rsidRPr="00D1686B">
          <w:rPr>
            <w:rFonts w:ascii="Menlo" w:eastAsiaTheme="minorHAnsi" w:hAnsi="Menlo" w:cs="Menlo"/>
            <w:b/>
            <w:bCs/>
            <w:color w:val="9B2393"/>
            <w:sz w:val="12"/>
            <w:szCs w:val="12"/>
            <w:rPrChange w:id="827" w:author="Vihari Réka" w:date="2018-11-22T23:58:00Z">
              <w:rPr>
                <w:rFonts w:ascii="Menlo" w:eastAsiaTheme="minorHAnsi" w:hAnsi="Menlo" w:cs="Menlo"/>
                <w:b/>
                <w:bCs/>
                <w:color w:val="9B2393"/>
              </w:rPr>
            </w:rPrChange>
          </w:rPr>
          <w:t>let</w:t>
        </w:r>
        <w:r w:rsidRPr="00D1686B">
          <w:rPr>
            <w:rFonts w:ascii="Menlo" w:eastAsiaTheme="minorHAnsi" w:hAnsi="Menlo" w:cs="Menlo"/>
            <w:color w:val="000000"/>
            <w:sz w:val="12"/>
            <w:szCs w:val="12"/>
            <w:rPrChange w:id="828" w:author="Vihari Réka" w:date="2018-11-22T23:58:00Z">
              <w:rPr>
                <w:rFonts w:ascii="Menlo" w:eastAsiaTheme="minorHAnsi" w:hAnsi="Menlo" w:cs="Menlo"/>
                <w:color w:val="000000"/>
              </w:rPr>
            </w:rPrChange>
          </w:rPr>
          <w:t xml:space="preserve"> url = </w:t>
        </w:r>
        <w:r w:rsidRPr="00D1686B">
          <w:rPr>
            <w:rFonts w:ascii="Menlo" w:eastAsiaTheme="minorHAnsi" w:hAnsi="Menlo" w:cs="Menlo"/>
            <w:color w:val="5C2699"/>
            <w:sz w:val="12"/>
            <w:szCs w:val="12"/>
            <w:rPrChange w:id="829" w:author="Vihari Réka" w:date="2018-11-22T23:58:00Z">
              <w:rPr>
                <w:rFonts w:ascii="Menlo" w:eastAsiaTheme="minorHAnsi" w:hAnsi="Menlo" w:cs="Menlo"/>
                <w:color w:val="5C2699"/>
              </w:rPr>
            </w:rPrChange>
          </w:rPr>
          <w:t>URL</w:t>
        </w:r>
        <w:r w:rsidRPr="00D1686B">
          <w:rPr>
            <w:rFonts w:ascii="Menlo" w:eastAsiaTheme="minorHAnsi" w:hAnsi="Menlo" w:cs="Menlo"/>
            <w:color w:val="000000"/>
            <w:sz w:val="12"/>
            <w:szCs w:val="12"/>
            <w:rPrChange w:id="830" w:author="Vihari Réka" w:date="2018-11-22T23:58:00Z">
              <w:rPr>
                <w:rFonts w:ascii="Menlo" w:eastAsiaTheme="minorHAnsi" w:hAnsi="Menlo" w:cs="Menlo"/>
                <w:color w:val="000000"/>
              </w:rPr>
            </w:rPrChange>
          </w:rPr>
          <w:t xml:space="preserve">(string: </w:t>
        </w:r>
        <w:r w:rsidRPr="00D1686B">
          <w:rPr>
            <w:rFonts w:ascii="Menlo" w:eastAsiaTheme="minorHAnsi" w:hAnsi="Menlo" w:cs="Menlo"/>
            <w:color w:val="C41A16"/>
            <w:sz w:val="12"/>
            <w:szCs w:val="12"/>
            <w:rPrChange w:id="831" w:author="Vihari Réka" w:date="2018-11-22T23:58:00Z">
              <w:rPr>
                <w:rFonts w:ascii="Menlo" w:eastAsiaTheme="minorHAnsi" w:hAnsi="Menlo" w:cs="Menlo"/>
                <w:color w:val="C41A16"/>
              </w:rPr>
            </w:rPrChange>
          </w:rPr>
          <w:t>"</w:t>
        </w:r>
        <w:r w:rsidRPr="00D1686B">
          <w:rPr>
            <w:rFonts w:ascii="Menlo" w:eastAsiaTheme="minorHAnsi" w:hAnsi="Menlo" w:cs="Menlo"/>
            <w:color w:val="000000"/>
            <w:sz w:val="12"/>
            <w:szCs w:val="12"/>
            <w:rPrChange w:id="832" w:author="Vihari Réka" w:date="2018-11-22T23:58:00Z">
              <w:rPr>
                <w:rFonts w:ascii="Menlo" w:eastAsiaTheme="minorHAnsi" w:hAnsi="Menlo" w:cs="Menlo"/>
                <w:color w:val="000000"/>
              </w:rPr>
            </w:rPrChange>
          </w:rPr>
          <w:t>\</w:t>
        </w:r>
        <w:r w:rsidRPr="00D1686B">
          <w:rPr>
            <w:rFonts w:ascii="Menlo" w:eastAsiaTheme="minorHAnsi" w:hAnsi="Menlo" w:cs="Menlo"/>
            <w:color w:val="C41A16"/>
            <w:sz w:val="12"/>
            <w:szCs w:val="12"/>
            <w:rPrChange w:id="833" w:author="Vihari Réka" w:date="2018-11-22T23:58:00Z">
              <w:rPr>
                <w:rFonts w:ascii="Menlo" w:eastAsiaTheme="minorHAnsi" w:hAnsi="Menlo" w:cs="Menlo"/>
                <w:color w:val="C41A16"/>
              </w:rPr>
            </w:rPrChange>
          </w:rPr>
          <w:t>(</w:t>
        </w:r>
        <w:r w:rsidRPr="00D1686B">
          <w:rPr>
            <w:rFonts w:ascii="Menlo" w:eastAsiaTheme="minorHAnsi" w:hAnsi="Menlo" w:cs="Menlo"/>
            <w:color w:val="000000"/>
            <w:sz w:val="12"/>
            <w:szCs w:val="12"/>
            <w:rPrChange w:id="834" w:author="Vihari Réka" w:date="2018-11-22T23:58:00Z">
              <w:rPr>
                <w:rFonts w:ascii="Menlo" w:eastAsiaTheme="minorHAnsi" w:hAnsi="Menlo" w:cs="Menlo"/>
                <w:color w:val="000000"/>
              </w:rPr>
            </w:rPrChange>
          </w:rPr>
          <w:t>baseUrl</w:t>
        </w:r>
        <w:r w:rsidRPr="00D1686B">
          <w:rPr>
            <w:rFonts w:ascii="Menlo" w:eastAsiaTheme="minorHAnsi" w:hAnsi="Menlo" w:cs="Menlo"/>
            <w:color w:val="C41A16"/>
            <w:sz w:val="12"/>
            <w:szCs w:val="12"/>
            <w:rPrChange w:id="835" w:author="Vihari Réka" w:date="2018-11-22T23:58:00Z">
              <w:rPr>
                <w:rFonts w:ascii="Menlo" w:eastAsiaTheme="minorHAnsi" w:hAnsi="Menlo" w:cs="Menlo"/>
                <w:color w:val="C41A16"/>
              </w:rPr>
            </w:rPrChange>
          </w:rPr>
          <w:t>)</w:t>
        </w:r>
        <w:r w:rsidRPr="00D1686B">
          <w:rPr>
            <w:rFonts w:ascii="Menlo" w:eastAsiaTheme="minorHAnsi" w:hAnsi="Menlo" w:cs="Menlo"/>
            <w:color w:val="000000"/>
            <w:sz w:val="12"/>
            <w:szCs w:val="12"/>
            <w:rPrChange w:id="836" w:author="Vihari Réka" w:date="2018-11-22T23:58:00Z">
              <w:rPr>
                <w:rFonts w:ascii="Menlo" w:eastAsiaTheme="minorHAnsi" w:hAnsi="Menlo" w:cs="Menlo"/>
                <w:color w:val="000000"/>
              </w:rPr>
            </w:rPrChange>
          </w:rPr>
          <w:t>\</w:t>
        </w:r>
        <w:r w:rsidRPr="00D1686B">
          <w:rPr>
            <w:rFonts w:ascii="Menlo" w:eastAsiaTheme="minorHAnsi" w:hAnsi="Menlo" w:cs="Menlo"/>
            <w:color w:val="C41A16"/>
            <w:sz w:val="12"/>
            <w:szCs w:val="12"/>
            <w:rPrChange w:id="837" w:author="Vihari Réka" w:date="2018-11-22T23:58:00Z">
              <w:rPr>
                <w:rFonts w:ascii="Menlo" w:eastAsiaTheme="minorHAnsi" w:hAnsi="Menlo" w:cs="Menlo"/>
                <w:color w:val="C41A16"/>
              </w:rPr>
            </w:rPrChange>
          </w:rPr>
          <w:t>(</w:t>
        </w:r>
        <w:r w:rsidRPr="00D1686B">
          <w:rPr>
            <w:rFonts w:ascii="Menlo" w:eastAsiaTheme="minorHAnsi" w:hAnsi="Menlo" w:cs="Menlo"/>
            <w:color w:val="000000"/>
            <w:sz w:val="12"/>
            <w:szCs w:val="12"/>
            <w:rPrChange w:id="838" w:author="Vihari Réka" w:date="2018-11-22T23:58:00Z">
              <w:rPr>
                <w:rFonts w:ascii="Menlo" w:eastAsiaTheme="minorHAnsi" w:hAnsi="Menlo" w:cs="Menlo"/>
                <w:color w:val="000000"/>
              </w:rPr>
            </w:rPrChange>
          </w:rPr>
          <w:t>endpoint.</w:t>
        </w:r>
        <w:r w:rsidRPr="00D1686B">
          <w:rPr>
            <w:rFonts w:ascii="Menlo" w:eastAsiaTheme="minorHAnsi" w:hAnsi="Menlo" w:cs="Menlo"/>
            <w:color w:val="326D74"/>
            <w:sz w:val="12"/>
            <w:szCs w:val="12"/>
            <w:rPrChange w:id="839" w:author="Vihari Réka" w:date="2018-11-22T23:58:00Z">
              <w:rPr>
                <w:rFonts w:ascii="Menlo" w:eastAsiaTheme="minorHAnsi" w:hAnsi="Menlo" w:cs="Menlo"/>
                <w:color w:val="326D74"/>
              </w:rPr>
            </w:rPrChange>
          </w:rPr>
          <w:t>rawValue</w:t>
        </w:r>
        <w:r w:rsidRPr="00D1686B">
          <w:rPr>
            <w:rFonts w:ascii="Menlo" w:eastAsiaTheme="minorHAnsi" w:hAnsi="Menlo" w:cs="Menlo"/>
            <w:color w:val="C41A16"/>
            <w:sz w:val="12"/>
            <w:szCs w:val="12"/>
            <w:rPrChange w:id="840" w:author="Vihari Réka" w:date="2018-11-22T23:58:00Z">
              <w:rPr>
                <w:rFonts w:ascii="Menlo" w:eastAsiaTheme="minorHAnsi" w:hAnsi="Menlo" w:cs="Menlo"/>
                <w:color w:val="C41A16"/>
              </w:rPr>
            </w:rPrChange>
          </w:rPr>
          <w:t>)"</w:t>
        </w:r>
        <w:r w:rsidRPr="00D1686B">
          <w:rPr>
            <w:rFonts w:ascii="Menlo" w:eastAsiaTheme="minorHAnsi" w:hAnsi="Menlo" w:cs="Menlo"/>
            <w:color w:val="000000"/>
            <w:sz w:val="12"/>
            <w:szCs w:val="12"/>
            <w:rPrChange w:id="841" w:author="Vihari Réka" w:date="2018-11-22T23:58:00Z">
              <w:rPr>
                <w:rFonts w:ascii="Menlo" w:eastAsiaTheme="minorHAnsi" w:hAnsi="Menlo" w:cs="Menlo"/>
                <w:color w:val="000000"/>
              </w:rPr>
            </w:rPrChange>
          </w:rPr>
          <w:t xml:space="preserve">) </w:t>
        </w:r>
        <w:r w:rsidRPr="00D1686B">
          <w:rPr>
            <w:rFonts w:ascii="Menlo" w:eastAsiaTheme="minorHAnsi" w:hAnsi="Menlo" w:cs="Menlo"/>
            <w:b/>
            <w:bCs/>
            <w:color w:val="9B2393"/>
            <w:sz w:val="12"/>
            <w:szCs w:val="12"/>
            <w:rPrChange w:id="842" w:author="Vihari Réka" w:date="2018-11-22T23:58:00Z">
              <w:rPr>
                <w:rFonts w:ascii="Menlo" w:eastAsiaTheme="minorHAnsi" w:hAnsi="Menlo" w:cs="Menlo"/>
                <w:b/>
                <w:bCs/>
                <w:color w:val="9B2393"/>
              </w:rPr>
            </w:rPrChange>
          </w:rPr>
          <w:t>else</w:t>
        </w:r>
        <w:r w:rsidRPr="00D1686B">
          <w:rPr>
            <w:rFonts w:ascii="Menlo" w:eastAsiaTheme="minorHAnsi" w:hAnsi="Menlo" w:cs="Menlo"/>
            <w:color w:val="000000"/>
            <w:sz w:val="12"/>
            <w:szCs w:val="12"/>
            <w:rPrChange w:id="843" w:author="Vihari Réka" w:date="2018-11-22T23:58:00Z">
              <w:rPr>
                <w:rFonts w:ascii="Menlo" w:eastAsiaTheme="minorHAnsi" w:hAnsi="Menlo" w:cs="Menlo"/>
                <w:color w:val="000000"/>
              </w:rPr>
            </w:rPrChange>
          </w:rPr>
          <w:t xml:space="preserve"> { </w:t>
        </w:r>
        <w:r w:rsidRPr="00D1686B">
          <w:rPr>
            <w:rFonts w:ascii="Menlo" w:eastAsiaTheme="minorHAnsi" w:hAnsi="Menlo" w:cs="Menlo"/>
            <w:b/>
            <w:bCs/>
            <w:color w:val="9B2393"/>
            <w:sz w:val="12"/>
            <w:szCs w:val="12"/>
            <w:rPrChange w:id="844" w:author="Vihari Réka" w:date="2018-11-22T23:58:00Z">
              <w:rPr>
                <w:rFonts w:ascii="Menlo" w:eastAsiaTheme="minorHAnsi" w:hAnsi="Menlo" w:cs="Menlo"/>
                <w:b/>
                <w:bCs/>
                <w:color w:val="9B2393"/>
              </w:rPr>
            </w:rPrChange>
          </w:rPr>
          <w:t>return</w:t>
        </w:r>
        <w:r w:rsidRPr="00D1686B">
          <w:rPr>
            <w:rFonts w:ascii="Menlo" w:eastAsiaTheme="minorHAnsi" w:hAnsi="Menlo" w:cs="Menlo"/>
            <w:color w:val="000000"/>
            <w:sz w:val="12"/>
            <w:szCs w:val="12"/>
            <w:rPrChange w:id="845" w:author="Vihari Réka" w:date="2018-11-22T23:58:00Z">
              <w:rPr>
                <w:rFonts w:ascii="Menlo" w:eastAsiaTheme="minorHAnsi" w:hAnsi="Menlo" w:cs="Menlo"/>
                <w:color w:val="000000"/>
              </w:rPr>
            </w:rPrChange>
          </w:rPr>
          <w:t xml:space="preserve"> }</w:t>
        </w:r>
      </w:ins>
    </w:p>
    <w:p w14:paraId="477BEE70" w14:textId="77777777" w:rsidR="00D1686B" w:rsidRPr="00D1686B" w:rsidRDefault="00D1686B" w:rsidP="00D1686B">
      <w:pPr>
        <w:tabs>
          <w:tab w:val="left" w:pos="593"/>
        </w:tabs>
        <w:autoSpaceDE w:val="0"/>
        <w:autoSpaceDN w:val="0"/>
        <w:adjustRightInd w:val="0"/>
        <w:rPr>
          <w:ins w:id="846" w:author="Vihari Réka" w:date="2018-11-22T23:58:00Z"/>
          <w:rFonts w:ascii="Helvetica" w:eastAsiaTheme="minorHAnsi" w:hAnsi="Helvetica" w:cs="Helvetica"/>
          <w:sz w:val="12"/>
          <w:szCs w:val="12"/>
          <w:rPrChange w:id="847" w:author="Vihari Réka" w:date="2018-11-22T23:58:00Z">
            <w:rPr>
              <w:ins w:id="848" w:author="Vihari Réka" w:date="2018-11-22T23:58:00Z"/>
              <w:rFonts w:ascii="Helvetica" w:eastAsiaTheme="minorHAnsi" w:hAnsi="Helvetica" w:cs="Helvetica"/>
            </w:rPr>
          </w:rPrChange>
        </w:rPr>
      </w:pPr>
      <w:ins w:id="849" w:author="Vihari Réka" w:date="2018-11-22T23:58:00Z">
        <w:r w:rsidRPr="00D1686B">
          <w:rPr>
            <w:rFonts w:ascii="Menlo" w:eastAsiaTheme="minorHAnsi" w:hAnsi="Menlo" w:cs="Menlo"/>
            <w:color w:val="000000"/>
            <w:sz w:val="12"/>
            <w:szCs w:val="12"/>
            <w:rPrChange w:id="850" w:author="Vihari Réka" w:date="2018-11-22T23:58:00Z">
              <w:rPr>
                <w:rFonts w:ascii="Menlo" w:eastAsiaTheme="minorHAnsi" w:hAnsi="Menlo" w:cs="Menlo"/>
                <w:color w:val="000000"/>
              </w:rPr>
            </w:rPrChange>
          </w:rPr>
          <w:t xml:space="preserve">        Alamofire.</w:t>
        </w:r>
        <w:r w:rsidRPr="00D1686B">
          <w:rPr>
            <w:rFonts w:ascii="Menlo" w:eastAsiaTheme="minorHAnsi" w:hAnsi="Menlo" w:cs="Menlo"/>
            <w:color w:val="245256"/>
            <w:sz w:val="12"/>
            <w:szCs w:val="12"/>
            <w:rPrChange w:id="851" w:author="Vihari Réka" w:date="2018-11-22T23:58:00Z">
              <w:rPr>
                <w:rFonts w:ascii="Menlo" w:eastAsiaTheme="minorHAnsi" w:hAnsi="Menlo" w:cs="Menlo"/>
                <w:color w:val="245256"/>
              </w:rPr>
            </w:rPrChange>
          </w:rPr>
          <w:t>request</w:t>
        </w:r>
        <w:r w:rsidRPr="00D1686B">
          <w:rPr>
            <w:rFonts w:ascii="Menlo" w:eastAsiaTheme="minorHAnsi" w:hAnsi="Menlo" w:cs="Menlo"/>
            <w:color w:val="000000"/>
            <w:sz w:val="12"/>
            <w:szCs w:val="12"/>
            <w:rPrChange w:id="852" w:author="Vihari Réka" w:date="2018-11-22T23:58:00Z">
              <w:rPr>
                <w:rFonts w:ascii="Menlo" w:eastAsiaTheme="minorHAnsi" w:hAnsi="Menlo" w:cs="Menlo"/>
                <w:color w:val="000000"/>
              </w:rPr>
            </w:rPrChange>
          </w:rPr>
          <w:t>(url, method: .</w:t>
        </w:r>
        <w:r w:rsidRPr="00D1686B">
          <w:rPr>
            <w:rFonts w:ascii="Menlo" w:eastAsiaTheme="minorHAnsi" w:hAnsi="Menlo" w:cs="Menlo"/>
            <w:color w:val="245256"/>
            <w:sz w:val="12"/>
            <w:szCs w:val="12"/>
            <w:rPrChange w:id="853" w:author="Vihari Réka" w:date="2018-11-22T23:58:00Z">
              <w:rPr>
                <w:rFonts w:ascii="Menlo" w:eastAsiaTheme="minorHAnsi" w:hAnsi="Menlo" w:cs="Menlo"/>
                <w:color w:val="245256"/>
              </w:rPr>
            </w:rPrChange>
          </w:rPr>
          <w:t>post</w:t>
        </w:r>
        <w:r w:rsidRPr="00D1686B">
          <w:rPr>
            <w:rFonts w:ascii="Menlo" w:eastAsiaTheme="minorHAnsi" w:hAnsi="Menlo" w:cs="Menlo"/>
            <w:color w:val="000000"/>
            <w:sz w:val="12"/>
            <w:szCs w:val="12"/>
            <w:rPrChange w:id="854" w:author="Vihari Réka" w:date="2018-11-22T23:58:00Z">
              <w:rPr>
                <w:rFonts w:ascii="Menlo" w:eastAsiaTheme="minorHAnsi" w:hAnsi="Menlo" w:cs="Menlo"/>
                <w:color w:val="000000"/>
              </w:rPr>
            </w:rPrChange>
          </w:rPr>
          <w:t xml:space="preserve">, parameters: </w:t>
        </w:r>
        <w:r w:rsidRPr="00D1686B">
          <w:rPr>
            <w:rFonts w:ascii="Menlo" w:eastAsiaTheme="minorHAnsi" w:hAnsi="Menlo" w:cs="Menlo"/>
            <w:color w:val="326D74"/>
            <w:sz w:val="12"/>
            <w:szCs w:val="12"/>
            <w:rPrChange w:id="855" w:author="Vihari Réka" w:date="2018-11-22T23:58:00Z">
              <w:rPr>
                <w:rFonts w:ascii="Menlo" w:eastAsiaTheme="minorHAnsi" w:hAnsi="Menlo" w:cs="Menlo"/>
                <w:color w:val="326D74"/>
              </w:rPr>
            </w:rPrChange>
          </w:rPr>
          <w:t>parametersLoc</w:t>
        </w:r>
        <w:r w:rsidRPr="00D1686B">
          <w:rPr>
            <w:rFonts w:ascii="Menlo" w:eastAsiaTheme="minorHAnsi" w:hAnsi="Menlo" w:cs="Menlo"/>
            <w:color w:val="000000"/>
            <w:sz w:val="12"/>
            <w:szCs w:val="12"/>
            <w:rPrChange w:id="856" w:author="Vihari Réka" w:date="2018-11-22T23:58:00Z">
              <w:rPr>
                <w:rFonts w:ascii="Menlo" w:eastAsiaTheme="minorHAnsi" w:hAnsi="Menlo" w:cs="Menlo"/>
                <w:color w:val="000000"/>
              </w:rPr>
            </w:rPrChange>
          </w:rPr>
          <w:t xml:space="preserve">, encoding: </w:t>
        </w:r>
        <w:r w:rsidRPr="00D1686B">
          <w:rPr>
            <w:rFonts w:ascii="Menlo" w:eastAsiaTheme="minorHAnsi" w:hAnsi="Menlo" w:cs="Menlo"/>
            <w:color w:val="326D74"/>
            <w:sz w:val="12"/>
            <w:szCs w:val="12"/>
            <w:rPrChange w:id="857" w:author="Vihari Réka" w:date="2018-11-22T23:58:00Z">
              <w:rPr>
                <w:rFonts w:ascii="Menlo" w:eastAsiaTheme="minorHAnsi" w:hAnsi="Menlo" w:cs="Menlo"/>
                <w:color w:val="326D74"/>
              </w:rPr>
            </w:rPrChange>
          </w:rPr>
          <w:t>JSONEncoding</w:t>
        </w:r>
        <w:r w:rsidRPr="00D1686B">
          <w:rPr>
            <w:rFonts w:ascii="Menlo" w:eastAsiaTheme="minorHAnsi" w:hAnsi="Menlo" w:cs="Menlo"/>
            <w:color w:val="000000"/>
            <w:sz w:val="12"/>
            <w:szCs w:val="12"/>
            <w:rPrChange w:id="858" w:author="Vihari Réka" w:date="2018-11-22T23:58:00Z">
              <w:rPr>
                <w:rFonts w:ascii="Menlo" w:eastAsiaTheme="minorHAnsi" w:hAnsi="Menlo" w:cs="Menlo"/>
                <w:color w:val="000000"/>
              </w:rPr>
            </w:rPrChange>
          </w:rPr>
          <w:t>.</w:t>
        </w:r>
        <w:r w:rsidRPr="00D1686B">
          <w:rPr>
            <w:rFonts w:ascii="Menlo" w:eastAsiaTheme="minorHAnsi" w:hAnsi="Menlo" w:cs="Menlo"/>
            <w:color w:val="326D74"/>
            <w:sz w:val="12"/>
            <w:szCs w:val="12"/>
            <w:rPrChange w:id="859" w:author="Vihari Réka" w:date="2018-11-22T23:58:00Z">
              <w:rPr>
                <w:rFonts w:ascii="Menlo" w:eastAsiaTheme="minorHAnsi" w:hAnsi="Menlo" w:cs="Menlo"/>
                <w:color w:val="326D74"/>
              </w:rPr>
            </w:rPrChange>
          </w:rPr>
          <w:t>default</w:t>
        </w:r>
        <w:r w:rsidRPr="00D1686B">
          <w:rPr>
            <w:rFonts w:ascii="Menlo" w:eastAsiaTheme="minorHAnsi" w:hAnsi="Menlo" w:cs="Menlo"/>
            <w:color w:val="000000"/>
            <w:sz w:val="12"/>
            <w:szCs w:val="12"/>
            <w:rPrChange w:id="860" w:author="Vihari Réka" w:date="2018-11-22T23:58:00Z">
              <w:rPr>
                <w:rFonts w:ascii="Menlo" w:eastAsiaTheme="minorHAnsi" w:hAnsi="Menlo" w:cs="Menlo"/>
                <w:color w:val="000000"/>
              </w:rPr>
            </w:rPrChange>
          </w:rPr>
          <w:t xml:space="preserve">, headers: </w:t>
        </w:r>
        <w:r w:rsidRPr="00D1686B">
          <w:rPr>
            <w:rFonts w:ascii="Menlo" w:eastAsiaTheme="minorHAnsi" w:hAnsi="Menlo" w:cs="Menlo"/>
            <w:color w:val="326D74"/>
            <w:sz w:val="12"/>
            <w:szCs w:val="12"/>
            <w:rPrChange w:id="861" w:author="Vihari Réka" w:date="2018-11-22T23:58:00Z">
              <w:rPr>
                <w:rFonts w:ascii="Menlo" w:eastAsiaTheme="minorHAnsi" w:hAnsi="Menlo" w:cs="Menlo"/>
                <w:color w:val="326D74"/>
              </w:rPr>
            </w:rPrChange>
          </w:rPr>
          <w:t>headers</w:t>
        </w:r>
        <w:r w:rsidRPr="00D1686B">
          <w:rPr>
            <w:rFonts w:ascii="Menlo" w:eastAsiaTheme="minorHAnsi" w:hAnsi="Menlo" w:cs="Menlo"/>
            <w:color w:val="000000"/>
            <w:sz w:val="12"/>
            <w:szCs w:val="12"/>
            <w:rPrChange w:id="862" w:author="Vihari Réka" w:date="2018-11-22T23:58:00Z">
              <w:rPr>
                <w:rFonts w:ascii="Menlo" w:eastAsiaTheme="minorHAnsi" w:hAnsi="Menlo" w:cs="Menlo"/>
                <w:color w:val="000000"/>
              </w:rPr>
            </w:rPrChange>
          </w:rPr>
          <w:t>).</w:t>
        </w:r>
        <w:r w:rsidRPr="00D1686B">
          <w:rPr>
            <w:rFonts w:ascii="Menlo" w:eastAsiaTheme="minorHAnsi" w:hAnsi="Menlo" w:cs="Menlo"/>
            <w:color w:val="245256"/>
            <w:sz w:val="12"/>
            <w:szCs w:val="12"/>
            <w:rPrChange w:id="863" w:author="Vihari Réka" w:date="2018-11-22T23:58:00Z">
              <w:rPr>
                <w:rFonts w:ascii="Menlo" w:eastAsiaTheme="minorHAnsi" w:hAnsi="Menlo" w:cs="Menlo"/>
                <w:color w:val="245256"/>
              </w:rPr>
            </w:rPrChange>
          </w:rPr>
          <w:t>responseJSON</w:t>
        </w:r>
        <w:r w:rsidRPr="00D1686B">
          <w:rPr>
            <w:rFonts w:ascii="Menlo" w:eastAsiaTheme="minorHAnsi" w:hAnsi="Menlo" w:cs="Menlo"/>
            <w:color w:val="000000"/>
            <w:sz w:val="12"/>
            <w:szCs w:val="12"/>
            <w:rPrChange w:id="864" w:author="Vihari Réka" w:date="2018-11-22T23:58:00Z">
              <w:rPr>
                <w:rFonts w:ascii="Menlo" w:eastAsiaTheme="minorHAnsi" w:hAnsi="Menlo" w:cs="Menlo"/>
                <w:color w:val="000000"/>
              </w:rPr>
            </w:rPrChange>
          </w:rPr>
          <w:t xml:space="preserve"> { (response) </w:t>
        </w:r>
        <w:r w:rsidRPr="00D1686B">
          <w:rPr>
            <w:rFonts w:ascii="Menlo" w:eastAsiaTheme="minorHAnsi" w:hAnsi="Menlo" w:cs="Menlo"/>
            <w:b/>
            <w:bCs/>
            <w:color w:val="9B2393"/>
            <w:sz w:val="12"/>
            <w:szCs w:val="12"/>
            <w:rPrChange w:id="865" w:author="Vihari Réka" w:date="2018-11-22T23:58:00Z">
              <w:rPr>
                <w:rFonts w:ascii="Menlo" w:eastAsiaTheme="minorHAnsi" w:hAnsi="Menlo" w:cs="Menlo"/>
                <w:b/>
                <w:bCs/>
                <w:color w:val="9B2393"/>
              </w:rPr>
            </w:rPrChange>
          </w:rPr>
          <w:t>in</w:t>
        </w:r>
      </w:ins>
    </w:p>
    <w:p w14:paraId="78772AA8" w14:textId="77777777" w:rsidR="00D1686B" w:rsidRPr="00D1686B" w:rsidRDefault="00D1686B" w:rsidP="00D1686B">
      <w:pPr>
        <w:tabs>
          <w:tab w:val="left" w:pos="593"/>
        </w:tabs>
        <w:autoSpaceDE w:val="0"/>
        <w:autoSpaceDN w:val="0"/>
        <w:adjustRightInd w:val="0"/>
        <w:rPr>
          <w:ins w:id="866" w:author="Vihari Réka" w:date="2018-11-22T23:58:00Z"/>
          <w:rFonts w:ascii="Helvetica" w:eastAsiaTheme="minorHAnsi" w:hAnsi="Helvetica" w:cs="Helvetica"/>
          <w:sz w:val="12"/>
          <w:szCs w:val="12"/>
          <w:rPrChange w:id="867" w:author="Vihari Réka" w:date="2018-11-22T23:58:00Z">
            <w:rPr>
              <w:ins w:id="868" w:author="Vihari Réka" w:date="2018-11-22T23:58:00Z"/>
              <w:rFonts w:ascii="Helvetica" w:eastAsiaTheme="minorHAnsi" w:hAnsi="Helvetica" w:cs="Helvetica"/>
            </w:rPr>
          </w:rPrChange>
        </w:rPr>
      </w:pPr>
    </w:p>
    <w:p w14:paraId="0EAC656C" w14:textId="77777777" w:rsidR="00D1686B" w:rsidRPr="00D1686B" w:rsidRDefault="00D1686B" w:rsidP="00D1686B">
      <w:pPr>
        <w:tabs>
          <w:tab w:val="left" w:pos="593"/>
        </w:tabs>
        <w:autoSpaceDE w:val="0"/>
        <w:autoSpaceDN w:val="0"/>
        <w:adjustRightInd w:val="0"/>
        <w:rPr>
          <w:ins w:id="869" w:author="Vihari Réka" w:date="2018-11-22T23:58:00Z"/>
          <w:rFonts w:ascii="Helvetica" w:eastAsiaTheme="minorHAnsi" w:hAnsi="Helvetica" w:cs="Helvetica"/>
          <w:sz w:val="12"/>
          <w:szCs w:val="12"/>
          <w:rPrChange w:id="870" w:author="Vihari Réka" w:date="2018-11-22T23:58:00Z">
            <w:rPr>
              <w:ins w:id="871" w:author="Vihari Réka" w:date="2018-11-22T23:58:00Z"/>
              <w:rFonts w:ascii="Helvetica" w:eastAsiaTheme="minorHAnsi" w:hAnsi="Helvetica" w:cs="Helvetica"/>
            </w:rPr>
          </w:rPrChange>
        </w:rPr>
      </w:pPr>
      <w:ins w:id="872" w:author="Vihari Réka" w:date="2018-11-22T23:58:00Z">
        <w:r w:rsidRPr="00D1686B">
          <w:rPr>
            <w:rFonts w:ascii="Menlo" w:eastAsiaTheme="minorHAnsi" w:hAnsi="Menlo" w:cs="Menlo"/>
            <w:color w:val="000000"/>
            <w:sz w:val="12"/>
            <w:szCs w:val="12"/>
            <w:rPrChange w:id="873" w:author="Vihari Réka" w:date="2018-11-22T23:58:00Z">
              <w:rPr>
                <w:rFonts w:ascii="Menlo" w:eastAsiaTheme="minorHAnsi" w:hAnsi="Menlo" w:cs="Menlo"/>
                <w:color w:val="000000"/>
              </w:rPr>
            </w:rPrChange>
          </w:rPr>
          <w:t xml:space="preserve">            </w:t>
        </w:r>
        <w:r w:rsidRPr="00D1686B">
          <w:rPr>
            <w:rFonts w:ascii="Menlo" w:eastAsiaTheme="minorHAnsi" w:hAnsi="Menlo" w:cs="Menlo"/>
            <w:b/>
            <w:bCs/>
            <w:color w:val="9B2393"/>
            <w:sz w:val="12"/>
            <w:szCs w:val="12"/>
            <w:rPrChange w:id="874" w:author="Vihari Réka" w:date="2018-11-22T23:58:00Z">
              <w:rPr>
                <w:rFonts w:ascii="Menlo" w:eastAsiaTheme="minorHAnsi" w:hAnsi="Menlo" w:cs="Menlo"/>
                <w:b/>
                <w:bCs/>
                <w:color w:val="9B2393"/>
              </w:rPr>
            </w:rPrChange>
          </w:rPr>
          <w:t>if</w:t>
        </w:r>
        <w:r w:rsidRPr="00D1686B">
          <w:rPr>
            <w:rFonts w:ascii="Menlo" w:eastAsiaTheme="minorHAnsi" w:hAnsi="Menlo" w:cs="Menlo"/>
            <w:color w:val="000000"/>
            <w:sz w:val="12"/>
            <w:szCs w:val="12"/>
            <w:rPrChange w:id="875" w:author="Vihari Réka" w:date="2018-11-22T23:58:00Z">
              <w:rPr>
                <w:rFonts w:ascii="Menlo" w:eastAsiaTheme="minorHAnsi" w:hAnsi="Menlo" w:cs="Menlo"/>
                <w:color w:val="000000"/>
              </w:rPr>
            </w:rPrChange>
          </w:rPr>
          <w:t xml:space="preserve"> </w:t>
        </w:r>
        <w:r w:rsidRPr="00D1686B">
          <w:rPr>
            <w:rFonts w:ascii="Menlo" w:eastAsiaTheme="minorHAnsi" w:hAnsi="Menlo" w:cs="Menlo"/>
            <w:b/>
            <w:bCs/>
            <w:color w:val="9B2393"/>
            <w:sz w:val="12"/>
            <w:szCs w:val="12"/>
            <w:rPrChange w:id="876" w:author="Vihari Réka" w:date="2018-11-22T23:58:00Z">
              <w:rPr>
                <w:rFonts w:ascii="Menlo" w:eastAsiaTheme="minorHAnsi" w:hAnsi="Menlo" w:cs="Menlo"/>
                <w:b/>
                <w:bCs/>
                <w:color w:val="9B2393"/>
              </w:rPr>
            </w:rPrChange>
          </w:rPr>
          <w:t>let</w:t>
        </w:r>
        <w:r w:rsidRPr="00D1686B">
          <w:rPr>
            <w:rFonts w:ascii="Menlo" w:eastAsiaTheme="minorHAnsi" w:hAnsi="Menlo" w:cs="Menlo"/>
            <w:color w:val="000000"/>
            <w:sz w:val="12"/>
            <w:szCs w:val="12"/>
            <w:rPrChange w:id="877" w:author="Vihari Réka" w:date="2018-11-22T23:58:00Z">
              <w:rPr>
                <w:rFonts w:ascii="Menlo" w:eastAsiaTheme="minorHAnsi" w:hAnsi="Menlo" w:cs="Menlo"/>
                <w:color w:val="000000"/>
              </w:rPr>
            </w:rPrChange>
          </w:rPr>
          <w:t xml:space="preserve"> data = response.</w:t>
        </w:r>
        <w:r w:rsidRPr="00D1686B">
          <w:rPr>
            <w:rFonts w:ascii="Menlo" w:eastAsiaTheme="minorHAnsi" w:hAnsi="Menlo" w:cs="Menlo"/>
            <w:color w:val="326D74"/>
            <w:sz w:val="12"/>
            <w:szCs w:val="12"/>
            <w:rPrChange w:id="878" w:author="Vihari Réka" w:date="2018-11-22T23:58:00Z">
              <w:rPr>
                <w:rFonts w:ascii="Menlo" w:eastAsiaTheme="minorHAnsi" w:hAnsi="Menlo" w:cs="Menlo"/>
                <w:color w:val="326D74"/>
              </w:rPr>
            </w:rPrChange>
          </w:rPr>
          <w:t>data</w:t>
        </w:r>
        <w:r w:rsidRPr="00D1686B">
          <w:rPr>
            <w:rFonts w:ascii="Menlo" w:eastAsiaTheme="minorHAnsi" w:hAnsi="Menlo" w:cs="Menlo"/>
            <w:color w:val="000000"/>
            <w:sz w:val="12"/>
            <w:szCs w:val="12"/>
            <w:rPrChange w:id="879" w:author="Vihari Réka" w:date="2018-11-22T23:58:00Z">
              <w:rPr>
                <w:rFonts w:ascii="Menlo" w:eastAsiaTheme="minorHAnsi" w:hAnsi="Menlo" w:cs="Menlo"/>
                <w:color w:val="000000"/>
              </w:rPr>
            </w:rPrChange>
          </w:rPr>
          <w:t xml:space="preserve"> {</w:t>
        </w:r>
      </w:ins>
    </w:p>
    <w:p w14:paraId="06BB936A" w14:textId="77777777" w:rsidR="00D1686B" w:rsidRPr="00D1686B" w:rsidRDefault="00D1686B" w:rsidP="00D1686B">
      <w:pPr>
        <w:tabs>
          <w:tab w:val="left" w:pos="593"/>
        </w:tabs>
        <w:autoSpaceDE w:val="0"/>
        <w:autoSpaceDN w:val="0"/>
        <w:adjustRightInd w:val="0"/>
        <w:rPr>
          <w:ins w:id="880" w:author="Vihari Réka" w:date="2018-11-22T23:58:00Z"/>
          <w:rFonts w:ascii="Helvetica" w:eastAsiaTheme="minorHAnsi" w:hAnsi="Helvetica" w:cs="Helvetica"/>
          <w:sz w:val="12"/>
          <w:szCs w:val="12"/>
          <w:rPrChange w:id="881" w:author="Vihari Réka" w:date="2018-11-22T23:58:00Z">
            <w:rPr>
              <w:ins w:id="882" w:author="Vihari Réka" w:date="2018-11-22T23:58:00Z"/>
              <w:rFonts w:ascii="Helvetica" w:eastAsiaTheme="minorHAnsi" w:hAnsi="Helvetica" w:cs="Helvetica"/>
            </w:rPr>
          </w:rPrChange>
        </w:rPr>
      </w:pPr>
      <w:ins w:id="883" w:author="Vihari Réka" w:date="2018-11-22T23:58:00Z">
        <w:r w:rsidRPr="00D1686B">
          <w:rPr>
            <w:rFonts w:ascii="Menlo" w:eastAsiaTheme="minorHAnsi" w:hAnsi="Menlo" w:cs="Menlo"/>
            <w:color w:val="000000"/>
            <w:sz w:val="12"/>
            <w:szCs w:val="12"/>
            <w:rPrChange w:id="884" w:author="Vihari Réka" w:date="2018-11-22T23:58:00Z">
              <w:rPr>
                <w:rFonts w:ascii="Menlo" w:eastAsiaTheme="minorHAnsi" w:hAnsi="Menlo" w:cs="Menlo"/>
                <w:color w:val="000000"/>
              </w:rPr>
            </w:rPrChange>
          </w:rPr>
          <w:t xml:space="preserve">                completion?(data, </w:t>
        </w:r>
        <w:r w:rsidRPr="00D1686B">
          <w:rPr>
            <w:rFonts w:ascii="Menlo" w:eastAsiaTheme="minorHAnsi" w:hAnsi="Menlo" w:cs="Menlo"/>
            <w:b/>
            <w:bCs/>
            <w:color w:val="9B2393"/>
            <w:sz w:val="12"/>
            <w:szCs w:val="12"/>
            <w:rPrChange w:id="885" w:author="Vihari Réka" w:date="2018-11-22T23:58:00Z">
              <w:rPr>
                <w:rFonts w:ascii="Menlo" w:eastAsiaTheme="minorHAnsi" w:hAnsi="Menlo" w:cs="Menlo"/>
                <w:b/>
                <w:bCs/>
                <w:color w:val="9B2393"/>
              </w:rPr>
            </w:rPrChange>
          </w:rPr>
          <w:t>nil</w:t>
        </w:r>
        <w:r w:rsidRPr="00D1686B">
          <w:rPr>
            <w:rFonts w:ascii="Menlo" w:eastAsiaTheme="minorHAnsi" w:hAnsi="Menlo" w:cs="Menlo"/>
            <w:color w:val="000000"/>
            <w:sz w:val="12"/>
            <w:szCs w:val="12"/>
            <w:rPrChange w:id="886" w:author="Vihari Réka" w:date="2018-11-22T23:58:00Z">
              <w:rPr>
                <w:rFonts w:ascii="Menlo" w:eastAsiaTheme="minorHAnsi" w:hAnsi="Menlo" w:cs="Menlo"/>
                <w:color w:val="000000"/>
              </w:rPr>
            </w:rPrChange>
          </w:rPr>
          <w:t>)</w:t>
        </w:r>
      </w:ins>
    </w:p>
    <w:p w14:paraId="6512FF4E" w14:textId="77777777" w:rsidR="00D1686B" w:rsidRPr="00D1686B" w:rsidRDefault="00D1686B" w:rsidP="00D1686B">
      <w:pPr>
        <w:tabs>
          <w:tab w:val="left" w:pos="593"/>
        </w:tabs>
        <w:autoSpaceDE w:val="0"/>
        <w:autoSpaceDN w:val="0"/>
        <w:adjustRightInd w:val="0"/>
        <w:rPr>
          <w:ins w:id="887" w:author="Vihari Réka" w:date="2018-11-22T23:58:00Z"/>
          <w:rFonts w:ascii="Helvetica" w:eastAsiaTheme="minorHAnsi" w:hAnsi="Helvetica" w:cs="Helvetica"/>
          <w:sz w:val="12"/>
          <w:szCs w:val="12"/>
          <w:rPrChange w:id="888" w:author="Vihari Réka" w:date="2018-11-22T23:58:00Z">
            <w:rPr>
              <w:ins w:id="889" w:author="Vihari Réka" w:date="2018-11-22T23:58:00Z"/>
              <w:rFonts w:ascii="Helvetica" w:eastAsiaTheme="minorHAnsi" w:hAnsi="Helvetica" w:cs="Helvetica"/>
            </w:rPr>
          </w:rPrChange>
        </w:rPr>
      </w:pPr>
      <w:ins w:id="890" w:author="Vihari Réka" w:date="2018-11-22T23:58:00Z">
        <w:r w:rsidRPr="00D1686B">
          <w:rPr>
            <w:rFonts w:ascii="Menlo" w:eastAsiaTheme="minorHAnsi" w:hAnsi="Menlo" w:cs="Menlo"/>
            <w:color w:val="000000"/>
            <w:sz w:val="12"/>
            <w:szCs w:val="12"/>
            <w:rPrChange w:id="891" w:author="Vihari Réka" w:date="2018-11-22T23:58:00Z">
              <w:rPr>
                <w:rFonts w:ascii="Menlo" w:eastAsiaTheme="minorHAnsi" w:hAnsi="Menlo" w:cs="Menlo"/>
                <w:color w:val="000000"/>
              </w:rPr>
            </w:rPrChange>
          </w:rPr>
          <w:t xml:space="preserve">            }</w:t>
        </w:r>
      </w:ins>
    </w:p>
    <w:p w14:paraId="24D93D36" w14:textId="77777777" w:rsidR="00D1686B" w:rsidRPr="00D1686B" w:rsidRDefault="00D1686B" w:rsidP="00D1686B">
      <w:pPr>
        <w:tabs>
          <w:tab w:val="left" w:pos="593"/>
        </w:tabs>
        <w:autoSpaceDE w:val="0"/>
        <w:autoSpaceDN w:val="0"/>
        <w:adjustRightInd w:val="0"/>
        <w:rPr>
          <w:ins w:id="892" w:author="Vihari Réka" w:date="2018-11-22T23:58:00Z"/>
          <w:rFonts w:ascii="Helvetica" w:eastAsiaTheme="minorHAnsi" w:hAnsi="Helvetica" w:cs="Helvetica"/>
          <w:sz w:val="12"/>
          <w:szCs w:val="12"/>
          <w:rPrChange w:id="893" w:author="Vihari Réka" w:date="2018-11-22T23:58:00Z">
            <w:rPr>
              <w:ins w:id="894" w:author="Vihari Réka" w:date="2018-11-22T23:58:00Z"/>
              <w:rFonts w:ascii="Helvetica" w:eastAsiaTheme="minorHAnsi" w:hAnsi="Helvetica" w:cs="Helvetica"/>
            </w:rPr>
          </w:rPrChange>
        </w:rPr>
      </w:pPr>
    </w:p>
    <w:p w14:paraId="3D0E0D58" w14:textId="77777777" w:rsidR="00D1686B" w:rsidRPr="00D1686B" w:rsidRDefault="00D1686B" w:rsidP="00D1686B">
      <w:pPr>
        <w:tabs>
          <w:tab w:val="left" w:pos="593"/>
        </w:tabs>
        <w:autoSpaceDE w:val="0"/>
        <w:autoSpaceDN w:val="0"/>
        <w:adjustRightInd w:val="0"/>
        <w:rPr>
          <w:ins w:id="895" w:author="Vihari Réka" w:date="2018-11-22T23:58:00Z"/>
          <w:rFonts w:ascii="Helvetica" w:eastAsiaTheme="minorHAnsi" w:hAnsi="Helvetica" w:cs="Helvetica"/>
          <w:sz w:val="12"/>
          <w:szCs w:val="12"/>
          <w:rPrChange w:id="896" w:author="Vihari Réka" w:date="2018-11-22T23:58:00Z">
            <w:rPr>
              <w:ins w:id="897" w:author="Vihari Réka" w:date="2018-11-22T23:58:00Z"/>
              <w:rFonts w:ascii="Helvetica" w:eastAsiaTheme="minorHAnsi" w:hAnsi="Helvetica" w:cs="Helvetica"/>
            </w:rPr>
          </w:rPrChange>
        </w:rPr>
      </w:pPr>
      <w:ins w:id="898" w:author="Vihari Réka" w:date="2018-11-22T23:58:00Z">
        <w:r w:rsidRPr="00D1686B">
          <w:rPr>
            <w:rFonts w:ascii="Menlo" w:eastAsiaTheme="minorHAnsi" w:hAnsi="Menlo" w:cs="Menlo"/>
            <w:color w:val="000000"/>
            <w:sz w:val="12"/>
            <w:szCs w:val="12"/>
            <w:rPrChange w:id="899" w:author="Vihari Réka" w:date="2018-11-22T23:58:00Z">
              <w:rPr>
                <w:rFonts w:ascii="Menlo" w:eastAsiaTheme="minorHAnsi" w:hAnsi="Menlo" w:cs="Menlo"/>
                <w:color w:val="000000"/>
              </w:rPr>
            </w:rPrChange>
          </w:rPr>
          <w:t xml:space="preserve">        }</w:t>
        </w:r>
      </w:ins>
    </w:p>
    <w:p w14:paraId="5F22C2CE" w14:textId="77777777" w:rsidR="00D1686B" w:rsidRPr="00D1686B" w:rsidRDefault="00D1686B" w:rsidP="00D1686B">
      <w:pPr>
        <w:tabs>
          <w:tab w:val="left" w:pos="593"/>
        </w:tabs>
        <w:autoSpaceDE w:val="0"/>
        <w:autoSpaceDN w:val="0"/>
        <w:adjustRightInd w:val="0"/>
        <w:rPr>
          <w:ins w:id="900" w:author="Vihari Réka" w:date="2018-11-22T23:58:00Z"/>
          <w:rFonts w:ascii="Helvetica" w:eastAsiaTheme="minorHAnsi" w:hAnsi="Helvetica" w:cs="Helvetica"/>
          <w:sz w:val="12"/>
          <w:szCs w:val="12"/>
          <w:rPrChange w:id="901" w:author="Vihari Réka" w:date="2018-11-22T23:58:00Z">
            <w:rPr>
              <w:ins w:id="902" w:author="Vihari Réka" w:date="2018-11-22T23:58:00Z"/>
              <w:rFonts w:ascii="Helvetica" w:eastAsiaTheme="minorHAnsi" w:hAnsi="Helvetica" w:cs="Helvetica"/>
            </w:rPr>
          </w:rPrChange>
        </w:rPr>
      </w:pPr>
      <w:ins w:id="903" w:author="Vihari Réka" w:date="2018-11-22T23:58:00Z">
        <w:r w:rsidRPr="00D1686B">
          <w:rPr>
            <w:rFonts w:ascii="Menlo" w:eastAsiaTheme="minorHAnsi" w:hAnsi="Menlo" w:cs="Menlo"/>
            <w:color w:val="000000"/>
            <w:sz w:val="12"/>
            <w:szCs w:val="12"/>
            <w:rPrChange w:id="904" w:author="Vihari Réka" w:date="2018-11-22T23:58:00Z">
              <w:rPr>
                <w:rFonts w:ascii="Menlo" w:eastAsiaTheme="minorHAnsi" w:hAnsi="Menlo" w:cs="Menlo"/>
                <w:color w:val="000000"/>
              </w:rPr>
            </w:rPrChange>
          </w:rPr>
          <w:t xml:space="preserve">    }</w:t>
        </w:r>
      </w:ins>
    </w:p>
    <w:p w14:paraId="5DFDE78B" w14:textId="15635467" w:rsidR="00D1686B" w:rsidRDefault="00D1686B" w:rsidP="00D1686B">
      <w:pPr>
        <w:spacing w:after="120" w:line="360" w:lineRule="auto"/>
        <w:ind w:firstLine="720"/>
        <w:jc w:val="both"/>
        <w:rPr>
          <w:ins w:id="905" w:author="Vihari Réka" w:date="2018-11-22T23:58:00Z"/>
          <w:rFonts w:ascii="Menlo" w:eastAsiaTheme="minorHAnsi" w:hAnsi="Menlo" w:cs="Menlo"/>
          <w:color w:val="000000"/>
          <w:sz w:val="12"/>
          <w:szCs w:val="12"/>
        </w:rPr>
        <w:pPrChange w:id="906" w:author="Vihari Réka" w:date="2018-11-22T23:56:00Z">
          <w:pPr>
            <w:jc w:val="center"/>
          </w:pPr>
        </w:pPrChange>
      </w:pPr>
      <w:ins w:id="907" w:author="Vihari Réka" w:date="2018-11-22T23:58:00Z">
        <w:r w:rsidRPr="00D1686B">
          <w:rPr>
            <w:rFonts w:ascii="Menlo" w:eastAsiaTheme="minorHAnsi" w:hAnsi="Menlo" w:cs="Menlo"/>
            <w:color w:val="000000"/>
            <w:sz w:val="12"/>
            <w:szCs w:val="12"/>
            <w:rPrChange w:id="908" w:author="Vihari Réka" w:date="2018-11-22T23:58:00Z">
              <w:rPr>
                <w:rFonts w:ascii="Menlo" w:eastAsiaTheme="minorHAnsi" w:hAnsi="Menlo" w:cs="Menlo"/>
                <w:color w:val="000000"/>
              </w:rPr>
            </w:rPrChange>
          </w:rPr>
          <w:t>}</w:t>
        </w:r>
      </w:ins>
    </w:p>
    <w:p w14:paraId="1EA9C1A5" w14:textId="5354987C" w:rsidR="00D1686B" w:rsidRDefault="00CB52D2" w:rsidP="00CB52D2">
      <w:pPr>
        <w:spacing w:after="120" w:line="360" w:lineRule="auto"/>
        <w:ind w:firstLine="720"/>
        <w:jc w:val="both"/>
        <w:rPr>
          <w:ins w:id="909" w:author="Vihari Réka" w:date="2018-11-23T20:28:00Z"/>
        </w:rPr>
        <w:pPrChange w:id="910" w:author="Vihari Réka" w:date="2018-11-23T20:26:00Z">
          <w:pPr>
            <w:jc w:val="center"/>
          </w:pPr>
        </w:pPrChange>
      </w:pPr>
      <w:ins w:id="911" w:author="Vihari Réka" w:date="2018-11-23T20:25:00Z">
        <w:r w:rsidRPr="00CB52D2">
          <w:rPr>
            <w:rFonts w:cs="Times New Roman"/>
            <w:rPrChange w:id="912" w:author="Vihari Réka" w:date="2018-11-23T20:26:00Z">
              <w:rPr>
                <w:sz w:val="12"/>
                <w:szCs w:val="12"/>
              </w:rPr>
            </w:rPrChange>
          </w:rPr>
          <w:t>A NetworkService-n felül szükség volt még egy</w:t>
        </w:r>
        <w:r w:rsidRPr="00CB52D2">
          <w:rPr>
            <w:rPrChange w:id="913" w:author="Vihari Réka" w:date="2018-11-23T20:25:00Z">
              <w:rPr>
                <w:sz w:val="12"/>
                <w:szCs w:val="12"/>
              </w:rPr>
            </w:rPrChange>
          </w:rPr>
          <w:t xml:space="preserve"> </w:t>
        </w:r>
      </w:ins>
      <w:ins w:id="914" w:author="Vihari Réka" w:date="2018-11-23T20:26:00Z">
        <w:r w:rsidR="00EE0D0A">
          <w:t>DownloaderService osztályra is, ahol a különböző</w:t>
        </w:r>
      </w:ins>
      <w:ins w:id="915" w:author="Vihari Réka" w:date="2018-11-23T20:27:00Z">
        <w:r w:rsidR="00EE0D0A">
          <w:t xml:space="preserve"> szerveren lévő</w:t>
        </w:r>
      </w:ins>
      <w:ins w:id="916" w:author="Vihari Réka" w:date="2018-11-23T20:26:00Z">
        <w:r w:rsidR="00EE0D0A">
          <w:t xml:space="preserve"> entitások </w:t>
        </w:r>
      </w:ins>
      <w:ins w:id="917" w:author="Vihari Réka" w:date="2018-11-23T20:27:00Z">
        <w:r w:rsidR="00EE0D0A">
          <w:t>kezeléséhez</w:t>
        </w:r>
      </w:ins>
      <w:ins w:id="918" w:author="Vihari Réka" w:date="2018-11-23T20:26:00Z">
        <w:r w:rsidR="00EE0D0A">
          <w:t xml:space="preserve"> írom meg a metódusokat. </w:t>
        </w:r>
      </w:ins>
    </w:p>
    <w:p w14:paraId="6F6AAC5A" w14:textId="4BBAEC98" w:rsidR="00EE0D0A" w:rsidRDefault="00EE0D0A" w:rsidP="00CB52D2">
      <w:pPr>
        <w:spacing w:after="120" w:line="360" w:lineRule="auto"/>
        <w:ind w:firstLine="720"/>
        <w:jc w:val="both"/>
        <w:rPr>
          <w:ins w:id="919" w:author="Vihari Réka" w:date="2018-11-23T20:29:00Z"/>
        </w:rPr>
        <w:pPrChange w:id="920" w:author="Vihari Réka" w:date="2018-11-23T20:26:00Z">
          <w:pPr>
            <w:jc w:val="center"/>
          </w:pPr>
        </w:pPrChange>
      </w:pPr>
      <w:ins w:id="921" w:author="Vihari Réka" w:date="2018-11-23T20:28:00Z">
        <w:r>
          <w:t>Itt is két fajta kérés létezik. A getter metódusok köz</w:t>
        </w:r>
      </w:ins>
      <w:ins w:id="922" w:author="Vihari Réka" w:date="2018-11-23T20:29:00Z">
        <w:r>
          <w:t>ött</w:t>
        </w:r>
      </w:ins>
      <w:ins w:id="923" w:author="Vihari Réka" w:date="2018-11-23T20:28:00Z">
        <w:r>
          <w:t xml:space="preserve"> szerepel a getEvents és a getPrograms. </w:t>
        </w:r>
      </w:ins>
      <w:ins w:id="924" w:author="Vihari Réka" w:date="2018-11-23T20:29:00Z">
        <w:r>
          <w:t xml:space="preserve">Az alábbi kódban látható, hogy a NetworkService-ből létrehoztam egy példányt a metódusban a kommunikáció felépítéséhez. </w:t>
        </w:r>
      </w:ins>
      <w:ins w:id="925" w:author="Vihari Réka" w:date="2018-11-23T20:31:00Z">
        <w:r>
          <w:t xml:space="preserve">A getEvents metódus a visszatérésnél válaszban egy Event tömbbel tér vissza, melyben szerepel az összes szerveren lévő esemény. A completion résznél pedig meghívásnál megadhatunk egy esemény tömböt, ahova a lekérdezett adatokat mentjük. </w:t>
        </w:r>
      </w:ins>
    </w:p>
    <w:p w14:paraId="472C543B" w14:textId="77777777" w:rsidR="00EE0D0A" w:rsidRPr="00EE0D0A" w:rsidRDefault="00EE0D0A" w:rsidP="00EE0D0A">
      <w:pPr>
        <w:tabs>
          <w:tab w:val="left" w:pos="593"/>
        </w:tabs>
        <w:autoSpaceDE w:val="0"/>
        <w:autoSpaceDN w:val="0"/>
        <w:adjustRightInd w:val="0"/>
        <w:rPr>
          <w:ins w:id="926" w:author="Vihari Réka" w:date="2018-11-23T20:29:00Z"/>
          <w:rFonts w:ascii="Helvetica" w:eastAsiaTheme="minorHAnsi" w:hAnsi="Helvetica" w:cs="Helvetica"/>
          <w:sz w:val="16"/>
          <w:szCs w:val="16"/>
          <w:rPrChange w:id="927" w:author="Vihari Réka" w:date="2018-11-23T20:29:00Z">
            <w:rPr>
              <w:ins w:id="928" w:author="Vihari Réka" w:date="2018-11-23T20:29:00Z"/>
              <w:rFonts w:ascii="Helvetica" w:eastAsiaTheme="minorHAnsi" w:hAnsi="Helvetica" w:cs="Helvetica"/>
            </w:rPr>
          </w:rPrChange>
        </w:rPr>
      </w:pPr>
      <w:ins w:id="929" w:author="Vihari Réka" w:date="2018-11-23T20:29:00Z">
        <w:r w:rsidRPr="00EE0D0A">
          <w:rPr>
            <w:rFonts w:ascii="Menlo" w:eastAsiaTheme="minorHAnsi" w:hAnsi="Menlo" w:cs="Menlo"/>
            <w:b/>
            <w:bCs/>
            <w:color w:val="9B2393"/>
            <w:sz w:val="16"/>
            <w:szCs w:val="16"/>
            <w:rPrChange w:id="930" w:author="Vihari Réka" w:date="2018-11-23T20:29:00Z">
              <w:rPr>
                <w:rFonts w:ascii="Menlo" w:eastAsiaTheme="minorHAnsi" w:hAnsi="Menlo" w:cs="Menlo"/>
                <w:b/>
                <w:bCs/>
                <w:color w:val="9B2393"/>
              </w:rPr>
            </w:rPrChange>
          </w:rPr>
          <w:t>func</w:t>
        </w:r>
        <w:r w:rsidRPr="00EE0D0A">
          <w:rPr>
            <w:rFonts w:ascii="Menlo" w:eastAsiaTheme="minorHAnsi" w:hAnsi="Menlo" w:cs="Menlo"/>
            <w:color w:val="000000"/>
            <w:sz w:val="16"/>
            <w:szCs w:val="16"/>
            <w:rPrChange w:id="931" w:author="Vihari Réka" w:date="2018-11-23T20:29:00Z">
              <w:rPr>
                <w:rFonts w:ascii="Menlo" w:eastAsiaTheme="minorHAnsi" w:hAnsi="Menlo" w:cs="Menlo"/>
                <w:color w:val="000000"/>
              </w:rPr>
            </w:rPrChange>
          </w:rPr>
          <w:t xml:space="preserve"> getEvents(completion: (([</w:t>
        </w:r>
        <w:r w:rsidRPr="00EE0D0A">
          <w:rPr>
            <w:rFonts w:ascii="Menlo" w:eastAsiaTheme="minorHAnsi" w:hAnsi="Menlo" w:cs="Menlo"/>
            <w:color w:val="326D74"/>
            <w:sz w:val="16"/>
            <w:szCs w:val="16"/>
            <w:rPrChange w:id="932" w:author="Vihari Réka" w:date="2018-11-23T20:29:00Z">
              <w:rPr>
                <w:rFonts w:ascii="Menlo" w:eastAsiaTheme="minorHAnsi" w:hAnsi="Menlo" w:cs="Menlo"/>
                <w:color w:val="326D74"/>
              </w:rPr>
            </w:rPrChange>
          </w:rPr>
          <w:t>Event</w:t>
        </w:r>
        <w:r w:rsidRPr="00EE0D0A">
          <w:rPr>
            <w:rFonts w:ascii="Menlo" w:eastAsiaTheme="minorHAnsi" w:hAnsi="Menlo" w:cs="Menlo"/>
            <w:color w:val="000000"/>
            <w:sz w:val="16"/>
            <w:szCs w:val="16"/>
            <w:rPrChange w:id="933" w:author="Vihari Réka" w:date="2018-11-23T20:29:00Z">
              <w:rPr>
                <w:rFonts w:ascii="Menlo" w:eastAsiaTheme="minorHAnsi" w:hAnsi="Menlo" w:cs="Menlo"/>
                <w:color w:val="000000"/>
              </w:rPr>
            </w:rPrChange>
          </w:rPr>
          <w:t xml:space="preserve">]) -&gt; </w:t>
        </w:r>
        <w:r w:rsidRPr="00EE0D0A">
          <w:rPr>
            <w:rFonts w:ascii="Menlo" w:eastAsiaTheme="minorHAnsi" w:hAnsi="Menlo" w:cs="Menlo"/>
            <w:color w:val="5C2699"/>
            <w:sz w:val="16"/>
            <w:szCs w:val="16"/>
            <w:rPrChange w:id="934" w:author="Vihari Réka" w:date="2018-11-23T20:29:00Z">
              <w:rPr>
                <w:rFonts w:ascii="Menlo" w:eastAsiaTheme="minorHAnsi" w:hAnsi="Menlo" w:cs="Menlo"/>
                <w:color w:val="5C2699"/>
              </w:rPr>
            </w:rPrChange>
          </w:rPr>
          <w:t>Void</w:t>
        </w:r>
        <w:r w:rsidRPr="00EE0D0A">
          <w:rPr>
            <w:rFonts w:ascii="Menlo" w:eastAsiaTheme="minorHAnsi" w:hAnsi="Menlo" w:cs="Menlo"/>
            <w:color w:val="000000"/>
            <w:sz w:val="16"/>
            <w:szCs w:val="16"/>
            <w:rPrChange w:id="935" w:author="Vihari Réka" w:date="2018-11-23T20:29:00Z">
              <w:rPr>
                <w:rFonts w:ascii="Menlo" w:eastAsiaTheme="minorHAnsi" w:hAnsi="Menlo" w:cs="Menlo"/>
                <w:color w:val="000000"/>
              </w:rPr>
            </w:rPrChange>
          </w:rPr>
          <w:t>)?) {</w:t>
        </w:r>
      </w:ins>
    </w:p>
    <w:p w14:paraId="0AA8460F" w14:textId="77777777" w:rsidR="00EE0D0A" w:rsidRPr="00EE0D0A" w:rsidRDefault="00EE0D0A" w:rsidP="00EE0D0A">
      <w:pPr>
        <w:tabs>
          <w:tab w:val="left" w:pos="593"/>
        </w:tabs>
        <w:autoSpaceDE w:val="0"/>
        <w:autoSpaceDN w:val="0"/>
        <w:adjustRightInd w:val="0"/>
        <w:rPr>
          <w:ins w:id="936" w:author="Vihari Réka" w:date="2018-11-23T20:29:00Z"/>
          <w:rFonts w:ascii="Helvetica" w:eastAsiaTheme="minorHAnsi" w:hAnsi="Helvetica" w:cs="Helvetica"/>
          <w:sz w:val="16"/>
          <w:szCs w:val="16"/>
          <w:rPrChange w:id="937" w:author="Vihari Réka" w:date="2018-11-23T20:29:00Z">
            <w:rPr>
              <w:ins w:id="938" w:author="Vihari Réka" w:date="2018-11-23T20:29:00Z"/>
              <w:rFonts w:ascii="Helvetica" w:eastAsiaTheme="minorHAnsi" w:hAnsi="Helvetica" w:cs="Helvetica"/>
            </w:rPr>
          </w:rPrChange>
        </w:rPr>
      </w:pPr>
      <w:ins w:id="939" w:author="Vihari Réka" w:date="2018-11-23T20:29:00Z">
        <w:r w:rsidRPr="00EE0D0A">
          <w:rPr>
            <w:rFonts w:ascii="Menlo" w:eastAsiaTheme="minorHAnsi" w:hAnsi="Menlo" w:cs="Menlo"/>
            <w:color w:val="000000"/>
            <w:sz w:val="16"/>
            <w:szCs w:val="16"/>
            <w:rPrChange w:id="940" w:author="Vihari Réka" w:date="2018-11-23T20:29:00Z">
              <w:rPr>
                <w:rFonts w:ascii="Menlo" w:eastAsiaTheme="minorHAnsi" w:hAnsi="Menlo" w:cs="Menlo"/>
                <w:color w:val="000000"/>
              </w:rPr>
            </w:rPrChange>
          </w:rPr>
          <w:t xml:space="preserve">        </w:t>
        </w:r>
        <w:r w:rsidRPr="00EE0D0A">
          <w:rPr>
            <w:rFonts w:ascii="Menlo" w:eastAsiaTheme="minorHAnsi" w:hAnsi="Menlo" w:cs="Menlo"/>
            <w:b/>
            <w:bCs/>
            <w:color w:val="9B2393"/>
            <w:sz w:val="16"/>
            <w:szCs w:val="16"/>
            <w:rPrChange w:id="941" w:author="Vihari Réka" w:date="2018-11-23T20:29:00Z">
              <w:rPr>
                <w:rFonts w:ascii="Menlo" w:eastAsiaTheme="minorHAnsi" w:hAnsi="Menlo" w:cs="Menlo"/>
                <w:b/>
                <w:bCs/>
                <w:color w:val="9B2393"/>
              </w:rPr>
            </w:rPrChange>
          </w:rPr>
          <w:t>let</w:t>
        </w:r>
        <w:r w:rsidRPr="00EE0D0A">
          <w:rPr>
            <w:rFonts w:ascii="Menlo" w:eastAsiaTheme="minorHAnsi" w:hAnsi="Menlo" w:cs="Menlo"/>
            <w:color w:val="000000"/>
            <w:sz w:val="16"/>
            <w:szCs w:val="16"/>
            <w:rPrChange w:id="942" w:author="Vihari Réka" w:date="2018-11-23T20:29:00Z">
              <w:rPr>
                <w:rFonts w:ascii="Menlo" w:eastAsiaTheme="minorHAnsi" w:hAnsi="Menlo" w:cs="Menlo"/>
                <w:color w:val="000000"/>
              </w:rPr>
            </w:rPrChange>
          </w:rPr>
          <w:t xml:space="preserve"> networkService = </w:t>
        </w:r>
        <w:r w:rsidRPr="00EE0D0A">
          <w:rPr>
            <w:rFonts w:ascii="Menlo" w:eastAsiaTheme="minorHAnsi" w:hAnsi="Menlo" w:cs="Menlo"/>
            <w:color w:val="326D74"/>
            <w:sz w:val="16"/>
            <w:szCs w:val="16"/>
            <w:rPrChange w:id="943" w:author="Vihari Réka" w:date="2018-11-23T20:29:00Z">
              <w:rPr>
                <w:rFonts w:ascii="Menlo" w:eastAsiaTheme="minorHAnsi" w:hAnsi="Menlo" w:cs="Menlo"/>
                <w:color w:val="326D74"/>
              </w:rPr>
            </w:rPrChange>
          </w:rPr>
          <w:t>NetworkService</w:t>
        </w:r>
        <w:r w:rsidRPr="00EE0D0A">
          <w:rPr>
            <w:rFonts w:ascii="Menlo" w:eastAsiaTheme="minorHAnsi" w:hAnsi="Menlo" w:cs="Menlo"/>
            <w:color w:val="000000"/>
            <w:sz w:val="16"/>
            <w:szCs w:val="16"/>
            <w:rPrChange w:id="944" w:author="Vihari Réka" w:date="2018-11-23T20:29:00Z">
              <w:rPr>
                <w:rFonts w:ascii="Menlo" w:eastAsiaTheme="minorHAnsi" w:hAnsi="Menlo" w:cs="Menlo"/>
                <w:color w:val="000000"/>
              </w:rPr>
            </w:rPrChange>
          </w:rPr>
          <w:t>.</w:t>
        </w:r>
        <w:r w:rsidRPr="00EE0D0A">
          <w:rPr>
            <w:rFonts w:ascii="Menlo" w:eastAsiaTheme="minorHAnsi" w:hAnsi="Menlo" w:cs="Menlo"/>
            <w:color w:val="326D74"/>
            <w:sz w:val="16"/>
            <w:szCs w:val="16"/>
            <w:rPrChange w:id="945" w:author="Vihari Réka" w:date="2018-11-23T20:29:00Z">
              <w:rPr>
                <w:rFonts w:ascii="Menlo" w:eastAsiaTheme="minorHAnsi" w:hAnsi="Menlo" w:cs="Menlo"/>
                <w:color w:val="326D74"/>
              </w:rPr>
            </w:rPrChange>
          </w:rPr>
          <w:t>shared</w:t>
        </w:r>
      </w:ins>
    </w:p>
    <w:p w14:paraId="74947321" w14:textId="77777777" w:rsidR="00EE0D0A" w:rsidRPr="00EE0D0A" w:rsidRDefault="00EE0D0A" w:rsidP="00EE0D0A">
      <w:pPr>
        <w:tabs>
          <w:tab w:val="left" w:pos="593"/>
        </w:tabs>
        <w:autoSpaceDE w:val="0"/>
        <w:autoSpaceDN w:val="0"/>
        <w:adjustRightInd w:val="0"/>
        <w:rPr>
          <w:ins w:id="946" w:author="Vihari Réka" w:date="2018-11-23T20:29:00Z"/>
          <w:rFonts w:ascii="Helvetica" w:eastAsiaTheme="minorHAnsi" w:hAnsi="Helvetica" w:cs="Helvetica"/>
          <w:sz w:val="16"/>
          <w:szCs w:val="16"/>
          <w:rPrChange w:id="947" w:author="Vihari Réka" w:date="2018-11-23T20:29:00Z">
            <w:rPr>
              <w:ins w:id="948" w:author="Vihari Réka" w:date="2018-11-23T20:29:00Z"/>
              <w:rFonts w:ascii="Helvetica" w:eastAsiaTheme="minorHAnsi" w:hAnsi="Helvetica" w:cs="Helvetica"/>
            </w:rPr>
          </w:rPrChange>
        </w:rPr>
      </w:pPr>
      <w:ins w:id="949" w:author="Vihari Réka" w:date="2018-11-23T20:29:00Z">
        <w:r w:rsidRPr="00EE0D0A">
          <w:rPr>
            <w:rFonts w:ascii="Menlo" w:eastAsiaTheme="minorHAnsi" w:hAnsi="Menlo" w:cs="Menlo"/>
            <w:color w:val="000000"/>
            <w:sz w:val="16"/>
            <w:szCs w:val="16"/>
            <w:rPrChange w:id="950" w:author="Vihari Réka" w:date="2018-11-23T20:29:00Z">
              <w:rPr>
                <w:rFonts w:ascii="Menlo" w:eastAsiaTheme="minorHAnsi" w:hAnsi="Menlo" w:cs="Menlo"/>
                <w:color w:val="000000"/>
              </w:rPr>
            </w:rPrChange>
          </w:rPr>
          <w:t xml:space="preserve">        networkService.</w:t>
        </w:r>
        <w:r w:rsidRPr="00EE0D0A">
          <w:rPr>
            <w:rFonts w:ascii="Menlo" w:eastAsiaTheme="minorHAnsi" w:hAnsi="Menlo" w:cs="Menlo"/>
            <w:color w:val="245256"/>
            <w:sz w:val="16"/>
            <w:szCs w:val="16"/>
            <w:rPrChange w:id="951" w:author="Vihari Réka" w:date="2018-11-23T20:29:00Z">
              <w:rPr>
                <w:rFonts w:ascii="Menlo" w:eastAsiaTheme="minorHAnsi" w:hAnsi="Menlo" w:cs="Menlo"/>
                <w:color w:val="245256"/>
              </w:rPr>
            </w:rPrChange>
          </w:rPr>
          <w:t>get</w:t>
        </w:r>
        <w:r w:rsidRPr="00EE0D0A">
          <w:rPr>
            <w:rFonts w:ascii="Menlo" w:eastAsiaTheme="minorHAnsi" w:hAnsi="Menlo" w:cs="Menlo"/>
            <w:color w:val="000000"/>
            <w:sz w:val="16"/>
            <w:szCs w:val="16"/>
            <w:rPrChange w:id="952" w:author="Vihari Réka" w:date="2018-11-23T20:29:00Z">
              <w:rPr>
                <w:rFonts w:ascii="Menlo" w:eastAsiaTheme="minorHAnsi" w:hAnsi="Menlo" w:cs="Menlo"/>
                <w:color w:val="000000"/>
              </w:rPr>
            </w:rPrChange>
          </w:rPr>
          <w:t>(endpoint: .</w:t>
        </w:r>
        <w:r w:rsidRPr="00EE0D0A">
          <w:rPr>
            <w:rFonts w:ascii="Menlo" w:eastAsiaTheme="minorHAnsi" w:hAnsi="Menlo" w:cs="Menlo"/>
            <w:color w:val="245256"/>
            <w:sz w:val="16"/>
            <w:szCs w:val="16"/>
            <w:rPrChange w:id="953" w:author="Vihari Réka" w:date="2018-11-23T20:29:00Z">
              <w:rPr>
                <w:rFonts w:ascii="Menlo" w:eastAsiaTheme="minorHAnsi" w:hAnsi="Menlo" w:cs="Menlo"/>
                <w:color w:val="245256"/>
              </w:rPr>
            </w:rPrChange>
          </w:rPr>
          <w:t>events</w:t>
        </w:r>
        <w:r w:rsidRPr="00EE0D0A">
          <w:rPr>
            <w:rFonts w:ascii="Menlo" w:eastAsiaTheme="minorHAnsi" w:hAnsi="Menlo" w:cs="Menlo"/>
            <w:color w:val="000000"/>
            <w:sz w:val="16"/>
            <w:szCs w:val="16"/>
            <w:rPrChange w:id="954" w:author="Vihari Réka" w:date="2018-11-23T20:29:00Z">
              <w:rPr>
                <w:rFonts w:ascii="Menlo" w:eastAsiaTheme="minorHAnsi" w:hAnsi="Menlo" w:cs="Menlo"/>
                <w:color w:val="000000"/>
              </w:rPr>
            </w:rPrChange>
          </w:rPr>
          <w:t xml:space="preserve">, completion: { response, error </w:t>
        </w:r>
        <w:r w:rsidRPr="00EE0D0A">
          <w:rPr>
            <w:rFonts w:ascii="Menlo" w:eastAsiaTheme="minorHAnsi" w:hAnsi="Menlo" w:cs="Menlo"/>
            <w:b/>
            <w:bCs/>
            <w:color w:val="9B2393"/>
            <w:sz w:val="16"/>
            <w:szCs w:val="16"/>
            <w:rPrChange w:id="955" w:author="Vihari Réka" w:date="2018-11-23T20:29:00Z">
              <w:rPr>
                <w:rFonts w:ascii="Menlo" w:eastAsiaTheme="minorHAnsi" w:hAnsi="Menlo" w:cs="Menlo"/>
                <w:b/>
                <w:bCs/>
                <w:color w:val="9B2393"/>
              </w:rPr>
            </w:rPrChange>
          </w:rPr>
          <w:t>in</w:t>
        </w:r>
      </w:ins>
    </w:p>
    <w:p w14:paraId="7E11B657" w14:textId="77777777" w:rsidR="00EE0D0A" w:rsidRPr="00EE0D0A" w:rsidRDefault="00EE0D0A" w:rsidP="00EE0D0A">
      <w:pPr>
        <w:tabs>
          <w:tab w:val="left" w:pos="593"/>
        </w:tabs>
        <w:autoSpaceDE w:val="0"/>
        <w:autoSpaceDN w:val="0"/>
        <w:adjustRightInd w:val="0"/>
        <w:rPr>
          <w:ins w:id="956" w:author="Vihari Réka" w:date="2018-11-23T20:29:00Z"/>
          <w:rFonts w:ascii="Helvetica" w:eastAsiaTheme="minorHAnsi" w:hAnsi="Helvetica" w:cs="Helvetica"/>
          <w:sz w:val="16"/>
          <w:szCs w:val="16"/>
          <w:rPrChange w:id="957" w:author="Vihari Réka" w:date="2018-11-23T20:29:00Z">
            <w:rPr>
              <w:ins w:id="958" w:author="Vihari Réka" w:date="2018-11-23T20:29:00Z"/>
              <w:rFonts w:ascii="Helvetica" w:eastAsiaTheme="minorHAnsi" w:hAnsi="Helvetica" w:cs="Helvetica"/>
            </w:rPr>
          </w:rPrChange>
        </w:rPr>
      </w:pPr>
    </w:p>
    <w:p w14:paraId="088D2377" w14:textId="77777777" w:rsidR="00EE0D0A" w:rsidRPr="00EE0D0A" w:rsidRDefault="00EE0D0A" w:rsidP="00EE0D0A">
      <w:pPr>
        <w:tabs>
          <w:tab w:val="left" w:pos="593"/>
        </w:tabs>
        <w:autoSpaceDE w:val="0"/>
        <w:autoSpaceDN w:val="0"/>
        <w:adjustRightInd w:val="0"/>
        <w:rPr>
          <w:ins w:id="959" w:author="Vihari Réka" w:date="2018-11-23T20:29:00Z"/>
          <w:rFonts w:ascii="Helvetica" w:eastAsiaTheme="minorHAnsi" w:hAnsi="Helvetica" w:cs="Helvetica"/>
          <w:sz w:val="16"/>
          <w:szCs w:val="16"/>
          <w:rPrChange w:id="960" w:author="Vihari Réka" w:date="2018-11-23T20:29:00Z">
            <w:rPr>
              <w:ins w:id="961" w:author="Vihari Réka" w:date="2018-11-23T20:29:00Z"/>
              <w:rFonts w:ascii="Helvetica" w:eastAsiaTheme="minorHAnsi" w:hAnsi="Helvetica" w:cs="Helvetica"/>
            </w:rPr>
          </w:rPrChange>
        </w:rPr>
      </w:pPr>
      <w:ins w:id="962" w:author="Vihari Réka" w:date="2018-11-23T20:29:00Z">
        <w:r w:rsidRPr="00EE0D0A">
          <w:rPr>
            <w:rFonts w:ascii="Menlo" w:eastAsiaTheme="minorHAnsi" w:hAnsi="Menlo" w:cs="Menlo"/>
            <w:color w:val="000000"/>
            <w:sz w:val="16"/>
            <w:szCs w:val="16"/>
            <w:rPrChange w:id="963" w:author="Vihari Réka" w:date="2018-11-23T20:29:00Z">
              <w:rPr>
                <w:rFonts w:ascii="Menlo" w:eastAsiaTheme="minorHAnsi" w:hAnsi="Menlo" w:cs="Menlo"/>
                <w:color w:val="000000"/>
              </w:rPr>
            </w:rPrChange>
          </w:rPr>
          <w:t xml:space="preserve">                </w:t>
        </w:r>
        <w:r w:rsidRPr="00EE0D0A">
          <w:rPr>
            <w:rFonts w:ascii="Menlo" w:eastAsiaTheme="minorHAnsi" w:hAnsi="Menlo" w:cs="Menlo"/>
            <w:b/>
            <w:bCs/>
            <w:color w:val="9B2393"/>
            <w:sz w:val="16"/>
            <w:szCs w:val="16"/>
            <w:rPrChange w:id="964" w:author="Vihari Réka" w:date="2018-11-23T20:29:00Z">
              <w:rPr>
                <w:rFonts w:ascii="Menlo" w:eastAsiaTheme="minorHAnsi" w:hAnsi="Menlo" w:cs="Menlo"/>
                <w:b/>
                <w:bCs/>
                <w:color w:val="9B2393"/>
              </w:rPr>
            </w:rPrChange>
          </w:rPr>
          <w:t>var</w:t>
        </w:r>
        <w:r w:rsidRPr="00EE0D0A">
          <w:rPr>
            <w:rFonts w:ascii="Menlo" w:eastAsiaTheme="minorHAnsi" w:hAnsi="Menlo" w:cs="Menlo"/>
            <w:color w:val="000000"/>
            <w:sz w:val="16"/>
            <w:szCs w:val="16"/>
            <w:rPrChange w:id="965" w:author="Vihari Réka" w:date="2018-11-23T20:29:00Z">
              <w:rPr>
                <w:rFonts w:ascii="Menlo" w:eastAsiaTheme="minorHAnsi" w:hAnsi="Menlo" w:cs="Menlo"/>
                <w:color w:val="000000"/>
              </w:rPr>
            </w:rPrChange>
          </w:rPr>
          <w:t xml:space="preserve"> events: [</w:t>
        </w:r>
        <w:r w:rsidRPr="00EE0D0A">
          <w:rPr>
            <w:rFonts w:ascii="Menlo" w:eastAsiaTheme="minorHAnsi" w:hAnsi="Menlo" w:cs="Menlo"/>
            <w:color w:val="326D74"/>
            <w:sz w:val="16"/>
            <w:szCs w:val="16"/>
            <w:rPrChange w:id="966" w:author="Vihari Réka" w:date="2018-11-23T20:29:00Z">
              <w:rPr>
                <w:rFonts w:ascii="Menlo" w:eastAsiaTheme="minorHAnsi" w:hAnsi="Menlo" w:cs="Menlo"/>
                <w:color w:val="326D74"/>
              </w:rPr>
            </w:rPrChange>
          </w:rPr>
          <w:t>Event</w:t>
        </w:r>
        <w:r w:rsidRPr="00EE0D0A">
          <w:rPr>
            <w:rFonts w:ascii="Menlo" w:eastAsiaTheme="minorHAnsi" w:hAnsi="Menlo" w:cs="Menlo"/>
            <w:color w:val="000000"/>
            <w:sz w:val="16"/>
            <w:szCs w:val="16"/>
            <w:rPrChange w:id="967" w:author="Vihari Réka" w:date="2018-11-23T20:29:00Z">
              <w:rPr>
                <w:rFonts w:ascii="Menlo" w:eastAsiaTheme="minorHAnsi" w:hAnsi="Menlo" w:cs="Menlo"/>
                <w:color w:val="000000"/>
              </w:rPr>
            </w:rPrChange>
          </w:rPr>
          <w:t>]</w:t>
        </w:r>
      </w:ins>
    </w:p>
    <w:p w14:paraId="29964973" w14:textId="77777777" w:rsidR="00EE0D0A" w:rsidRPr="00EE0D0A" w:rsidRDefault="00EE0D0A" w:rsidP="00EE0D0A">
      <w:pPr>
        <w:tabs>
          <w:tab w:val="left" w:pos="593"/>
        </w:tabs>
        <w:autoSpaceDE w:val="0"/>
        <w:autoSpaceDN w:val="0"/>
        <w:adjustRightInd w:val="0"/>
        <w:rPr>
          <w:ins w:id="968" w:author="Vihari Réka" w:date="2018-11-23T20:29:00Z"/>
          <w:rFonts w:ascii="Helvetica" w:eastAsiaTheme="minorHAnsi" w:hAnsi="Helvetica" w:cs="Helvetica"/>
          <w:sz w:val="16"/>
          <w:szCs w:val="16"/>
          <w:rPrChange w:id="969" w:author="Vihari Réka" w:date="2018-11-23T20:29:00Z">
            <w:rPr>
              <w:ins w:id="970" w:author="Vihari Réka" w:date="2018-11-23T20:29:00Z"/>
              <w:rFonts w:ascii="Helvetica" w:eastAsiaTheme="minorHAnsi" w:hAnsi="Helvetica" w:cs="Helvetica"/>
            </w:rPr>
          </w:rPrChange>
        </w:rPr>
      </w:pPr>
      <w:ins w:id="971" w:author="Vihari Réka" w:date="2018-11-23T20:29:00Z">
        <w:r w:rsidRPr="00EE0D0A">
          <w:rPr>
            <w:rFonts w:ascii="Menlo" w:eastAsiaTheme="minorHAnsi" w:hAnsi="Menlo" w:cs="Menlo"/>
            <w:color w:val="000000"/>
            <w:sz w:val="16"/>
            <w:szCs w:val="16"/>
            <w:rPrChange w:id="972" w:author="Vihari Réka" w:date="2018-11-23T20:29:00Z">
              <w:rPr>
                <w:rFonts w:ascii="Menlo" w:eastAsiaTheme="minorHAnsi" w:hAnsi="Menlo" w:cs="Menlo"/>
                <w:color w:val="000000"/>
              </w:rPr>
            </w:rPrChange>
          </w:rPr>
          <w:t xml:space="preserve">                </w:t>
        </w:r>
        <w:r w:rsidRPr="00EE0D0A">
          <w:rPr>
            <w:rFonts w:ascii="Menlo" w:eastAsiaTheme="minorHAnsi" w:hAnsi="Menlo" w:cs="Menlo"/>
            <w:b/>
            <w:bCs/>
            <w:color w:val="9B2393"/>
            <w:sz w:val="16"/>
            <w:szCs w:val="16"/>
            <w:rPrChange w:id="973" w:author="Vihari Réka" w:date="2018-11-23T20:29:00Z">
              <w:rPr>
                <w:rFonts w:ascii="Menlo" w:eastAsiaTheme="minorHAnsi" w:hAnsi="Menlo" w:cs="Menlo"/>
                <w:b/>
                <w:bCs/>
                <w:color w:val="9B2393"/>
              </w:rPr>
            </w:rPrChange>
          </w:rPr>
          <w:t>if</w:t>
        </w:r>
        <w:r w:rsidRPr="00EE0D0A">
          <w:rPr>
            <w:rFonts w:ascii="Menlo" w:eastAsiaTheme="minorHAnsi" w:hAnsi="Menlo" w:cs="Menlo"/>
            <w:color w:val="000000"/>
            <w:sz w:val="16"/>
            <w:szCs w:val="16"/>
            <w:rPrChange w:id="974" w:author="Vihari Réka" w:date="2018-11-23T20:29:00Z">
              <w:rPr>
                <w:rFonts w:ascii="Menlo" w:eastAsiaTheme="minorHAnsi" w:hAnsi="Menlo" w:cs="Menlo"/>
                <w:color w:val="000000"/>
              </w:rPr>
            </w:rPrChange>
          </w:rPr>
          <w:t xml:space="preserve"> </w:t>
        </w:r>
        <w:r w:rsidRPr="00EE0D0A">
          <w:rPr>
            <w:rFonts w:ascii="Menlo" w:eastAsiaTheme="minorHAnsi" w:hAnsi="Menlo" w:cs="Menlo"/>
            <w:b/>
            <w:bCs/>
            <w:color w:val="9B2393"/>
            <w:sz w:val="16"/>
            <w:szCs w:val="16"/>
            <w:rPrChange w:id="975" w:author="Vihari Réka" w:date="2018-11-23T20:29:00Z">
              <w:rPr>
                <w:rFonts w:ascii="Menlo" w:eastAsiaTheme="minorHAnsi" w:hAnsi="Menlo" w:cs="Menlo"/>
                <w:b/>
                <w:bCs/>
                <w:color w:val="9B2393"/>
              </w:rPr>
            </w:rPrChange>
          </w:rPr>
          <w:t>let</w:t>
        </w:r>
        <w:r w:rsidRPr="00EE0D0A">
          <w:rPr>
            <w:rFonts w:ascii="Menlo" w:eastAsiaTheme="minorHAnsi" w:hAnsi="Menlo" w:cs="Menlo"/>
            <w:color w:val="000000"/>
            <w:sz w:val="16"/>
            <w:szCs w:val="16"/>
            <w:rPrChange w:id="976" w:author="Vihari Réka" w:date="2018-11-23T20:29:00Z">
              <w:rPr>
                <w:rFonts w:ascii="Menlo" w:eastAsiaTheme="minorHAnsi" w:hAnsi="Menlo" w:cs="Menlo"/>
                <w:color w:val="000000"/>
              </w:rPr>
            </w:rPrChange>
          </w:rPr>
          <w:t xml:space="preserve"> response = response {</w:t>
        </w:r>
      </w:ins>
    </w:p>
    <w:p w14:paraId="058C839E" w14:textId="77777777" w:rsidR="00EE0D0A" w:rsidRPr="00EE0D0A" w:rsidRDefault="00EE0D0A" w:rsidP="00EE0D0A">
      <w:pPr>
        <w:tabs>
          <w:tab w:val="left" w:pos="593"/>
        </w:tabs>
        <w:autoSpaceDE w:val="0"/>
        <w:autoSpaceDN w:val="0"/>
        <w:adjustRightInd w:val="0"/>
        <w:rPr>
          <w:ins w:id="977" w:author="Vihari Réka" w:date="2018-11-23T20:29:00Z"/>
          <w:rFonts w:ascii="Helvetica" w:eastAsiaTheme="minorHAnsi" w:hAnsi="Helvetica" w:cs="Helvetica"/>
          <w:sz w:val="16"/>
          <w:szCs w:val="16"/>
          <w:rPrChange w:id="978" w:author="Vihari Réka" w:date="2018-11-23T20:29:00Z">
            <w:rPr>
              <w:ins w:id="979" w:author="Vihari Réka" w:date="2018-11-23T20:29:00Z"/>
              <w:rFonts w:ascii="Helvetica" w:eastAsiaTheme="minorHAnsi" w:hAnsi="Helvetica" w:cs="Helvetica"/>
            </w:rPr>
          </w:rPrChange>
        </w:rPr>
      </w:pPr>
      <w:ins w:id="980" w:author="Vihari Réka" w:date="2018-11-23T20:29:00Z">
        <w:r w:rsidRPr="00EE0D0A">
          <w:rPr>
            <w:rFonts w:ascii="Menlo" w:eastAsiaTheme="minorHAnsi" w:hAnsi="Menlo" w:cs="Menlo"/>
            <w:color w:val="000000"/>
            <w:sz w:val="16"/>
            <w:szCs w:val="16"/>
            <w:rPrChange w:id="981" w:author="Vihari Réka" w:date="2018-11-23T20:29:00Z">
              <w:rPr>
                <w:rFonts w:ascii="Menlo" w:eastAsiaTheme="minorHAnsi" w:hAnsi="Menlo" w:cs="Menlo"/>
                <w:color w:val="000000"/>
              </w:rPr>
            </w:rPrChange>
          </w:rPr>
          <w:t xml:space="preserve">                    </w:t>
        </w:r>
        <w:r w:rsidRPr="00EE0D0A">
          <w:rPr>
            <w:rFonts w:ascii="Menlo" w:eastAsiaTheme="minorHAnsi" w:hAnsi="Menlo" w:cs="Menlo"/>
            <w:b/>
            <w:bCs/>
            <w:color w:val="9B2393"/>
            <w:sz w:val="16"/>
            <w:szCs w:val="16"/>
            <w:rPrChange w:id="982" w:author="Vihari Réka" w:date="2018-11-23T20:29:00Z">
              <w:rPr>
                <w:rFonts w:ascii="Menlo" w:eastAsiaTheme="minorHAnsi" w:hAnsi="Menlo" w:cs="Menlo"/>
                <w:b/>
                <w:bCs/>
                <w:color w:val="9B2393"/>
              </w:rPr>
            </w:rPrChange>
          </w:rPr>
          <w:t>do</w:t>
        </w:r>
        <w:r w:rsidRPr="00EE0D0A">
          <w:rPr>
            <w:rFonts w:ascii="Menlo" w:eastAsiaTheme="minorHAnsi" w:hAnsi="Menlo" w:cs="Menlo"/>
            <w:color w:val="000000"/>
            <w:sz w:val="16"/>
            <w:szCs w:val="16"/>
            <w:rPrChange w:id="983" w:author="Vihari Réka" w:date="2018-11-23T20:29:00Z">
              <w:rPr>
                <w:rFonts w:ascii="Menlo" w:eastAsiaTheme="minorHAnsi" w:hAnsi="Menlo" w:cs="Menlo"/>
                <w:color w:val="000000"/>
              </w:rPr>
            </w:rPrChange>
          </w:rPr>
          <w:t xml:space="preserve"> {</w:t>
        </w:r>
      </w:ins>
    </w:p>
    <w:p w14:paraId="7AA1F8C5" w14:textId="77777777" w:rsidR="00EE0D0A" w:rsidRPr="00EE0D0A" w:rsidRDefault="00EE0D0A" w:rsidP="00EE0D0A">
      <w:pPr>
        <w:tabs>
          <w:tab w:val="left" w:pos="593"/>
        </w:tabs>
        <w:autoSpaceDE w:val="0"/>
        <w:autoSpaceDN w:val="0"/>
        <w:adjustRightInd w:val="0"/>
        <w:rPr>
          <w:ins w:id="984" w:author="Vihari Réka" w:date="2018-11-23T20:29:00Z"/>
          <w:rFonts w:ascii="Helvetica" w:eastAsiaTheme="minorHAnsi" w:hAnsi="Helvetica" w:cs="Helvetica"/>
          <w:sz w:val="16"/>
          <w:szCs w:val="16"/>
          <w:rPrChange w:id="985" w:author="Vihari Réka" w:date="2018-11-23T20:29:00Z">
            <w:rPr>
              <w:ins w:id="986" w:author="Vihari Réka" w:date="2018-11-23T20:29:00Z"/>
              <w:rFonts w:ascii="Helvetica" w:eastAsiaTheme="minorHAnsi" w:hAnsi="Helvetica" w:cs="Helvetica"/>
            </w:rPr>
          </w:rPrChange>
        </w:rPr>
      </w:pPr>
      <w:ins w:id="987" w:author="Vihari Réka" w:date="2018-11-23T20:29:00Z">
        <w:r w:rsidRPr="00EE0D0A">
          <w:rPr>
            <w:rFonts w:ascii="Menlo" w:eastAsiaTheme="minorHAnsi" w:hAnsi="Menlo" w:cs="Menlo"/>
            <w:color w:val="000000"/>
            <w:sz w:val="16"/>
            <w:szCs w:val="16"/>
            <w:rPrChange w:id="988" w:author="Vihari Réka" w:date="2018-11-23T20:29:00Z">
              <w:rPr>
                <w:rFonts w:ascii="Menlo" w:eastAsiaTheme="minorHAnsi" w:hAnsi="Menlo" w:cs="Menlo"/>
                <w:color w:val="000000"/>
              </w:rPr>
            </w:rPrChange>
          </w:rPr>
          <w:t xml:space="preserve">                        events = </w:t>
        </w:r>
        <w:r w:rsidRPr="00EE0D0A">
          <w:rPr>
            <w:rFonts w:ascii="Menlo" w:eastAsiaTheme="minorHAnsi" w:hAnsi="Menlo" w:cs="Menlo"/>
            <w:b/>
            <w:bCs/>
            <w:color w:val="9B2393"/>
            <w:sz w:val="16"/>
            <w:szCs w:val="16"/>
            <w:rPrChange w:id="989" w:author="Vihari Réka" w:date="2018-11-23T20:29:00Z">
              <w:rPr>
                <w:rFonts w:ascii="Menlo" w:eastAsiaTheme="minorHAnsi" w:hAnsi="Menlo" w:cs="Menlo"/>
                <w:b/>
                <w:bCs/>
                <w:color w:val="9B2393"/>
              </w:rPr>
            </w:rPrChange>
          </w:rPr>
          <w:t>try</w:t>
        </w:r>
        <w:r w:rsidRPr="00EE0D0A">
          <w:rPr>
            <w:rFonts w:ascii="Menlo" w:eastAsiaTheme="minorHAnsi" w:hAnsi="Menlo" w:cs="Menlo"/>
            <w:color w:val="000000"/>
            <w:sz w:val="16"/>
            <w:szCs w:val="16"/>
            <w:rPrChange w:id="990" w:author="Vihari Réka" w:date="2018-11-23T20:29:00Z">
              <w:rPr>
                <w:rFonts w:ascii="Menlo" w:eastAsiaTheme="minorHAnsi" w:hAnsi="Menlo" w:cs="Menlo"/>
                <w:color w:val="000000"/>
              </w:rPr>
            </w:rPrChange>
          </w:rPr>
          <w:t xml:space="preserve"> </w:t>
        </w:r>
        <w:r w:rsidRPr="00EE0D0A">
          <w:rPr>
            <w:rFonts w:ascii="Menlo" w:eastAsiaTheme="minorHAnsi" w:hAnsi="Menlo" w:cs="Menlo"/>
            <w:color w:val="5C2699"/>
            <w:sz w:val="16"/>
            <w:szCs w:val="16"/>
            <w:rPrChange w:id="991" w:author="Vihari Réka" w:date="2018-11-23T20:29:00Z">
              <w:rPr>
                <w:rFonts w:ascii="Menlo" w:eastAsiaTheme="minorHAnsi" w:hAnsi="Menlo" w:cs="Menlo"/>
                <w:color w:val="5C2699"/>
              </w:rPr>
            </w:rPrChange>
          </w:rPr>
          <w:t>JSONDecoder</w:t>
        </w:r>
        <w:r w:rsidRPr="00EE0D0A">
          <w:rPr>
            <w:rFonts w:ascii="Menlo" w:eastAsiaTheme="minorHAnsi" w:hAnsi="Menlo" w:cs="Menlo"/>
            <w:color w:val="000000"/>
            <w:sz w:val="16"/>
            <w:szCs w:val="16"/>
            <w:rPrChange w:id="992" w:author="Vihari Réka" w:date="2018-11-23T20:29:00Z">
              <w:rPr>
                <w:rFonts w:ascii="Menlo" w:eastAsiaTheme="minorHAnsi" w:hAnsi="Menlo" w:cs="Menlo"/>
                <w:color w:val="000000"/>
              </w:rPr>
            </w:rPrChange>
          </w:rPr>
          <w:t>().</w:t>
        </w:r>
        <w:r w:rsidRPr="00EE0D0A">
          <w:rPr>
            <w:rFonts w:ascii="Menlo" w:eastAsiaTheme="minorHAnsi" w:hAnsi="Menlo" w:cs="Menlo"/>
            <w:color w:val="3900A0"/>
            <w:sz w:val="16"/>
            <w:szCs w:val="16"/>
            <w:rPrChange w:id="993" w:author="Vihari Réka" w:date="2018-11-23T20:29:00Z">
              <w:rPr>
                <w:rFonts w:ascii="Menlo" w:eastAsiaTheme="minorHAnsi" w:hAnsi="Menlo" w:cs="Menlo"/>
                <w:color w:val="3900A0"/>
              </w:rPr>
            </w:rPrChange>
          </w:rPr>
          <w:t>decode</w:t>
        </w:r>
        <w:r w:rsidRPr="00EE0D0A">
          <w:rPr>
            <w:rFonts w:ascii="Menlo" w:eastAsiaTheme="minorHAnsi" w:hAnsi="Menlo" w:cs="Menlo"/>
            <w:color w:val="000000"/>
            <w:sz w:val="16"/>
            <w:szCs w:val="16"/>
            <w:rPrChange w:id="994" w:author="Vihari Réka" w:date="2018-11-23T20:29:00Z">
              <w:rPr>
                <w:rFonts w:ascii="Menlo" w:eastAsiaTheme="minorHAnsi" w:hAnsi="Menlo" w:cs="Menlo"/>
                <w:color w:val="000000"/>
              </w:rPr>
            </w:rPrChange>
          </w:rPr>
          <w:t>([</w:t>
        </w:r>
        <w:r w:rsidRPr="00EE0D0A">
          <w:rPr>
            <w:rFonts w:ascii="Menlo" w:eastAsiaTheme="minorHAnsi" w:hAnsi="Menlo" w:cs="Menlo"/>
            <w:color w:val="326D74"/>
            <w:sz w:val="16"/>
            <w:szCs w:val="16"/>
            <w:rPrChange w:id="995" w:author="Vihari Réka" w:date="2018-11-23T20:29:00Z">
              <w:rPr>
                <w:rFonts w:ascii="Menlo" w:eastAsiaTheme="minorHAnsi" w:hAnsi="Menlo" w:cs="Menlo"/>
                <w:color w:val="326D74"/>
              </w:rPr>
            </w:rPrChange>
          </w:rPr>
          <w:t>Event</w:t>
        </w:r>
        <w:r w:rsidRPr="00EE0D0A">
          <w:rPr>
            <w:rFonts w:ascii="Menlo" w:eastAsiaTheme="minorHAnsi" w:hAnsi="Menlo" w:cs="Menlo"/>
            <w:color w:val="000000"/>
            <w:sz w:val="16"/>
            <w:szCs w:val="16"/>
            <w:rPrChange w:id="996" w:author="Vihari Réka" w:date="2018-11-23T20:29:00Z">
              <w:rPr>
                <w:rFonts w:ascii="Menlo" w:eastAsiaTheme="minorHAnsi" w:hAnsi="Menlo" w:cs="Menlo"/>
                <w:color w:val="000000"/>
              </w:rPr>
            </w:rPrChange>
          </w:rPr>
          <w:t>].</w:t>
        </w:r>
        <w:r w:rsidRPr="00EE0D0A">
          <w:rPr>
            <w:rFonts w:ascii="Menlo" w:eastAsiaTheme="minorHAnsi" w:hAnsi="Menlo" w:cs="Menlo"/>
            <w:b/>
            <w:bCs/>
            <w:color w:val="9B2393"/>
            <w:sz w:val="16"/>
            <w:szCs w:val="16"/>
            <w:rPrChange w:id="997" w:author="Vihari Réka" w:date="2018-11-23T20:29:00Z">
              <w:rPr>
                <w:rFonts w:ascii="Menlo" w:eastAsiaTheme="minorHAnsi" w:hAnsi="Menlo" w:cs="Menlo"/>
                <w:b/>
                <w:bCs/>
                <w:color w:val="9B2393"/>
              </w:rPr>
            </w:rPrChange>
          </w:rPr>
          <w:t>self</w:t>
        </w:r>
        <w:r w:rsidRPr="00EE0D0A">
          <w:rPr>
            <w:rFonts w:ascii="Menlo" w:eastAsiaTheme="minorHAnsi" w:hAnsi="Menlo" w:cs="Menlo"/>
            <w:color w:val="000000"/>
            <w:sz w:val="16"/>
            <w:szCs w:val="16"/>
            <w:rPrChange w:id="998" w:author="Vihari Réka" w:date="2018-11-23T20:29:00Z">
              <w:rPr>
                <w:rFonts w:ascii="Menlo" w:eastAsiaTheme="minorHAnsi" w:hAnsi="Menlo" w:cs="Menlo"/>
                <w:color w:val="000000"/>
              </w:rPr>
            </w:rPrChange>
          </w:rPr>
          <w:t>, from: response)</w:t>
        </w:r>
      </w:ins>
    </w:p>
    <w:p w14:paraId="32D19C7F" w14:textId="77777777" w:rsidR="00EE0D0A" w:rsidRPr="00EE0D0A" w:rsidRDefault="00EE0D0A" w:rsidP="00EE0D0A">
      <w:pPr>
        <w:tabs>
          <w:tab w:val="left" w:pos="593"/>
        </w:tabs>
        <w:autoSpaceDE w:val="0"/>
        <w:autoSpaceDN w:val="0"/>
        <w:adjustRightInd w:val="0"/>
        <w:rPr>
          <w:ins w:id="999" w:author="Vihari Réka" w:date="2018-11-23T20:29:00Z"/>
          <w:rFonts w:ascii="Helvetica" w:eastAsiaTheme="minorHAnsi" w:hAnsi="Helvetica" w:cs="Helvetica"/>
          <w:sz w:val="16"/>
          <w:szCs w:val="16"/>
          <w:rPrChange w:id="1000" w:author="Vihari Réka" w:date="2018-11-23T20:29:00Z">
            <w:rPr>
              <w:ins w:id="1001" w:author="Vihari Réka" w:date="2018-11-23T20:29:00Z"/>
              <w:rFonts w:ascii="Helvetica" w:eastAsiaTheme="minorHAnsi" w:hAnsi="Helvetica" w:cs="Helvetica"/>
            </w:rPr>
          </w:rPrChange>
        </w:rPr>
      </w:pPr>
      <w:ins w:id="1002" w:author="Vihari Réka" w:date="2018-11-23T20:29:00Z">
        <w:r w:rsidRPr="00EE0D0A">
          <w:rPr>
            <w:rFonts w:ascii="Menlo" w:eastAsiaTheme="minorHAnsi" w:hAnsi="Menlo" w:cs="Menlo"/>
            <w:color w:val="000000"/>
            <w:sz w:val="16"/>
            <w:szCs w:val="16"/>
            <w:rPrChange w:id="1003" w:author="Vihari Réka" w:date="2018-11-23T20:29:00Z">
              <w:rPr>
                <w:rFonts w:ascii="Menlo" w:eastAsiaTheme="minorHAnsi" w:hAnsi="Menlo" w:cs="Menlo"/>
                <w:color w:val="000000"/>
              </w:rPr>
            </w:rPrChange>
          </w:rPr>
          <w:t xml:space="preserve">                        completion?(events)</w:t>
        </w:r>
      </w:ins>
    </w:p>
    <w:p w14:paraId="2E6D8297" w14:textId="77777777" w:rsidR="00EE0D0A" w:rsidRPr="00EE0D0A" w:rsidRDefault="00EE0D0A" w:rsidP="00EE0D0A">
      <w:pPr>
        <w:tabs>
          <w:tab w:val="left" w:pos="593"/>
        </w:tabs>
        <w:autoSpaceDE w:val="0"/>
        <w:autoSpaceDN w:val="0"/>
        <w:adjustRightInd w:val="0"/>
        <w:rPr>
          <w:ins w:id="1004" w:author="Vihari Réka" w:date="2018-11-23T20:29:00Z"/>
          <w:rFonts w:ascii="Helvetica" w:eastAsiaTheme="minorHAnsi" w:hAnsi="Helvetica" w:cs="Helvetica"/>
          <w:sz w:val="16"/>
          <w:szCs w:val="16"/>
          <w:rPrChange w:id="1005" w:author="Vihari Réka" w:date="2018-11-23T20:29:00Z">
            <w:rPr>
              <w:ins w:id="1006" w:author="Vihari Réka" w:date="2018-11-23T20:29:00Z"/>
              <w:rFonts w:ascii="Helvetica" w:eastAsiaTheme="minorHAnsi" w:hAnsi="Helvetica" w:cs="Helvetica"/>
            </w:rPr>
          </w:rPrChange>
        </w:rPr>
      </w:pPr>
      <w:ins w:id="1007" w:author="Vihari Réka" w:date="2018-11-23T20:29:00Z">
        <w:r w:rsidRPr="00EE0D0A">
          <w:rPr>
            <w:rFonts w:ascii="Menlo" w:eastAsiaTheme="minorHAnsi" w:hAnsi="Menlo" w:cs="Menlo"/>
            <w:color w:val="000000"/>
            <w:sz w:val="16"/>
            <w:szCs w:val="16"/>
            <w:rPrChange w:id="1008" w:author="Vihari Réka" w:date="2018-11-23T20:29:00Z">
              <w:rPr>
                <w:rFonts w:ascii="Menlo" w:eastAsiaTheme="minorHAnsi" w:hAnsi="Menlo" w:cs="Menlo"/>
                <w:color w:val="000000"/>
              </w:rPr>
            </w:rPrChange>
          </w:rPr>
          <w:t xml:space="preserve">                    } </w:t>
        </w:r>
        <w:r w:rsidRPr="00EE0D0A">
          <w:rPr>
            <w:rFonts w:ascii="Menlo" w:eastAsiaTheme="minorHAnsi" w:hAnsi="Menlo" w:cs="Menlo"/>
            <w:b/>
            <w:bCs/>
            <w:color w:val="9B2393"/>
            <w:sz w:val="16"/>
            <w:szCs w:val="16"/>
            <w:rPrChange w:id="1009" w:author="Vihari Réka" w:date="2018-11-23T20:29:00Z">
              <w:rPr>
                <w:rFonts w:ascii="Menlo" w:eastAsiaTheme="minorHAnsi" w:hAnsi="Menlo" w:cs="Menlo"/>
                <w:b/>
                <w:bCs/>
                <w:color w:val="9B2393"/>
              </w:rPr>
            </w:rPrChange>
          </w:rPr>
          <w:t>catch</w:t>
        </w:r>
        <w:r w:rsidRPr="00EE0D0A">
          <w:rPr>
            <w:rFonts w:ascii="Menlo" w:eastAsiaTheme="minorHAnsi" w:hAnsi="Menlo" w:cs="Menlo"/>
            <w:color w:val="000000"/>
            <w:sz w:val="16"/>
            <w:szCs w:val="16"/>
            <w:rPrChange w:id="1010" w:author="Vihari Réka" w:date="2018-11-23T20:29:00Z">
              <w:rPr>
                <w:rFonts w:ascii="Menlo" w:eastAsiaTheme="minorHAnsi" w:hAnsi="Menlo" w:cs="Menlo"/>
                <w:color w:val="000000"/>
              </w:rPr>
            </w:rPrChange>
          </w:rPr>
          <w:t xml:space="preserve"> {</w:t>
        </w:r>
      </w:ins>
    </w:p>
    <w:p w14:paraId="3A379526" w14:textId="77777777" w:rsidR="00EE0D0A" w:rsidRPr="00EE0D0A" w:rsidRDefault="00EE0D0A" w:rsidP="00EE0D0A">
      <w:pPr>
        <w:tabs>
          <w:tab w:val="left" w:pos="593"/>
        </w:tabs>
        <w:autoSpaceDE w:val="0"/>
        <w:autoSpaceDN w:val="0"/>
        <w:adjustRightInd w:val="0"/>
        <w:rPr>
          <w:ins w:id="1011" w:author="Vihari Réka" w:date="2018-11-23T20:29:00Z"/>
          <w:rFonts w:ascii="Helvetica" w:eastAsiaTheme="minorHAnsi" w:hAnsi="Helvetica" w:cs="Helvetica"/>
          <w:sz w:val="16"/>
          <w:szCs w:val="16"/>
          <w:rPrChange w:id="1012" w:author="Vihari Réka" w:date="2018-11-23T20:29:00Z">
            <w:rPr>
              <w:ins w:id="1013" w:author="Vihari Réka" w:date="2018-11-23T20:29:00Z"/>
              <w:rFonts w:ascii="Helvetica" w:eastAsiaTheme="minorHAnsi" w:hAnsi="Helvetica" w:cs="Helvetica"/>
            </w:rPr>
          </w:rPrChange>
        </w:rPr>
      </w:pPr>
      <w:ins w:id="1014" w:author="Vihari Réka" w:date="2018-11-23T20:29:00Z">
        <w:r w:rsidRPr="00EE0D0A">
          <w:rPr>
            <w:rFonts w:ascii="Menlo" w:eastAsiaTheme="minorHAnsi" w:hAnsi="Menlo" w:cs="Menlo"/>
            <w:color w:val="000000"/>
            <w:sz w:val="16"/>
            <w:szCs w:val="16"/>
            <w:rPrChange w:id="1015" w:author="Vihari Réka" w:date="2018-11-23T20:29:00Z">
              <w:rPr>
                <w:rFonts w:ascii="Menlo" w:eastAsiaTheme="minorHAnsi" w:hAnsi="Menlo" w:cs="Menlo"/>
                <w:color w:val="000000"/>
              </w:rPr>
            </w:rPrChange>
          </w:rPr>
          <w:t xml:space="preserve">                        </w:t>
        </w:r>
        <w:r w:rsidRPr="00EE0D0A">
          <w:rPr>
            <w:rFonts w:ascii="Menlo" w:eastAsiaTheme="minorHAnsi" w:hAnsi="Menlo" w:cs="Menlo"/>
            <w:color w:val="3900A0"/>
            <w:sz w:val="16"/>
            <w:szCs w:val="16"/>
            <w:rPrChange w:id="1016" w:author="Vihari Réka" w:date="2018-11-23T20:29:00Z">
              <w:rPr>
                <w:rFonts w:ascii="Menlo" w:eastAsiaTheme="minorHAnsi" w:hAnsi="Menlo" w:cs="Menlo"/>
                <w:color w:val="3900A0"/>
              </w:rPr>
            </w:rPrChange>
          </w:rPr>
          <w:t>print</w:t>
        </w:r>
        <w:r w:rsidRPr="00EE0D0A">
          <w:rPr>
            <w:rFonts w:ascii="Menlo" w:eastAsiaTheme="minorHAnsi" w:hAnsi="Menlo" w:cs="Menlo"/>
            <w:color w:val="000000"/>
            <w:sz w:val="16"/>
            <w:szCs w:val="16"/>
            <w:rPrChange w:id="1017" w:author="Vihari Réka" w:date="2018-11-23T20:29:00Z">
              <w:rPr>
                <w:rFonts w:ascii="Menlo" w:eastAsiaTheme="minorHAnsi" w:hAnsi="Menlo" w:cs="Menlo"/>
                <w:color w:val="000000"/>
              </w:rPr>
            </w:rPrChange>
          </w:rPr>
          <w:t>(</w:t>
        </w:r>
        <w:r w:rsidRPr="00EE0D0A">
          <w:rPr>
            <w:rFonts w:ascii="Menlo" w:eastAsiaTheme="minorHAnsi" w:hAnsi="Menlo" w:cs="Menlo"/>
            <w:color w:val="C41A16"/>
            <w:sz w:val="16"/>
            <w:szCs w:val="16"/>
            <w:rPrChange w:id="1018" w:author="Vihari Réka" w:date="2018-11-23T20:29:00Z">
              <w:rPr>
                <w:rFonts w:ascii="Menlo" w:eastAsiaTheme="minorHAnsi" w:hAnsi="Menlo" w:cs="Menlo"/>
                <w:color w:val="C41A16"/>
              </w:rPr>
            </w:rPrChange>
          </w:rPr>
          <w:t>"A dekodolas sikertelen volt."</w:t>
        </w:r>
        <w:r w:rsidRPr="00EE0D0A">
          <w:rPr>
            <w:rFonts w:ascii="Menlo" w:eastAsiaTheme="minorHAnsi" w:hAnsi="Menlo" w:cs="Menlo"/>
            <w:color w:val="000000"/>
            <w:sz w:val="16"/>
            <w:szCs w:val="16"/>
            <w:rPrChange w:id="1019" w:author="Vihari Réka" w:date="2018-11-23T20:29:00Z">
              <w:rPr>
                <w:rFonts w:ascii="Menlo" w:eastAsiaTheme="minorHAnsi" w:hAnsi="Menlo" w:cs="Menlo"/>
                <w:color w:val="000000"/>
              </w:rPr>
            </w:rPrChange>
          </w:rPr>
          <w:t>)</w:t>
        </w:r>
      </w:ins>
    </w:p>
    <w:p w14:paraId="0161B8C9" w14:textId="77777777" w:rsidR="00EE0D0A" w:rsidRPr="00EE0D0A" w:rsidRDefault="00EE0D0A" w:rsidP="00EE0D0A">
      <w:pPr>
        <w:tabs>
          <w:tab w:val="left" w:pos="593"/>
        </w:tabs>
        <w:autoSpaceDE w:val="0"/>
        <w:autoSpaceDN w:val="0"/>
        <w:adjustRightInd w:val="0"/>
        <w:rPr>
          <w:ins w:id="1020" w:author="Vihari Réka" w:date="2018-11-23T20:29:00Z"/>
          <w:rFonts w:ascii="Helvetica" w:eastAsiaTheme="minorHAnsi" w:hAnsi="Helvetica" w:cs="Helvetica"/>
          <w:sz w:val="16"/>
          <w:szCs w:val="16"/>
          <w:rPrChange w:id="1021" w:author="Vihari Réka" w:date="2018-11-23T20:29:00Z">
            <w:rPr>
              <w:ins w:id="1022" w:author="Vihari Réka" w:date="2018-11-23T20:29:00Z"/>
              <w:rFonts w:ascii="Helvetica" w:eastAsiaTheme="minorHAnsi" w:hAnsi="Helvetica" w:cs="Helvetica"/>
            </w:rPr>
          </w:rPrChange>
        </w:rPr>
      </w:pPr>
      <w:ins w:id="1023" w:author="Vihari Réka" w:date="2018-11-23T20:29:00Z">
        <w:r w:rsidRPr="00EE0D0A">
          <w:rPr>
            <w:rFonts w:ascii="Menlo" w:eastAsiaTheme="minorHAnsi" w:hAnsi="Menlo" w:cs="Menlo"/>
            <w:color w:val="000000"/>
            <w:sz w:val="16"/>
            <w:szCs w:val="16"/>
            <w:rPrChange w:id="1024" w:author="Vihari Réka" w:date="2018-11-23T20:29:00Z">
              <w:rPr>
                <w:rFonts w:ascii="Menlo" w:eastAsiaTheme="minorHAnsi" w:hAnsi="Menlo" w:cs="Menlo"/>
                <w:color w:val="000000"/>
              </w:rPr>
            </w:rPrChange>
          </w:rPr>
          <w:t xml:space="preserve">                    }</w:t>
        </w:r>
      </w:ins>
    </w:p>
    <w:p w14:paraId="1CFAB2AA" w14:textId="77777777" w:rsidR="00EE0D0A" w:rsidRPr="00EE0D0A" w:rsidRDefault="00EE0D0A" w:rsidP="00EE0D0A">
      <w:pPr>
        <w:tabs>
          <w:tab w:val="left" w:pos="593"/>
        </w:tabs>
        <w:autoSpaceDE w:val="0"/>
        <w:autoSpaceDN w:val="0"/>
        <w:adjustRightInd w:val="0"/>
        <w:rPr>
          <w:ins w:id="1025" w:author="Vihari Réka" w:date="2018-11-23T20:29:00Z"/>
          <w:rFonts w:ascii="Helvetica" w:eastAsiaTheme="minorHAnsi" w:hAnsi="Helvetica" w:cs="Helvetica"/>
          <w:sz w:val="16"/>
          <w:szCs w:val="16"/>
          <w:rPrChange w:id="1026" w:author="Vihari Réka" w:date="2018-11-23T20:29:00Z">
            <w:rPr>
              <w:ins w:id="1027" w:author="Vihari Réka" w:date="2018-11-23T20:29:00Z"/>
              <w:rFonts w:ascii="Helvetica" w:eastAsiaTheme="minorHAnsi" w:hAnsi="Helvetica" w:cs="Helvetica"/>
            </w:rPr>
          </w:rPrChange>
        </w:rPr>
      </w:pPr>
      <w:ins w:id="1028" w:author="Vihari Réka" w:date="2018-11-23T20:29:00Z">
        <w:r w:rsidRPr="00EE0D0A">
          <w:rPr>
            <w:rFonts w:ascii="Menlo" w:eastAsiaTheme="minorHAnsi" w:hAnsi="Menlo" w:cs="Menlo"/>
            <w:color w:val="000000"/>
            <w:sz w:val="16"/>
            <w:szCs w:val="16"/>
            <w:rPrChange w:id="1029" w:author="Vihari Réka" w:date="2018-11-23T20:29:00Z">
              <w:rPr>
                <w:rFonts w:ascii="Menlo" w:eastAsiaTheme="minorHAnsi" w:hAnsi="Menlo" w:cs="Menlo"/>
                <w:color w:val="000000"/>
              </w:rPr>
            </w:rPrChange>
          </w:rPr>
          <w:t xml:space="preserve">            }</w:t>
        </w:r>
      </w:ins>
    </w:p>
    <w:p w14:paraId="58A4EDB6" w14:textId="77777777" w:rsidR="00EE0D0A" w:rsidRPr="00EE0D0A" w:rsidRDefault="00EE0D0A" w:rsidP="00EE0D0A">
      <w:pPr>
        <w:tabs>
          <w:tab w:val="left" w:pos="593"/>
        </w:tabs>
        <w:autoSpaceDE w:val="0"/>
        <w:autoSpaceDN w:val="0"/>
        <w:adjustRightInd w:val="0"/>
        <w:rPr>
          <w:ins w:id="1030" w:author="Vihari Réka" w:date="2018-11-23T20:29:00Z"/>
          <w:rFonts w:ascii="Helvetica" w:eastAsiaTheme="minorHAnsi" w:hAnsi="Helvetica" w:cs="Helvetica"/>
          <w:sz w:val="16"/>
          <w:szCs w:val="16"/>
          <w:rPrChange w:id="1031" w:author="Vihari Réka" w:date="2018-11-23T20:29:00Z">
            <w:rPr>
              <w:ins w:id="1032" w:author="Vihari Réka" w:date="2018-11-23T20:29:00Z"/>
              <w:rFonts w:ascii="Helvetica" w:eastAsiaTheme="minorHAnsi" w:hAnsi="Helvetica" w:cs="Helvetica"/>
            </w:rPr>
          </w:rPrChange>
        </w:rPr>
      </w:pPr>
      <w:ins w:id="1033" w:author="Vihari Réka" w:date="2018-11-23T20:29:00Z">
        <w:r w:rsidRPr="00EE0D0A">
          <w:rPr>
            <w:rFonts w:ascii="Menlo" w:eastAsiaTheme="minorHAnsi" w:hAnsi="Menlo" w:cs="Menlo"/>
            <w:color w:val="000000"/>
            <w:sz w:val="16"/>
            <w:szCs w:val="16"/>
            <w:rPrChange w:id="1034" w:author="Vihari Réka" w:date="2018-11-23T20:29:00Z">
              <w:rPr>
                <w:rFonts w:ascii="Menlo" w:eastAsiaTheme="minorHAnsi" w:hAnsi="Menlo" w:cs="Menlo"/>
                <w:color w:val="000000"/>
              </w:rPr>
            </w:rPrChange>
          </w:rPr>
          <w:t xml:space="preserve">        })</w:t>
        </w:r>
      </w:ins>
    </w:p>
    <w:p w14:paraId="11CBEBA3" w14:textId="5D134FDE" w:rsidR="00EE0D0A" w:rsidRDefault="00EE0D0A" w:rsidP="00EE0D0A">
      <w:pPr>
        <w:spacing w:after="120" w:line="360" w:lineRule="auto"/>
        <w:ind w:firstLine="720"/>
        <w:jc w:val="both"/>
        <w:rPr>
          <w:ins w:id="1035" w:author="Vihari Réka" w:date="2018-11-23T20:32:00Z"/>
          <w:rFonts w:ascii="Menlo" w:eastAsiaTheme="minorHAnsi" w:hAnsi="Menlo" w:cs="Menlo"/>
          <w:color w:val="000000"/>
          <w:sz w:val="16"/>
          <w:szCs w:val="16"/>
        </w:rPr>
        <w:pPrChange w:id="1036" w:author="Vihari Réka" w:date="2018-11-23T20:26:00Z">
          <w:pPr>
            <w:jc w:val="center"/>
          </w:pPr>
        </w:pPrChange>
      </w:pPr>
      <w:ins w:id="1037" w:author="Vihari Réka" w:date="2018-11-23T20:29:00Z">
        <w:r w:rsidRPr="00EE0D0A">
          <w:rPr>
            <w:rFonts w:ascii="Menlo" w:eastAsiaTheme="minorHAnsi" w:hAnsi="Menlo" w:cs="Menlo"/>
            <w:color w:val="000000"/>
            <w:sz w:val="16"/>
            <w:szCs w:val="16"/>
            <w:rPrChange w:id="1038" w:author="Vihari Réka" w:date="2018-11-23T20:29:00Z">
              <w:rPr>
                <w:rFonts w:ascii="Menlo" w:eastAsiaTheme="minorHAnsi" w:hAnsi="Menlo" w:cs="Menlo"/>
                <w:color w:val="000000"/>
              </w:rPr>
            </w:rPrChange>
          </w:rPr>
          <w:t xml:space="preserve">    }</w:t>
        </w:r>
      </w:ins>
    </w:p>
    <w:p w14:paraId="48EBF0E2" w14:textId="75E8BA83" w:rsidR="00EE0D0A" w:rsidRPr="00BA753E" w:rsidRDefault="00EE0D0A" w:rsidP="00BA753E">
      <w:pPr>
        <w:spacing w:after="120" w:line="360" w:lineRule="auto"/>
        <w:ind w:firstLine="720"/>
        <w:jc w:val="both"/>
        <w:rPr>
          <w:ins w:id="1039" w:author="Vihari Réka" w:date="2018-11-23T20:34:00Z"/>
          <w:rPrChange w:id="1040" w:author="Vihari Réka" w:date="2018-11-23T20:42:00Z">
            <w:rPr>
              <w:ins w:id="1041" w:author="Vihari Réka" w:date="2018-11-23T20:34:00Z"/>
              <w:rFonts w:ascii="Menlo" w:eastAsiaTheme="minorHAnsi" w:hAnsi="Menlo" w:cs="Menlo"/>
              <w:color w:val="000000"/>
              <w:sz w:val="16"/>
              <w:szCs w:val="16"/>
            </w:rPr>
          </w:rPrChange>
        </w:rPr>
        <w:pPrChange w:id="1042" w:author="Vihari Réka" w:date="2018-11-23T20:42:00Z">
          <w:pPr>
            <w:jc w:val="center"/>
          </w:pPr>
        </w:pPrChange>
      </w:pPr>
      <w:ins w:id="1043" w:author="Vihari Réka" w:date="2018-11-23T20:32:00Z">
        <w:r w:rsidRPr="00BA753E">
          <w:rPr>
            <w:rPrChange w:id="1044" w:author="Vihari Réka" w:date="2018-11-23T20:42:00Z">
              <w:rPr>
                <w:rFonts w:ascii="Menlo" w:eastAsiaTheme="minorHAnsi" w:hAnsi="Menlo" w:cs="Menlo"/>
                <w:color w:val="000000"/>
                <w:sz w:val="16"/>
                <w:szCs w:val="16"/>
              </w:rPr>
            </w:rPrChange>
          </w:rPr>
          <w:lastRenderedPageBreak/>
          <w:t>Meghívása az alábbiak szerint történik</w:t>
        </w:r>
      </w:ins>
      <w:ins w:id="1045" w:author="Vihari Réka" w:date="2018-11-23T20:33:00Z">
        <w:r w:rsidRPr="00BA753E">
          <w:rPr>
            <w:rPrChange w:id="1046" w:author="Vihari Réka" w:date="2018-11-23T20:42:00Z">
              <w:rPr>
                <w:rFonts w:ascii="Menlo" w:eastAsiaTheme="minorHAnsi" w:hAnsi="Menlo" w:cs="Menlo"/>
                <w:color w:val="000000"/>
                <w:sz w:val="16"/>
                <w:szCs w:val="16"/>
              </w:rPr>
            </w:rPrChange>
          </w:rPr>
          <w:t xml:space="preserve">, ahol látható, hogy az events visszatérésben fognak szerepelni a lekérdezett események, melyet egy előre létrehozott event tömbhöz adok hozzá. </w:t>
        </w:r>
      </w:ins>
    </w:p>
    <w:p w14:paraId="7C481D76" w14:textId="7642B2C9" w:rsidR="00EE0D0A" w:rsidRPr="00EE0D0A" w:rsidRDefault="00EE0D0A" w:rsidP="00EE0D0A">
      <w:pPr>
        <w:spacing w:after="120" w:line="360" w:lineRule="auto"/>
        <w:jc w:val="both"/>
        <w:rPr>
          <w:ins w:id="1047" w:author="Vihari Réka" w:date="2018-11-23T20:33:00Z"/>
          <w:rFonts w:ascii="Menlo" w:eastAsiaTheme="minorHAnsi" w:hAnsi="Menlo" w:cs="Menlo"/>
          <w:color w:val="000000"/>
          <w:sz w:val="16"/>
          <w:szCs w:val="16"/>
        </w:rPr>
        <w:pPrChange w:id="1048" w:author="Vihari Réka" w:date="2018-11-23T20:32:00Z">
          <w:pPr>
            <w:jc w:val="center"/>
          </w:pPr>
        </w:pPrChange>
      </w:pPr>
      <w:ins w:id="1049" w:author="Vihari Réka" w:date="2018-11-23T20:34:00Z">
        <w:r w:rsidRPr="00EE0D0A">
          <w:rPr>
            <w:rFonts w:ascii="Menlo" w:eastAsiaTheme="minorHAnsi" w:hAnsi="Menlo" w:cs="Menlo"/>
            <w:b/>
            <w:bCs/>
            <w:color w:val="9B2393"/>
            <w:sz w:val="16"/>
            <w:szCs w:val="16"/>
            <w:rPrChange w:id="1050" w:author="Vihari Réka" w:date="2018-11-23T20:34:00Z">
              <w:rPr>
                <w:rFonts w:ascii="Menlo" w:eastAsiaTheme="minorHAnsi" w:hAnsi="Menlo" w:cs="Menlo"/>
                <w:b/>
                <w:bCs/>
                <w:color w:val="9B2393"/>
              </w:rPr>
            </w:rPrChange>
          </w:rPr>
          <w:t>var</w:t>
        </w:r>
        <w:r w:rsidRPr="00EE0D0A">
          <w:rPr>
            <w:rFonts w:ascii="Menlo" w:eastAsiaTheme="minorHAnsi" w:hAnsi="Menlo" w:cs="Menlo"/>
            <w:color w:val="000000"/>
            <w:sz w:val="16"/>
            <w:szCs w:val="16"/>
            <w:rPrChange w:id="1051" w:author="Vihari Réka" w:date="2018-11-23T20:34:00Z">
              <w:rPr>
                <w:rFonts w:ascii="Menlo" w:eastAsiaTheme="minorHAnsi" w:hAnsi="Menlo" w:cs="Menlo"/>
                <w:color w:val="000000"/>
              </w:rPr>
            </w:rPrChange>
          </w:rPr>
          <w:t xml:space="preserve"> event = [</w:t>
        </w:r>
        <w:r w:rsidRPr="00EE0D0A">
          <w:rPr>
            <w:rFonts w:ascii="Menlo" w:eastAsiaTheme="minorHAnsi" w:hAnsi="Menlo" w:cs="Menlo"/>
            <w:color w:val="326D74"/>
            <w:sz w:val="16"/>
            <w:szCs w:val="16"/>
            <w:rPrChange w:id="1052" w:author="Vihari Réka" w:date="2018-11-23T20:34:00Z">
              <w:rPr>
                <w:rFonts w:ascii="Menlo" w:eastAsiaTheme="minorHAnsi" w:hAnsi="Menlo" w:cs="Menlo"/>
                <w:color w:val="326D74"/>
              </w:rPr>
            </w:rPrChange>
          </w:rPr>
          <w:t>Event</w:t>
        </w:r>
        <w:r w:rsidRPr="00EE0D0A">
          <w:rPr>
            <w:rFonts w:ascii="Menlo" w:eastAsiaTheme="minorHAnsi" w:hAnsi="Menlo" w:cs="Menlo"/>
            <w:color w:val="000000"/>
            <w:sz w:val="16"/>
            <w:szCs w:val="16"/>
            <w:rPrChange w:id="1053" w:author="Vihari Réka" w:date="2018-11-23T20:34:00Z">
              <w:rPr>
                <w:rFonts w:ascii="Menlo" w:eastAsiaTheme="minorHAnsi" w:hAnsi="Menlo" w:cs="Menlo"/>
                <w:color w:val="000000"/>
              </w:rPr>
            </w:rPrChange>
          </w:rPr>
          <w:t>]()</w:t>
        </w:r>
      </w:ins>
    </w:p>
    <w:p w14:paraId="2B518141" w14:textId="77777777" w:rsidR="00EE0D0A" w:rsidRPr="00EE0D0A" w:rsidRDefault="00EE0D0A" w:rsidP="00EE0D0A">
      <w:pPr>
        <w:tabs>
          <w:tab w:val="left" w:pos="593"/>
        </w:tabs>
        <w:autoSpaceDE w:val="0"/>
        <w:autoSpaceDN w:val="0"/>
        <w:adjustRightInd w:val="0"/>
        <w:rPr>
          <w:ins w:id="1054" w:author="Vihari Réka" w:date="2018-11-23T20:33:00Z"/>
          <w:rFonts w:ascii="Helvetica" w:eastAsiaTheme="minorHAnsi" w:hAnsi="Helvetica" w:cs="Helvetica"/>
          <w:sz w:val="16"/>
          <w:szCs w:val="16"/>
          <w:rPrChange w:id="1055" w:author="Vihari Réka" w:date="2018-11-23T20:34:00Z">
            <w:rPr>
              <w:ins w:id="1056" w:author="Vihari Réka" w:date="2018-11-23T20:33:00Z"/>
              <w:rFonts w:ascii="Helvetica" w:eastAsiaTheme="minorHAnsi" w:hAnsi="Helvetica" w:cs="Helvetica"/>
            </w:rPr>
          </w:rPrChange>
        </w:rPr>
      </w:pPr>
      <w:ins w:id="1057" w:author="Vihari Réka" w:date="2018-11-23T20:33:00Z">
        <w:r w:rsidRPr="00EE0D0A">
          <w:rPr>
            <w:rFonts w:ascii="Menlo" w:eastAsiaTheme="minorHAnsi" w:hAnsi="Menlo" w:cs="Menlo"/>
            <w:b/>
            <w:bCs/>
            <w:color w:val="9B2393"/>
            <w:sz w:val="16"/>
            <w:szCs w:val="16"/>
            <w:rPrChange w:id="1058" w:author="Vihari Réka" w:date="2018-11-23T20:34:00Z">
              <w:rPr>
                <w:rFonts w:ascii="Menlo" w:eastAsiaTheme="minorHAnsi" w:hAnsi="Menlo" w:cs="Menlo"/>
                <w:b/>
                <w:bCs/>
                <w:color w:val="9B2393"/>
              </w:rPr>
            </w:rPrChange>
          </w:rPr>
          <w:t>let</w:t>
        </w:r>
        <w:r w:rsidRPr="00EE0D0A">
          <w:rPr>
            <w:rFonts w:ascii="Menlo" w:eastAsiaTheme="minorHAnsi" w:hAnsi="Menlo" w:cs="Menlo"/>
            <w:color w:val="000000"/>
            <w:sz w:val="16"/>
            <w:szCs w:val="16"/>
            <w:rPrChange w:id="1059" w:author="Vihari Réka" w:date="2018-11-23T20:34:00Z">
              <w:rPr>
                <w:rFonts w:ascii="Menlo" w:eastAsiaTheme="minorHAnsi" w:hAnsi="Menlo" w:cs="Menlo"/>
                <w:color w:val="000000"/>
              </w:rPr>
            </w:rPrChange>
          </w:rPr>
          <w:t xml:space="preserve"> downloaderService = </w:t>
        </w:r>
        <w:r w:rsidRPr="00EE0D0A">
          <w:rPr>
            <w:rFonts w:ascii="Menlo" w:eastAsiaTheme="minorHAnsi" w:hAnsi="Menlo" w:cs="Menlo"/>
            <w:color w:val="326D74"/>
            <w:sz w:val="16"/>
            <w:szCs w:val="16"/>
            <w:rPrChange w:id="1060" w:author="Vihari Réka" w:date="2018-11-23T20:34:00Z">
              <w:rPr>
                <w:rFonts w:ascii="Menlo" w:eastAsiaTheme="minorHAnsi" w:hAnsi="Menlo" w:cs="Menlo"/>
                <w:color w:val="326D74"/>
              </w:rPr>
            </w:rPrChange>
          </w:rPr>
          <w:t>DownloaderService</w:t>
        </w:r>
        <w:r w:rsidRPr="00EE0D0A">
          <w:rPr>
            <w:rFonts w:ascii="Menlo" w:eastAsiaTheme="minorHAnsi" w:hAnsi="Menlo" w:cs="Menlo"/>
            <w:color w:val="000000"/>
            <w:sz w:val="16"/>
            <w:szCs w:val="16"/>
            <w:rPrChange w:id="1061" w:author="Vihari Réka" w:date="2018-11-23T20:34:00Z">
              <w:rPr>
                <w:rFonts w:ascii="Menlo" w:eastAsiaTheme="minorHAnsi" w:hAnsi="Menlo" w:cs="Menlo"/>
                <w:color w:val="000000"/>
              </w:rPr>
            </w:rPrChange>
          </w:rPr>
          <w:t>.</w:t>
        </w:r>
        <w:r w:rsidRPr="00EE0D0A">
          <w:rPr>
            <w:rFonts w:ascii="Menlo" w:eastAsiaTheme="minorHAnsi" w:hAnsi="Menlo" w:cs="Menlo"/>
            <w:color w:val="326D74"/>
            <w:sz w:val="16"/>
            <w:szCs w:val="16"/>
            <w:rPrChange w:id="1062" w:author="Vihari Réka" w:date="2018-11-23T20:34:00Z">
              <w:rPr>
                <w:rFonts w:ascii="Menlo" w:eastAsiaTheme="minorHAnsi" w:hAnsi="Menlo" w:cs="Menlo"/>
                <w:color w:val="326D74"/>
              </w:rPr>
            </w:rPrChange>
          </w:rPr>
          <w:t>shared</w:t>
        </w:r>
      </w:ins>
    </w:p>
    <w:p w14:paraId="70D86E9B" w14:textId="77777777" w:rsidR="00EE0D0A" w:rsidRPr="00EE0D0A" w:rsidRDefault="00EE0D0A" w:rsidP="00EE0D0A">
      <w:pPr>
        <w:tabs>
          <w:tab w:val="left" w:pos="593"/>
        </w:tabs>
        <w:autoSpaceDE w:val="0"/>
        <w:autoSpaceDN w:val="0"/>
        <w:adjustRightInd w:val="0"/>
        <w:rPr>
          <w:ins w:id="1063" w:author="Vihari Réka" w:date="2018-11-23T20:33:00Z"/>
          <w:rFonts w:ascii="Helvetica" w:eastAsiaTheme="minorHAnsi" w:hAnsi="Helvetica" w:cs="Helvetica"/>
          <w:sz w:val="16"/>
          <w:szCs w:val="16"/>
          <w:rPrChange w:id="1064" w:author="Vihari Réka" w:date="2018-11-23T20:34:00Z">
            <w:rPr>
              <w:ins w:id="1065" w:author="Vihari Réka" w:date="2018-11-23T20:33:00Z"/>
              <w:rFonts w:ascii="Helvetica" w:eastAsiaTheme="minorHAnsi" w:hAnsi="Helvetica" w:cs="Helvetica"/>
            </w:rPr>
          </w:rPrChange>
        </w:rPr>
      </w:pPr>
      <w:ins w:id="1066" w:author="Vihari Réka" w:date="2018-11-23T20:33:00Z">
        <w:r w:rsidRPr="00EE0D0A">
          <w:rPr>
            <w:rFonts w:ascii="Menlo" w:eastAsiaTheme="minorHAnsi" w:hAnsi="Menlo" w:cs="Menlo"/>
            <w:color w:val="000000"/>
            <w:sz w:val="16"/>
            <w:szCs w:val="16"/>
            <w:rPrChange w:id="1067" w:author="Vihari Réka" w:date="2018-11-23T20:34:00Z">
              <w:rPr>
                <w:rFonts w:ascii="Menlo" w:eastAsiaTheme="minorHAnsi" w:hAnsi="Menlo" w:cs="Menlo"/>
                <w:color w:val="000000"/>
              </w:rPr>
            </w:rPrChange>
          </w:rPr>
          <w:t xml:space="preserve">        downloaderService.</w:t>
        </w:r>
        <w:r w:rsidRPr="00EE0D0A">
          <w:rPr>
            <w:rFonts w:ascii="Menlo" w:eastAsiaTheme="minorHAnsi" w:hAnsi="Menlo" w:cs="Menlo"/>
            <w:color w:val="245256"/>
            <w:sz w:val="16"/>
            <w:szCs w:val="16"/>
            <w:rPrChange w:id="1068" w:author="Vihari Réka" w:date="2018-11-23T20:34:00Z">
              <w:rPr>
                <w:rFonts w:ascii="Menlo" w:eastAsiaTheme="minorHAnsi" w:hAnsi="Menlo" w:cs="Menlo"/>
                <w:color w:val="245256"/>
              </w:rPr>
            </w:rPrChange>
          </w:rPr>
          <w:t>getEvents</w:t>
        </w:r>
        <w:r w:rsidRPr="00EE0D0A">
          <w:rPr>
            <w:rFonts w:ascii="Menlo" w:eastAsiaTheme="minorHAnsi" w:hAnsi="Menlo" w:cs="Menlo"/>
            <w:color w:val="000000"/>
            <w:sz w:val="16"/>
            <w:szCs w:val="16"/>
            <w:rPrChange w:id="1069" w:author="Vihari Réka" w:date="2018-11-23T20:34:00Z">
              <w:rPr>
                <w:rFonts w:ascii="Menlo" w:eastAsiaTheme="minorHAnsi" w:hAnsi="Menlo" w:cs="Menlo"/>
                <w:color w:val="000000"/>
              </w:rPr>
            </w:rPrChange>
          </w:rPr>
          <w:t xml:space="preserve">(completion: { events </w:t>
        </w:r>
        <w:r w:rsidRPr="00EE0D0A">
          <w:rPr>
            <w:rFonts w:ascii="Menlo" w:eastAsiaTheme="minorHAnsi" w:hAnsi="Menlo" w:cs="Menlo"/>
            <w:b/>
            <w:bCs/>
            <w:color w:val="9B2393"/>
            <w:sz w:val="16"/>
            <w:szCs w:val="16"/>
            <w:rPrChange w:id="1070" w:author="Vihari Réka" w:date="2018-11-23T20:34:00Z">
              <w:rPr>
                <w:rFonts w:ascii="Menlo" w:eastAsiaTheme="minorHAnsi" w:hAnsi="Menlo" w:cs="Menlo"/>
                <w:b/>
                <w:bCs/>
                <w:color w:val="9B2393"/>
              </w:rPr>
            </w:rPrChange>
          </w:rPr>
          <w:t>in</w:t>
        </w:r>
      </w:ins>
    </w:p>
    <w:p w14:paraId="3A1821E7" w14:textId="77777777" w:rsidR="00EE0D0A" w:rsidRPr="00EE0D0A" w:rsidRDefault="00EE0D0A" w:rsidP="00EE0D0A">
      <w:pPr>
        <w:tabs>
          <w:tab w:val="left" w:pos="593"/>
        </w:tabs>
        <w:autoSpaceDE w:val="0"/>
        <w:autoSpaceDN w:val="0"/>
        <w:adjustRightInd w:val="0"/>
        <w:rPr>
          <w:ins w:id="1071" w:author="Vihari Réka" w:date="2018-11-23T20:33:00Z"/>
          <w:rFonts w:ascii="Helvetica" w:eastAsiaTheme="minorHAnsi" w:hAnsi="Helvetica" w:cs="Helvetica"/>
          <w:sz w:val="16"/>
          <w:szCs w:val="16"/>
          <w:rPrChange w:id="1072" w:author="Vihari Réka" w:date="2018-11-23T20:34:00Z">
            <w:rPr>
              <w:ins w:id="1073" w:author="Vihari Réka" w:date="2018-11-23T20:33:00Z"/>
              <w:rFonts w:ascii="Helvetica" w:eastAsiaTheme="minorHAnsi" w:hAnsi="Helvetica" w:cs="Helvetica"/>
            </w:rPr>
          </w:rPrChange>
        </w:rPr>
      </w:pPr>
      <w:ins w:id="1074" w:author="Vihari Réka" w:date="2018-11-23T20:33:00Z">
        <w:r w:rsidRPr="00EE0D0A">
          <w:rPr>
            <w:rFonts w:ascii="Menlo" w:eastAsiaTheme="minorHAnsi" w:hAnsi="Menlo" w:cs="Menlo"/>
            <w:color w:val="000000"/>
            <w:sz w:val="16"/>
            <w:szCs w:val="16"/>
            <w:rPrChange w:id="1075" w:author="Vihari Réka" w:date="2018-11-23T20:34:00Z">
              <w:rPr>
                <w:rFonts w:ascii="Menlo" w:eastAsiaTheme="minorHAnsi" w:hAnsi="Menlo" w:cs="Menlo"/>
                <w:color w:val="000000"/>
              </w:rPr>
            </w:rPrChange>
          </w:rPr>
          <w:t xml:space="preserve">            </w:t>
        </w:r>
        <w:r w:rsidRPr="00EE0D0A">
          <w:rPr>
            <w:rFonts w:ascii="Menlo" w:eastAsiaTheme="minorHAnsi" w:hAnsi="Menlo" w:cs="Menlo"/>
            <w:b/>
            <w:bCs/>
            <w:color w:val="9B2393"/>
            <w:sz w:val="16"/>
            <w:szCs w:val="16"/>
            <w:rPrChange w:id="1076" w:author="Vihari Réka" w:date="2018-11-23T20:34:00Z">
              <w:rPr>
                <w:rFonts w:ascii="Menlo" w:eastAsiaTheme="minorHAnsi" w:hAnsi="Menlo" w:cs="Menlo"/>
                <w:b/>
                <w:bCs/>
                <w:color w:val="9B2393"/>
              </w:rPr>
            </w:rPrChange>
          </w:rPr>
          <w:t>self</w:t>
        </w:r>
        <w:r w:rsidRPr="00EE0D0A">
          <w:rPr>
            <w:rFonts w:ascii="Menlo" w:eastAsiaTheme="minorHAnsi" w:hAnsi="Menlo" w:cs="Menlo"/>
            <w:color w:val="000000"/>
            <w:sz w:val="16"/>
            <w:szCs w:val="16"/>
            <w:rPrChange w:id="1077" w:author="Vihari Réka" w:date="2018-11-23T20:34:00Z">
              <w:rPr>
                <w:rFonts w:ascii="Menlo" w:eastAsiaTheme="minorHAnsi" w:hAnsi="Menlo" w:cs="Menlo"/>
                <w:color w:val="000000"/>
              </w:rPr>
            </w:rPrChange>
          </w:rPr>
          <w:t>.</w:t>
        </w:r>
        <w:r w:rsidRPr="00EE0D0A">
          <w:rPr>
            <w:rFonts w:ascii="Menlo" w:eastAsiaTheme="minorHAnsi" w:hAnsi="Menlo" w:cs="Menlo"/>
            <w:color w:val="326D74"/>
            <w:sz w:val="16"/>
            <w:szCs w:val="16"/>
            <w:rPrChange w:id="1078" w:author="Vihari Réka" w:date="2018-11-23T20:34:00Z">
              <w:rPr>
                <w:rFonts w:ascii="Menlo" w:eastAsiaTheme="minorHAnsi" w:hAnsi="Menlo" w:cs="Menlo"/>
                <w:color w:val="326D74"/>
              </w:rPr>
            </w:rPrChange>
          </w:rPr>
          <w:t>event</w:t>
        </w:r>
        <w:r w:rsidRPr="00EE0D0A">
          <w:rPr>
            <w:rFonts w:ascii="Menlo" w:eastAsiaTheme="minorHAnsi" w:hAnsi="Menlo" w:cs="Menlo"/>
            <w:color w:val="000000"/>
            <w:sz w:val="16"/>
            <w:szCs w:val="16"/>
            <w:rPrChange w:id="1079" w:author="Vihari Réka" w:date="2018-11-23T20:34:00Z">
              <w:rPr>
                <w:rFonts w:ascii="Menlo" w:eastAsiaTheme="minorHAnsi" w:hAnsi="Menlo" w:cs="Menlo"/>
                <w:color w:val="000000"/>
              </w:rPr>
            </w:rPrChange>
          </w:rPr>
          <w:t>.</w:t>
        </w:r>
        <w:r w:rsidRPr="00EE0D0A">
          <w:rPr>
            <w:rFonts w:ascii="Menlo" w:eastAsiaTheme="minorHAnsi" w:hAnsi="Menlo" w:cs="Menlo"/>
            <w:color w:val="3900A0"/>
            <w:sz w:val="16"/>
            <w:szCs w:val="16"/>
            <w:rPrChange w:id="1080" w:author="Vihari Réka" w:date="2018-11-23T20:34:00Z">
              <w:rPr>
                <w:rFonts w:ascii="Menlo" w:eastAsiaTheme="minorHAnsi" w:hAnsi="Menlo" w:cs="Menlo"/>
                <w:color w:val="3900A0"/>
              </w:rPr>
            </w:rPrChange>
          </w:rPr>
          <w:t>append</w:t>
        </w:r>
        <w:r w:rsidRPr="00EE0D0A">
          <w:rPr>
            <w:rFonts w:ascii="Menlo" w:eastAsiaTheme="minorHAnsi" w:hAnsi="Menlo" w:cs="Menlo"/>
            <w:color w:val="000000"/>
            <w:sz w:val="16"/>
            <w:szCs w:val="16"/>
            <w:rPrChange w:id="1081" w:author="Vihari Réka" w:date="2018-11-23T20:34:00Z">
              <w:rPr>
                <w:rFonts w:ascii="Menlo" w:eastAsiaTheme="minorHAnsi" w:hAnsi="Menlo" w:cs="Menlo"/>
                <w:color w:val="000000"/>
              </w:rPr>
            </w:rPrChange>
          </w:rPr>
          <w:t>(contentsOf: events)</w:t>
        </w:r>
      </w:ins>
    </w:p>
    <w:p w14:paraId="4AD95C7B" w14:textId="77777777" w:rsidR="00EE0D0A" w:rsidRPr="00EE0D0A" w:rsidRDefault="00EE0D0A" w:rsidP="00EE0D0A">
      <w:pPr>
        <w:tabs>
          <w:tab w:val="left" w:pos="593"/>
        </w:tabs>
        <w:autoSpaceDE w:val="0"/>
        <w:autoSpaceDN w:val="0"/>
        <w:adjustRightInd w:val="0"/>
        <w:rPr>
          <w:ins w:id="1082" w:author="Vihari Réka" w:date="2018-11-23T20:33:00Z"/>
          <w:rFonts w:ascii="Helvetica" w:eastAsiaTheme="minorHAnsi" w:hAnsi="Helvetica" w:cs="Helvetica"/>
          <w:sz w:val="16"/>
          <w:szCs w:val="16"/>
          <w:rPrChange w:id="1083" w:author="Vihari Réka" w:date="2018-11-23T20:34:00Z">
            <w:rPr>
              <w:ins w:id="1084" w:author="Vihari Réka" w:date="2018-11-23T20:33:00Z"/>
              <w:rFonts w:ascii="Helvetica" w:eastAsiaTheme="minorHAnsi" w:hAnsi="Helvetica" w:cs="Helvetica"/>
            </w:rPr>
          </w:rPrChange>
        </w:rPr>
      </w:pPr>
      <w:ins w:id="1085" w:author="Vihari Réka" w:date="2018-11-23T20:33:00Z">
        <w:r w:rsidRPr="00EE0D0A">
          <w:rPr>
            <w:rFonts w:ascii="Menlo" w:eastAsiaTheme="minorHAnsi" w:hAnsi="Menlo" w:cs="Menlo"/>
            <w:color w:val="000000"/>
            <w:sz w:val="16"/>
            <w:szCs w:val="16"/>
            <w:rPrChange w:id="1086" w:author="Vihari Réka" w:date="2018-11-23T20:34:00Z">
              <w:rPr>
                <w:rFonts w:ascii="Menlo" w:eastAsiaTheme="minorHAnsi" w:hAnsi="Menlo" w:cs="Menlo"/>
                <w:color w:val="000000"/>
              </w:rPr>
            </w:rPrChange>
          </w:rPr>
          <w:t xml:space="preserve">            </w:t>
        </w:r>
        <w:r w:rsidRPr="00EE0D0A">
          <w:rPr>
            <w:rFonts w:ascii="Menlo" w:eastAsiaTheme="minorHAnsi" w:hAnsi="Menlo" w:cs="Menlo"/>
            <w:color w:val="3900A0"/>
            <w:sz w:val="16"/>
            <w:szCs w:val="16"/>
            <w:rPrChange w:id="1087" w:author="Vihari Réka" w:date="2018-11-23T20:34:00Z">
              <w:rPr>
                <w:rFonts w:ascii="Menlo" w:eastAsiaTheme="minorHAnsi" w:hAnsi="Menlo" w:cs="Menlo"/>
                <w:color w:val="3900A0"/>
              </w:rPr>
            </w:rPrChange>
          </w:rPr>
          <w:t>print</w:t>
        </w:r>
        <w:r w:rsidRPr="00EE0D0A">
          <w:rPr>
            <w:rFonts w:ascii="Menlo" w:eastAsiaTheme="minorHAnsi" w:hAnsi="Menlo" w:cs="Menlo"/>
            <w:color w:val="000000"/>
            <w:sz w:val="16"/>
            <w:szCs w:val="16"/>
            <w:rPrChange w:id="1088" w:author="Vihari Réka" w:date="2018-11-23T20:34:00Z">
              <w:rPr>
                <w:rFonts w:ascii="Menlo" w:eastAsiaTheme="minorHAnsi" w:hAnsi="Menlo" w:cs="Menlo"/>
                <w:color w:val="000000"/>
              </w:rPr>
            </w:rPrChange>
          </w:rPr>
          <w:t>(events)</w:t>
        </w:r>
      </w:ins>
    </w:p>
    <w:p w14:paraId="0FBDB20E" w14:textId="77777777" w:rsidR="00EE0D0A" w:rsidRPr="00EE0D0A" w:rsidRDefault="00EE0D0A" w:rsidP="00EE0D0A">
      <w:pPr>
        <w:tabs>
          <w:tab w:val="left" w:pos="593"/>
        </w:tabs>
        <w:autoSpaceDE w:val="0"/>
        <w:autoSpaceDN w:val="0"/>
        <w:adjustRightInd w:val="0"/>
        <w:rPr>
          <w:ins w:id="1089" w:author="Vihari Réka" w:date="2018-11-23T20:33:00Z"/>
          <w:rFonts w:ascii="Helvetica" w:eastAsiaTheme="minorHAnsi" w:hAnsi="Helvetica" w:cs="Helvetica"/>
          <w:sz w:val="16"/>
          <w:szCs w:val="16"/>
          <w:rPrChange w:id="1090" w:author="Vihari Réka" w:date="2018-11-23T20:34:00Z">
            <w:rPr>
              <w:ins w:id="1091" w:author="Vihari Réka" w:date="2018-11-23T20:33:00Z"/>
              <w:rFonts w:ascii="Helvetica" w:eastAsiaTheme="minorHAnsi" w:hAnsi="Helvetica" w:cs="Helvetica"/>
            </w:rPr>
          </w:rPrChange>
        </w:rPr>
      </w:pPr>
      <w:ins w:id="1092" w:author="Vihari Réka" w:date="2018-11-23T20:33:00Z">
        <w:r w:rsidRPr="00EE0D0A">
          <w:rPr>
            <w:rFonts w:ascii="Menlo" w:eastAsiaTheme="minorHAnsi" w:hAnsi="Menlo" w:cs="Menlo"/>
            <w:color w:val="000000"/>
            <w:sz w:val="16"/>
            <w:szCs w:val="16"/>
            <w:rPrChange w:id="1093" w:author="Vihari Réka" w:date="2018-11-23T20:34:00Z">
              <w:rPr>
                <w:rFonts w:ascii="Menlo" w:eastAsiaTheme="minorHAnsi" w:hAnsi="Menlo" w:cs="Menlo"/>
                <w:color w:val="000000"/>
              </w:rPr>
            </w:rPrChange>
          </w:rPr>
          <w:t xml:space="preserve">            </w:t>
        </w:r>
        <w:r w:rsidRPr="00EE0D0A">
          <w:rPr>
            <w:rFonts w:ascii="Menlo" w:eastAsiaTheme="minorHAnsi" w:hAnsi="Menlo" w:cs="Menlo"/>
            <w:b/>
            <w:bCs/>
            <w:color w:val="9B2393"/>
            <w:sz w:val="16"/>
            <w:szCs w:val="16"/>
            <w:rPrChange w:id="1094" w:author="Vihari Réka" w:date="2018-11-23T20:34:00Z">
              <w:rPr>
                <w:rFonts w:ascii="Menlo" w:eastAsiaTheme="minorHAnsi" w:hAnsi="Menlo" w:cs="Menlo"/>
                <w:b/>
                <w:bCs/>
                <w:color w:val="9B2393"/>
              </w:rPr>
            </w:rPrChange>
          </w:rPr>
          <w:t>self</w:t>
        </w:r>
        <w:r w:rsidRPr="00EE0D0A">
          <w:rPr>
            <w:rFonts w:ascii="Menlo" w:eastAsiaTheme="minorHAnsi" w:hAnsi="Menlo" w:cs="Menlo"/>
            <w:color w:val="000000"/>
            <w:sz w:val="16"/>
            <w:szCs w:val="16"/>
            <w:rPrChange w:id="1095" w:author="Vihari Réka" w:date="2018-11-23T20:34:00Z">
              <w:rPr>
                <w:rFonts w:ascii="Menlo" w:eastAsiaTheme="minorHAnsi" w:hAnsi="Menlo" w:cs="Menlo"/>
                <w:color w:val="000000"/>
              </w:rPr>
            </w:rPrChange>
          </w:rPr>
          <w:t>.</w:t>
        </w:r>
        <w:r w:rsidRPr="00EE0D0A">
          <w:rPr>
            <w:rFonts w:ascii="Menlo" w:eastAsiaTheme="minorHAnsi" w:hAnsi="Menlo" w:cs="Menlo"/>
            <w:color w:val="245256"/>
            <w:sz w:val="16"/>
            <w:szCs w:val="16"/>
            <w:rPrChange w:id="1096" w:author="Vihari Réka" w:date="2018-11-23T20:34:00Z">
              <w:rPr>
                <w:rFonts w:ascii="Menlo" w:eastAsiaTheme="minorHAnsi" w:hAnsi="Menlo" w:cs="Menlo"/>
                <w:color w:val="245256"/>
              </w:rPr>
            </w:rPrChange>
          </w:rPr>
          <w:t>setUpView</w:t>
        </w:r>
        <w:r w:rsidRPr="00EE0D0A">
          <w:rPr>
            <w:rFonts w:ascii="Menlo" w:eastAsiaTheme="minorHAnsi" w:hAnsi="Menlo" w:cs="Menlo"/>
            <w:color w:val="000000"/>
            <w:sz w:val="16"/>
            <w:szCs w:val="16"/>
            <w:rPrChange w:id="1097" w:author="Vihari Réka" w:date="2018-11-23T20:34:00Z">
              <w:rPr>
                <w:rFonts w:ascii="Menlo" w:eastAsiaTheme="minorHAnsi" w:hAnsi="Menlo" w:cs="Menlo"/>
                <w:color w:val="000000"/>
              </w:rPr>
            </w:rPrChange>
          </w:rPr>
          <w:t>()</w:t>
        </w:r>
      </w:ins>
    </w:p>
    <w:p w14:paraId="58C611D9" w14:textId="77D1C3F9" w:rsidR="00EE0D0A" w:rsidRDefault="00EE0D0A" w:rsidP="00EE0D0A">
      <w:pPr>
        <w:spacing w:after="120" w:line="360" w:lineRule="auto"/>
        <w:jc w:val="both"/>
        <w:rPr>
          <w:ins w:id="1098" w:author="Vihari Réka" w:date="2018-11-23T20:34:00Z"/>
          <w:rFonts w:ascii="Menlo" w:eastAsiaTheme="minorHAnsi" w:hAnsi="Menlo" w:cs="Menlo"/>
          <w:color w:val="000000"/>
          <w:sz w:val="16"/>
          <w:szCs w:val="16"/>
        </w:rPr>
        <w:pPrChange w:id="1099" w:author="Vihari Réka" w:date="2018-11-23T20:32:00Z">
          <w:pPr>
            <w:jc w:val="center"/>
          </w:pPr>
        </w:pPrChange>
      </w:pPr>
      <w:ins w:id="1100" w:author="Vihari Réka" w:date="2018-11-23T20:33:00Z">
        <w:r w:rsidRPr="00EE0D0A">
          <w:rPr>
            <w:rFonts w:ascii="Menlo" w:eastAsiaTheme="minorHAnsi" w:hAnsi="Menlo" w:cs="Menlo"/>
            <w:color w:val="000000"/>
            <w:sz w:val="16"/>
            <w:szCs w:val="16"/>
            <w:rPrChange w:id="1101" w:author="Vihari Réka" w:date="2018-11-23T20:34:00Z">
              <w:rPr>
                <w:rFonts w:ascii="Menlo" w:eastAsiaTheme="minorHAnsi" w:hAnsi="Menlo" w:cs="Menlo"/>
                <w:color w:val="000000"/>
              </w:rPr>
            </w:rPrChange>
          </w:rPr>
          <w:t xml:space="preserve">        })</w:t>
        </w:r>
      </w:ins>
    </w:p>
    <w:p w14:paraId="45582A82" w14:textId="62638B3A" w:rsidR="00EE0D0A" w:rsidRDefault="00EE0D0A" w:rsidP="00EE0D0A">
      <w:pPr>
        <w:spacing w:after="120" w:line="360" w:lineRule="auto"/>
        <w:jc w:val="both"/>
        <w:rPr>
          <w:ins w:id="1102" w:author="Vihari Réka" w:date="2018-11-23T20:34:00Z"/>
          <w:rFonts w:ascii="Menlo" w:eastAsiaTheme="minorHAnsi" w:hAnsi="Menlo" w:cs="Menlo"/>
          <w:color w:val="000000"/>
          <w:sz w:val="16"/>
          <w:szCs w:val="16"/>
        </w:rPr>
        <w:pPrChange w:id="1103" w:author="Vihari Réka" w:date="2018-11-23T20:32:00Z">
          <w:pPr>
            <w:jc w:val="center"/>
          </w:pPr>
        </w:pPrChange>
      </w:pPr>
    </w:p>
    <w:p w14:paraId="1FE10D49" w14:textId="25C540A1" w:rsidR="00EE0D0A" w:rsidRPr="00BA753E" w:rsidRDefault="00EE0D0A" w:rsidP="00BA753E">
      <w:pPr>
        <w:spacing w:after="120" w:line="360" w:lineRule="auto"/>
        <w:ind w:firstLine="720"/>
        <w:jc w:val="both"/>
        <w:rPr>
          <w:ins w:id="1104" w:author="Vihari Réka" w:date="2018-11-23T20:35:00Z"/>
          <w:rPrChange w:id="1105" w:author="Vihari Réka" w:date="2018-11-23T20:42:00Z">
            <w:rPr>
              <w:ins w:id="1106" w:author="Vihari Réka" w:date="2018-11-23T20:35:00Z"/>
              <w:rFonts w:ascii="Menlo" w:eastAsiaTheme="minorHAnsi" w:hAnsi="Menlo" w:cs="Menlo"/>
              <w:color w:val="000000"/>
              <w:sz w:val="16"/>
              <w:szCs w:val="16"/>
            </w:rPr>
          </w:rPrChange>
        </w:rPr>
        <w:pPrChange w:id="1107" w:author="Vihari Réka" w:date="2018-11-23T20:42:00Z">
          <w:pPr>
            <w:jc w:val="center"/>
          </w:pPr>
        </w:pPrChange>
      </w:pPr>
      <w:ins w:id="1108" w:author="Vihari Réka" w:date="2018-11-23T20:34:00Z">
        <w:r w:rsidRPr="00BA753E">
          <w:rPr>
            <w:rPrChange w:id="1109" w:author="Vihari Réka" w:date="2018-11-23T20:42:00Z">
              <w:rPr>
                <w:rFonts w:ascii="Menlo" w:eastAsiaTheme="minorHAnsi" w:hAnsi="Menlo" w:cs="Menlo"/>
                <w:color w:val="000000"/>
                <w:sz w:val="16"/>
                <w:szCs w:val="16"/>
              </w:rPr>
            </w:rPrChange>
          </w:rPr>
          <w:t xml:space="preserve">Hasonlóan történik a DonwloaderService osztályban a szerverre történő adatok felvitele is. </w:t>
        </w:r>
      </w:ins>
      <w:ins w:id="1110" w:author="Vihari Réka" w:date="2018-11-23T20:35:00Z">
        <w:r w:rsidRPr="00BA753E">
          <w:rPr>
            <w:rPrChange w:id="1111" w:author="Vihari Réka" w:date="2018-11-23T20:42:00Z">
              <w:rPr>
                <w:rFonts w:ascii="Menlo" w:eastAsiaTheme="minorHAnsi" w:hAnsi="Menlo" w:cs="Menlo"/>
                <w:color w:val="000000"/>
                <w:sz w:val="16"/>
                <w:szCs w:val="16"/>
              </w:rPr>
            </w:rPrChange>
          </w:rPr>
          <w:t xml:space="preserve">Az addLocation mindössze annyiban tér el a getEvents metódustól, hogy a válaszában egy Geo típussal tér vissza, illetve a NetworkService meghívása post kéréssel történik. </w:t>
        </w:r>
      </w:ins>
    </w:p>
    <w:p w14:paraId="1763D324" w14:textId="77777777" w:rsidR="00EE0D0A" w:rsidRPr="00EE0D0A" w:rsidRDefault="00EE0D0A" w:rsidP="00EE0D0A">
      <w:pPr>
        <w:tabs>
          <w:tab w:val="left" w:pos="593"/>
        </w:tabs>
        <w:autoSpaceDE w:val="0"/>
        <w:autoSpaceDN w:val="0"/>
        <w:adjustRightInd w:val="0"/>
        <w:rPr>
          <w:ins w:id="1112" w:author="Vihari Réka" w:date="2018-11-23T20:35:00Z"/>
          <w:rFonts w:ascii="Helvetica" w:eastAsiaTheme="minorHAnsi" w:hAnsi="Helvetica" w:cs="Helvetica"/>
          <w:sz w:val="16"/>
          <w:szCs w:val="16"/>
          <w:rPrChange w:id="1113" w:author="Vihari Réka" w:date="2018-11-23T20:36:00Z">
            <w:rPr>
              <w:ins w:id="1114" w:author="Vihari Réka" w:date="2018-11-23T20:35:00Z"/>
              <w:rFonts w:ascii="Helvetica" w:eastAsiaTheme="minorHAnsi" w:hAnsi="Helvetica" w:cs="Helvetica"/>
            </w:rPr>
          </w:rPrChange>
        </w:rPr>
      </w:pPr>
      <w:ins w:id="1115" w:author="Vihari Réka" w:date="2018-11-23T20:35:00Z">
        <w:r w:rsidRPr="00EE0D0A">
          <w:rPr>
            <w:rFonts w:ascii="Menlo" w:eastAsiaTheme="minorHAnsi" w:hAnsi="Menlo" w:cs="Menlo"/>
            <w:b/>
            <w:bCs/>
            <w:color w:val="9B2393"/>
            <w:sz w:val="16"/>
            <w:szCs w:val="16"/>
            <w:rPrChange w:id="1116" w:author="Vihari Réka" w:date="2018-11-23T20:36:00Z">
              <w:rPr>
                <w:rFonts w:ascii="Menlo" w:eastAsiaTheme="minorHAnsi" w:hAnsi="Menlo" w:cs="Menlo"/>
                <w:b/>
                <w:bCs/>
                <w:color w:val="9B2393"/>
              </w:rPr>
            </w:rPrChange>
          </w:rPr>
          <w:t>func</w:t>
        </w:r>
        <w:r w:rsidRPr="00EE0D0A">
          <w:rPr>
            <w:rFonts w:ascii="Menlo" w:eastAsiaTheme="minorHAnsi" w:hAnsi="Menlo" w:cs="Menlo"/>
            <w:color w:val="000000"/>
            <w:sz w:val="16"/>
            <w:szCs w:val="16"/>
            <w:rPrChange w:id="1117" w:author="Vihari Réka" w:date="2018-11-23T20:36:00Z">
              <w:rPr>
                <w:rFonts w:ascii="Menlo" w:eastAsiaTheme="minorHAnsi" w:hAnsi="Menlo" w:cs="Menlo"/>
                <w:color w:val="000000"/>
              </w:rPr>
            </w:rPrChange>
          </w:rPr>
          <w:t xml:space="preserve"> addLocation(completion: (([</w:t>
        </w:r>
        <w:r w:rsidRPr="00EE0D0A">
          <w:rPr>
            <w:rFonts w:ascii="Menlo" w:eastAsiaTheme="minorHAnsi" w:hAnsi="Menlo" w:cs="Menlo"/>
            <w:color w:val="326D74"/>
            <w:sz w:val="16"/>
            <w:szCs w:val="16"/>
            <w:rPrChange w:id="1118" w:author="Vihari Réka" w:date="2018-11-23T20:36:00Z">
              <w:rPr>
                <w:rFonts w:ascii="Menlo" w:eastAsiaTheme="minorHAnsi" w:hAnsi="Menlo" w:cs="Menlo"/>
                <w:color w:val="326D74"/>
              </w:rPr>
            </w:rPrChange>
          </w:rPr>
          <w:t>Geo</w:t>
        </w:r>
        <w:r w:rsidRPr="00EE0D0A">
          <w:rPr>
            <w:rFonts w:ascii="Menlo" w:eastAsiaTheme="minorHAnsi" w:hAnsi="Menlo" w:cs="Menlo"/>
            <w:color w:val="000000"/>
            <w:sz w:val="16"/>
            <w:szCs w:val="16"/>
            <w:rPrChange w:id="1119" w:author="Vihari Réka" w:date="2018-11-23T20:36:00Z">
              <w:rPr>
                <w:rFonts w:ascii="Menlo" w:eastAsiaTheme="minorHAnsi" w:hAnsi="Menlo" w:cs="Menlo"/>
                <w:color w:val="000000"/>
              </w:rPr>
            </w:rPrChange>
          </w:rPr>
          <w:t xml:space="preserve">]) -&gt; </w:t>
        </w:r>
        <w:r w:rsidRPr="00EE0D0A">
          <w:rPr>
            <w:rFonts w:ascii="Menlo" w:eastAsiaTheme="minorHAnsi" w:hAnsi="Menlo" w:cs="Menlo"/>
            <w:color w:val="5C2699"/>
            <w:sz w:val="16"/>
            <w:szCs w:val="16"/>
            <w:rPrChange w:id="1120" w:author="Vihari Réka" w:date="2018-11-23T20:36:00Z">
              <w:rPr>
                <w:rFonts w:ascii="Menlo" w:eastAsiaTheme="minorHAnsi" w:hAnsi="Menlo" w:cs="Menlo"/>
                <w:color w:val="5C2699"/>
              </w:rPr>
            </w:rPrChange>
          </w:rPr>
          <w:t>Void</w:t>
        </w:r>
        <w:r w:rsidRPr="00EE0D0A">
          <w:rPr>
            <w:rFonts w:ascii="Menlo" w:eastAsiaTheme="minorHAnsi" w:hAnsi="Menlo" w:cs="Menlo"/>
            <w:color w:val="000000"/>
            <w:sz w:val="16"/>
            <w:szCs w:val="16"/>
            <w:rPrChange w:id="1121" w:author="Vihari Réka" w:date="2018-11-23T20:36:00Z">
              <w:rPr>
                <w:rFonts w:ascii="Menlo" w:eastAsiaTheme="minorHAnsi" w:hAnsi="Menlo" w:cs="Menlo"/>
                <w:color w:val="000000"/>
              </w:rPr>
            </w:rPrChange>
          </w:rPr>
          <w:t>)?) {</w:t>
        </w:r>
      </w:ins>
    </w:p>
    <w:p w14:paraId="6BA7D727" w14:textId="77777777" w:rsidR="00EE0D0A" w:rsidRPr="00EE0D0A" w:rsidRDefault="00EE0D0A" w:rsidP="00EE0D0A">
      <w:pPr>
        <w:tabs>
          <w:tab w:val="left" w:pos="593"/>
        </w:tabs>
        <w:autoSpaceDE w:val="0"/>
        <w:autoSpaceDN w:val="0"/>
        <w:adjustRightInd w:val="0"/>
        <w:rPr>
          <w:ins w:id="1122" w:author="Vihari Réka" w:date="2018-11-23T20:35:00Z"/>
          <w:rFonts w:ascii="Helvetica" w:eastAsiaTheme="minorHAnsi" w:hAnsi="Helvetica" w:cs="Helvetica"/>
          <w:sz w:val="16"/>
          <w:szCs w:val="16"/>
          <w:rPrChange w:id="1123" w:author="Vihari Réka" w:date="2018-11-23T20:36:00Z">
            <w:rPr>
              <w:ins w:id="1124" w:author="Vihari Réka" w:date="2018-11-23T20:35:00Z"/>
              <w:rFonts w:ascii="Helvetica" w:eastAsiaTheme="minorHAnsi" w:hAnsi="Helvetica" w:cs="Helvetica"/>
            </w:rPr>
          </w:rPrChange>
        </w:rPr>
      </w:pPr>
      <w:ins w:id="1125" w:author="Vihari Réka" w:date="2018-11-23T20:35:00Z">
        <w:r w:rsidRPr="00EE0D0A">
          <w:rPr>
            <w:rFonts w:ascii="Menlo" w:eastAsiaTheme="minorHAnsi" w:hAnsi="Menlo" w:cs="Menlo"/>
            <w:color w:val="000000"/>
            <w:sz w:val="16"/>
            <w:szCs w:val="16"/>
            <w:rPrChange w:id="1126" w:author="Vihari Réka" w:date="2018-11-23T20:36:00Z">
              <w:rPr>
                <w:rFonts w:ascii="Menlo" w:eastAsiaTheme="minorHAnsi" w:hAnsi="Menlo" w:cs="Menlo"/>
                <w:color w:val="000000"/>
              </w:rPr>
            </w:rPrChange>
          </w:rPr>
          <w:t xml:space="preserve">        </w:t>
        </w:r>
        <w:r w:rsidRPr="00EE0D0A">
          <w:rPr>
            <w:rFonts w:ascii="Menlo" w:eastAsiaTheme="minorHAnsi" w:hAnsi="Menlo" w:cs="Menlo"/>
            <w:b/>
            <w:bCs/>
            <w:color w:val="9B2393"/>
            <w:sz w:val="16"/>
            <w:szCs w:val="16"/>
            <w:rPrChange w:id="1127" w:author="Vihari Réka" w:date="2018-11-23T20:36:00Z">
              <w:rPr>
                <w:rFonts w:ascii="Menlo" w:eastAsiaTheme="minorHAnsi" w:hAnsi="Menlo" w:cs="Menlo"/>
                <w:b/>
                <w:bCs/>
                <w:color w:val="9B2393"/>
              </w:rPr>
            </w:rPrChange>
          </w:rPr>
          <w:t>let</w:t>
        </w:r>
        <w:r w:rsidRPr="00EE0D0A">
          <w:rPr>
            <w:rFonts w:ascii="Menlo" w:eastAsiaTheme="minorHAnsi" w:hAnsi="Menlo" w:cs="Menlo"/>
            <w:color w:val="000000"/>
            <w:sz w:val="16"/>
            <w:szCs w:val="16"/>
            <w:rPrChange w:id="1128" w:author="Vihari Réka" w:date="2018-11-23T20:36:00Z">
              <w:rPr>
                <w:rFonts w:ascii="Menlo" w:eastAsiaTheme="minorHAnsi" w:hAnsi="Menlo" w:cs="Menlo"/>
                <w:color w:val="000000"/>
              </w:rPr>
            </w:rPrChange>
          </w:rPr>
          <w:t xml:space="preserve"> networkService = </w:t>
        </w:r>
        <w:r w:rsidRPr="00EE0D0A">
          <w:rPr>
            <w:rFonts w:ascii="Menlo" w:eastAsiaTheme="minorHAnsi" w:hAnsi="Menlo" w:cs="Menlo"/>
            <w:color w:val="326D74"/>
            <w:sz w:val="16"/>
            <w:szCs w:val="16"/>
            <w:rPrChange w:id="1129" w:author="Vihari Réka" w:date="2018-11-23T20:36:00Z">
              <w:rPr>
                <w:rFonts w:ascii="Menlo" w:eastAsiaTheme="minorHAnsi" w:hAnsi="Menlo" w:cs="Menlo"/>
                <w:color w:val="326D74"/>
              </w:rPr>
            </w:rPrChange>
          </w:rPr>
          <w:t>NetworkService</w:t>
        </w:r>
        <w:r w:rsidRPr="00EE0D0A">
          <w:rPr>
            <w:rFonts w:ascii="Menlo" w:eastAsiaTheme="minorHAnsi" w:hAnsi="Menlo" w:cs="Menlo"/>
            <w:color w:val="000000"/>
            <w:sz w:val="16"/>
            <w:szCs w:val="16"/>
            <w:rPrChange w:id="1130" w:author="Vihari Réka" w:date="2018-11-23T20:36:00Z">
              <w:rPr>
                <w:rFonts w:ascii="Menlo" w:eastAsiaTheme="minorHAnsi" w:hAnsi="Menlo" w:cs="Menlo"/>
                <w:color w:val="000000"/>
              </w:rPr>
            </w:rPrChange>
          </w:rPr>
          <w:t>.</w:t>
        </w:r>
        <w:r w:rsidRPr="00EE0D0A">
          <w:rPr>
            <w:rFonts w:ascii="Menlo" w:eastAsiaTheme="minorHAnsi" w:hAnsi="Menlo" w:cs="Menlo"/>
            <w:color w:val="326D74"/>
            <w:sz w:val="16"/>
            <w:szCs w:val="16"/>
            <w:rPrChange w:id="1131" w:author="Vihari Réka" w:date="2018-11-23T20:36:00Z">
              <w:rPr>
                <w:rFonts w:ascii="Menlo" w:eastAsiaTheme="minorHAnsi" w:hAnsi="Menlo" w:cs="Menlo"/>
                <w:color w:val="326D74"/>
              </w:rPr>
            </w:rPrChange>
          </w:rPr>
          <w:t>shared</w:t>
        </w:r>
      </w:ins>
    </w:p>
    <w:p w14:paraId="20F5F386" w14:textId="77777777" w:rsidR="00EE0D0A" w:rsidRPr="00EE0D0A" w:rsidRDefault="00EE0D0A" w:rsidP="00EE0D0A">
      <w:pPr>
        <w:tabs>
          <w:tab w:val="left" w:pos="593"/>
        </w:tabs>
        <w:autoSpaceDE w:val="0"/>
        <w:autoSpaceDN w:val="0"/>
        <w:adjustRightInd w:val="0"/>
        <w:rPr>
          <w:ins w:id="1132" w:author="Vihari Réka" w:date="2018-11-23T20:35:00Z"/>
          <w:rFonts w:ascii="Helvetica" w:eastAsiaTheme="minorHAnsi" w:hAnsi="Helvetica" w:cs="Helvetica"/>
          <w:sz w:val="16"/>
          <w:szCs w:val="16"/>
          <w:rPrChange w:id="1133" w:author="Vihari Réka" w:date="2018-11-23T20:36:00Z">
            <w:rPr>
              <w:ins w:id="1134" w:author="Vihari Réka" w:date="2018-11-23T20:35:00Z"/>
              <w:rFonts w:ascii="Helvetica" w:eastAsiaTheme="minorHAnsi" w:hAnsi="Helvetica" w:cs="Helvetica"/>
            </w:rPr>
          </w:rPrChange>
        </w:rPr>
      </w:pPr>
      <w:ins w:id="1135" w:author="Vihari Réka" w:date="2018-11-23T20:35:00Z">
        <w:r w:rsidRPr="00EE0D0A">
          <w:rPr>
            <w:rFonts w:ascii="Menlo" w:eastAsiaTheme="minorHAnsi" w:hAnsi="Menlo" w:cs="Menlo"/>
            <w:color w:val="000000"/>
            <w:sz w:val="16"/>
            <w:szCs w:val="16"/>
            <w:rPrChange w:id="1136" w:author="Vihari Réka" w:date="2018-11-23T20:36:00Z">
              <w:rPr>
                <w:rFonts w:ascii="Menlo" w:eastAsiaTheme="minorHAnsi" w:hAnsi="Menlo" w:cs="Menlo"/>
                <w:color w:val="000000"/>
              </w:rPr>
            </w:rPrChange>
          </w:rPr>
          <w:t xml:space="preserve">        networkService.</w:t>
        </w:r>
        <w:r w:rsidRPr="00EE0D0A">
          <w:rPr>
            <w:rFonts w:ascii="Menlo" w:eastAsiaTheme="minorHAnsi" w:hAnsi="Menlo" w:cs="Menlo"/>
            <w:color w:val="245256"/>
            <w:sz w:val="16"/>
            <w:szCs w:val="16"/>
            <w:rPrChange w:id="1137" w:author="Vihari Réka" w:date="2018-11-23T20:36:00Z">
              <w:rPr>
                <w:rFonts w:ascii="Menlo" w:eastAsiaTheme="minorHAnsi" w:hAnsi="Menlo" w:cs="Menlo"/>
                <w:color w:val="245256"/>
              </w:rPr>
            </w:rPrChange>
          </w:rPr>
          <w:t>post</w:t>
        </w:r>
        <w:r w:rsidRPr="00EE0D0A">
          <w:rPr>
            <w:rFonts w:ascii="Menlo" w:eastAsiaTheme="minorHAnsi" w:hAnsi="Menlo" w:cs="Menlo"/>
            <w:color w:val="000000"/>
            <w:sz w:val="16"/>
            <w:szCs w:val="16"/>
            <w:rPrChange w:id="1138" w:author="Vihari Réka" w:date="2018-11-23T20:36:00Z">
              <w:rPr>
                <w:rFonts w:ascii="Menlo" w:eastAsiaTheme="minorHAnsi" w:hAnsi="Menlo" w:cs="Menlo"/>
                <w:color w:val="000000"/>
              </w:rPr>
            </w:rPrChange>
          </w:rPr>
          <w:t>(endpoint: .</w:t>
        </w:r>
        <w:r w:rsidRPr="00EE0D0A">
          <w:rPr>
            <w:rFonts w:ascii="Menlo" w:eastAsiaTheme="minorHAnsi" w:hAnsi="Menlo" w:cs="Menlo"/>
            <w:color w:val="245256"/>
            <w:sz w:val="16"/>
            <w:szCs w:val="16"/>
            <w:rPrChange w:id="1139" w:author="Vihari Réka" w:date="2018-11-23T20:36:00Z">
              <w:rPr>
                <w:rFonts w:ascii="Menlo" w:eastAsiaTheme="minorHAnsi" w:hAnsi="Menlo" w:cs="Menlo"/>
                <w:color w:val="245256"/>
              </w:rPr>
            </w:rPrChange>
          </w:rPr>
          <w:t>location</w:t>
        </w:r>
        <w:r w:rsidRPr="00EE0D0A">
          <w:rPr>
            <w:rFonts w:ascii="Menlo" w:eastAsiaTheme="minorHAnsi" w:hAnsi="Menlo" w:cs="Menlo"/>
            <w:color w:val="000000"/>
            <w:sz w:val="16"/>
            <w:szCs w:val="16"/>
            <w:rPrChange w:id="1140" w:author="Vihari Réka" w:date="2018-11-23T20:36:00Z">
              <w:rPr>
                <w:rFonts w:ascii="Menlo" w:eastAsiaTheme="minorHAnsi" w:hAnsi="Menlo" w:cs="Menlo"/>
                <w:color w:val="000000"/>
              </w:rPr>
            </w:rPrChange>
          </w:rPr>
          <w:t xml:space="preserve">, completion: { response, error </w:t>
        </w:r>
        <w:r w:rsidRPr="00EE0D0A">
          <w:rPr>
            <w:rFonts w:ascii="Menlo" w:eastAsiaTheme="minorHAnsi" w:hAnsi="Menlo" w:cs="Menlo"/>
            <w:b/>
            <w:bCs/>
            <w:color w:val="9B2393"/>
            <w:sz w:val="16"/>
            <w:szCs w:val="16"/>
            <w:rPrChange w:id="1141" w:author="Vihari Réka" w:date="2018-11-23T20:36:00Z">
              <w:rPr>
                <w:rFonts w:ascii="Menlo" w:eastAsiaTheme="minorHAnsi" w:hAnsi="Menlo" w:cs="Menlo"/>
                <w:b/>
                <w:bCs/>
                <w:color w:val="9B2393"/>
              </w:rPr>
            </w:rPrChange>
          </w:rPr>
          <w:t>in</w:t>
        </w:r>
      </w:ins>
    </w:p>
    <w:p w14:paraId="168C1501" w14:textId="77777777" w:rsidR="00EE0D0A" w:rsidRPr="00EE0D0A" w:rsidRDefault="00EE0D0A" w:rsidP="00EE0D0A">
      <w:pPr>
        <w:tabs>
          <w:tab w:val="left" w:pos="593"/>
        </w:tabs>
        <w:autoSpaceDE w:val="0"/>
        <w:autoSpaceDN w:val="0"/>
        <w:adjustRightInd w:val="0"/>
        <w:rPr>
          <w:ins w:id="1142" w:author="Vihari Réka" w:date="2018-11-23T20:35:00Z"/>
          <w:rFonts w:ascii="Helvetica" w:eastAsiaTheme="minorHAnsi" w:hAnsi="Helvetica" w:cs="Helvetica"/>
          <w:sz w:val="16"/>
          <w:szCs w:val="16"/>
          <w:rPrChange w:id="1143" w:author="Vihari Réka" w:date="2018-11-23T20:36:00Z">
            <w:rPr>
              <w:ins w:id="1144" w:author="Vihari Réka" w:date="2018-11-23T20:35:00Z"/>
              <w:rFonts w:ascii="Helvetica" w:eastAsiaTheme="minorHAnsi" w:hAnsi="Helvetica" w:cs="Helvetica"/>
            </w:rPr>
          </w:rPrChange>
        </w:rPr>
      </w:pPr>
    </w:p>
    <w:p w14:paraId="170E791E" w14:textId="77777777" w:rsidR="00EE0D0A" w:rsidRPr="00EE0D0A" w:rsidRDefault="00EE0D0A" w:rsidP="00EE0D0A">
      <w:pPr>
        <w:tabs>
          <w:tab w:val="left" w:pos="593"/>
        </w:tabs>
        <w:autoSpaceDE w:val="0"/>
        <w:autoSpaceDN w:val="0"/>
        <w:adjustRightInd w:val="0"/>
        <w:rPr>
          <w:ins w:id="1145" w:author="Vihari Réka" w:date="2018-11-23T20:35:00Z"/>
          <w:rFonts w:ascii="Helvetica" w:eastAsiaTheme="minorHAnsi" w:hAnsi="Helvetica" w:cs="Helvetica"/>
          <w:sz w:val="16"/>
          <w:szCs w:val="16"/>
          <w:rPrChange w:id="1146" w:author="Vihari Réka" w:date="2018-11-23T20:36:00Z">
            <w:rPr>
              <w:ins w:id="1147" w:author="Vihari Réka" w:date="2018-11-23T20:35:00Z"/>
              <w:rFonts w:ascii="Helvetica" w:eastAsiaTheme="minorHAnsi" w:hAnsi="Helvetica" w:cs="Helvetica"/>
            </w:rPr>
          </w:rPrChange>
        </w:rPr>
      </w:pPr>
      <w:ins w:id="1148" w:author="Vihari Réka" w:date="2018-11-23T20:35:00Z">
        <w:r w:rsidRPr="00EE0D0A">
          <w:rPr>
            <w:rFonts w:ascii="Menlo" w:eastAsiaTheme="minorHAnsi" w:hAnsi="Menlo" w:cs="Menlo"/>
            <w:color w:val="000000"/>
            <w:sz w:val="16"/>
            <w:szCs w:val="16"/>
            <w:rPrChange w:id="1149" w:author="Vihari Réka" w:date="2018-11-23T20:36:00Z">
              <w:rPr>
                <w:rFonts w:ascii="Menlo" w:eastAsiaTheme="minorHAnsi" w:hAnsi="Menlo" w:cs="Menlo"/>
                <w:color w:val="000000"/>
              </w:rPr>
            </w:rPrChange>
          </w:rPr>
          <w:t xml:space="preserve">                </w:t>
        </w:r>
        <w:r w:rsidRPr="00EE0D0A">
          <w:rPr>
            <w:rFonts w:ascii="Menlo" w:eastAsiaTheme="minorHAnsi" w:hAnsi="Menlo" w:cs="Menlo"/>
            <w:b/>
            <w:bCs/>
            <w:color w:val="9B2393"/>
            <w:sz w:val="16"/>
            <w:szCs w:val="16"/>
            <w:rPrChange w:id="1150" w:author="Vihari Réka" w:date="2018-11-23T20:36:00Z">
              <w:rPr>
                <w:rFonts w:ascii="Menlo" w:eastAsiaTheme="minorHAnsi" w:hAnsi="Menlo" w:cs="Menlo"/>
                <w:b/>
                <w:bCs/>
                <w:color w:val="9B2393"/>
              </w:rPr>
            </w:rPrChange>
          </w:rPr>
          <w:t>var</w:t>
        </w:r>
        <w:r w:rsidRPr="00EE0D0A">
          <w:rPr>
            <w:rFonts w:ascii="Menlo" w:eastAsiaTheme="minorHAnsi" w:hAnsi="Menlo" w:cs="Menlo"/>
            <w:color w:val="000000"/>
            <w:sz w:val="16"/>
            <w:szCs w:val="16"/>
            <w:rPrChange w:id="1151" w:author="Vihari Réka" w:date="2018-11-23T20:36:00Z">
              <w:rPr>
                <w:rFonts w:ascii="Menlo" w:eastAsiaTheme="minorHAnsi" w:hAnsi="Menlo" w:cs="Menlo"/>
                <w:color w:val="000000"/>
              </w:rPr>
            </w:rPrChange>
          </w:rPr>
          <w:t xml:space="preserve"> locations: [</w:t>
        </w:r>
        <w:r w:rsidRPr="00EE0D0A">
          <w:rPr>
            <w:rFonts w:ascii="Menlo" w:eastAsiaTheme="minorHAnsi" w:hAnsi="Menlo" w:cs="Menlo"/>
            <w:color w:val="326D74"/>
            <w:sz w:val="16"/>
            <w:szCs w:val="16"/>
            <w:rPrChange w:id="1152" w:author="Vihari Réka" w:date="2018-11-23T20:36:00Z">
              <w:rPr>
                <w:rFonts w:ascii="Menlo" w:eastAsiaTheme="minorHAnsi" w:hAnsi="Menlo" w:cs="Menlo"/>
                <w:color w:val="326D74"/>
              </w:rPr>
            </w:rPrChange>
          </w:rPr>
          <w:t>Geo</w:t>
        </w:r>
        <w:r w:rsidRPr="00EE0D0A">
          <w:rPr>
            <w:rFonts w:ascii="Menlo" w:eastAsiaTheme="minorHAnsi" w:hAnsi="Menlo" w:cs="Menlo"/>
            <w:color w:val="000000"/>
            <w:sz w:val="16"/>
            <w:szCs w:val="16"/>
            <w:rPrChange w:id="1153" w:author="Vihari Réka" w:date="2018-11-23T20:36:00Z">
              <w:rPr>
                <w:rFonts w:ascii="Menlo" w:eastAsiaTheme="minorHAnsi" w:hAnsi="Menlo" w:cs="Menlo"/>
                <w:color w:val="000000"/>
              </w:rPr>
            </w:rPrChange>
          </w:rPr>
          <w:t>]</w:t>
        </w:r>
      </w:ins>
    </w:p>
    <w:p w14:paraId="21493EC1" w14:textId="77777777" w:rsidR="00EE0D0A" w:rsidRPr="00EE0D0A" w:rsidRDefault="00EE0D0A" w:rsidP="00EE0D0A">
      <w:pPr>
        <w:tabs>
          <w:tab w:val="left" w:pos="593"/>
        </w:tabs>
        <w:autoSpaceDE w:val="0"/>
        <w:autoSpaceDN w:val="0"/>
        <w:adjustRightInd w:val="0"/>
        <w:rPr>
          <w:ins w:id="1154" w:author="Vihari Réka" w:date="2018-11-23T20:35:00Z"/>
          <w:rFonts w:ascii="Helvetica" w:eastAsiaTheme="minorHAnsi" w:hAnsi="Helvetica" w:cs="Helvetica"/>
          <w:sz w:val="16"/>
          <w:szCs w:val="16"/>
          <w:rPrChange w:id="1155" w:author="Vihari Réka" w:date="2018-11-23T20:36:00Z">
            <w:rPr>
              <w:ins w:id="1156" w:author="Vihari Réka" w:date="2018-11-23T20:35:00Z"/>
              <w:rFonts w:ascii="Helvetica" w:eastAsiaTheme="minorHAnsi" w:hAnsi="Helvetica" w:cs="Helvetica"/>
            </w:rPr>
          </w:rPrChange>
        </w:rPr>
      </w:pPr>
      <w:ins w:id="1157" w:author="Vihari Réka" w:date="2018-11-23T20:35:00Z">
        <w:r w:rsidRPr="00EE0D0A">
          <w:rPr>
            <w:rFonts w:ascii="Menlo" w:eastAsiaTheme="minorHAnsi" w:hAnsi="Menlo" w:cs="Menlo"/>
            <w:color w:val="000000"/>
            <w:sz w:val="16"/>
            <w:szCs w:val="16"/>
            <w:rPrChange w:id="1158" w:author="Vihari Réka" w:date="2018-11-23T20:36:00Z">
              <w:rPr>
                <w:rFonts w:ascii="Menlo" w:eastAsiaTheme="minorHAnsi" w:hAnsi="Menlo" w:cs="Menlo"/>
                <w:color w:val="000000"/>
              </w:rPr>
            </w:rPrChange>
          </w:rPr>
          <w:t xml:space="preserve">                </w:t>
        </w:r>
        <w:r w:rsidRPr="00EE0D0A">
          <w:rPr>
            <w:rFonts w:ascii="Menlo" w:eastAsiaTheme="minorHAnsi" w:hAnsi="Menlo" w:cs="Menlo"/>
            <w:b/>
            <w:bCs/>
            <w:color w:val="9B2393"/>
            <w:sz w:val="16"/>
            <w:szCs w:val="16"/>
            <w:rPrChange w:id="1159" w:author="Vihari Réka" w:date="2018-11-23T20:36:00Z">
              <w:rPr>
                <w:rFonts w:ascii="Menlo" w:eastAsiaTheme="minorHAnsi" w:hAnsi="Menlo" w:cs="Menlo"/>
                <w:b/>
                <w:bCs/>
                <w:color w:val="9B2393"/>
              </w:rPr>
            </w:rPrChange>
          </w:rPr>
          <w:t>if</w:t>
        </w:r>
        <w:r w:rsidRPr="00EE0D0A">
          <w:rPr>
            <w:rFonts w:ascii="Menlo" w:eastAsiaTheme="minorHAnsi" w:hAnsi="Menlo" w:cs="Menlo"/>
            <w:color w:val="000000"/>
            <w:sz w:val="16"/>
            <w:szCs w:val="16"/>
            <w:rPrChange w:id="1160" w:author="Vihari Réka" w:date="2018-11-23T20:36:00Z">
              <w:rPr>
                <w:rFonts w:ascii="Menlo" w:eastAsiaTheme="minorHAnsi" w:hAnsi="Menlo" w:cs="Menlo"/>
                <w:color w:val="000000"/>
              </w:rPr>
            </w:rPrChange>
          </w:rPr>
          <w:t xml:space="preserve"> </w:t>
        </w:r>
        <w:r w:rsidRPr="00EE0D0A">
          <w:rPr>
            <w:rFonts w:ascii="Menlo" w:eastAsiaTheme="minorHAnsi" w:hAnsi="Menlo" w:cs="Menlo"/>
            <w:b/>
            <w:bCs/>
            <w:color w:val="9B2393"/>
            <w:sz w:val="16"/>
            <w:szCs w:val="16"/>
            <w:rPrChange w:id="1161" w:author="Vihari Réka" w:date="2018-11-23T20:36:00Z">
              <w:rPr>
                <w:rFonts w:ascii="Menlo" w:eastAsiaTheme="minorHAnsi" w:hAnsi="Menlo" w:cs="Menlo"/>
                <w:b/>
                <w:bCs/>
                <w:color w:val="9B2393"/>
              </w:rPr>
            </w:rPrChange>
          </w:rPr>
          <w:t>let</w:t>
        </w:r>
        <w:r w:rsidRPr="00EE0D0A">
          <w:rPr>
            <w:rFonts w:ascii="Menlo" w:eastAsiaTheme="minorHAnsi" w:hAnsi="Menlo" w:cs="Menlo"/>
            <w:color w:val="000000"/>
            <w:sz w:val="16"/>
            <w:szCs w:val="16"/>
            <w:rPrChange w:id="1162" w:author="Vihari Réka" w:date="2018-11-23T20:36:00Z">
              <w:rPr>
                <w:rFonts w:ascii="Menlo" w:eastAsiaTheme="minorHAnsi" w:hAnsi="Menlo" w:cs="Menlo"/>
                <w:color w:val="000000"/>
              </w:rPr>
            </w:rPrChange>
          </w:rPr>
          <w:t xml:space="preserve"> response = response {</w:t>
        </w:r>
      </w:ins>
    </w:p>
    <w:p w14:paraId="11F93733" w14:textId="77777777" w:rsidR="00EE0D0A" w:rsidRPr="00EE0D0A" w:rsidRDefault="00EE0D0A" w:rsidP="00EE0D0A">
      <w:pPr>
        <w:tabs>
          <w:tab w:val="left" w:pos="593"/>
        </w:tabs>
        <w:autoSpaceDE w:val="0"/>
        <w:autoSpaceDN w:val="0"/>
        <w:adjustRightInd w:val="0"/>
        <w:rPr>
          <w:ins w:id="1163" w:author="Vihari Réka" w:date="2018-11-23T20:35:00Z"/>
          <w:rFonts w:ascii="Helvetica" w:eastAsiaTheme="minorHAnsi" w:hAnsi="Helvetica" w:cs="Helvetica"/>
          <w:sz w:val="16"/>
          <w:szCs w:val="16"/>
          <w:rPrChange w:id="1164" w:author="Vihari Réka" w:date="2018-11-23T20:36:00Z">
            <w:rPr>
              <w:ins w:id="1165" w:author="Vihari Réka" w:date="2018-11-23T20:35:00Z"/>
              <w:rFonts w:ascii="Helvetica" w:eastAsiaTheme="minorHAnsi" w:hAnsi="Helvetica" w:cs="Helvetica"/>
            </w:rPr>
          </w:rPrChange>
        </w:rPr>
      </w:pPr>
      <w:ins w:id="1166" w:author="Vihari Réka" w:date="2018-11-23T20:35:00Z">
        <w:r w:rsidRPr="00EE0D0A">
          <w:rPr>
            <w:rFonts w:ascii="Menlo" w:eastAsiaTheme="minorHAnsi" w:hAnsi="Menlo" w:cs="Menlo"/>
            <w:color w:val="000000"/>
            <w:sz w:val="16"/>
            <w:szCs w:val="16"/>
            <w:rPrChange w:id="1167" w:author="Vihari Réka" w:date="2018-11-23T20:36:00Z">
              <w:rPr>
                <w:rFonts w:ascii="Menlo" w:eastAsiaTheme="minorHAnsi" w:hAnsi="Menlo" w:cs="Menlo"/>
                <w:color w:val="000000"/>
              </w:rPr>
            </w:rPrChange>
          </w:rPr>
          <w:t xml:space="preserve">                    </w:t>
        </w:r>
        <w:r w:rsidRPr="00EE0D0A">
          <w:rPr>
            <w:rFonts w:ascii="Menlo" w:eastAsiaTheme="minorHAnsi" w:hAnsi="Menlo" w:cs="Menlo"/>
            <w:b/>
            <w:bCs/>
            <w:color w:val="9B2393"/>
            <w:sz w:val="16"/>
            <w:szCs w:val="16"/>
            <w:rPrChange w:id="1168" w:author="Vihari Réka" w:date="2018-11-23T20:36:00Z">
              <w:rPr>
                <w:rFonts w:ascii="Menlo" w:eastAsiaTheme="minorHAnsi" w:hAnsi="Menlo" w:cs="Menlo"/>
                <w:b/>
                <w:bCs/>
                <w:color w:val="9B2393"/>
              </w:rPr>
            </w:rPrChange>
          </w:rPr>
          <w:t>do</w:t>
        </w:r>
        <w:r w:rsidRPr="00EE0D0A">
          <w:rPr>
            <w:rFonts w:ascii="Menlo" w:eastAsiaTheme="minorHAnsi" w:hAnsi="Menlo" w:cs="Menlo"/>
            <w:color w:val="000000"/>
            <w:sz w:val="16"/>
            <w:szCs w:val="16"/>
            <w:rPrChange w:id="1169" w:author="Vihari Réka" w:date="2018-11-23T20:36:00Z">
              <w:rPr>
                <w:rFonts w:ascii="Menlo" w:eastAsiaTheme="minorHAnsi" w:hAnsi="Menlo" w:cs="Menlo"/>
                <w:color w:val="000000"/>
              </w:rPr>
            </w:rPrChange>
          </w:rPr>
          <w:t xml:space="preserve"> {</w:t>
        </w:r>
      </w:ins>
    </w:p>
    <w:p w14:paraId="20C76523" w14:textId="77777777" w:rsidR="00EE0D0A" w:rsidRPr="00EE0D0A" w:rsidRDefault="00EE0D0A" w:rsidP="00EE0D0A">
      <w:pPr>
        <w:tabs>
          <w:tab w:val="left" w:pos="593"/>
        </w:tabs>
        <w:autoSpaceDE w:val="0"/>
        <w:autoSpaceDN w:val="0"/>
        <w:adjustRightInd w:val="0"/>
        <w:rPr>
          <w:ins w:id="1170" w:author="Vihari Réka" w:date="2018-11-23T20:35:00Z"/>
          <w:rFonts w:ascii="Helvetica" w:eastAsiaTheme="minorHAnsi" w:hAnsi="Helvetica" w:cs="Helvetica"/>
          <w:sz w:val="16"/>
          <w:szCs w:val="16"/>
          <w:rPrChange w:id="1171" w:author="Vihari Réka" w:date="2018-11-23T20:36:00Z">
            <w:rPr>
              <w:ins w:id="1172" w:author="Vihari Réka" w:date="2018-11-23T20:35:00Z"/>
              <w:rFonts w:ascii="Helvetica" w:eastAsiaTheme="minorHAnsi" w:hAnsi="Helvetica" w:cs="Helvetica"/>
            </w:rPr>
          </w:rPrChange>
        </w:rPr>
      </w:pPr>
      <w:ins w:id="1173" w:author="Vihari Réka" w:date="2018-11-23T20:35:00Z">
        <w:r w:rsidRPr="00EE0D0A">
          <w:rPr>
            <w:rFonts w:ascii="Menlo" w:eastAsiaTheme="minorHAnsi" w:hAnsi="Menlo" w:cs="Menlo"/>
            <w:color w:val="000000"/>
            <w:sz w:val="16"/>
            <w:szCs w:val="16"/>
            <w:rPrChange w:id="1174" w:author="Vihari Réka" w:date="2018-11-23T20:36:00Z">
              <w:rPr>
                <w:rFonts w:ascii="Menlo" w:eastAsiaTheme="minorHAnsi" w:hAnsi="Menlo" w:cs="Menlo"/>
                <w:color w:val="000000"/>
              </w:rPr>
            </w:rPrChange>
          </w:rPr>
          <w:t xml:space="preserve">                        locations = </w:t>
        </w:r>
        <w:r w:rsidRPr="00EE0D0A">
          <w:rPr>
            <w:rFonts w:ascii="Menlo" w:eastAsiaTheme="minorHAnsi" w:hAnsi="Menlo" w:cs="Menlo"/>
            <w:b/>
            <w:bCs/>
            <w:color w:val="9B2393"/>
            <w:sz w:val="16"/>
            <w:szCs w:val="16"/>
            <w:rPrChange w:id="1175" w:author="Vihari Réka" w:date="2018-11-23T20:36:00Z">
              <w:rPr>
                <w:rFonts w:ascii="Menlo" w:eastAsiaTheme="minorHAnsi" w:hAnsi="Menlo" w:cs="Menlo"/>
                <w:b/>
                <w:bCs/>
                <w:color w:val="9B2393"/>
              </w:rPr>
            </w:rPrChange>
          </w:rPr>
          <w:t>try</w:t>
        </w:r>
        <w:r w:rsidRPr="00EE0D0A">
          <w:rPr>
            <w:rFonts w:ascii="Menlo" w:eastAsiaTheme="minorHAnsi" w:hAnsi="Menlo" w:cs="Menlo"/>
            <w:color w:val="000000"/>
            <w:sz w:val="16"/>
            <w:szCs w:val="16"/>
            <w:rPrChange w:id="1176" w:author="Vihari Réka" w:date="2018-11-23T20:36:00Z">
              <w:rPr>
                <w:rFonts w:ascii="Menlo" w:eastAsiaTheme="minorHAnsi" w:hAnsi="Menlo" w:cs="Menlo"/>
                <w:color w:val="000000"/>
              </w:rPr>
            </w:rPrChange>
          </w:rPr>
          <w:t xml:space="preserve"> </w:t>
        </w:r>
        <w:r w:rsidRPr="00EE0D0A">
          <w:rPr>
            <w:rFonts w:ascii="Menlo" w:eastAsiaTheme="minorHAnsi" w:hAnsi="Menlo" w:cs="Menlo"/>
            <w:color w:val="5C2699"/>
            <w:sz w:val="16"/>
            <w:szCs w:val="16"/>
            <w:rPrChange w:id="1177" w:author="Vihari Réka" w:date="2018-11-23T20:36:00Z">
              <w:rPr>
                <w:rFonts w:ascii="Menlo" w:eastAsiaTheme="minorHAnsi" w:hAnsi="Menlo" w:cs="Menlo"/>
                <w:color w:val="5C2699"/>
              </w:rPr>
            </w:rPrChange>
          </w:rPr>
          <w:t>JSONDecoder</w:t>
        </w:r>
        <w:r w:rsidRPr="00EE0D0A">
          <w:rPr>
            <w:rFonts w:ascii="Menlo" w:eastAsiaTheme="minorHAnsi" w:hAnsi="Menlo" w:cs="Menlo"/>
            <w:color w:val="000000"/>
            <w:sz w:val="16"/>
            <w:szCs w:val="16"/>
            <w:rPrChange w:id="1178" w:author="Vihari Réka" w:date="2018-11-23T20:36:00Z">
              <w:rPr>
                <w:rFonts w:ascii="Menlo" w:eastAsiaTheme="minorHAnsi" w:hAnsi="Menlo" w:cs="Menlo"/>
                <w:color w:val="000000"/>
              </w:rPr>
            </w:rPrChange>
          </w:rPr>
          <w:t>().</w:t>
        </w:r>
        <w:r w:rsidRPr="00EE0D0A">
          <w:rPr>
            <w:rFonts w:ascii="Menlo" w:eastAsiaTheme="minorHAnsi" w:hAnsi="Menlo" w:cs="Menlo"/>
            <w:color w:val="3900A0"/>
            <w:sz w:val="16"/>
            <w:szCs w:val="16"/>
            <w:rPrChange w:id="1179" w:author="Vihari Réka" w:date="2018-11-23T20:36:00Z">
              <w:rPr>
                <w:rFonts w:ascii="Menlo" w:eastAsiaTheme="minorHAnsi" w:hAnsi="Menlo" w:cs="Menlo"/>
                <w:color w:val="3900A0"/>
              </w:rPr>
            </w:rPrChange>
          </w:rPr>
          <w:t>decode</w:t>
        </w:r>
        <w:r w:rsidRPr="00EE0D0A">
          <w:rPr>
            <w:rFonts w:ascii="Menlo" w:eastAsiaTheme="minorHAnsi" w:hAnsi="Menlo" w:cs="Menlo"/>
            <w:color w:val="000000"/>
            <w:sz w:val="16"/>
            <w:szCs w:val="16"/>
            <w:rPrChange w:id="1180" w:author="Vihari Réka" w:date="2018-11-23T20:36:00Z">
              <w:rPr>
                <w:rFonts w:ascii="Menlo" w:eastAsiaTheme="minorHAnsi" w:hAnsi="Menlo" w:cs="Menlo"/>
                <w:color w:val="000000"/>
              </w:rPr>
            </w:rPrChange>
          </w:rPr>
          <w:t>([</w:t>
        </w:r>
        <w:r w:rsidRPr="00EE0D0A">
          <w:rPr>
            <w:rFonts w:ascii="Menlo" w:eastAsiaTheme="minorHAnsi" w:hAnsi="Menlo" w:cs="Menlo"/>
            <w:color w:val="326D74"/>
            <w:sz w:val="16"/>
            <w:szCs w:val="16"/>
            <w:rPrChange w:id="1181" w:author="Vihari Réka" w:date="2018-11-23T20:36:00Z">
              <w:rPr>
                <w:rFonts w:ascii="Menlo" w:eastAsiaTheme="minorHAnsi" w:hAnsi="Menlo" w:cs="Menlo"/>
                <w:color w:val="326D74"/>
              </w:rPr>
            </w:rPrChange>
          </w:rPr>
          <w:t>Geo</w:t>
        </w:r>
        <w:r w:rsidRPr="00EE0D0A">
          <w:rPr>
            <w:rFonts w:ascii="Menlo" w:eastAsiaTheme="minorHAnsi" w:hAnsi="Menlo" w:cs="Menlo"/>
            <w:color w:val="000000"/>
            <w:sz w:val="16"/>
            <w:szCs w:val="16"/>
            <w:rPrChange w:id="1182" w:author="Vihari Réka" w:date="2018-11-23T20:36:00Z">
              <w:rPr>
                <w:rFonts w:ascii="Menlo" w:eastAsiaTheme="minorHAnsi" w:hAnsi="Menlo" w:cs="Menlo"/>
                <w:color w:val="000000"/>
              </w:rPr>
            </w:rPrChange>
          </w:rPr>
          <w:t>].</w:t>
        </w:r>
        <w:r w:rsidRPr="00EE0D0A">
          <w:rPr>
            <w:rFonts w:ascii="Menlo" w:eastAsiaTheme="minorHAnsi" w:hAnsi="Menlo" w:cs="Menlo"/>
            <w:b/>
            <w:bCs/>
            <w:color w:val="9B2393"/>
            <w:sz w:val="16"/>
            <w:szCs w:val="16"/>
            <w:rPrChange w:id="1183" w:author="Vihari Réka" w:date="2018-11-23T20:36:00Z">
              <w:rPr>
                <w:rFonts w:ascii="Menlo" w:eastAsiaTheme="minorHAnsi" w:hAnsi="Menlo" w:cs="Menlo"/>
                <w:b/>
                <w:bCs/>
                <w:color w:val="9B2393"/>
              </w:rPr>
            </w:rPrChange>
          </w:rPr>
          <w:t>self</w:t>
        </w:r>
        <w:r w:rsidRPr="00EE0D0A">
          <w:rPr>
            <w:rFonts w:ascii="Menlo" w:eastAsiaTheme="minorHAnsi" w:hAnsi="Menlo" w:cs="Menlo"/>
            <w:color w:val="000000"/>
            <w:sz w:val="16"/>
            <w:szCs w:val="16"/>
            <w:rPrChange w:id="1184" w:author="Vihari Réka" w:date="2018-11-23T20:36:00Z">
              <w:rPr>
                <w:rFonts w:ascii="Menlo" w:eastAsiaTheme="minorHAnsi" w:hAnsi="Menlo" w:cs="Menlo"/>
                <w:color w:val="000000"/>
              </w:rPr>
            </w:rPrChange>
          </w:rPr>
          <w:t>, from: response)</w:t>
        </w:r>
      </w:ins>
    </w:p>
    <w:p w14:paraId="1C7FBFBE" w14:textId="77777777" w:rsidR="00EE0D0A" w:rsidRPr="00EE0D0A" w:rsidRDefault="00EE0D0A" w:rsidP="00EE0D0A">
      <w:pPr>
        <w:tabs>
          <w:tab w:val="left" w:pos="593"/>
        </w:tabs>
        <w:autoSpaceDE w:val="0"/>
        <w:autoSpaceDN w:val="0"/>
        <w:adjustRightInd w:val="0"/>
        <w:rPr>
          <w:ins w:id="1185" w:author="Vihari Réka" w:date="2018-11-23T20:35:00Z"/>
          <w:rFonts w:ascii="Helvetica" w:eastAsiaTheme="minorHAnsi" w:hAnsi="Helvetica" w:cs="Helvetica"/>
          <w:sz w:val="16"/>
          <w:szCs w:val="16"/>
          <w:rPrChange w:id="1186" w:author="Vihari Réka" w:date="2018-11-23T20:36:00Z">
            <w:rPr>
              <w:ins w:id="1187" w:author="Vihari Réka" w:date="2018-11-23T20:35:00Z"/>
              <w:rFonts w:ascii="Helvetica" w:eastAsiaTheme="minorHAnsi" w:hAnsi="Helvetica" w:cs="Helvetica"/>
            </w:rPr>
          </w:rPrChange>
        </w:rPr>
      </w:pPr>
      <w:ins w:id="1188" w:author="Vihari Réka" w:date="2018-11-23T20:35:00Z">
        <w:r w:rsidRPr="00EE0D0A">
          <w:rPr>
            <w:rFonts w:ascii="Menlo" w:eastAsiaTheme="minorHAnsi" w:hAnsi="Menlo" w:cs="Menlo"/>
            <w:color w:val="000000"/>
            <w:sz w:val="16"/>
            <w:szCs w:val="16"/>
            <w:rPrChange w:id="1189" w:author="Vihari Réka" w:date="2018-11-23T20:36:00Z">
              <w:rPr>
                <w:rFonts w:ascii="Menlo" w:eastAsiaTheme="minorHAnsi" w:hAnsi="Menlo" w:cs="Menlo"/>
                <w:color w:val="000000"/>
              </w:rPr>
            </w:rPrChange>
          </w:rPr>
          <w:t xml:space="preserve">                        completion?(locations)</w:t>
        </w:r>
      </w:ins>
    </w:p>
    <w:p w14:paraId="6BEB8F32" w14:textId="77777777" w:rsidR="00EE0D0A" w:rsidRPr="00EE0D0A" w:rsidRDefault="00EE0D0A" w:rsidP="00EE0D0A">
      <w:pPr>
        <w:tabs>
          <w:tab w:val="left" w:pos="593"/>
        </w:tabs>
        <w:autoSpaceDE w:val="0"/>
        <w:autoSpaceDN w:val="0"/>
        <w:adjustRightInd w:val="0"/>
        <w:rPr>
          <w:ins w:id="1190" w:author="Vihari Réka" w:date="2018-11-23T20:35:00Z"/>
          <w:rFonts w:ascii="Helvetica" w:eastAsiaTheme="minorHAnsi" w:hAnsi="Helvetica" w:cs="Helvetica"/>
          <w:sz w:val="16"/>
          <w:szCs w:val="16"/>
          <w:rPrChange w:id="1191" w:author="Vihari Réka" w:date="2018-11-23T20:36:00Z">
            <w:rPr>
              <w:ins w:id="1192" w:author="Vihari Réka" w:date="2018-11-23T20:35:00Z"/>
              <w:rFonts w:ascii="Helvetica" w:eastAsiaTheme="minorHAnsi" w:hAnsi="Helvetica" w:cs="Helvetica"/>
            </w:rPr>
          </w:rPrChange>
        </w:rPr>
      </w:pPr>
      <w:ins w:id="1193" w:author="Vihari Réka" w:date="2018-11-23T20:35:00Z">
        <w:r w:rsidRPr="00EE0D0A">
          <w:rPr>
            <w:rFonts w:ascii="Menlo" w:eastAsiaTheme="minorHAnsi" w:hAnsi="Menlo" w:cs="Menlo"/>
            <w:color w:val="000000"/>
            <w:sz w:val="16"/>
            <w:szCs w:val="16"/>
            <w:rPrChange w:id="1194" w:author="Vihari Réka" w:date="2018-11-23T20:36:00Z">
              <w:rPr>
                <w:rFonts w:ascii="Menlo" w:eastAsiaTheme="minorHAnsi" w:hAnsi="Menlo" w:cs="Menlo"/>
                <w:color w:val="000000"/>
              </w:rPr>
            </w:rPrChange>
          </w:rPr>
          <w:t xml:space="preserve">                    } </w:t>
        </w:r>
        <w:r w:rsidRPr="00EE0D0A">
          <w:rPr>
            <w:rFonts w:ascii="Menlo" w:eastAsiaTheme="minorHAnsi" w:hAnsi="Menlo" w:cs="Menlo"/>
            <w:b/>
            <w:bCs/>
            <w:color w:val="9B2393"/>
            <w:sz w:val="16"/>
            <w:szCs w:val="16"/>
            <w:rPrChange w:id="1195" w:author="Vihari Réka" w:date="2018-11-23T20:36:00Z">
              <w:rPr>
                <w:rFonts w:ascii="Menlo" w:eastAsiaTheme="minorHAnsi" w:hAnsi="Menlo" w:cs="Menlo"/>
                <w:b/>
                <w:bCs/>
                <w:color w:val="9B2393"/>
              </w:rPr>
            </w:rPrChange>
          </w:rPr>
          <w:t>catch</w:t>
        </w:r>
        <w:r w:rsidRPr="00EE0D0A">
          <w:rPr>
            <w:rFonts w:ascii="Menlo" w:eastAsiaTheme="minorHAnsi" w:hAnsi="Menlo" w:cs="Menlo"/>
            <w:color w:val="000000"/>
            <w:sz w:val="16"/>
            <w:szCs w:val="16"/>
            <w:rPrChange w:id="1196" w:author="Vihari Réka" w:date="2018-11-23T20:36:00Z">
              <w:rPr>
                <w:rFonts w:ascii="Menlo" w:eastAsiaTheme="minorHAnsi" w:hAnsi="Menlo" w:cs="Menlo"/>
                <w:color w:val="000000"/>
              </w:rPr>
            </w:rPrChange>
          </w:rPr>
          <w:t xml:space="preserve"> {</w:t>
        </w:r>
      </w:ins>
    </w:p>
    <w:p w14:paraId="46E173B0" w14:textId="77777777" w:rsidR="00EE0D0A" w:rsidRPr="00EE0D0A" w:rsidRDefault="00EE0D0A" w:rsidP="00EE0D0A">
      <w:pPr>
        <w:tabs>
          <w:tab w:val="left" w:pos="593"/>
        </w:tabs>
        <w:autoSpaceDE w:val="0"/>
        <w:autoSpaceDN w:val="0"/>
        <w:adjustRightInd w:val="0"/>
        <w:rPr>
          <w:ins w:id="1197" w:author="Vihari Réka" w:date="2018-11-23T20:35:00Z"/>
          <w:rFonts w:ascii="Helvetica" w:eastAsiaTheme="minorHAnsi" w:hAnsi="Helvetica" w:cs="Helvetica"/>
          <w:sz w:val="16"/>
          <w:szCs w:val="16"/>
          <w:rPrChange w:id="1198" w:author="Vihari Réka" w:date="2018-11-23T20:36:00Z">
            <w:rPr>
              <w:ins w:id="1199" w:author="Vihari Réka" w:date="2018-11-23T20:35:00Z"/>
              <w:rFonts w:ascii="Helvetica" w:eastAsiaTheme="minorHAnsi" w:hAnsi="Helvetica" w:cs="Helvetica"/>
            </w:rPr>
          </w:rPrChange>
        </w:rPr>
      </w:pPr>
      <w:ins w:id="1200" w:author="Vihari Réka" w:date="2018-11-23T20:35:00Z">
        <w:r w:rsidRPr="00EE0D0A">
          <w:rPr>
            <w:rFonts w:ascii="Menlo" w:eastAsiaTheme="minorHAnsi" w:hAnsi="Menlo" w:cs="Menlo"/>
            <w:color w:val="000000"/>
            <w:sz w:val="16"/>
            <w:szCs w:val="16"/>
            <w:rPrChange w:id="1201" w:author="Vihari Réka" w:date="2018-11-23T20:36:00Z">
              <w:rPr>
                <w:rFonts w:ascii="Menlo" w:eastAsiaTheme="minorHAnsi" w:hAnsi="Menlo" w:cs="Menlo"/>
                <w:color w:val="000000"/>
              </w:rPr>
            </w:rPrChange>
          </w:rPr>
          <w:t xml:space="preserve">                        </w:t>
        </w:r>
        <w:r w:rsidRPr="00EE0D0A">
          <w:rPr>
            <w:rFonts w:ascii="Menlo" w:eastAsiaTheme="minorHAnsi" w:hAnsi="Menlo" w:cs="Menlo"/>
            <w:color w:val="3900A0"/>
            <w:sz w:val="16"/>
            <w:szCs w:val="16"/>
            <w:rPrChange w:id="1202" w:author="Vihari Réka" w:date="2018-11-23T20:36:00Z">
              <w:rPr>
                <w:rFonts w:ascii="Menlo" w:eastAsiaTheme="minorHAnsi" w:hAnsi="Menlo" w:cs="Menlo"/>
                <w:color w:val="3900A0"/>
              </w:rPr>
            </w:rPrChange>
          </w:rPr>
          <w:t>print</w:t>
        </w:r>
        <w:r w:rsidRPr="00EE0D0A">
          <w:rPr>
            <w:rFonts w:ascii="Menlo" w:eastAsiaTheme="minorHAnsi" w:hAnsi="Menlo" w:cs="Menlo"/>
            <w:color w:val="000000"/>
            <w:sz w:val="16"/>
            <w:szCs w:val="16"/>
            <w:rPrChange w:id="1203" w:author="Vihari Réka" w:date="2018-11-23T20:36:00Z">
              <w:rPr>
                <w:rFonts w:ascii="Menlo" w:eastAsiaTheme="minorHAnsi" w:hAnsi="Menlo" w:cs="Menlo"/>
                <w:color w:val="000000"/>
              </w:rPr>
            </w:rPrChange>
          </w:rPr>
          <w:t>(</w:t>
        </w:r>
        <w:r w:rsidRPr="00EE0D0A">
          <w:rPr>
            <w:rFonts w:ascii="Menlo" w:eastAsiaTheme="minorHAnsi" w:hAnsi="Menlo" w:cs="Menlo"/>
            <w:color w:val="C41A16"/>
            <w:sz w:val="16"/>
            <w:szCs w:val="16"/>
            <w:rPrChange w:id="1204" w:author="Vihari Réka" w:date="2018-11-23T20:36:00Z">
              <w:rPr>
                <w:rFonts w:ascii="Menlo" w:eastAsiaTheme="minorHAnsi" w:hAnsi="Menlo" w:cs="Menlo"/>
                <w:color w:val="C41A16"/>
              </w:rPr>
            </w:rPrChange>
          </w:rPr>
          <w:t>"A dekodolas sikertelen volt."</w:t>
        </w:r>
        <w:r w:rsidRPr="00EE0D0A">
          <w:rPr>
            <w:rFonts w:ascii="Menlo" w:eastAsiaTheme="minorHAnsi" w:hAnsi="Menlo" w:cs="Menlo"/>
            <w:color w:val="000000"/>
            <w:sz w:val="16"/>
            <w:szCs w:val="16"/>
            <w:rPrChange w:id="1205" w:author="Vihari Réka" w:date="2018-11-23T20:36:00Z">
              <w:rPr>
                <w:rFonts w:ascii="Menlo" w:eastAsiaTheme="minorHAnsi" w:hAnsi="Menlo" w:cs="Menlo"/>
                <w:color w:val="000000"/>
              </w:rPr>
            </w:rPrChange>
          </w:rPr>
          <w:t>)</w:t>
        </w:r>
      </w:ins>
    </w:p>
    <w:p w14:paraId="522010F6" w14:textId="77777777" w:rsidR="00EE0D0A" w:rsidRPr="00EE0D0A" w:rsidRDefault="00EE0D0A" w:rsidP="00EE0D0A">
      <w:pPr>
        <w:tabs>
          <w:tab w:val="left" w:pos="593"/>
        </w:tabs>
        <w:autoSpaceDE w:val="0"/>
        <w:autoSpaceDN w:val="0"/>
        <w:adjustRightInd w:val="0"/>
        <w:rPr>
          <w:ins w:id="1206" w:author="Vihari Réka" w:date="2018-11-23T20:35:00Z"/>
          <w:rFonts w:ascii="Helvetica" w:eastAsiaTheme="minorHAnsi" w:hAnsi="Helvetica" w:cs="Helvetica"/>
          <w:sz w:val="16"/>
          <w:szCs w:val="16"/>
          <w:rPrChange w:id="1207" w:author="Vihari Réka" w:date="2018-11-23T20:36:00Z">
            <w:rPr>
              <w:ins w:id="1208" w:author="Vihari Réka" w:date="2018-11-23T20:35:00Z"/>
              <w:rFonts w:ascii="Helvetica" w:eastAsiaTheme="minorHAnsi" w:hAnsi="Helvetica" w:cs="Helvetica"/>
            </w:rPr>
          </w:rPrChange>
        </w:rPr>
      </w:pPr>
      <w:ins w:id="1209" w:author="Vihari Réka" w:date="2018-11-23T20:35:00Z">
        <w:r w:rsidRPr="00EE0D0A">
          <w:rPr>
            <w:rFonts w:ascii="Menlo" w:eastAsiaTheme="minorHAnsi" w:hAnsi="Menlo" w:cs="Menlo"/>
            <w:color w:val="000000"/>
            <w:sz w:val="16"/>
            <w:szCs w:val="16"/>
            <w:rPrChange w:id="1210" w:author="Vihari Réka" w:date="2018-11-23T20:36:00Z">
              <w:rPr>
                <w:rFonts w:ascii="Menlo" w:eastAsiaTheme="minorHAnsi" w:hAnsi="Menlo" w:cs="Menlo"/>
                <w:color w:val="000000"/>
              </w:rPr>
            </w:rPrChange>
          </w:rPr>
          <w:t xml:space="preserve">                    }</w:t>
        </w:r>
      </w:ins>
    </w:p>
    <w:p w14:paraId="33378808" w14:textId="77777777" w:rsidR="00EE0D0A" w:rsidRPr="00EE0D0A" w:rsidRDefault="00EE0D0A" w:rsidP="00EE0D0A">
      <w:pPr>
        <w:tabs>
          <w:tab w:val="left" w:pos="593"/>
        </w:tabs>
        <w:autoSpaceDE w:val="0"/>
        <w:autoSpaceDN w:val="0"/>
        <w:adjustRightInd w:val="0"/>
        <w:rPr>
          <w:ins w:id="1211" w:author="Vihari Réka" w:date="2018-11-23T20:35:00Z"/>
          <w:rFonts w:ascii="Helvetica" w:eastAsiaTheme="minorHAnsi" w:hAnsi="Helvetica" w:cs="Helvetica"/>
          <w:sz w:val="16"/>
          <w:szCs w:val="16"/>
          <w:rPrChange w:id="1212" w:author="Vihari Réka" w:date="2018-11-23T20:36:00Z">
            <w:rPr>
              <w:ins w:id="1213" w:author="Vihari Réka" w:date="2018-11-23T20:35:00Z"/>
              <w:rFonts w:ascii="Helvetica" w:eastAsiaTheme="minorHAnsi" w:hAnsi="Helvetica" w:cs="Helvetica"/>
            </w:rPr>
          </w:rPrChange>
        </w:rPr>
      </w:pPr>
      <w:ins w:id="1214" w:author="Vihari Réka" w:date="2018-11-23T20:35:00Z">
        <w:r w:rsidRPr="00EE0D0A">
          <w:rPr>
            <w:rFonts w:ascii="Menlo" w:eastAsiaTheme="minorHAnsi" w:hAnsi="Menlo" w:cs="Menlo"/>
            <w:color w:val="000000"/>
            <w:sz w:val="16"/>
            <w:szCs w:val="16"/>
            <w:rPrChange w:id="1215" w:author="Vihari Réka" w:date="2018-11-23T20:36:00Z">
              <w:rPr>
                <w:rFonts w:ascii="Menlo" w:eastAsiaTheme="minorHAnsi" w:hAnsi="Menlo" w:cs="Menlo"/>
                <w:color w:val="000000"/>
              </w:rPr>
            </w:rPrChange>
          </w:rPr>
          <w:t xml:space="preserve">            }</w:t>
        </w:r>
      </w:ins>
    </w:p>
    <w:p w14:paraId="746A6C80" w14:textId="77777777" w:rsidR="00EE0D0A" w:rsidRPr="00EE0D0A" w:rsidRDefault="00EE0D0A" w:rsidP="00EE0D0A">
      <w:pPr>
        <w:tabs>
          <w:tab w:val="left" w:pos="593"/>
        </w:tabs>
        <w:autoSpaceDE w:val="0"/>
        <w:autoSpaceDN w:val="0"/>
        <w:adjustRightInd w:val="0"/>
        <w:rPr>
          <w:ins w:id="1216" w:author="Vihari Réka" w:date="2018-11-23T20:35:00Z"/>
          <w:rFonts w:ascii="Helvetica" w:eastAsiaTheme="minorHAnsi" w:hAnsi="Helvetica" w:cs="Helvetica"/>
          <w:sz w:val="16"/>
          <w:szCs w:val="16"/>
          <w:rPrChange w:id="1217" w:author="Vihari Réka" w:date="2018-11-23T20:36:00Z">
            <w:rPr>
              <w:ins w:id="1218" w:author="Vihari Réka" w:date="2018-11-23T20:35:00Z"/>
              <w:rFonts w:ascii="Helvetica" w:eastAsiaTheme="minorHAnsi" w:hAnsi="Helvetica" w:cs="Helvetica"/>
            </w:rPr>
          </w:rPrChange>
        </w:rPr>
      </w:pPr>
      <w:ins w:id="1219" w:author="Vihari Réka" w:date="2018-11-23T20:35:00Z">
        <w:r w:rsidRPr="00EE0D0A">
          <w:rPr>
            <w:rFonts w:ascii="Menlo" w:eastAsiaTheme="minorHAnsi" w:hAnsi="Menlo" w:cs="Menlo"/>
            <w:color w:val="000000"/>
            <w:sz w:val="16"/>
            <w:szCs w:val="16"/>
            <w:rPrChange w:id="1220" w:author="Vihari Réka" w:date="2018-11-23T20:36:00Z">
              <w:rPr>
                <w:rFonts w:ascii="Menlo" w:eastAsiaTheme="minorHAnsi" w:hAnsi="Menlo" w:cs="Menlo"/>
                <w:color w:val="000000"/>
              </w:rPr>
            </w:rPrChange>
          </w:rPr>
          <w:t xml:space="preserve">        })</w:t>
        </w:r>
      </w:ins>
    </w:p>
    <w:p w14:paraId="58EF74C7" w14:textId="1B4D1FE1" w:rsidR="00EE0D0A" w:rsidRDefault="00EE0D0A" w:rsidP="00EE0D0A">
      <w:pPr>
        <w:spacing w:after="120" w:line="360" w:lineRule="auto"/>
        <w:jc w:val="both"/>
        <w:rPr>
          <w:ins w:id="1221" w:author="Vihari Réka" w:date="2018-11-23T20:36:00Z"/>
          <w:rFonts w:ascii="Menlo" w:eastAsiaTheme="minorHAnsi" w:hAnsi="Menlo" w:cs="Menlo"/>
          <w:color w:val="000000"/>
          <w:sz w:val="16"/>
          <w:szCs w:val="16"/>
        </w:rPr>
        <w:pPrChange w:id="1222" w:author="Vihari Réka" w:date="2018-11-23T20:32:00Z">
          <w:pPr>
            <w:jc w:val="center"/>
          </w:pPr>
        </w:pPrChange>
      </w:pPr>
      <w:ins w:id="1223" w:author="Vihari Réka" w:date="2018-11-23T20:35:00Z">
        <w:r w:rsidRPr="00EE0D0A">
          <w:rPr>
            <w:rFonts w:ascii="Menlo" w:eastAsiaTheme="minorHAnsi" w:hAnsi="Menlo" w:cs="Menlo"/>
            <w:color w:val="000000"/>
            <w:sz w:val="16"/>
            <w:szCs w:val="16"/>
            <w:rPrChange w:id="1224" w:author="Vihari Réka" w:date="2018-11-23T20:36:00Z">
              <w:rPr>
                <w:rFonts w:ascii="Menlo" w:eastAsiaTheme="minorHAnsi" w:hAnsi="Menlo" w:cs="Menlo"/>
                <w:color w:val="000000"/>
              </w:rPr>
            </w:rPrChange>
          </w:rPr>
          <w:t xml:space="preserve">    }</w:t>
        </w:r>
      </w:ins>
    </w:p>
    <w:p w14:paraId="78CCC7D6" w14:textId="3F637C46" w:rsidR="00EE0D0A" w:rsidRPr="00BA753E" w:rsidRDefault="00BA753E" w:rsidP="00BA753E">
      <w:pPr>
        <w:spacing w:after="120" w:line="360" w:lineRule="auto"/>
        <w:ind w:firstLine="720"/>
        <w:jc w:val="both"/>
        <w:rPr>
          <w:ins w:id="1225" w:author="Vihari Réka" w:date="2018-11-23T20:37:00Z"/>
          <w:rPrChange w:id="1226" w:author="Vihari Réka" w:date="2018-11-23T20:42:00Z">
            <w:rPr>
              <w:ins w:id="1227" w:author="Vihari Réka" w:date="2018-11-23T20:37:00Z"/>
              <w:rFonts w:ascii="Menlo" w:eastAsiaTheme="minorHAnsi" w:hAnsi="Menlo" w:cs="Menlo"/>
              <w:color w:val="000000"/>
              <w:sz w:val="16"/>
              <w:szCs w:val="16"/>
            </w:rPr>
          </w:rPrChange>
        </w:rPr>
        <w:pPrChange w:id="1228" w:author="Vihari Réka" w:date="2018-11-23T20:42:00Z">
          <w:pPr>
            <w:jc w:val="center"/>
          </w:pPr>
        </w:pPrChange>
      </w:pPr>
      <w:ins w:id="1229" w:author="Vihari Réka" w:date="2018-11-23T20:38:00Z">
        <w:r w:rsidRPr="00BA753E">
          <w:rPr>
            <w:rPrChange w:id="1230" w:author="Vihari Réka" w:date="2018-11-23T20:42:00Z">
              <w:rPr>
                <w:rFonts w:ascii="Menlo" w:eastAsiaTheme="minorHAnsi" w:hAnsi="Menlo" w:cs="Menlo"/>
                <w:color w:val="000000"/>
                <w:sz w:val="16"/>
                <w:szCs w:val="16"/>
              </w:rPr>
            </w:rPrChange>
          </w:rPr>
          <w:t>A felhasználók helyzetének felküldése a szerverre az alábbi módon történik. Az alkalmazás előzetesen engedélyt kér a felhasználóktól helyzetük megosztására</w:t>
        </w:r>
      </w:ins>
      <w:ins w:id="1231" w:author="Vihari Réka" w:date="2018-11-23T20:39:00Z">
        <w:r w:rsidRPr="00BA753E">
          <w:rPr>
            <w:rPrChange w:id="1232" w:author="Vihari Réka" w:date="2018-11-23T20:42:00Z">
              <w:rPr>
                <w:rFonts w:ascii="Menlo" w:eastAsiaTheme="minorHAnsi" w:hAnsi="Menlo" w:cs="Menlo"/>
                <w:color w:val="000000"/>
                <w:sz w:val="16"/>
                <w:szCs w:val="16"/>
              </w:rPr>
            </w:rPrChange>
          </w:rPr>
          <w:t xml:space="preserve">, majd ezután az alkalmazásba bejelentkezásük után automatikus felküldi a szerverre helyzetüket. Illetve, engedélyezés hiányában nem küld fel adatokat. A lokációt is a tokenhez hasonlóan a UserDefaults-ban tároltam, melyről a következő fejezetben írok részletesebben. </w:t>
        </w:r>
      </w:ins>
    </w:p>
    <w:p w14:paraId="0AE65637" w14:textId="77777777" w:rsidR="00BA753E" w:rsidRPr="00BA753E" w:rsidRDefault="00BA753E" w:rsidP="00BA753E">
      <w:pPr>
        <w:tabs>
          <w:tab w:val="left" w:pos="593"/>
        </w:tabs>
        <w:autoSpaceDE w:val="0"/>
        <w:autoSpaceDN w:val="0"/>
        <w:adjustRightInd w:val="0"/>
        <w:rPr>
          <w:ins w:id="1233" w:author="Vihari Réka" w:date="2018-11-23T20:37:00Z"/>
          <w:rFonts w:ascii="Helvetica" w:eastAsiaTheme="minorHAnsi" w:hAnsi="Helvetica" w:cs="Helvetica"/>
          <w:sz w:val="16"/>
          <w:szCs w:val="16"/>
          <w:rPrChange w:id="1234" w:author="Vihari Réka" w:date="2018-11-23T20:38:00Z">
            <w:rPr>
              <w:ins w:id="1235" w:author="Vihari Réka" w:date="2018-11-23T20:37:00Z"/>
              <w:rFonts w:ascii="Helvetica" w:eastAsiaTheme="minorHAnsi" w:hAnsi="Helvetica" w:cs="Helvetica"/>
            </w:rPr>
          </w:rPrChange>
        </w:rPr>
      </w:pPr>
      <w:ins w:id="1236" w:author="Vihari Réka" w:date="2018-11-23T20:37:00Z">
        <w:r w:rsidRPr="00BA753E">
          <w:rPr>
            <w:rFonts w:ascii="Menlo" w:eastAsiaTheme="minorHAnsi" w:hAnsi="Menlo" w:cs="Menlo"/>
            <w:b/>
            <w:bCs/>
            <w:color w:val="9B2393"/>
            <w:sz w:val="16"/>
            <w:szCs w:val="16"/>
            <w:rPrChange w:id="1237" w:author="Vihari Réka" w:date="2018-11-23T20:38:00Z">
              <w:rPr>
                <w:rFonts w:ascii="Menlo" w:eastAsiaTheme="minorHAnsi" w:hAnsi="Menlo" w:cs="Menlo"/>
                <w:b/>
                <w:bCs/>
                <w:color w:val="9B2393"/>
              </w:rPr>
            </w:rPrChange>
          </w:rPr>
          <w:t>guard</w:t>
        </w:r>
        <w:r w:rsidRPr="00BA753E">
          <w:rPr>
            <w:rFonts w:ascii="Menlo" w:eastAsiaTheme="minorHAnsi" w:hAnsi="Menlo" w:cs="Menlo"/>
            <w:color w:val="000000"/>
            <w:sz w:val="16"/>
            <w:szCs w:val="16"/>
            <w:rPrChange w:id="1238" w:author="Vihari Réka" w:date="2018-11-23T20:38:00Z">
              <w:rPr>
                <w:rFonts w:ascii="Menlo" w:eastAsiaTheme="minorHAnsi" w:hAnsi="Menlo" w:cs="Menlo"/>
                <w:color w:val="000000"/>
              </w:rPr>
            </w:rPrChange>
          </w:rPr>
          <w:t xml:space="preserve"> </w:t>
        </w:r>
        <w:r w:rsidRPr="00BA753E">
          <w:rPr>
            <w:rFonts w:ascii="Menlo" w:eastAsiaTheme="minorHAnsi" w:hAnsi="Menlo" w:cs="Menlo"/>
            <w:b/>
            <w:bCs/>
            <w:color w:val="9B2393"/>
            <w:sz w:val="16"/>
            <w:szCs w:val="16"/>
            <w:rPrChange w:id="1239" w:author="Vihari Réka" w:date="2018-11-23T20:38:00Z">
              <w:rPr>
                <w:rFonts w:ascii="Menlo" w:eastAsiaTheme="minorHAnsi" w:hAnsi="Menlo" w:cs="Menlo"/>
                <w:b/>
                <w:bCs/>
                <w:color w:val="9B2393"/>
              </w:rPr>
            </w:rPrChange>
          </w:rPr>
          <w:t>let</w:t>
        </w:r>
        <w:r w:rsidRPr="00BA753E">
          <w:rPr>
            <w:rFonts w:ascii="Menlo" w:eastAsiaTheme="minorHAnsi" w:hAnsi="Menlo" w:cs="Menlo"/>
            <w:color w:val="000000"/>
            <w:sz w:val="16"/>
            <w:szCs w:val="16"/>
            <w:rPrChange w:id="1240" w:author="Vihari Réka" w:date="2018-11-23T20:38:00Z">
              <w:rPr>
                <w:rFonts w:ascii="Menlo" w:eastAsiaTheme="minorHAnsi" w:hAnsi="Menlo" w:cs="Menlo"/>
                <w:color w:val="000000"/>
              </w:rPr>
            </w:rPrChange>
          </w:rPr>
          <w:t xml:space="preserve"> sourceCord = </w:t>
        </w:r>
        <w:r w:rsidRPr="00BA753E">
          <w:rPr>
            <w:rFonts w:ascii="Menlo" w:eastAsiaTheme="minorHAnsi" w:hAnsi="Menlo" w:cs="Menlo"/>
            <w:color w:val="326D74"/>
            <w:sz w:val="16"/>
            <w:szCs w:val="16"/>
            <w:rPrChange w:id="1241" w:author="Vihari Réka" w:date="2018-11-23T20:38:00Z">
              <w:rPr>
                <w:rFonts w:ascii="Menlo" w:eastAsiaTheme="minorHAnsi" w:hAnsi="Menlo" w:cs="Menlo"/>
                <w:color w:val="326D74"/>
              </w:rPr>
            </w:rPrChange>
          </w:rPr>
          <w:t>locationManager</w:t>
        </w:r>
        <w:r w:rsidRPr="00BA753E">
          <w:rPr>
            <w:rFonts w:ascii="Menlo" w:eastAsiaTheme="minorHAnsi" w:hAnsi="Menlo" w:cs="Menlo"/>
            <w:color w:val="000000"/>
            <w:sz w:val="16"/>
            <w:szCs w:val="16"/>
            <w:rPrChange w:id="1242" w:author="Vihari Réka" w:date="2018-11-23T20:38:00Z">
              <w:rPr>
                <w:rFonts w:ascii="Menlo" w:eastAsiaTheme="minorHAnsi" w:hAnsi="Menlo" w:cs="Menlo"/>
                <w:color w:val="000000"/>
              </w:rPr>
            </w:rPrChange>
          </w:rPr>
          <w:t>.</w:t>
        </w:r>
        <w:r w:rsidRPr="00BA753E">
          <w:rPr>
            <w:rFonts w:ascii="Menlo" w:eastAsiaTheme="minorHAnsi" w:hAnsi="Menlo" w:cs="Menlo"/>
            <w:color w:val="5C2699"/>
            <w:sz w:val="16"/>
            <w:szCs w:val="16"/>
            <w:rPrChange w:id="1243" w:author="Vihari Réka" w:date="2018-11-23T20:38:00Z">
              <w:rPr>
                <w:rFonts w:ascii="Menlo" w:eastAsiaTheme="minorHAnsi" w:hAnsi="Menlo" w:cs="Menlo"/>
                <w:color w:val="5C2699"/>
              </w:rPr>
            </w:rPrChange>
          </w:rPr>
          <w:t>location</w:t>
        </w:r>
        <w:r w:rsidRPr="00BA753E">
          <w:rPr>
            <w:rFonts w:ascii="Menlo" w:eastAsiaTheme="minorHAnsi" w:hAnsi="Menlo" w:cs="Menlo"/>
            <w:color w:val="000000"/>
            <w:sz w:val="16"/>
            <w:szCs w:val="16"/>
            <w:rPrChange w:id="1244" w:author="Vihari Réka" w:date="2018-11-23T20:38:00Z">
              <w:rPr>
                <w:rFonts w:ascii="Menlo" w:eastAsiaTheme="minorHAnsi" w:hAnsi="Menlo" w:cs="Menlo"/>
                <w:color w:val="000000"/>
              </w:rPr>
            </w:rPrChange>
          </w:rPr>
          <w:t>?.</w:t>
        </w:r>
        <w:r w:rsidRPr="00BA753E">
          <w:rPr>
            <w:rFonts w:ascii="Menlo" w:eastAsiaTheme="minorHAnsi" w:hAnsi="Menlo" w:cs="Menlo"/>
            <w:color w:val="5C2699"/>
            <w:sz w:val="16"/>
            <w:szCs w:val="16"/>
            <w:rPrChange w:id="1245" w:author="Vihari Réka" w:date="2018-11-23T20:38:00Z">
              <w:rPr>
                <w:rFonts w:ascii="Menlo" w:eastAsiaTheme="minorHAnsi" w:hAnsi="Menlo" w:cs="Menlo"/>
                <w:color w:val="5C2699"/>
              </w:rPr>
            </w:rPrChange>
          </w:rPr>
          <w:t>coordinate</w:t>
        </w:r>
        <w:r w:rsidRPr="00BA753E">
          <w:rPr>
            <w:rFonts w:ascii="Menlo" w:eastAsiaTheme="minorHAnsi" w:hAnsi="Menlo" w:cs="Menlo"/>
            <w:color w:val="000000"/>
            <w:sz w:val="16"/>
            <w:szCs w:val="16"/>
            <w:rPrChange w:id="1246" w:author="Vihari Réka" w:date="2018-11-23T20:38:00Z">
              <w:rPr>
                <w:rFonts w:ascii="Menlo" w:eastAsiaTheme="minorHAnsi" w:hAnsi="Menlo" w:cs="Menlo"/>
                <w:color w:val="000000"/>
              </w:rPr>
            </w:rPrChange>
          </w:rPr>
          <w:t xml:space="preserve">, </w:t>
        </w:r>
        <w:r w:rsidRPr="00BA753E">
          <w:rPr>
            <w:rFonts w:ascii="Menlo" w:eastAsiaTheme="minorHAnsi" w:hAnsi="Menlo" w:cs="Menlo"/>
            <w:color w:val="3900A0"/>
            <w:sz w:val="16"/>
            <w:szCs w:val="16"/>
            <w:rPrChange w:id="1247" w:author="Vihari Réka" w:date="2018-11-23T20:38:00Z">
              <w:rPr>
                <w:rFonts w:ascii="Menlo" w:eastAsiaTheme="minorHAnsi" w:hAnsi="Menlo" w:cs="Menlo"/>
                <w:color w:val="3900A0"/>
              </w:rPr>
            </w:rPrChange>
          </w:rPr>
          <w:t>CLLocationCoordinate2DIsValid</w:t>
        </w:r>
        <w:r w:rsidRPr="00BA753E">
          <w:rPr>
            <w:rFonts w:ascii="Menlo" w:eastAsiaTheme="minorHAnsi" w:hAnsi="Menlo" w:cs="Menlo"/>
            <w:color w:val="000000"/>
            <w:sz w:val="16"/>
            <w:szCs w:val="16"/>
            <w:rPrChange w:id="1248" w:author="Vihari Réka" w:date="2018-11-23T20:38:00Z">
              <w:rPr>
                <w:rFonts w:ascii="Menlo" w:eastAsiaTheme="minorHAnsi" w:hAnsi="Menlo" w:cs="Menlo"/>
                <w:color w:val="000000"/>
              </w:rPr>
            </w:rPrChange>
          </w:rPr>
          <w:t xml:space="preserve">(sourceCord) </w:t>
        </w:r>
        <w:r w:rsidRPr="00BA753E">
          <w:rPr>
            <w:rFonts w:ascii="Menlo" w:eastAsiaTheme="minorHAnsi" w:hAnsi="Menlo" w:cs="Menlo"/>
            <w:b/>
            <w:bCs/>
            <w:color w:val="9B2393"/>
            <w:sz w:val="16"/>
            <w:szCs w:val="16"/>
            <w:rPrChange w:id="1249" w:author="Vihari Réka" w:date="2018-11-23T20:38:00Z">
              <w:rPr>
                <w:rFonts w:ascii="Menlo" w:eastAsiaTheme="minorHAnsi" w:hAnsi="Menlo" w:cs="Menlo"/>
                <w:b/>
                <w:bCs/>
                <w:color w:val="9B2393"/>
              </w:rPr>
            </w:rPrChange>
          </w:rPr>
          <w:t>else</w:t>
        </w:r>
        <w:r w:rsidRPr="00BA753E">
          <w:rPr>
            <w:rFonts w:ascii="Menlo" w:eastAsiaTheme="minorHAnsi" w:hAnsi="Menlo" w:cs="Menlo"/>
            <w:color w:val="000000"/>
            <w:sz w:val="16"/>
            <w:szCs w:val="16"/>
            <w:rPrChange w:id="1250" w:author="Vihari Réka" w:date="2018-11-23T20:38:00Z">
              <w:rPr>
                <w:rFonts w:ascii="Menlo" w:eastAsiaTheme="minorHAnsi" w:hAnsi="Menlo" w:cs="Menlo"/>
                <w:color w:val="000000"/>
              </w:rPr>
            </w:rPrChange>
          </w:rPr>
          <w:t>{</w:t>
        </w:r>
      </w:ins>
    </w:p>
    <w:p w14:paraId="418644E3" w14:textId="77777777" w:rsidR="00BA753E" w:rsidRPr="00BA753E" w:rsidRDefault="00BA753E" w:rsidP="00BA753E">
      <w:pPr>
        <w:tabs>
          <w:tab w:val="left" w:pos="593"/>
        </w:tabs>
        <w:autoSpaceDE w:val="0"/>
        <w:autoSpaceDN w:val="0"/>
        <w:adjustRightInd w:val="0"/>
        <w:rPr>
          <w:ins w:id="1251" w:author="Vihari Réka" w:date="2018-11-23T20:37:00Z"/>
          <w:rFonts w:ascii="Helvetica" w:eastAsiaTheme="minorHAnsi" w:hAnsi="Helvetica" w:cs="Helvetica"/>
          <w:sz w:val="16"/>
          <w:szCs w:val="16"/>
          <w:rPrChange w:id="1252" w:author="Vihari Réka" w:date="2018-11-23T20:38:00Z">
            <w:rPr>
              <w:ins w:id="1253" w:author="Vihari Réka" w:date="2018-11-23T20:37:00Z"/>
              <w:rFonts w:ascii="Helvetica" w:eastAsiaTheme="minorHAnsi" w:hAnsi="Helvetica" w:cs="Helvetica"/>
            </w:rPr>
          </w:rPrChange>
        </w:rPr>
      </w:pPr>
      <w:ins w:id="1254" w:author="Vihari Réka" w:date="2018-11-23T20:37:00Z">
        <w:r w:rsidRPr="00BA753E">
          <w:rPr>
            <w:rFonts w:ascii="Menlo" w:eastAsiaTheme="minorHAnsi" w:hAnsi="Menlo" w:cs="Menlo"/>
            <w:color w:val="000000"/>
            <w:sz w:val="16"/>
            <w:szCs w:val="16"/>
            <w:rPrChange w:id="1255" w:author="Vihari Réka" w:date="2018-11-23T20:38:00Z">
              <w:rPr>
                <w:rFonts w:ascii="Menlo" w:eastAsiaTheme="minorHAnsi" w:hAnsi="Menlo" w:cs="Menlo"/>
                <w:color w:val="000000"/>
              </w:rPr>
            </w:rPrChange>
          </w:rPr>
          <w:t xml:space="preserve">            </w:t>
        </w:r>
        <w:r w:rsidRPr="00BA753E">
          <w:rPr>
            <w:rFonts w:ascii="Menlo" w:eastAsiaTheme="minorHAnsi" w:hAnsi="Menlo" w:cs="Menlo"/>
            <w:color w:val="3900A0"/>
            <w:sz w:val="16"/>
            <w:szCs w:val="16"/>
            <w:rPrChange w:id="1256" w:author="Vihari Réka" w:date="2018-11-23T20:38:00Z">
              <w:rPr>
                <w:rFonts w:ascii="Menlo" w:eastAsiaTheme="minorHAnsi" w:hAnsi="Menlo" w:cs="Menlo"/>
                <w:color w:val="3900A0"/>
              </w:rPr>
            </w:rPrChange>
          </w:rPr>
          <w:t>print</w:t>
        </w:r>
        <w:r w:rsidRPr="00BA753E">
          <w:rPr>
            <w:rFonts w:ascii="Menlo" w:eastAsiaTheme="minorHAnsi" w:hAnsi="Menlo" w:cs="Menlo"/>
            <w:color w:val="000000"/>
            <w:sz w:val="16"/>
            <w:szCs w:val="16"/>
            <w:rPrChange w:id="1257" w:author="Vihari Réka" w:date="2018-11-23T20:38:00Z">
              <w:rPr>
                <w:rFonts w:ascii="Menlo" w:eastAsiaTheme="minorHAnsi" w:hAnsi="Menlo" w:cs="Menlo"/>
                <w:color w:val="000000"/>
              </w:rPr>
            </w:rPrChange>
          </w:rPr>
          <w:t>(</w:t>
        </w:r>
        <w:r w:rsidRPr="00BA753E">
          <w:rPr>
            <w:rFonts w:ascii="Menlo" w:eastAsiaTheme="minorHAnsi" w:hAnsi="Menlo" w:cs="Menlo"/>
            <w:color w:val="C41A16"/>
            <w:sz w:val="16"/>
            <w:szCs w:val="16"/>
            <w:rPrChange w:id="1258" w:author="Vihari Réka" w:date="2018-11-23T20:38:00Z">
              <w:rPr>
                <w:rFonts w:ascii="Menlo" w:eastAsiaTheme="minorHAnsi" w:hAnsi="Menlo" w:cs="Menlo"/>
                <w:color w:val="C41A16"/>
              </w:rPr>
            </w:rPrChange>
          </w:rPr>
          <w:t>"Forrás koordináta üres!"</w:t>
        </w:r>
        <w:r w:rsidRPr="00BA753E">
          <w:rPr>
            <w:rFonts w:ascii="Menlo" w:eastAsiaTheme="minorHAnsi" w:hAnsi="Menlo" w:cs="Menlo"/>
            <w:color w:val="000000"/>
            <w:sz w:val="16"/>
            <w:szCs w:val="16"/>
            <w:rPrChange w:id="1259" w:author="Vihari Réka" w:date="2018-11-23T20:38:00Z">
              <w:rPr>
                <w:rFonts w:ascii="Menlo" w:eastAsiaTheme="minorHAnsi" w:hAnsi="Menlo" w:cs="Menlo"/>
                <w:color w:val="000000"/>
              </w:rPr>
            </w:rPrChange>
          </w:rPr>
          <w:t>)</w:t>
        </w:r>
      </w:ins>
    </w:p>
    <w:p w14:paraId="570D8830" w14:textId="77777777" w:rsidR="00BA753E" w:rsidRPr="00BA753E" w:rsidRDefault="00BA753E" w:rsidP="00BA753E">
      <w:pPr>
        <w:tabs>
          <w:tab w:val="left" w:pos="593"/>
        </w:tabs>
        <w:autoSpaceDE w:val="0"/>
        <w:autoSpaceDN w:val="0"/>
        <w:adjustRightInd w:val="0"/>
        <w:rPr>
          <w:ins w:id="1260" w:author="Vihari Réka" w:date="2018-11-23T20:37:00Z"/>
          <w:rFonts w:ascii="Helvetica" w:eastAsiaTheme="minorHAnsi" w:hAnsi="Helvetica" w:cs="Helvetica"/>
          <w:sz w:val="16"/>
          <w:szCs w:val="16"/>
          <w:rPrChange w:id="1261" w:author="Vihari Réka" w:date="2018-11-23T20:38:00Z">
            <w:rPr>
              <w:ins w:id="1262" w:author="Vihari Réka" w:date="2018-11-23T20:37:00Z"/>
              <w:rFonts w:ascii="Helvetica" w:eastAsiaTheme="minorHAnsi" w:hAnsi="Helvetica" w:cs="Helvetica"/>
            </w:rPr>
          </w:rPrChange>
        </w:rPr>
      </w:pPr>
      <w:ins w:id="1263" w:author="Vihari Réka" w:date="2018-11-23T20:37:00Z">
        <w:r w:rsidRPr="00BA753E">
          <w:rPr>
            <w:rFonts w:ascii="Menlo" w:eastAsiaTheme="minorHAnsi" w:hAnsi="Menlo" w:cs="Menlo"/>
            <w:color w:val="000000"/>
            <w:sz w:val="16"/>
            <w:szCs w:val="16"/>
            <w:rPrChange w:id="1264" w:author="Vihari Réka" w:date="2018-11-23T20:38:00Z">
              <w:rPr>
                <w:rFonts w:ascii="Menlo" w:eastAsiaTheme="minorHAnsi" w:hAnsi="Menlo" w:cs="Menlo"/>
                <w:color w:val="000000"/>
              </w:rPr>
            </w:rPrChange>
          </w:rPr>
          <w:t xml:space="preserve">            </w:t>
        </w:r>
        <w:r w:rsidRPr="00BA753E">
          <w:rPr>
            <w:rFonts w:ascii="Menlo" w:eastAsiaTheme="minorHAnsi" w:hAnsi="Menlo" w:cs="Menlo"/>
            <w:b/>
            <w:bCs/>
            <w:color w:val="9B2393"/>
            <w:sz w:val="16"/>
            <w:szCs w:val="16"/>
            <w:rPrChange w:id="1265" w:author="Vihari Réka" w:date="2018-11-23T20:38:00Z">
              <w:rPr>
                <w:rFonts w:ascii="Menlo" w:eastAsiaTheme="minorHAnsi" w:hAnsi="Menlo" w:cs="Menlo"/>
                <w:b/>
                <w:bCs/>
                <w:color w:val="9B2393"/>
              </w:rPr>
            </w:rPrChange>
          </w:rPr>
          <w:t>return</w:t>
        </w:r>
      </w:ins>
    </w:p>
    <w:p w14:paraId="3D2E7D78" w14:textId="77777777" w:rsidR="00BA753E" w:rsidRPr="00BA753E" w:rsidRDefault="00BA753E" w:rsidP="00BA753E">
      <w:pPr>
        <w:tabs>
          <w:tab w:val="left" w:pos="593"/>
        </w:tabs>
        <w:autoSpaceDE w:val="0"/>
        <w:autoSpaceDN w:val="0"/>
        <w:adjustRightInd w:val="0"/>
        <w:rPr>
          <w:ins w:id="1266" w:author="Vihari Réka" w:date="2018-11-23T20:37:00Z"/>
          <w:rFonts w:ascii="Helvetica" w:eastAsiaTheme="minorHAnsi" w:hAnsi="Helvetica" w:cs="Helvetica"/>
          <w:sz w:val="16"/>
          <w:szCs w:val="16"/>
          <w:rPrChange w:id="1267" w:author="Vihari Réka" w:date="2018-11-23T20:38:00Z">
            <w:rPr>
              <w:ins w:id="1268" w:author="Vihari Réka" w:date="2018-11-23T20:37:00Z"/>
              <w:rFonts w:ascii="Helvetica" w:eastAsiaTheme="minorHAnsi" w:hAnsi="Helvetica" w:cs="Helvetica"/>
            </w:rPr>
          </w:rPrChange>
        </w:rPr>
      </w:pPr>
      <w:ins w:id="1269" w:author="Vihari Réka" w:date="2018-11-23T20:37:00Z">
        <w:r w:rsidRPr="00BA753E">
          <w:rPr>
            <w:rFonts w:ascii="Menlo" w:eastAsiaTheme="minorHAnsi" w:hAnsi="Menlo" w:cs="Menlo"/>
            <w:color w:val="000000"/>
            <w:sz w:val="16"/>
            <w:szCs w:val="16"/>
            <w:rPrChange w:id="1270" w:author="Vihari Réka" w:date="2018-11-23T20:38:00Z">
              <w:rPr>
                <w:rFonts w:ascii="Menlo" w:eastAsiaTheme="minorHAnsi" w:hAnsi="Menlo" w:cs="Menlo"/>
                <w:color w:val="000000"/>
              </w:rPr>
            </w:rPrChange>
          </w:rPr>
          <w:t xml:space="preserve">        }</w:t>
        </w:r>
      </w:ins>
    </w:p>
    <w:p w14:paraId="3B902AE1" w14:textId="77777777" w:rsidR="00BA753E" w:rsidRPr="00BA753E" w:rsidRDefault="00BA753E" w:rsidP="00BA753E">
      <w:pPr>
        <w:tabs>
          <w:tab w:val="left" w:pos="593"/>
        </w:tabs>
        <w:autoSpaceDE w:val="0"/>
        <w:autoSpaceDN w:val="0"/>
        <w:adjustRightInd w:val="0"/>
        <w:rPr>
          <w:ins w:id="1271" w:author="Vihari Réka" w:date="2018-11-23T20:37:00Z"/>
          <w:rFonts w:ascii="Helvetica" w:eastAsiaTheme="minorHAnsi" w:hAnsi="Helvetica" w:cs="Helvetica"/>
          <w:sz w:val="16"/>
          <w:szCs w:val="16"/>
          <w:rPrChange w:id="1272" w:author="Vihari Réka" w:date="2018-11-23T20:38:00Z">
            <w:rPr>
              <w:ins w:id="1273" w:author="Vihari Réka" w:date="2018-11-23T20:37:00Z"/>
              <w:rFonts w:ascii="Helvetica" w:eastAsiaTheme="minorHAnsi" w:hAnsi="Helvetica" w:cs="Helvetica"/>
            </w:rPr>
          </w:rPrChange>
        </w:rPr>
      </w:pPr>
      <w:ins w:id="1274" w:author="Vihari Réka" w:date="2018-11-23T20:37:00Z">
        <w:r w:rsidRPr="00BA753E">
          <w:rPr>
            <w:rFonts w:ascii="Menlo" w:eastAsiaTheme="minorHAnsi" w:hAnsi="Menlo" w:cs="Menlo"/>
            <w:color w:val="000000"/>
            <w:sz w:val="16"/>
            <w:szCs w:val="16"/>
            <w:rPrChange w:id="1275" w:author="Vihari Réka" w:date="2018-11-23T20:38:00Z">
              <w:rPr>
                <w:rFonts w:ascii="Menlo" w:eastAsiaTheme="minorHAnsi" w:hAnsi="Menlo" w:cs="Menlo"/>
                <w:color w:val="000000"/>
              </w:rPr>
            </w:rPrChange>
          </w:rPr>
          <w:t xml:space="preserve">        </w:t>
        </w:r>
        <w:r w:rsidRPr="00BA753E">
          <w:rPr>
            <w:rFonts w:ascii="Menlo" w:eastAsiaTheme="minorHAnsi" w:hAnsi="Menlo" w:cs="Menlo"/>
            <w:b/>
            <w:bCs/>
            <w:color w:val="9B2393"/>
            <w:sz w:val="16"/>
            <w:szCs w:val="16"/>
            <w:rPrChange w:id="1276" w:author="Vihari Réka" w:date="2018-11-23T20:38:00Z">
              <w:rPr>
                <w:rFonts w:ascii="Menlo" w:eastAsiaTheme="minorHAnsi" w:hAnsi="Menlo" w:cs="Menlo"/>
                <w:b/>
                <w:bCs/>
                <w:color w:val="9B2393"/>
              </w:rPr>
            </w:rPrChange>
          </w:rPr>
          <w:t>let</w:t>
        </w:r>
        <w:r w:rsidRPr="00BA753E">
          <w:rPr>
            <w:rFonts w:ascii="Menlo" w:eastAsiaTheme="minorHAnsi" w:hAnsi="Menlo" w:cs="Menlo"/>
            <w:color w:val="000000"/>
            <w:sz w:val="16"/>
            <w:szCs w:val="16"/>
            <w:rPrChange w:id="1277" w:author="Vihari Réka" w:date="2018-11-23T20:38:00Z">
              <w:rPr>
                <w:rFonts w:ascii="Menlo" w:eastAsiaTheme="minorHAnsi" w:hAnsi="Menlo" w:cs="Menlo"/>
                <w:color w:val="000000"/>
              </w:rPr>
            </w:rPrChange>
          </w:rPr>
          <w:t xml:space="preserve"> latiSource = sourceCord.</w:t>
        </w:r>
        <w:r w:rsidRPr="00BA753E">
          <w:rPr>
            <w:rFonts w:ascii="Menlo" w:eastAsiaTheme="minorHAnsi" w:hAnsi="Menlo" w:cs="Menlo"/>
            <w:color w:val="5C2699"/>
            <w:sz w:val="16"/>
            <w:szCs w:val="16"/>
            <w:rPrChange w:id="1278" w:author="Vihari Réka" w:date="2018-11-23T20:38:00Z">
              <w:rPr>
                <w:rFonts w:ascii="Menlo" w:eastAsiaTheme="minorHAnsi" w:hAnsi="Menlo" w:cs="Menlo"/>
                <w:color w:val="5C2699"/>
              </w:rPr>
            </w:rPrChange>
          </w:rPr>
          <w:t>latitude</w:t>
        </w:r>
      </w:ins>
    </w:p>
    <w:p w14:paraId="24C9BBC1" w14:textId="77777777" w:rsidR="00BA753E" w:rsidRPr="00BA753E" w:rsidRDefault="00BA753E" w:rsidP="00BA753E">
      <w:pPr>
        <w:tabs>
          <w:tab w:val="left" w:pos="593"/>
        </w:tabs>
        <w:autoSpaceDE w:val="0"/>
        <w:autoSpaceDN w:val="0"/>
        <w:adjustRightInd w:val="0"/>
        <w:rPr>
          <w:ins w:id="1279" w:author="Vihari Réka" w:date="2018-11-23T20:37:00Z"/>
          <w:rFonts w:ascii="Helvetica" w:eastAsiaTheme="minorHAnsi" w:hAnsi="Helvetica" w:cs="Helvetica"/>
          <w:sz w:val="16"/>
          <w:szCs w:val="16"/>
          <w:rPrChange w:id="1280" w:author="Vihari Réka" w:date="2018-11-23T20:38:00Z">
            <w:rPr>
              <w:ins w:id="1281" w:author="Vihari Réka" w:date="2018-11-23T20:37:00Z"/>
              <w:rFonts w:ascii="Helvetica" w:eastAsiaTheme="minorHAnsi" w:hAnsi="Helvetica" w:cs="Helvetica"/>
            </w:rPr>
          </w:rPrChange>
        </w:rPr>
      </w:pPr>
      <w:ins w:id="1282" w:author="Vihari Réka" w:date="2018-11-23T20:37:00Z">
        <w:r w:rsidRPr="00BA753E">
          <w:rPr>
            <w:rFonts w:ascii="Menlo" w:eastAsiaTheme="minorHAnsi" w:hAnsi="Menlo" w:cs="Menlo"/>
            <w:color w:val="000000"/>
            <w:sz w:val="16"/>
            <w:szCs w:val="16"/>
            <w:rPrChange w:id="1283" w:author="Vihari Réka" w:date="2018-11-23T20:38:00Z">
              <w:rPr>
                <w:rFonts w:ascii="Menlo" w:eastAsiaTheme="minorHAnsi" w:hAnsi="Menlo" w:cs="Menlo"/>
                <w:color w:val="000000"/>
              </w:rPr>
            </w:rPrChange>
          </w:rPr>
          <w:t xml:space="preserve">        </w:t>
        </w:r>
        <w:r w:rsidRPr="00BA753E">
          <w:rPr>
            <w:rFonts w:ascii="Menlo" w:eastAsiaTheme="minorHAnsi" w:hAnsi="Menlo" w:cs="Menlo"/>
            <w:b/>
            <w:bCs/>
            <w:color w:val="9B2393"/>
            <w:sz w:val="16"/>
            <w:szCs w:val="16"/>
            <w:rPrChange w:id="1284" w:author="Vihari Réka" w:date="2018-11-23T20:38:00Z">
              <w:rPr>
                <w:rFonts w:ascii="Menlo" w:eastAsiaTheme="minorHAnsi" w:hAnsi="Menlo" w:cs="Menlo"/>
                <w:b/>
                <w:bCs/>
                <w:color w:val="9B2393"/>
              </w:rPr>
            </w:rPrChange>
          </w:rPr>
          <w:t>let</w:t>
        </w:r>
        <w:r w:rsidRPr="00BA753E">
          <w:rPr>
            <w:rFonts w:ascii="Menlo" w:eastAsiaTheme="minorHAnsi" w:hAnsi="Menlo" w:cs="Menlo"/>
            <w:color w:val="000000"/>
            <w:sz w:val="16"/>
            <w:szCs w:val="16"/>
            <w:rPrChange w:id="1285" w:author="Vihari Réka" w:date="2018-11-23T20:38:00Z">
              <w:rPr>
                <w:rFonts w:ascii="Menlo" w:eastAsiaTheme="minorHAnsi" w:hAnsi="Menlo" w:cs="Menlo"/>
                <w:color w:val="000000"/>
              </w:rPr>
            </w:rPrChange>
          </w:rPr>
          <w:t xml:space="preserve"> longiSource = sourceCord.</w:t>
        </w:r>
        <w:r w:rsidRPr="00BA753E">
          <w:rPr>
            <w:rFonts w:ascii="Menlo" w:eastAsiaTheme="minorHAnsi" w:hAnsi="Menlo" w:cs="Menlo"/>
            <w:color w:val="5C2699"/>
            <w:sz w:val="16"/>
            <w:szCs w:val="16"/>
            <w:rPrChange w:id="1286" w:author="Vihari Réka" w:date="2018-11-23T20:38:00Z">
              <w:rPr>
                <w:rFonts w:ascii="Menlo" w:eastAsiaTheme="minorHAnsi" w:hAnsi="Menlo" w:cs="Menlo"/>
                <w:color w:val="5C2699"/>
              </w:rPr>
            </w:rPrChange>
          </w:rPr>
          <w:t>longitude</w:t>
        </w:r>
      </w:ins>
    </w:p>
    <w:p w14:paraId="6A348F90" w14:textId="77777777" w:rsidR="00BA753E" w:rsidRPr="00BA753E" w:rsidRDefault="00BA753E" w:rsidP="00BA753E">
      <w:pPr>
        <w:tabs>
          <w:tab w:val="left" w:pos="593"/>
        </w:tabs>
        <w:autoSpaceDE w:val="0"/>
        <w:autoSpaceDN w:val="0"/>
        <w:adjustRightInd w:val="0"/>
        <w:rPr>
          <w:ins w:id="1287" w:author="Vihari Réka" w:date="2018-11-23T20:37:00Z"/>
          <w:rFonts w:ascii="Helvetica" w:eastAsiaTheme="minorHAnsi" w:hAnsi="Helvetica" w:cs="Helvetica"/>
          <w:sz w:val="16"/>
          <w:szCs w:val="16"/>
          <w:rPrChange w:id="1288" w:author="Vihari Réka" w:date="2018-11-23T20:38:00Z">
            <w:rPr>
              <w:ins w:id="1289" w:author="Vihari Réka" w:date="2018-11-23T20:37:00Z"/>
              <w:rFonts w:ascii="Helvetica" w:eastAsiaTheme="minorHAnsi" w:hAnsi="Helvetica" w:cs="Helvetica"/>
            </w:rPr>
          </w:rPrChange>
        </w:rPr>
      </w:pPr>
      <w:ins w:id="1290" w:author="Vihari Réka" w:date="2018-11-23T20:37:00Z">
        <w:r w:rsidRPr="00BA753E">
          <w:rPr>
            <w:rFonts w:ascii="Menlo" w:eastAsiaTheme="minorHAnsi" w:hAnsi="Menlo" w:cs="Menlo"/>
            <w:color w:val="000000"/>
            <w:sz w:val="16"/>
            <w:szCs w:val="16"/>
            <w:rPrChange w:id="1291" w:author="Vihari Réka" w:date="2018-11-23T20:38:00Z">
              <w:rPr>
                <w:rFonts w:ascii="Menlo" w:eastAsiaTheme="minorHAnsi" w:hAnsi="Menlo" w:cs="Menlo"/>
                <w:color w:val="000000"/>
              </w:rPr>
            </w:rPrChange>
          </w:rPr>
          <w:t xml:space="preserve">        </w:t>
        </w:r>
        <w:r w:rsidRPr="00BA753E">
          <w:rPr>
            <w:rFonts w:ascii="Menlo" w:eastAsiaTheme="minorHAnsi" w:hAnsi="Menlo" w:cs="Menlo"/>
            <w:color w:val="5C2699"/>
            <w:sz w:val="16"/>
            <w:szCs w:val="16"/>
            <w:rPrChange w:id="1292" w:author="Vihari Réka" w:date="2018-11-23T20:38:00Z">
              <w:rPr>
                <w:rFonts w:ascii="Menlo" w:eastAsiaTheme="minorHAnsi" w:hAnsi="Menlo" w:cs="Menlo"/>
                <w:color w:val="5C2699"/>
              </w:rPr>
            </w:rPrChange>
          </w:rPr>
          <w:t>UserDefaults</w:t>
        </w:r>
        <w:r w:rsidRPr="00BA753E">
          <w:rPr>
            <w:rFonts w:ascii="Menlo" w:eastAsiaTheme="minorHAnsi" w:hAnsi="Menlo" w:cs="Menlo"/>
            <w:color w:val="000000"/>
            <w:sz w:val="16"/>
            <w:szCs w:val="16"/>
            <w:rPrChange w:id="1293" w:author="Vihari Réka" w:date="2018-11-23T20:38:00Z">
              <w:rPr>
                <w:rFonts w:ascii="Menlo" w:eastAsiaTheme="minorHAnsi" w:hAnsi="Menlo" w:cs="Menlo"/>
                <w:color w:val="000000"/>
              </w:rPr>
            </w:rPrChange>
          </w:rPr>
          <w:t>.</w:t>
        </w:r>
        <w:r w:rsidRPr="00BA753E">
          <w:rPr>
            <w:rFonts w:ascii="Menlo" w:eastAsiaTheme="minorHAnsi" w:hAnsi="Menlo" w:cs="Menlo"/>
            <w:color w:val="5C2699"/>
            <w:sz w:val="16"/>
            <w:szCs w:val="16"/>
            <w:rPrChange w:id="1294" w:author="Vihari Réka" w:date="2018-11-23T20:38:00Z">
              <w:rPr>
                <w:rFonts w:ascii="Menlo" w:eastAsiaTheme="minorHAnsi" w:hAnsi="Menlo" w:cs="Menlo"/>
                <w:color w:val="5C2699"/>
              </w:rPr>
            </w:rPrChange>
          </w:rPr>
          <w:t>standard</w:t>
        </w:r>
        <w:r w:rsidRPr="00BA753E">
          <w:rPr>
            <w:rFonts w:ascii="Menlo" w:eastAsiaTheme="minorHAnsi" w:hAnsi="Menlo" w:cs="Menlo"/>
            <w:color w:val="000000"/>
            <w:sz w:val="16"/>
            <w:szCs w:val="16"/>
            <w:rPrChange w:id="1295" w:author="Vihari Réka" w:date="2018-11-23T20:38:00Z">
              <w:rPr>
                <w:rFonts w:ascii="Menlo" w:eastAsiaTheme="minorHAnsi" w:hAnsi="Menlo" w:cs="Menlo"/>
                <w:color w:val="000000"/>
              </w:rPr>
            </w:rPrChange>
          </w:rPr>
          <w:t>.</w:t>
        </w:r>
        <w:r w:rsidRPr="00BA753E">
          <w:rPr>
            <w:rFonts w:ascii="Menlo" w:eastAsiaTheme="minorHAnsi" w:hAnsi="Menlo" w:cs="Menlo"/>
            <w:color w:val="245256"/>
            <w:sz w:val="16"/>
            <w:szCs w:val="16"/>
            <w:rPrChange w:id="1296" w:author="Vihari Réka" w:date="2018-11-23T20:38:00Z">
              <w:rPr>
                <w:rFonts w:ascii="Menlo" w:eastAsiaTheme="minorHAnsi" w:hAnsi="Menlo" w:cs="Menlo"/>
                <w:color w:val="245256"/>
              </w:rPr>
            </w:rPrChange>
          </w:rPr>
          <w:t>setLatitude</w:t>
        </w:r>
        <w:r w:rsidRPr="00BA753E">
          <w:rPr>
            <w:rFonts w:ascii="Menlo" w:eastAsiaTheme="minorHAnsi" w:hAnsi="Menlo" w:cs="Menlo"/>
            <w:color w:val="000000"/>
            <w:sz w:val="16"/>
            <w:szCs w:val="16"/>
            <w:rPrChange w:id="1297" w:author="Vihari Réka" w:date="2018-11-23T20:38:00Z">
              <w:rPr>
                <w:rFonts w:ascii="Menlo" w:eastAsiaTheme="minorHAnsi" w:hAnsi="Menlo" w:cs="Menlo"/>
                <w:color w:val="000000"/>
              </w:rPr>
            </w:rPrChange>
          </w:rPr>
          <w:t>(value: latiSource)</w:t>
        </w:r>
      </w:ins>
    </w:p>
    <w:p w14:paraId="7D7466D8" w14:textId="77777777" w:rsidR="00BA753E" w:rsidRPr="00BA753E" w:rsidRDefault="00BA753E" w:rsidP="00BA753E">
      <w:pPr>
        <w:tabs>
          <w:tab w:val="left" w:pos="593"/>
        </w:tabs>
        <w:autoSpaceDE w:val="0"/>
        <w:autoSpaceDN w:val="0"/>
        <w:adjustRightInd w:val="0"/>
        <w:rPr>
          <w:ins w:id="1298" w:author="Vihari Réka" w:date="2018-11-23T20:37:00Z"/>
          <w:rFonts w:ascii="Helvetica" w:eastAsiaTheme="minorHAnsi" w:hAnsi="Helvetica" w:cs="Helvetica"/>
          <w:sz w:val="16"/>
          <w:szCs w:val="16"/>
          <w:rPrChange w:id="1299" w:author="Vihari Réka" w:date="2018-11-23T20:38:00Z">
            <w:rPr>
              <w:ins w:id="1300" w:author="Vihari Réka" w:date="2018-11-23T20:37:00Z"/>
              <w:rFonts w:ascii="Helvetica" w:eastAsiaTheme="minorHAnsi" w:hAnsi="Helvetica" w:cs="Helvetica"/>
            </w:rPr>
          </w:rPrChange>
        </w:rPr>
      </w:pPr>
      <w:ins w:id="1301" w:author="Vihari Réka" w:date="2018-11-23T20:37:00Z">
        <w:r w:rsidRPr="00BA753E">
          <w:rPr>
            <w:rFonts w:ascii="Menlo" w:eastAsiaTheme="minorHAnsi" w:hAnsi="Menlo" w:cs="Menlo"/>
            <w:color w:val="000000"/>
            <w:sz w:val="16"/>
            <w:szCs w:val="16"/>
            <w:rPrChange w:id="1302" w:author="Vihari Réka" w:date="2018-11-23T20:38:00Z">
              <w:rPr>
                <w:rFonts w:ascii="Menlo" w:eastAsiaTheme="minorHAnsi" w:hAnsi="Menlo" w:cs="Menlo"/>
                <w:color w:val="000000"/>
              </w:rPr>
            </w:rPrChange>
          </w:rPr>
          <w:t xml:space="preserve">        </w:t>
        </w:r>
        <w:r w:rsidRPr="00BA753E">
          <w:rPr>
            <w:rFonts w:ascii="Menlo" w:eastAsiaTheme="minorHAnsi" w:hAnsi="Menlo" w:cs="Menlo"/>
            <w:color w:val="5C2699"/>
            <w:sz w:val="16"/>
            <w:szCs w:val="16"/>
            <w:rPrChange w:id="1303" w:author="Vihari Réka" w:date="2018-11-23T20:38:00Z">
              <w:rPr>
                <w:rFonts w:ascii="Menlo" w:eastAsiaTheme="minorHAnsi" w:hAnsi="Menlo" w:cs="Menlo"/>
                <w:color w:val="5C2699"/>
              </w:rPr>
            </w:rPrChange>
          </w:rPr>
          <w:t>UserDefaults</w:t>
        </w:r>
        <w:r w:rsidRPr="00BA753E">
          <w:rPr>
            <w:rFonts w:ascii="Menlo" w:eastAsiaTheme="minorHAnsi" w:hAnsi="Menlo" w:cs="Menlo"/>
            <w:color w:val="000000"/>
            <w:sz w:val="16"/>
            <w:szCs w:val="16"/>
            <w:rPrChange w:id="1304" w:author="Vihari Réka" w:date="2018-11-23T20:38:00Z">
              <w:rPr>
                <w:rFonts w:ascii="Menlo" w:eastAsiaTheme="minorHAnsi" w:hAnsi="Menlo" w:cs="Menlo"/>
                <w:color w:val="000000"/>
              </w:rPr>
            </w:rPrChange>
          </w:rPr>
          <w:t>.</w:t>
        </w:r>
        <w:r w:rsidRPr="00BA753E">
          <w:rPr>
            <w:rFonts w:ascii="Menlo" w:eastAsiaTheme="minorHAnsi" w:hAnsi="Menlo" w:cs="Menlo"/>
            <w:color w:val="5C2699"/>
            <w:sz w:val="16"/>
            <w:szCs w:val="16"/>
            <w:rPrChange w:id="1305" w:author="Vihari Réka" w:date="2018-11-23T20:38:00Z">
              <w:rPr>
                <w:rFonts w:ascii="Menlo" w:eastAsiaTheme="minorHAnsi" w:hAnsi="Menlo" w:cs="Menlo"/>
                <w:color w:val="5C2699"/>
              </w:rPr>
            </w:rPrChange>
          </w:rPr>
          <w:t>standard</w:t>
        </w:r>
        <w:r w:rsidRPr="00BA753E">
          <w:rPr>
            <w:rFonts w:ascii="Menlo" w:eastAsiaTheme="minorHAnsi" w:hAnsi="Menlo" w:cs="Menlo"/>
            <w:color w:val="000000"/>
            <w:sz w:val="16"/>
            <w:szCs w:val="16"/>
            <w:rPrChange w:id="1306" w:author="Vihari Réka" w:date="2018-11-23T20:38:00Z">
              <w:rPr>
                <w:rFonts w:ascii="Menlo" w:eastAsiaTheme="minorHAnsi" w:hAnsi="Menlo" w:cs="Menlo"/>
                <w:color w:val="000000"/>
              </w:rPr>
            </w:rPrChange>
          </w:rPr>
          <w:t>.</w:t>
        </w:r>
        <w:r w:rsidRPr="00BA753E">
          <w:rPr>
            <w:rFonts w:ascii="Menlo" w:eastAsiaTheme="minorHAnsi" w:hAnsi="Menlo" w:cs="Menlo"/>
            <w:color w:val="245256"/>
            <w:sz w:val="16"/>
            <w:szCs w:val="16"/>
            <w:rPrChange w:id="1307" w:author="Vihari Réka" w:date="2018-11-23T20:38:00Z">
              <w:rPr>
                <w:rFonts w:ascii="Menlo" w:eastAsiaTheme="minorHAnsi" w:hAnsi="Menlo" w:cs="Menlo"/>
                <w:color w:val="245256"/>
              </w:rPr>
            </w:rPrChange>
          </w:rPr>
          <w:t>setLongitude</w:t>
        </w:r>
        <w:r w:rsidRPr="00BA753E">
          <w:rPr>
            <w:rFonts w:ascii="Menlo" w:eastAsiaTheme="minorHAnsi" w:hAnsi="Menlo" w:cs="Menlo"/>
            <w:color w:val="000000"/>
            <w:sz w:val="16"/>
            <w:szCs w:val="16"/>
            <w:rPrChange w:id="1308" w:author="Vihari Réka" w:date="2018-11-23T20:38:00Z">
              <w:rPr>
                <w:rFonts w:ascii="Menlo" w:eastAsiaTheme="minorHAnsi" w:hAnsi="Menlo" w:cs="Menlo"/>
                <w:color w:val="000000"/>
              </w:rPr>
            </w:rPrChange>
          </w:rPr>
          <w:t>(value: longiSource)</w:t>
        </w:r>
      </w:ins>
    </w:p>
    <w:p w14:paraId="759A5D02" w14:textId="77777777" w:rsidR="00BA753E" w:rsidRPr="00BA753E" w:rsidRDefault="00BA753E" w:rsidP="00BA753E">
      <w:pPr>
        <w:tabs>
          <w:tab w:val="left" w:pos="593"/>
        </w:tabs>
        <w:autoSpaceDE w:val="0"/>
        <w:autoSpaceDN w:val="0"/>
        <w:adjustRightInd w:val="0"/>
        <w:rPr>
          <w:ins w:id="1309" w:author="Vihari Réka" w:date="2018-11-23T20:37:00Z"/>
          <w:rFonts w:ascii="Helvetica" w:eastAsiaTheme="minorHAnsi" w:hAnsi="Helvetica" w:cs="Helvetica"/>
          <w:sz w:val="16"/>
          <w:szCs w:val="16"/>
          <w:rPrChange w:id="1310" w:author="Vihari Réka" w:date="2018-11-23T20:38:00Z">
            <w:rPr>
              <w:ins w:id="1311" w:author="Vihari Réka" w:date="2018-11-23T20:37:00Z"/>
              <w:rFonts w:ascii="Helvetica" w:eastAsiaTheme="minorHAnsi" w:hAnsi="Helvetica" w:cs="Helvetica"/>
            </w:rPr>
          </w:rPrChange>
        </w:rPr>
      </w:pPr>
    </w:p>
    <w:p w14:paraId="3DEF0F56" w14:textId="77777777" w:rsidR="00BA753E" w:rsidRPr="00BA753E" w:rsidRDefault="00BA753E" w:rsidP="00BA753E">
      <w:pPr>
        <w:tabs>
          <w:tab w:val="left" w:pos="593"/>
        </w:tabs>
        <w:autoSpaceDE w:val="0"/>
        <w:autoSpaceDN w:val="0"/>
        <w:adjustRightInd w:val="0"/>
        <w:rPr>
          <w:ins w:id="1312" w:author="Vihari Réka" w:date="2018-11-23T20:37:00Z"/>
          <w:rFonts w:ascii="Helvetica" w:eastAsiaTheme="minorHAnsi" w:hAnsi="Helvetica" w:cs="Helvetica"/>
          <w:sz w:val="16"/>
          <w:szCs w:val="16"/>
          <w:rPrChange w:id="1313" w:author="Vihari Réka" w:date="2018-11-23T20:38:00Z">
            <w:rPr>
              <w:ins w:id="1314" w:author="Vihari Réka" w:date="2018-11-23T20:37:00Z"/>
              <w:rFonts w:ascii="Helvetica" w:eastAsiaTheme="minorHAnsi" w:hAnsi="Helvetica" w:cs="Helvetica"/>
            </w:rPr>
          </w:rPrChange>
        </w:rPr>
      </w:pPr>
      <w:ins w:id="1315" w:author="Vihari Réka" w:date="2018-11-23T20:37:00Z">
        <w:r w:rsidRPr="00BA753E">
          <w:rPr>
            <w:rFonts w:ascii="Menlo" w:eastAsiaTheme="minorHAnsi" w:hAnsi="Menlo" w:cs="Menlo"/>
            <w:color w:val="000000"/>
            <w:sz w:val="16"/>
            <w:szCs w:val="16"/>
            <w:rPrChange w:id="1316" w:author="Vihari Réka" w:date="2018-11-23T20:38:00Z">
              <w:rPr>
                <w:rFonts w:ascii="Menlo" w:eastAsiaTheme="minorHAnsi" w:hAnsi="Menlo" w:cs="Menlo"/>
                <w:color w:val="000000"/>
              </w:rPr>
            </w:rPrChange>
          </w:rPr>
          <w:t xml:space="preserve">        </w:t>
        </w:r>
        <w:r w:rsidRPr="00BA753E">
          <w:rPr>
            <w:rFonts w:ascii="Menlo" w:eastAsiaTheme="minorHAnsi" w:hAnsi="Menlo" w:cs="Menlo"/>
            <w:b/>
            <w:bCs/>
            <w:color w:val="9B2393"/>
            <w:sz w:val="16"/>
            <w:szCs w:val="16"/>
            <w:rPrChange w:id="1317" w:author="Vihari Réka" w:date="2018-11-23T20:38:00Z">
              <w:rPr>
                <w:rFonts w:ascii="Menlo" w:eastAsiaTheme="minorHAnsi" w:hAnsi="Menlo" w:cs="Menlo"/>
                <w:b/>
                <w:bCs/>
                <w:color w:val="9B2393"/>
              </w:rPr>
            </w:rPrChange>
          </w:rPr>
          <w:t>let</w:t>
        </w:r>
        <w:r w:rsidRPr="00BA753E">
          <w:rPr>
            <w:rFonts w:ascii="Menlo" w:eastAsiaTheme="minorHAnsi" w:hAnsi="Menlo" w:cs="Menlo"/>
            <w:color w:val="000000"/>
            <w:sz w:val="16"/>
            <w:szCs w:val="16"/>
            <w:rPrChange w:id="1318" w:author="Vihari Réka" w:date="2018-11-23T20:38:00Z">
              <w:rPr>
                <w:rFonts w:ascii="Menlo" w:eastAsiaTheme="minorHAnsi" w:hAnsi="Menlo" w:cs="Menlo"/>
                <w:color w:val="000000"/>
              </w:rPr>
            </w:rPrChange>
          </w:rPr>
          <w:t xml:space="preserve"> locdownloaderService = </w:t>
        </w:r>
        <w:r w:rsidRPr="00BA753E">
          <w:rPr>
            <w:rFonts w:ascii="Menlo" w:eastAsiaTheme="minorHAnsi" w:hAnsi="Menlo" w:cs="Menlo"/>
            <w:color w:val="326D74"/>
            <w:sz w:val="16"/>
            <w:szCs w:val="16"/>
            <w:rPrChange w:id="1319" w:author="Vihari Réka" w:date="2018-11-23T20:38:00Z">
              <w:rPr>
                <w:rFonts w:ascii="Menlo" w:eastAsiaTheme="minorHAnsi" w:hAnsi="Menlo" w:cs="Menlo"/>
                <w:color w:val="326D74"/>
              </w:rPr>
            </w:rPrChange>
          </w:rPr>
          <w:t>DownloaderService</w:t>
        </w:r>
        <w:r w:rsidRPr="00BA753E">
          <w:rPr>
            <w:rFonts w:ascii="Menlo" w:eastAsiaTheme="minorHAnsi" w:hAnsi="Menlo" w:cs="Menlo"/>
            <w:color w:val="000000"/>
            <w:sz w:val="16"/>
            <w:szCs w:val="16"/>
            <w:rPrChange w:id="1320" w:author="Vihari Réka" w:date="2018-11-23T20:38:00Z">
              <w:rPr>
                <w:rFonts w:ascii="Menlo" w:eastAsiaTheme="minorHAnsi" w:hAnsi="Menlo" w:cs="Menlo"/>
                <w:color w:val="000000"/>
              </w:rPr>
            </w:rPrChange>
          </w:rPr>
          <w:t>.</w:t>
        </w:r>
        <w:r w:rsidRPr="00BA753E">
          <w:rPr>
            <w:rFonts w:ascii="Menlo" w:eastAsiaTheme="minorHAnsi" w:hAnsi="Menlo" w:cs="Menlo"/>
            <w:color w:val="326D74"/>
            <w:sz w:val="16"/>
            <w:szCs w:val="16"/>
            <w:rPrChange w:id="1321" w:author="Vihari Réka" w:date="2018-11-23T20:38:00Z">
              <w:rPr>
                <w:rFonts w:ascii="Menlo" w:eastAsiaTheme="minorHAnsi" w:hAnsi="Menlo" w:cs="Menlo"/>
                <w:color w:val="326D74"/>
              </w:rPr>
            </w:rPrChange>
          </w:rPr>
          <w:t>shared</w:t>
        </w:r>
      </w:ins>
    </w:p>
    <w:p w14:paraId="172C2897" w14:textId="77777777" w:rsidR="00BA753E" w:rsidRPr="00BA753E" w:rsidRDefault="00BA753E" w:rsidP="00BA753E">
      <w:pPr>
        <w:tabs>
          <w:tab w:val="left" w:pos="593"/>
        </w:tabs>
        <w:autoSpaceDE w:val="0"/>
        <w:autoSpaceDN w:val="0"/>
        <w:adjustRightInd w:val="0"/>
        <w:rPr>
          <w:ins w:id="1322" w:author="Vihari Réka" w:date="2018-11-23T20:37:00Z"/>
          <w:rFonts w:ascii="Helvetica" w:eastAsiaTheme="minorHAnsi" w:hAnsi="Helvetica" w:cs="Helvetica"/>
          <w:sz w:val="16"/>
          <w:szCs w:val="16"/>
          <w:rPrChange w:id="1323" w:author="Vihari Réka" w:date="2018-11-23T20:38:00Z">
            <w:rPr>
              <w:ins w:id="1324" w:author="Vihari Réka" w:date="2018-11-23T20:37:00Z"/>
              <w:rFonts w:ascii="Helvetica" w:eastAsiaTheme="minorHAnsi" w:hAnsi="Helvetica" w:cs="Helvetica"/>
            </w:rPr>
          </w:rPrChange>
        </w:rPr>
      </w:pPr>
    </w:p>
    <w:p w14:paraId="141DF43D" w14:textId="77777777" w:rsidR="00BA753E" w:rsidRPr="00BA753E" w:rsidRDefault="00BA753E" w:rsidP="00BA753E">
      <w:pPr>
        <w:tabs>
          <w:tab w:val="left" w:pos="593"/>
        </w:tabs>
        <w:autoSpaceDE w:val="0"/>
        <w:autoSpaceDN w:val="0"/>
        <w:adjustRightInd w:val="0"/>
        <w:rPr>
          <w:ins w:id="1325" w:author="Vihari Réka" w:date="2018-11-23T20:37:00Z"/>
          <w:rFonts w:ascii="Helvetica" w:eastAsiaTheme="minorHAnsi" w:hAnsi="Helvetica" w:cs="Helvetica"/>
          <w:sz w:val="16"/>
          <w:szCs w:val="16"/>
          <w:rPrChange w:id="1326" w:author="Vihari Réka" w:date="2018-11-23T20:38:00Z">
            <w:rPr>
              <w:ins w:id="1327" w:author="Vihari Réka" w:date="2018-11-23T20:37:00Z"/>
              <w:rFonts w:ascii="Helvetica" w:eastAsiaTheme="minorHAnsi" w:hAnsi="Helvetica" w:cs="Helvetica"/>
            </w:rPr>
          </w:rPrChange>
        </w:rPr>
      </w:pPr>
      <w:ins w:id="1328" w:author="Vihari Réka" w:date="2018-11-23T20:37:00Z">
        <w:r w:rsidRPr="00BA753E">
          <w:rPr>
            <w:rFonts w:ascii="Menlo" w:eastAsiaTheme="minorHAnsi" w:hAnsi="Menlo" w:cs="Menlo"/>
            <w:color w:val="000000"/>
            <w:sz w:val="16"/>
            <w:szCs w:val="16"/>
            <w:rPrChange w:id="1329" w:author="Vihari Réka" w:date="2018-11-23T20:38:00Z">
              <w:rPr>
                <w:rFonts w:ascii="Menlo" w:eastAsiaTheme="minorHAnsi" w:hAnsi="Menlo" w:cs="Menlo"/>
                <w:color w:val="000000"/>
              </w:rPr>
            </w:rPrChange>
          </w:rPr>
          <w:t xml:space="preserve">        locdownloaderService.</w:t>
        </w:r>
        <w:r w:rsidRPr="00BA753E">
          <w:rPr>
            <w:rFonts w:ascii="Menlo" w:eastAsiaTheme="minorHAnsi" w:hAnsi="Menlo" w:cs="Menlo"/>
            <w:color w:val="245256"/>
            <w:sz w:val="16"/>
            <w:szCs w:val="16"/>
            <w:rPrChange w:id="1330" w:author="Vihari Réka" w:date="2018-11-23T20:38:00Z">
              <w:rPr>
                <w:rFonts w:ascii="Menlo" w:eastAsiaTheme="minorHAnsi" w:hAnsi="Menlo" w:cs="Menlo"/>
                <w:color w:val="245256"/>
              </w:rPr>
            </w:rPrChange>
          </w:rPr>
          <w:t>addLocation</w:t>
        </w:r>
        <w:r w:rsidRPr="00BA753E">
          <w:rPr>
            <w:rFonts w:ascii="Menlo" w:eastAsiaTheme="minorHAnsi" w:hAnsi="Menlo" w:cs="Menlo"/>
            <w:color w:val="000000"/>
            <w:sz w:val="16"/>
            <w:szCs w:val="16"/>
            <w:rPrChange w:id="1331" w:author="Vihari Réka" w:date="2018-11-23T20:38:00Z">
              <w:rPr>
                <w:rFonts w:ascii="Menlo" w:eastAsiaTheme="minorHAnsi" w:hAnsi="Menlo" w:cs="Menlo"/>
                <w:color w:val="000000"/>
              </w:rPr>
            </w:rPrChange>
          </w:rPr>
          <w:t xml:space="preserve">(completion: { geos </w:t>
        </w:r>
        <w:r w:rsidRPr="00BA753E">
          <w:rPr>
            <w:rFonts w:ascii="Menlo" w:eastAsiaTheme="minorHAnsi" w:hAnsi="Menlo" w:cs="Menlo"/>
            <w:b/>
            <w:bCs/>
            <w:color w:val="9B2393"/>
            <w:sz w:val="16"/>
            <w:szCs w:val="16"/>
            <w:rPrChange w:id="1332" w:author="Vihari Réka" w:date="2018-11-23T20:38:00Z">
              <w:rPr>
                <w:rFonts w:ascii="Menlo" w:eastAsiaTheme="minorHAnsi" w:hAnsi="Menlo" w:cs="Menlo"/>
                <w:b/>
                <w:bCs/>
                <w:color w:val="9B2393"/>
              </w:rPr>
            </w:rPrChange>
          </w:rPr>
          <w:t>in</w:t>
        </w:r>
      </w:ins>
    </w:p>
    <w:p w14:paraId="5C2F714B" w14:textId="77777777" w:rsidR="00BA753E" w:rsidRPr="00BA753E" w:rsidRDefault="00BA753E" w:rsidP="00BA753E">
      <w:pPr>
        <w:tabs>
          <w:tab w:val="left" w:pos="593"/>
        </w:tabs>
        <w:autoSpaceDE w:val="0"/>
        <w:autoSpaceDN w:val="0"/>
        <w:adjustRightInd w:val="0"/>
        <w:rPr>
          <w:ins w:id="1333" w:author="Vihari Réka" w:date="2018-11-23T20:37:00Z"/>
          <w:rFonts w:ascii="Helvetica" w:eastAsiaTheme="minorHAnsi" w:hAnsi="Helvetica" w:cs="Helvetica"/>
          <w:sz w:val="16"/>
          <w:szCs w:val="16"/>
          <w:rPrChange w:id="1334" w:author="Vihari Réka" w:date="2018-11-23T20:38:00Z">
            <w:rPr>
              <w:ins w:id="1335" w:author="Vihari Réka" w:date="2018-11-23T20:37:00Z"/>
              <w:rFonts w:ascii="Helvetica" w:eastAsiaTheme="minorHAnsi" w:hAnsi="Helvetica" w:cs="Helvetica"/>
            </w:rPr>
          </w:rPrChange>
        </w:rPr>
      </w:pPr>
      <w:ins w:id="1336" w:author="Vihari Réka" w:date="2018-11-23T20:37:00Z">
        <w:r w:rsidRPr="00BA753E">
          <w:rPr>
            <w:rFonts w:ascii="Menlo" w:eastAsiaTheme="minorHAnsi" w:hAnsi="Menlo" w:cs="Menlo"/>
            <w:color w:val="000000"/>
            <w:sz w:val="16"/>
            <w:szCs w:val="16"/>
            <w:rPrChange w:id="1337" w:author="Vihari Réka" w:date="2018-11-23T20:38:00Z">
              <w:rPr>
                <w:rFonts w:ascii="Menlo" w:eastAsiaTheme="minorHAnsi" w:hAnsi="Menlo" w:cs="Menlo"/>
                <w:color w:val="000000"/>
              </w:rPr>
            </w:rPrChange>
          </w:rPr>
          <w:t xml:space="preserve">            </w:t>
        </w:r>
        <w:r w:rsidRPr="00BA753E">
          <w:rPr>
            <w:rFonts w:ascii="Menlo" w:eastAsiaTheme="minorHAnsi" w:hAnsi="Menlo" w:cs="Menlo"/>
            <w:color w:val="3900A0"/>
            <w:sz w:val="16"/>
            <w:szCs w:val="16"/>
            <w:rPrChange w:id="1338" w:author="Vihari Réka" w:date="2018-11-23T20:38:00Z">
              <w:rPr>
                <w:rFonts w:ascii="Menlo" w:eastAsiaTheme="minorHAnsi" w:hAnsi="Menlo" w:cs="Menlo"/>
                <w:color w:val="3900A0"/>
              </w:rPr>
            </w:rPrChange>
          </w:rPr>
          <w:t>print</w:t>
        </w:r>
        <w:r w:rsidRPr="00BA753E">
          <w:rPr>
            <w:rFonts w:ascii="Menlo" w:eastAsiaTheme="minorHAnsi" w:hAnsi="Menlo" w:cs="Menlo"/>
            <w:color w:val="000000"/>
            <w:sz w:val="16"/>
            <w:szCs w:val="16"/>
            <w:rPrChange w:id="1339" w:author="Vihari Réka" w:date="2018-11-23T20:38:00Z">
              <w:rPr>
                <w:rFonts w:ascii="Menlo" w:eastAsiaTheme="minorHAnsi" w:hAnsi="Menlo" w:cs="Menlo"/>
                <w:color w:val="000000"/>
              </w:rPr>
            </w:rPrChange>
          </w:rPr>
          <w:t>(geos)</w:t>
        </w:r>
      </w:ins>
    </w:p>
    <w:p w14:paraId="0FD027DB" w14:textId="231A3FBC" w:rsidR="00BA753E" w:rsidRPr="00BA753E" w:rsidRDefault="00BA753E" w:rsidP="00BA753E">
      <w:pPr>
        <w:spacing w:after="120" w:line="360" w:lineRule="auto"/>
        <w:jc w:val="both"/>
        <w:rPr>
          <w:sz w:val="16"/>
          <w:szCs w:val="16"/>
          <w:rPrChange w:id="1340" w:author="Vihari Réka" w:date="2018-11-23T20:38:00Z">
            <w:rPr/>
          </w:rPrChange>
        </w:rPr>
        <w:pPrChange w:id="1341" w:author="Vihari Réka" w:date="2018-11-23T20:32:00Z">
          <w:pPr>
            <w:jc w:val="center"/>
          </w:pPr>
        </w:pPrChange>
      </w:pPr>
      <w:ins w:id="1342" w:author="Vihari Réka" w:date="2018-11-23T20:37:00Z">
        <w:r w:rsidRPr="00BA753E">
          <w:rPr>
            <w:rFonts w:ascii="Menlo" w:eastAsiaTheme="minorHAnsi" w:hAnsi="Menlo" w:cs="Menlo"/>
            <w:color w:val="000000"/>
            <w:sz w:val="16"/>
            <w:szCs w:val="16"/>
            <w:rPrChange w:id="1343" w:author="Vihari Réka" w:date="2018-11-23T20:38:00Z">
              <w:rPr>
                <w:rFonts w:ascii="Menlo" w:eastAsiaTheme="minorHAnsi" w:hAnsi="Menlo" w:cs="Menlo"/>
                <w:color w:val="000000"/>
              </w:rPr>
            </w:rPrChange>
          </w:rPr>
          <w:t xml:space="preserve">        })</w:t>
        </w:r>
      </w:ins>
    </w:p>
    <w:p w14:paraId="27D44203" w14:textId="504164B3" w:rsidR="0039020A" w:rsidDel="00D1686B" w:rsidRDefault="00411B12" w:rsidP="00945E8E">
      <w:pPr>
        <w:rPr>
          <w:del w:id="1344" w:author="Vihari Réka" w:date="2018-11-22T23:56:00Z"/>
        </w:rPr>
      </w:pPr>
      <w:del w:id="1345" w:author="Vihari Réka" w:date="2018-11-22T23:56:00Z">
        <w:r w:rsidDel="00D1686B">
          <w:lastRenderedPageBreak/>
          <w:delText>TODO: összes kommunikáció leírása</w:delText>
        </w:r>
      </w:del>
    </w:p>
    <w:p w14:paraId="14F52F54" w14:textId="64BC4A50" w:rsidR="00A471C6" w:rsidRDefault="00A471C6" w:rsidP="00D1686B">
      <w:pPr>
        <w:pStyle w:val="Cmsor2"/>
        <w:numPr>
          <w:ilvl w:val="2"/>
          <w:numId w:val="20"/>
        </w:numPr>
        <w:pPrChange w:id="1346" w:author="Vihari Réka" w:date="2018-11-22T23:46:00Z">
          <w:pPr>
            <w:pStyle w:val="Cmsor2"/>
            <w:numPr>
              <w:numId w:val="15"/>
            </w:numPr>
            <w:ind w:left="1080" w:hanging="360"/>
          </w:pPr>
        </w:pPrChange>
      </w:pPr>
      <w:bookmarkStart w:id="1347" w:name="_Toc530002325"/>
      <w:r>
        <w:t>Authentikáció</w:t>
      </w:r>
      <w:bookmarkEnd w:id="1347"/>
    </w:p>
    <w:p w14:paraId="1D2572DF" w14:textId="0EE6EFC7" w:rsidR="00A471C6" w:rsidRPr="003A6C89" w:rsidRDefault="006A2BF5" w:rsidP="003A6C89">
      <w:pPr>
        <w:spacing w:after="120" w:line="360" w:lineRule="auto"/>
        <w:ind w:firstLine="720"/>
        <w:jc w:val="both"/>
        <w:rPr>
          <w:rFonts w:cs="Times New Roman"/>
        </w:rPr>
      </w:pPr>
      <w:r w:rsidRPr="003A6C89">
        <w:rPr>
          <w:rFonts w:cs="Times New Roman"/>
        </w:rPr>
        <w:t>Az authentikáció a J</w:t>
      </w:r>
      <w:r w:rsidR="006E10C0" w:rsidRPr="003A6C89">
        <w:rPr>
          <w:rFonts w:cs="Times New Roman"/>
        </w:rPr>
        <w:t>SON Web T</w:t>
      </w:r>
      <w:r w:rsidRPr="003A6C89">
        <w:rPr>
          <w:rFonts w:cs="Times New Roman"/>
        </w:rPr>
        <w:t xml:space="preserve">oken </w:t>
      </w:r>
      <w:r w:rsidR="006E10C0" w:rsidRPr="003A6C89">
        <w:rPr>
          <w:rFonts w:cs="Times New Roman"/>
        </w:rPr>
        <w:t xml:space="preserve">(JWT) </w:t>
      </w:r>
      <w:r w:rsidRPr="003A6C89">
        <w:rPr>
          <w:rFonts w:cs="Times New Roman"/>
        </w:rPr>
        <w:t xml:space="preserve">segítségével történik. </w:t>
      </w:r>
      <w:commentRangeStart w:id="1348"/>
      <w:r w:rsidR="006E10C0" w:rsidRPr="003A6C89">
        <w:rPr>
          <w:rFonts w:cs="Times New Roman"/>
        </w:rPr>
        <w:t xml:space="preserve">A JWT egy nyitott szabvány, ami definiál </w:t>
      </w:r>
      <w:ins w:id="1349" w:author="Vihari Réka" w:date="2018-11-22T10:29:00Z">
        <w:r w:rsidR="002052A4">
          <w:rPr>
            <w:rFonts w:cs="Times New Roman"/>
          </w:rPr>
          <w:t xml:space="preserve">egy </w:t>
        </w:r>
      </w:ins>
      <w:del w:id="1350" w:author="Vihari Réka" w:date="2018-11-22T10:29:00Z">
        <w:r w:rsidR="006E10C0" w:rsidRPr="003A6C89" w:rsidDel="00A613DE">
          <w:rPr>
            <w:rFonts w:cs="Times New Roman"/>
          </w:rPr>
          <w:delText xml:space="preserve">egy kompakt és önálló </w:delText>
        </w:r>
      </w:del>
      <w:r w:rsidR="006E10C0" w:rsidRPr="003A6C89">
        <w:rPr>
          <w:rFonts w:cs="Times New Roman"/>
        </w:rPr>
        <w:t>utat, melyen biztonságosan továbbíthatunk információkat JSON</w:t>
      </w:r>
      <w:del w:id="1351" w:author="Vihari Réka" w:date="2018-11-22T10:29:00Z">
        <w:r w:rsidR="006E10C0" w:rsidRPr="003A6C89" w:rsidDel="002052A4">
          <w:rPr>
            <w:rFonts w:cs="Times New Roman"/>
          </w:rPr>
          <w:delText xml:space="preserve"> </w:delText>
        </w:r>
      </w:del>
      <w:ins w:id="1352" w:author="Vihari Réka" w:date="2018-11-22T10:29:00Z">
        <w:r w:rsidR="002052A4">
          <w:rPr>
            <w:rFonts w:cs="Times New Roman"/>
          </w:rPr>
          <w:t xml:space="preserve"> formában az egyes felek között</w:t>
        </w:r>
      </w:ins>
      <w:del w:id="1353" w:author="Vihari Réka" w:date="2018-11-22T10:29:00Z">
        <w:r w:rsidR="006E10C0" w:rsidRPr="003A6C89" w:rsidDel="002052A4">
          <w:rPr>
            <w:rFonts w:cs="Times New Roman"/>
          </w:rPr>
          <w:delText>objektumok között</w:delText>
        </w:r>
      </w:del>
      <w:r w:rsidR="006E10C0" w:rsidRPr="003A6C89">
        <w:rPr>
          <w:rFonts w:cs="Times New Roman"/>
        </w:rPr>
        <w:t xml:space="preserve">. </w:t>
      </w:r>
      <w:commentRangeEnd w:id="1348"/>
      <w:r w:rsidR="00940694">
        <w:rPr>
          <w:rStyle w:val="Jegyzethivatkozs"/>
        </w:rPr>
        <w:commentReference w:id="1348"/>
      </w:r>
      <w:r w:rsidR="006E10C0" w:rsidRPr="003A6C89">
        <w:rPr>
          <w:rFonts w:cs="Times New Roman"/>
        </w:rPr>
        <w:t xml:space="preserve">Az információ digitális aláírással rendelkezik, így verifikálható és megbízható. Az aláírást titkos (HMAC algoritmus) vagy publikus kulccsal (például: RSA) végezhetjük. </w:t>
      </w:r>
    </w:p>
    <w:p w14:paraId="40B4A82F" w14:textId="77777777" w:rsidR="006E10C0" w:rsidRPr="003A6C89" w:rsidRDefault="006E10C0" w:rsidP="003A6C89">
      <w:pPr>
        <w:spacing w:after="120" w:line="360" w:lineRule="auto"/>
        <w:ind w:firstLine="720"/>
        <w:jc w:val="both"/>
        <w:rPr>
          <w:rFonts w:cs="Times New Roman"/>
        </w:rPr>
      </w:pPr>
      <w:r w:rsidRPr="003A6C89">
        <w:rPr>
          <w:rFonts w:cs="Times New Roman"/>
        </w:rPr>
        <w:t xml:space="preserve">Két féle lehetőségünk van a tokenek használatára. Egyrészt használhatjuk authentikációhoz, ez a leggyakoribb használata a JWT tokeneknek. A User bejelentkezésnél megkapja a szervertől a JWT tokent, melyet ezután az összes szerver-kérésnek tartalmaznia kell, hogy az authentikálás létre jöjjön. </w:t>
      </w:r>
    </w:p>
    <w:p w14:paraId="6DA4DE60" w14:textId="77777777" w:rsidR="006E10C0" w:rsidRPr="003A6C89" w:rsidRDefault="006E10C0" w:rsidP="003A6C89">
      <w:pPr>
        <w:spacing w:after="120" w:line="360" w:lineRule="auto"/>
        <w:ind w:firstLine="720"/>
        <w:jc w:val="both"/>
        <w:rPr>
          <w:rFonts w:cs="Times New Roman"/>
        </w:rPr>
      </w:pPr>
      <w:r w:rsidRPr="003A6C89">
        <w:rPr>
          <w:rFonts w:cs="Times New Roman"/>
        </w:rPr>
        <w:t>Másrészt információ továbbításhoz is használhatjuk, mellyel biztonságosan küldhetünk a</w:t>
      </w:r>
      <w:r w:rsidR="00411B12">
        <w:rPr>
          <w:rFonts w:cs="Times New Roman"/>
        </w:rPr>
        <w:t>datokat a felek között. A token</w:t>
      </w:r>
      <w:r w:rsidRPr="003A6C89">
        <w:rPr>
          <w:rFonts w:cs="Times New Roman"/>
        </w:rPr>
        <w:t xml:space="preserve">ek aláírással rendelkezhetnek, mely alapján biztosak lehetünk, hogy a küldő valóban az, akinek mondja magát. </w:t>
      </w:r>
      <w:r w:rsidR="00F335C5" w:rsidRPr="003A6C89">
        <w:rPr>
          <w:rFonts w:cs="Times New Roman"/>
        </w:rPr>
        <w:t xml:space="preserve">Továbbá, az aláírás segítségével azt is vizsgálhatjuk, hogy az információt manipulálták-e. </w:t>
      </w:r>
    </w:p>
    <w:p w14:paraId="68F3F7C4" w14:textId="493F9123" w:rsidR="00A4098C" w:rsidRPr="003A6C89" w:rsidRDefault="00F335C5" w:rsidP="00A4098C">
      <w:pPr>
        <w:spacing w:after="120" w:line="360" w:lineRule="auto"/>
        <w:ind w:firstLine="720"/>
        <w:jc w:val="both"/>
        <w:rPr>
          <w:rFonts w:cs="Times New Roman"/>
        </w:rPr>
      </w:pPr>
      <w:r w:rsidRPr="003A6C89">
        <w:rPr>
          <w:rFonts w:cs="Times New Roman"/>
        </w:rPr>
        <w:t>Egy JWT három részből áll: ezek a Header, Payload és Signature (aláírás). A Header tipikusan k</w:t>
      </w:r>
      <w:r w:rsidR="00411B12">
        <w:rPr>
          <w:rFonts w:cs="Times New Roman"/>
        </w:rPr>
        <w:t xml:space="preserve">ét részt tartalmaz: </w:t>
      </w:r>
      <w:del w:id="1354" w:author="Illanicz Barnabás" w:date="2018-11-19T15:57:00Z">
        <w:r w:rsidR="00411B12" w:rsidDel="00527E71">
          <w:rPr>
            <w:rFonts w:cs="Times New Roman"/>
          </w:rPr>
          <w:delText xml:space="preserve">ami </w:delText>
        </w:r>
      </w:del>
      <w:r w:rsidR="00411B12">
        <w:rPr>
          <w:rFonts w:cs="Times New Roman"/>
        </w:rPr>
        <w:t xml:space="preserve">a </w:t>
      </w:r>
      <w:commentRangeStart w:id="1355"/>
      <w:r w:rsidR="00411B12">
        <w:rPr>
          <w:rFonts w:cs="Times New Roman"/>
        </w:rPr>
        <w:t>token</w:t>
      </w:r>
      <w:ins w:id="1356" w:author="Vihari Réka" w:date="2018-11-22T10:30:00Z">
        <w:r w:rsidR="002052A4">
          <w:rPr>
            <w:rFonts w:cs="Times New Roman"/>
          </w:rPr>
          <w:t xml:space="preserve"> típusát</w:t>
        </w:r>
      </w:ins>
      <w:del w:id="1357" w:author="Vihari Réka" w:date="2018-11-22T10:30:00Z">
        <w:r w:rsidRPr="003A6C89" w:rsidDel="002052A4">
          <w:rPr>
            <w:rFonts w:cs="Times New Roman"/>
          </w:rPr>
          <w:delText>ből</w:delText>
        </w:r>
      </w:del>
      <w:r w:rsidRPr="003A6C89">
        <w:rPr>
          <w:rFonts w:cs="Times New Roman"/>
        </w:rPr>
        <w:t xml:space="preserve"> </w:t>
      </w:r>
      <w:commentRangeEnd w:id="1355"/>
      <w:r w:rsidR="00D84E6E">
        <w:rPr>
          <w:rStyle w:val="Jegyzethivatkozs"/>
        </w:rPr>
        <w:commentReference w:id="1355"/>
      </w:r>
      <w:r w:rsidRPr="003A6C89">
        <w:rPr>
          <w:rFonts w:cs="Times New Roman"/>
        </w:rPr>
        <w:t xml:space="preserve">és a használt hash algoritmusból áll. </w:t>
      </w:r>
      <w:r w:rsidR="003A6C89" w:rsidRPr="003A6C89">
        <w:rPr>
          <w:rFonts w:cs="Times New Roman"/>
        </w:rPr>
        <w:t xml:space="preserve">A Payload tartalmazza a claims-eket, ilyenek az </w:t>
      </w:r>
      <w:commentRangeStart w:id="1358"/>
      <w:r w:rsidR="003A6C89" w:rsidRPr="003A6C89">
        <w:rPr>
          <w:rFonts w:cs="Times New Roman"/>
        </w:rPr>
        <w:t xml:space="preserve">egyes entitásokhoz tartozó </w:t>
      </w:r>
      <w:del w:id="1359" w:author="Vihari Réka" w:date="2018-11-22T10:30:00Z">
        <w:r w:rsidR="003A6C89" w:rsidRPr="003A6C89" w:rsidDel="002052A4">
          <w:rPr>
            <w:rFonts w:cs="Times New Roman"/>
          </w:rPr>
          <w:delText xml:space="preserve">állapotok </w:delText>
        </w:r>
      </w:del>
      <w:commentRangeEnd w:id="1358"/>
      <w:ins w:id="1360" w:author="Vihari Réka" w:date="2018-11-22T10:30:00Z">
        <w:r w:rsidR="002052A4">
          <w:rPr>
            <w:rFonts w:cs="Times New Roman"/>
          </w:rPr>
          <w:t>információk (például: felhasználóknál név, emai</w:t>
        </w:r>
      </w:ins>
      <w:ins w:id="1361" w:author="Vihari Réka" w:date="2018-11-22T10:31:00Z">
        <w:r w:rsidR="002052A4">
          <w:rPr>
            <w:rFonts w:cs="Times New Roman"/>
          </w:rPr>
          <w:t>l, stb.</w:t>
        </w:r>
      </w:ins>
      <w:ins w:id="1362" w:author="Vihari Réka" w:date="2018-11-22T10:30:00Z">
        <w:r w:rsidR="002052A4">
          <w:rPr>
            <w:rFonts w:cs="Times New Roman"/>
          </w:rPr>
          <w:t xml:space="preserve">) </w:t>
        </w:r>
        <w:r w:rsidR="002052A4" w:rsidRPr="003A6C89">
          <w:rPr>
            <w:rFonts w:cs="Times New Roman"/>
          </w:rPr>
          <w:t xml:space="preserve"> </w:t>
        </w:r>
      </w:ins>
      <w:r w:rsidR="005E6AF5">
        <w:rPr>
          <w:rStyle w:val="Jegyzethivatkozs"/>
        </w:rPr>
        <w:commentReference w:id="1358"/>
      </w:r>
      <w:r w:rsidR="003A6C89" w:rsidRPr="003A6C89">
        <w:rPr>
          <w:rFonts w:cs="Times New Roman"/>
        </w:rPr>
        <w:t xml:space="preserve">és egyéb további adatok. A Signature pedig a küldő digitális aláírása, amivel verifikálhatjuk az üzenetet. </w:t>
      </w:r>
    </w:p>
    <w:p w14:paraId="727513CF" w14:textId="77777777" w:rsidR="003A6C89" w:rsidRPr="003A6C89" w:rsidRDefault="003A6C89" w:rsidP="003A6C89">
      <w:pPr>
        <w:spacing w:after="120" w:line="360" w:lineRule="auto"/>
        <w:ind w:firstLine="720"/>
        <w:jc w:val="both"/>
        <w:rPr>
          <w:rFonts w:cs="Times New Roman"/>
        </w:rPr>
      </w:pPr>
      <w:r w:rsidRPr="003A6C89">
        <w:rPr>
          <w:rFonts w:cs="Times New Roman"/>
        </w:rPr>
        <w:t>Az alkalmazásomban szereplő aktuális tokennek a szerkezete sz</w:t>
      </w:r>
      <w:r w:rsidR="00411B12">
        <w:rPr>
          <w:rFonts w:cs="Times New Roman"/>
        </w:rPr>
        <w:t>erepel az alábbi képen. A token</w:t>
      </w:r>
      <w:r w:rsidRPr="003A6C89">
        <w:rPr>
          <w:rFonts w:cs="Times New Roman"/>
        </w:rPr>
        <w:t xml:space="preserve">ben szereplő két pont választja el a JWT token három részét egymástól. </w:t>
      </w:r>
    </w:p>
    <w:p w14:paraId="1085E4D6" w14:textId="77777777" w:rsidR="00055088" w:rsidRDefault="00055088" w:rsidP="00A471C6"/>
    <w:p w14:paraId="7BA8AA4C" w14:textId="77777777" w:rsidR="00055088" w:rsidRDefault="003A6C89" w:rsidP="00A471C6">
      <w:r>
        <w:rPr>
          <w:noProof/>
        </w:rPr>
        <w:drawing>
          <wp:inline distT="0" distB="0" distL="0" distR="0" wp14:anchorId="096F4E91" wp14:editId="0E25B89E">
            <wp:extent cx="4978400" cy="990600"/>
            <wp:effectExtent l="0" t="0" r="0" b="0"/>
            <wp:docPr id="36" name="Kép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Képernyőfotó 2018-11-14 - 23.20.18.png"/>
                    <pic:cNvPicPr/>
                  </pic:nvPicPr>
                  <pic:blipFill>
                    <a:blip r:embed="rId41">
                      <a:extLst>
                        <a:ext uri="{28A0092B-C50C-407E-A947-70E740481C1C}">
                          <a14:useLocalDpi xmlns:a14="http://schemas.microsoft.com/office/drawing/2010/main" val="0"/>
                        </a:ext>
                      </a:extLst>
                    </a:blip>
                    <a:stretch>
                      <a:fillRect/>
                    </a:stretch>
                  </pic:blipFill>
                  <pic:spPr>
                    <a:xfrm>
                      <a:off x="0" y="0"/>
                      <a:ext cx="4978400" cy="990600"/>
                    </a:xfrm>
                    <a:prstGeom prst="rect">
                      <a:avLst/>
                    </a:prstGeom>
                  </pic:spPr>
                </pic:pic>
              </a:graphicData>
            </a:graphic>
          </wp:inline>
        </w:drawing>
      </w:r>
    </w:p>
    <w:p w14:paraId="109A2D88" w14:textId="77777777" w:rsidR="00411B12" w:rsidRDefault="00411B12" w:rsidP="000D1DDB">
      <w:pPr>
        <w:spacing w:after="120" w:line="360" w:lineRule="auto"/>
        <w:ind w:firstLine="720"/>
        <w:jc w:val="both"/>
        <w:rPr>
          <w:rFonts w:cs="Times New Roman"/>
        </w:rPr>
      </w:pPr>
    </w:p>
    <w:p w14:paraId="05D18111" w14:textId="063F419C" w:rsidR="000D1DDB" w:rsidRDefault="00B22C33" w:rsidP="000D1DDB">
      <w:pPr>
        <w:spacing w:after="120" w:line="360" w:lineRule="auto"/>
        <w:ind w:firstLine="720"/>
        <w:jc w:val="both"/>
        <w:rPr>
          <w:ins w:id="1363" w:author="Vihari Réka" w:date="2018-11-22T23:47:00Z"/>
          <w:rFonts w:cs="Times New Roman"/>
        </w:rPr>
      </w:pPr>
      <w:r>
        <w:rPr>
          <w:rFonts w:cs="Times New Roman"/>
        </w:rPr>
        <w:t>A JWT hivatalos</w:t>
      </w:r>
      <w:r w:rsidR="00411B12">
        <w:rPr>
          <w:rFonts w:cs="Times New Roman"/>
        </w:rPr>
        <w:t xml:space="preserve"> oldalán lehetőségünk van token</w:t>
      </w:r>
      <w:r>
        <w:rPr>
          <w:rFonts w:cs="Times New Roman"/>
        </w:rPr>
        <w:t>ünk dekódolására, mely az alábbi képen látható. A Header részből kinyerhető információ alapján a to</w:t>
      </w:r>
      <w:r w:rsidR="00411B12">
        <w:rPr>
          <w:rFonts w:cs="Times New Roman"/>
        </w:rPr>
        <w:t>ken</w:t>
      </w:r>
      <w:r>
        <w:rPr>
          <w:rFonts w:cs="Times New Roman"/>
        </w:rPr>
        <w:t xml:space="preserve">ünk </w:t>
      </w:r>
      <w:r w:rsidR="00411B12">
        <w:rPr>
          <w:rFonts w:cs="Times New Roman"/>
        </w:rPr>
        <w:t xml:space="preserve">a </w:t>
      </w:r>
      <w:r>
        <w:rPr>
          <w:rFonts w:cs="Times New Roman"/>
        </w:rPr>
        <w:t>HS512 algoritmust használja. A Payload-ból láthatjuk, hogy a bejelentk</w:t>
      </w:r>
      <w:r w:rsidR="00411B12">
        <w:rPr>
          <w:rFonts w:cs="Times New Roman"/>
        </w:rPr>
        <w:t xml:space="preserve">ezett felhasználó neve admin, aki </w:t>
      </w:r>
      <w:r w:rsidR="000D1DDB">
        <w:rPr>
          <w:rFonts w:cs="Times New Roman"/>
        </w:rPr>
        <w:t xml:space="preserve">admin és </w:t>
      </w:r>
      <w:r w:rsidR="000D1DDB">
        <w:rPr>
          <w:rFonts w:cs="Times New Roman"/>
        </w:rPr>
        <w:lastRenderedPageBreak/>
        <w:t xml:space="preserve">felhasználói jogokkal egyaránt rendelkezik. A Signature-ből pedig láthatjuk, hogy </w:t>
      </w:r>
      <w:r w:rsidR="000D1DDB" w:rsidRPr="000D1DDB">
        <w:rPr>
          <w:rFonts w:cs="Times New Roman"/>
        </w:rPr>
        <w:t>HMAC SHA512 algoritmust használ.</w:t>
      </w:r>
    </w:p>
    <w:p w14:paraId="43C4B9EA" w14:textId="4038F4C6" w:rsidR="00D1686B" w:rsidRDefault="00D1686B" w:rsidP="000D1DDB">
      <w:pPr>
        <w:spacing w:after="120" w:line="360" w:lineRule="auto"/>
        <w:ind w:firstLine="720"/>
        <w:jc w:val="both"/>
        <w:rPr>
          <w:ins w:id="1364" w:author="Vihari Réka" w:date="2018-11-22T23:46:00Z"/>
          <w:rFonts w:cs="Times New Roman"/>
        </w:rPr>
      </w:pPr>
      <w:ins w:id="1365" w:author="Vihari Réka" w:date="2018-11-22T23:47:00Z">
        <w:r>
          <w:rPr>
            <w:rFonts w:cs="Times New Roman"/>
          </w:rPr>
          <w:t xml:space="preserve">Az authentikációhoz a már említett Alomofire-t hívtam segítségül. </w:t>
        </w:r>
      </w:ins>
    </w:p>
    <w:p w14:paraId="27FE4EB5" w14:textId="1185203F" w:rsidR="00D1686B" w:rsidRPr="000D1DDB" w:rsidRDefault="00D1686B" w:rsidP="000D1DDB">
      <w:pPr>
        <w:spacing w:after="120" w:line="360" w:lineRule="auto"/>
        <w:ind w:firstLine="720"/>
        <w:jc w:val="both"/>
        <w:rPr>
          <w:rFonts w:cs="Times New Roman"/>
        </w:rPr>
      </w:pPr>
    </w:p>
    <w:p w14:paraId="515127AA" w14:textId="77777777" w:rsidR="00B22C33" w:rsidRDefault="00B22C33" w:rsidP="00B22C33">
      <w:pPr>
        <w:spacing w:after="120" w:line="360" w:lineRule="auto"/>
        <w:ind w:firstLine="720"/>
        <w:jc w:val="both"/>
        <w:rPr>
          <w:rFonts w:cs="Times New Roman"/>
        </w:rPr>
      </w:pPr>
      <w:r>
        <w:rPr>
          <w:rFonts w:cs="Times New Roman"/>
        </w:rPr>
        <w:t xml:space="preserve"> </w:t>
      </w:r>
    </w:p>
    <w:p w14:paraId="316B9155" w14:textId="77777777" w:rsidR="00B22C33" w:rsidRPr="003A6C89" w:rsidRDefault="00B22C33" w:rsidP="00B22C33">
      <w:pPr>
        <w:spacing w:after="120" w:line="360" w:lineRule="auto"/>
        <w:ind w:firstLine="720"/>
        <w:jc w:val="both"/>
        <w:rPr>
          <w:rFonts w:cs="Times New Roman"/>
        </w:rPr>
      </w:pPr>
      <w:r>
        <w:rPr>
          <w:rFonts w:cs="Times New Roman"/>
          <w:noProof/>
        </w:rPr>
        <w:drawing>
          <wp:inline distT="0" distB="0" distL="0" distR="0" wp14:anchorId="582831C1" wp14:editId="1909A756">
            <wp:extent cx="5759450" cy="3430270"/>
            <wp:effectExtent l="0" t="0" r="6350" b="0"/>
            <wp:docPr id="37" name="Kép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Képernyőfotó 2018-11-14 - 23.34.37.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59450" cy="3430270"/>
                    </a:xfrm>
                    <a:prstGeom prst="rect">
                      <a:avLst/>
                    </a:prstGeom>
                  </pic:spPr>
                </pic:pic>
              </a:graphicData>
            </a:graphic>
          </wp:inline>
        </w:drawing>
      </w:r>
    </w:p>
    <w:p w14:paraId="06B324ED" w14:textId="77777777" w:rsidR="00B22C33" w:rsidRDefault="00B22C33" w:rsidP="00A471C6"/>
    <w:p w14:paraId="219C50AC" w14:textId="70C1D343" w:rsidR="00F335C5" w:rsidRPr="000D1DDB" w:rsidRDefault="00411B12" w:rsidP="000D1DDB">
      <w:pPr>
        <w:spacing w:after="120" w:line="360" w:lineRule="auto"/>
        <w:ind w:firstLine="720"/>
        <w:jc w:val="both"/>
        <w:rPr>
          <w:rFonts w:cs="Times New Roman"/>
        </w:rPr>
      </w:pPr>
      <w:r>
        <w:rPr>
          <w:rFonts w:cs="Times New Roman"/>
        </w:rPr>
        <w:t>A token</w:t>
      </w:r>
      <w:r w:rsidR="009D1588">
        <w:rPr>
          <w:rFonts w:cs="Times New Roman"/>
        </w:rPr>
        <w:t xml:space="preserve">t a szervertől kapjuk meg, miután elküldtünk neki egy beregisztrált felhasználónév és jelszó párost az alkalmazás bejelentkező felületén.  </w:t>
      </w:r>
      <w:r w:rsidR="00B22C33" w:rsidRPr="000D1DDB">
        <w:rPr>
          <w:rFonts w:cs="Times New Roman"/>
        </w:rPr>
        <w:t xml:space="preserve">A </w:t>
      </w:r>
      <w:r w:rsidR="009D1588">
        <w:rPr>
          <w:rFonts w:cs="Times New Roman"/>
        </w:rPr>
        <w:t xml:space="preserve">megkapott </w:t>
      </w:r>
      <w:r w:rsidR="00B22C33" w:rsidRPr="000D1DDB">
        <w:rPr>
          <w:rFonts w:cs="Times New Roman"/>
        </w:rPr>
        <w:t>tokent a szerver hálózati kéréseknél a HTTP</w:t>
      </w:r>
      <w:ins w:id="1366" w:author="Illanicz Barnabás" w:date="2018-11-19T16:04:00Z">
        <w:r w:rsidR="001510C8">
          <w:rPr>
            <w:rFonts w:cs="Times New Roman"/>
          </w:rPr>
          <w:t xml:space="preserve"> </w:t>
        </w:r>
      </w:ins>
      <w:r w:rsidR="00B22C33" w:rsidRPr="000D1DDB">
        <w:rPr>
          <w:rFonts w:cs="Times New Roman"/>
        </w:rPr>
        <w:t>Header-ben kell feltüntetni</w:t>
      </w:r>
      <w:r w:rsidR="009D1588">
        <w:rPr>
          <w:rFonts w:cs="Times New Roman"/>
        </w:rPr>
        <w:t>, ezzel jogosultságot kapva a kérésben szereplő adatok lekéréséhez</w:t>
      </w:r>
      <w:r w:rsidR="00B22C33" w:rsidRPr="000D1DDB">
        <w:rPr>
          <w:rFonts w:cs="Times New Roman"/>
        </w:rPr>
        <w:t>. A Header kulcsának neve az ,,Authorization” és az értéke a token az alábbi formában:</w:t>
      </w:r>
    </w:p>
    <w:p w14:paraId="04CF8F49" w14:textId="77777777" w:rsidR="00B22C33" w:rsidRDefault="00B22C33" w:rsidP="00A471C6"/>
    <w:p w14:paraId="29B88ADC" w14:textId="77777777" w:rsidR="00B22C33" w:rsidRDefault="00B22C33" w:rsidP="00A471C6">
      <w:pPr>
        <w:rPr>
          <w:rFonts w:ascii="Menlo" w:eastAsiaTheme="minorHAnsi" w:hAnsi="Menlo" w:cs="Menlo"/>
          <w:color w:val="000000"/>
        </w:rPr>
      </w:pPr>
      <w:r>
        <w:rPr>
          <w:rFonts w:ascii="Menlo" w:eastAsiaTheme="minorHAnsi" w:hAnsi="Menlo" w:cs="Menlo"/>
          <w:b/>
          <w:bCs/>
          <w:color w:val="9B2393"/>
        </w:rPr>
        <w:t>var</w:t>
      </w:r>
      <w:r>
        <w:rPr>
          <w:rFonts w:ascii="Menlo" w:eastAsiaTheme="minorHAnsi" w:hAnsi="Menlo" w:cs="Menlo"/>
          <w:color w:val="000000"/>
        </w:rPr>
        <w:t xml:space="preserve"> headers: </w:t>
      </w:r>
      <w:r>
        <w:rPr>
          <w:rFonts w:ascii="Menlo" w:eastAsiaTheme="minorHAnsi" w:hAnsi="Menlo" w:cs="Menlo"/>
          <w:color w:val="326D74"/>
        </w:rPr>
        <w:t>HTTPHeaders</w:t>
      </w:r>
      <w:r>
        <w:rPr>
          <w:rFonts w:ascii="Menlo" w:eastAsiaTheme="minorHAnsi" w:hAnsi="Menlo" w:cs="Menlo"/>
          <w:color w:val="000000"/>
        </w:rPr>
        <w:t xml:space="preserve"> = [</w:t>
      </w:r>
      <w:r>
        <w:rPr>
          <w:rFonts w:ascii="Menlo" w:eastAsiaTheme="minorHAnsi" w:hAnsi="Menlo" w:cs="Menlo"/>
          <w:color w:val="C41A16"/>
        </w:rPr>
        <w:t>"Authorization"</w:t>
      </w:r>
      <w:r>
        <w:rPr>
          <w:rFonts w:ascii="Menlo" w:eastAsiaTheme="minorHAnsi" w:hAnsi="Menlo" w:cs="Menlo"/>
          <w:color w:val="000000"/>
        </w:rPr>
        <w:t>:</w:t>
      </w:r>
      <w:r>
        <w:rPr>
          <w:rFonts w:ascii="Menlo" w:eastAsiaTheme="minorHAnsi" w:hAnsi="Menlo" w:cs="Menlo"/>
          <w:color w:val="C41A16"/>
        </w:rPr>
        <w:t>"Bearer token"</w:t>
      </w:r>
      <w:r>
        <w:rPr>
          <w:rFonts w:ascii="Menlo" w:eastAsiaTheme="minorHAnsi" w:hAnsi="Menlo" w:cs="Menlo"/>
          <w:color w:val="000000"/>
        </w:rPr>
        <w:t>]</w:t>
      </w:r>
    </w:p>
    <w:p w14:paraId="27B3DB43" w14:textId="77777777" w:rsidR="00B22C33" w:rsidRPr="00B22C33" w:rsidRDefault="00B22C33" w:rsidP="00A471C6"/>
    <w:p w14:paraId="39EF5BCD" w14:textId="77777777" w:rsidR="009D1588" w:rsidRDefault="00B22C33" w:rsidP="000D1DDB">
      <w:pPr>
        <w:spacing w:after="120" w:line="360" w:lineRule="auto"/>
        <w:ind w:firstLine="720"/>
        <w:jc w:val="both"/>
        <w:rPr>
          <w:rFonts w:cs="Times New Roman"/>
        </w:rPr>
      </w:pPr>
      <w:r w:rsidRPr="000D1DDB">
        <w:rPr>
          <w:rFonts w:cs="Times New Roman"/>
        </w:rPr>
        <w:t>Itt a kérésben, a szervertől kapott válasz</w:t>
      </w:r>
      <w:r w:rsidR="00411B12">
        <w:rPr>
          <w:rFonts w:cs="Times New Roman"/>
        </w:rPr>
        <w:t xml:space="preserve"> alapján helyettesítjük a token</w:t>
      </w:r>
      <w:r w:rsidRPr="000D1DDB">
        <w:rPr>
          <w:rFonts w:cs="Times New Roman"/>
        </w:rPr>
        <w:t xml:space="preserve">t a kapott értékkel az authentikációhoz. </w:t>
      </w:r>
      <w:r w:rsidR="00411B12">
        <w:rPr>
          <w:rFonts w:cs="Times New Roman"/>
        </w:rPr>
        <w:t>A header értékét a kapott token</w:t>
      </w:r>
      <w:r w:rsidR="009D1588">
        <w:rPr>
          <w:rFonts w:cs="Times New Roman"/>
        </w:rPr>
        <w:t>nel az alábbi updateValue() metódussal változtathatjuk:</w:t>
      </w:r>
    </w:p>
    <w:p w14:paraId="2EA1A5BC" w14:textId="77777777" w:rsidR="009D1588" w:rsidRDefault="009D1588" w:rsidP="000D1DDB">
      <w:pPr>
        <w:spacing w:after="120" w:line="360" w:lineRule="auto"/>
        <w:ind w:firstLine="720"/>
        <w:jc w:val="both"/>
        <w:rPr>
          <w:rFonts w:cs="Times New Roman"/>
        </w:rPr>
      </w:pPr>
      <w:r>
        <w:rPr>
          <w:rFonts w:ascii="Menlo" w:eastAsiaTheme="minorHAnsi" w:hAnsi="Menlo" w:cs="Menlo"/>
          <w:color w:val="000000"/>
        </w:rPr>
        <w:t>headers.</w:t>
      </w:r>
      <w:r>
        <w:rPr>
          <w:rFonts w:ascii="Menlo" w:eastAsiaTheme="minorHAnsi" w:hAnsi="Menlo" w:cs="Menlo"/>
          <w:color w:val="3900A0"/>
        </w:rPr>
        <w:t>updateValue</w:t>
      </w:r>
      <w:r>
        <w:rPr>
          <w:rFonts w:ascii="Menlo" w:eastAsiaTheme="minorHAnsi" w:hAnsi="Menlo" w:cs="Menlo"/>
          <w:color w:val="000000"/>
        </w:rPr>
        <w:t>(</w:t>
      </w:r>
      <w:r>
        <w:rPr>
          <w:rFonts w:ascii="Menlo" w:eastAsiaTheme="minorHAnsi" w:hAnsi="Menlo" w:cs="Menlo"/>
          <w:color w:val="C41A16"/>
        </w:rPr>
        <w:t xml:space="preserve">"Bearer </w:t>
      </w:r>
      <w:r>
        <w:rPr>
          <w:rFonts w:ascii="Menlo" w:eastAsiaTheme="minorHAnsi" w:hAnsi="Menlo" w:cs="Menlo"/>
          <w:color w:val="000000"/>
        </w:rPr>
        <w:t>\</w:t>
      </w:r>
      <w:r>
        <w:rPr>
          <w:rFonts w:ascii="Menlo" w:eastAsiaTheme="minorHAnsi" w:hAnsi="Menlo" w:cs="Menlo"/>
          <w:color w:val="C41A16"/>
        </w:rPr>
        <w:t>(</w:t>
      </w:r>
      <w:r>
        <w:rPr>
          <w:rFonts w:ascii="Menlo" w:eastAsiaTheme="minorHAnsi" w:hAnsi="Menlo" w:cs="Menlo"/>
          <w:color w:val="000000"/>
        </w:rPr>
        <w:t>auth.</w:t>
      </w:r>
      <w:r>
        <w:rPr>
          <w:rFonts w:ascii="Menlo" w:eastAsiaTheme="minorHAnsi" w:hAnsi="Menlo" w:cs="Menlo"/>
          <w:color w:val="326D74"/>
        </w:rPr>
        <w:t>id_token</w:t>
      </w:r>
      <w:r>
        <w:rPr>
          <w:rFonts w:ascii="Menlo" w:eastAsiaTheme="minorHAnsi" w:hAnsi="Menlo" w:cs="Menlo"/>
          <w:color w:val="C41A16"/>
        </w:rPr>
        <w:t>)"</w:t>
      </w:r>
      <w:r>
        <w:rPr>
          <w:rFonts w:ascii="Menlo" w:eastAsiaTheme="minorHAnsi" w:hAnsi="Menlo" w:cs="Menlo"/>
          <w:color w:val="000000"/>
        </w:rPr>
        <w:t xml:space="preserve">, forKey: </w:t>
      </w:r>
      <w:r>
        <w:rPr>
          <w:rFonts w:ascii="Menlo" w:eastAsiaTheme="minorHAnsi" w:hAnsi="Menlo" w:cs="Menlo"/>
          <w:color w:val="C41A16"/>
        </w:rPr>
        <w:t>"Authorization"</w:t>
      </w:r>
      <w:r>
        <w:rPr>
          <w:rFonts w:ascii="Menlo" w:eastAsiaTheme="minorHAnsi" w:hAnsi="Menlo" w:cs="Menlo"/>
          <w:color w:val="000000"/>
        </w:rPr>
        <w:t>)</w:t>
      </w:r>
      <w:r>
        <w:rPr>
          <w:rFonts w:cs="Times New Roman"/>
        </w:rPr>
        <w:t xml:space="preserve"> </w:t>
      </w:r>
    </w:p>
    <w:p w14:paraId="0A5FE41C" w14:textId="77777777" w:rsidR="00B22C33" w:rsidRDefault="009D1588" w:rsidP="009D1588">
      <w:pPr>
        <w:spacing w:after="120" w:line="360" w:lineRule="auto"/>
        <w:ind w:firstLine="720"/>
        <w:jc w:val="both"/>
        <w:rPr>
          <w:rFonts w:cs="Times New Roman"/>
        </w:rPr>
      </w:pPr>
      <w:r>
        <w:rPr>
          <w:rFonts w:cs="Times New Roman"/>
        </w:rPr>
        <w:lastRenderedPageBreak/>
        <w:t xml:space="preserve">Itt az </w:t>
      </w:r>
      <w:r w:rsidRPr="00A611D5">
        <w:rPr>
          <w:rFonts w:ascii="Menlo" w:eastAsiaTheme="minorHAnsi" w:hAnsi="Menlo" w:cs="Menlo"/>
          <w:color w:val="000000"/>
          <w:sz w:val="22"/>
          <w:szCs w:val="22"/>
        </w:rPr>
        <w:t>auth.</w:t>
      </w:r>
      <w:r w:rsidRPr="00A611D5">
        <w:rPr>
          <w:rFonts w:ascii="Menlo" w:eastAsiaTheme="minorHAnsi" w:hAnsi="Menlo" w:cs="Menlo"/>
          <w:color w:val="326D74"/>
          <w:sz w:val="22"/>
          <w:szCs w:val="22"/>
        </w:rPr>
        <w:t>id_token</w:t>
      </w:r>
      <w:r>
        <w:rPr>
          <w:rFonts w:cs="Times New Roman"/>
        </w:rPr>
        <w:t xml:space="preserve"> a szervertől kapott token értéke. </w:t>
      </w:r>
      <w:r>
        <w:rPr>
          <w:rFonts w:cs="Times New Roman"/>
        </w:rPr>
        <w:br/>
      </w:r>
      <w:r w:rsidR="00B22C33" w:rsidRPr="000D1DDB">
        <w:rPr>
          <w:rFonts w:cs="Times New Roman"/>
        </w:rPr>
        <w:t>Mivel ennek a tokennek minden hálózati kérésben szerepelnie kell, ezért szükséges tárolnunk.</w:t>
      </w:r>
      <w:r>
        <w:rPr>
          <w:rFonts w:cs="Times New Roman"/>
        </w:rPr>
        <w:t xml:space="preserve"> </w:t>
      </w:r>
      <w:r w:rsidR="00B22C33" w:rsidRPr="000D1DDB">
        <w:rPr>
          <w:rFonts w:cs="Times New Roman"/>
        </w:rPr>
        <w:t xml:space="preserve">A token tárolására a UserDefaults tárolást használtam. </w:t>
      </w:r>
    </w:p>
    <w:p w14:paraId="1BBEAC3D" w14:textId="77777777" w:rsidR="00EC717F" w:rsidRDefault="00EC717F" w:rsidP="00EC717F">
      <w:pPr>
        <w:spacing w:after="120" w:line="360" w:lineRule="auto"/>
        <w:ind w:firstLine="720"/>
        <w:jc w:val="both"/>
        <w:rPr>
          <w:rFonts w:cs="Times New Roman"/>
        </w:rPr>
      </w:pPr>
      <w:r>
        <w:rPr>
          <w:rFonts w:cs="Times New Roman"/>
        </w:rPr>
        <w:t>A UserDefaults egy interfész, amely a felhasználó default adatbázisa. Itt kulcs-érték párokat tudunk perzisztensen tárolni. Az itt megadott paraméterek alapértelmezett értékekre vonatkoznak, melyek általában a rendszer alapértelmezett állapotát határozzák meg induláskor vagy az egyes alapértelmezett viselkedéseit.</w:t>
      </w:r>
    </w:p>
    <w:p w14:paraId="7CE25E1F" w14:textId="4FDF5BDD" w:rsidR="0047731A" w:rsidRDefault="00EC717F" w:rsidP="00EC717F">
      <w:pPr>
        <w:spacing w:after="120" w:line="360" w:lineRule="auto"/>
        <w:ind w:firstLine="720"/>
        <w:jc w:val="both"/>
        <w:rPr>
          <w:rFonts w:cs="Times New Roman"/>
        </w:rPr>
      </w:pPr>
      <w:r>
        <w:rPr>
          <w:rFonts w:cs="Times New Roman"/>
        </w:rPr>
        <w:t xml:space="preserve">A UserDefaults </w:t>
      </w:r>
      <w:commentRangeStart w:id="1367"/>
      <w:del w:id="1368" w:author="Vihari Réka" w:date="2018-11-22T10:39:00Z">
        <w:r w:rsidDel="002E3512">
          <w:rPr>
            <w:rFonts w:cs="Times New Roman"/>
          </w:rPr>
          <w:delText xml:space="preserve">tárolja </w:delText>
        </w:r>
      </w:del>
      <w:commentRangeEnd w:id="1367"/>
      <w:ins w:id="1369" w:author="Vihari Réka" w:date="2018-11-22T10:39:00Z">
        <w:r w:rsidR="002E3512">
          <w:rPr>
            <w:rFonts w:cs="Times New Roman"/>
          </w:rPr>
          <w:t xml:space="preserve">gyorsítótárazza </w:t>
        </w:r>
      </w:ins>
      <w:r w:rsidR="00353F51">
        <w:rPr>
          <w:rStyle w:val="Jegyzethivatkozs"/>
        </w:rPr>
        <w:commentReference w:id="1367"/>
      </w:r>
      <w:r>
        <w:rPr>
          <w:rFonts w:cs="Times New Roman"/>
        </w:rPr>
        <w:t xml:space="preserve">a kapott információkat, ezáltal nem kell mindig megnyitnunk az alapértelmezett adatbázist, hogy ezeket az értékeket megkapjuk. </w:t>
      </w:r>
      <w:commentRangeStart w:id="1370"/>
      <w:del w:id="1371" w:author="Vihari Réka" w:date="2018-11-22T10:32:00Z">
        <w:r w:rsidDel="002052A4">
          <w:rPr>
            <w:rFonts w:cs="Times New Roman"/>
          </w:rPr>
          <w:delText xml:space="preserve">Miután beállítottunk neki egy adott értéket, az a megadott folyamattal szinkronban változik, illetve aszinkron módon változik a perzisztens tárolással és egyéb folyamatokkal. </w:delText>
        </w:r>
        <w:commentRangeEnd w:id="1370"/>
        <w:r w:rsidR="00FB780C" w:rsidDel="002052A4">
          <w:rPr>
            <w:rStyle w:val="Jegyzethivatkozs"/>
          </w:rPr>
          <w:commentReference w:id="1370"/>
        </w:r>
      </w:del>
    </w:p>
    <w:p w14:paraId="1341D3C9" w14:textId="4A4ED5F4" w:rsidR="00EC717F" w:rsidRDefault="00EC717F" w:rsidP="00EC717F">
      <w:pPr>
        <w:spacing w:after="120" w:line="360" w:lineRule="auto"/>
        <w:ind w:firstLine="720"/>
        <w:jc w:val="both"/>
        <w:rPr>
          <w:rFonts w:cs="Times New Roman"/>
        </w:rPr>
      </w:pPr>
      <w:r>
        <w:rPr>
          <w:rFonts w:cs="Times New Roman"/>
        </w:rPr>
        <w:t>A</w:t>
      </w:r>
      <w:r w:rsidR="00D06BDB">
        <w:rPr>
          <w:rFonts w:cs="Times New Roman"/>
        </w:rPr>
        <w:t xml:space="preserve"> UserDefaults osztályhoz érdemes írni egy wrapper </w:t>
      </w:r>
      <w:r w:rsidR="00411B12">
        <w:rPr>
          <w:rFonts w:cs="Times New Roman"/>
        </w:rPr>
        <w:t>osztályt</w:t>
      </w:r>
      <w:r w:rsidR="00D06BDB">
        <w:rPr>
          <w:rFonts w:cs="Times New Roman"/>
        </w:rPr>
        <w:t>, mellyel lekérhetjük és megadhatjuk az itt tárolt értékeket. Az alkalmazásomban a felhasználónevet</w:t>
      </w:r>
      <w:ins w:id="1372" w:author="Vihari Réka" w:date="2018-11-22T10:33:00Z">
        <w:r w:rsidR="002052A4">
          <w:rPr>
            <w:rFonts w:cs="Times New Roman"/>
          </w:rPr>
          <w:t xml:space="preserve"> é</w:t>
        </w:r>
      </w:ins>
      <w:del w:id="1373" w:author="Vihari Réka" w:date="2018-11-22T10:33:00Z">
        <w:r w:rsidR="00D06BDB" w:rsidDel="002052A4">
          <w:rPr>
            <w:rFonts w:cs="Times New Roman"/>
          </w:rPr>
          <w:delText xml:space="preserve">, a </w:delText>
        </w:r>
        <w:commentRangeStart w:id="1374"/>
        <w:r w:rsidR="00D06BDB" w:rsidDel="002052A4">
          <w:rPr>
            <w:rFonts w:cs="Times New Roman"/>
          </w:rPr>
          <w:delText>je</w:delText>
        </w:r>
      </w:del>
      <w:del w:id="1375" w:author="Vihari Réka" w:date="2018-11-22T10:32:00Z">
        <w:r w:rsidR="00D06BDB" w:rsidDel="002052A4">
          <w:rPr>
            <w:rFonts w:cs="Times New Roman"/>
          </w:rPr>
          <w:delText>l</w:delText>
        </w:r>
        <w:r w:rsidR="00411B12" w:rsidDel="002052A4">
          <w:rPr>
            <w:rFonts w:cs="Times New Roman"/>
          </w:rPr>
          <w:delText xml:space="preserve">szót </w:delText>
        </w:r>
        <w:commentRangeEnd w:id="1374"/>
        <w:r w:rsidR="006E365B" w:rsidDel="002052A4">
          <w:rPr>
            <w:rStyle w:val="Jegyzethivatkozs"/>
          </w:rPr>
          <w:commentReference w:id="1374"/>
        </w:r>
        <w:r w:rsidR="00411B12" w:rsidDel="002052A4">
          <w:rPr>
            <w:rFonts w:cs="Times New Roman"/>
          </w:rPr>
          <w:delText>é</w:delText>
        </w:r>
      </w:del>
      <w:r w:rsidR="00411B12">
        <w:rPr>
          <w:rFonts w:cs="Times New Roman"/>
        </w:rPr>
        <w:t>s a token</w:t>
      </w:r>
      <w:r w:rsidR="00D06BDB">
        <w:rPr>
          <w:rFonts w:cs="Times New Roman"/>
        </w:rPr>
        <w:t xml:space="preserve">t tároltam itt az alábbi módon: </w:t>
      </w:r>
    </w:p>
    <w:p w14:paraId="5F6677B2" w14:textId="77777777" w:rsidR="00D06BDB" w:rsidRDefault="00D06BDB" w:rsidP="00EC717F">
      <w:pPr>
        <w:spacing w:after="120" w:line="360" w:lineRule="auto"/>
        <w:ind w:firstLine="720"/>
        <w:jc w:val="both"/>
        <w:rPr>
          <w:rFonts w:cs="Times New Roman"/>
        </w:rPr>
      </w:pPr>
      <w:r>
        <w:rPr>
          <w:rFonts w:cs="Times New Roman"/>
        </w:rPr>
        <w:t xml:space="preserve">A UserDefaults kulcsai közé felvettem az értékeket: </w:t>
      </w:r>
    </w:p>
    <w:p w14:paraId="790AD1E9" w14:textId="77777777" w:rsidR="00D06BDB" w:rsidRDefault="00D06BDB" w:rsidP="00D06BDB">
      <w:pPr>
        <w:tabs>
          <w:tab w:val="left" w:pos="593"/>
        </w:tabs>
        <w:autoSpaceDE w:val="0"/>
        <w:autoSpaceDN w:val="0"/>
        <w:adjustRightInd w:val="0"/>
        <w:rPr>
          <w:rFonts w:ascii="Helvetica" w:eastAsiaTheme="minorHAnsi" w:hAnsi="Helvetica" w:cs="Helvetica"/>
        </w:rPr>
      </w:pPr>
      <w:commentRangeStart w:id="1376"/>
      <w:r>
        <w:rPr>
          <w:rFonts w:ascii="Menlo" w:eastAsiaTheme="minorHAnsi" w:hAnsi="Menlo" w:cs="Menlo"/>
          <w:b/>
          <w:bCs/>
          <w:color w:val="9B2393"/>
        </w:rPr>
        <w:t>enum</w:t>
      </w:r>
      <w:r>
        <w:rPr>
          <w:rFonts w:ascii="Menlo" w:eastAsiaTheme="minorHAnsi" w:hAnsi="Menlo" w:cs="Menlo"/>
          <w:color w:val="000000"/>
        </w:rPr>
        <w:t xml:space="preserve"> UserDefaultsKey: </w:t>
      </w:r>
      <w:r>
        <w:rPr>
          <w:rFonts w:ascii="Menlo" w:eastAsiaTheme="minorHAnsi" w:hAnsi="Menlo" w:cs="Menlo"/>
          <w:color w:val="5C2699"/>
        </w:rPr>
        <w:t>String</w:t>
      </w:r>
      <w:r>
        <w:rPr>
          <w:rFonts w:ascii="Menlo" w:eastAsiaTheme="minorHAnsi" w:hAnsi="Menlo" w:cs="Menlo"/>
          <w:color w:val="000000"/>
        </w:rPr>
        <w:t xml:space="preserve"> {</w:t>
      </w:r>
    </w:p>
    <w:p w14:paraId="2F23C737" w14:textId="77777777" w:rsidR="00D06BDB" w:rsidDel="002052A4" w:rsidRDefault="00D06BDB" w:rsidP="00D06BDB">
      <w:pPr>
        <w:tabs>
          <w:tab w:val="left" w:pos="593"/>
        </w:tabs>
        <w:autoSpaceDE w:val="0"/>
        <w:autoSpaceDN w:val="0"/>
        <w:adjustRightInd w:val="0"/>
        <w:rPr>
          <w:del w:id="1377" w:author="Vihari Réka" w:date="2018-11-22T10:33:00Z"/>
          <w:rFonts w:ascii="Helvetica" w:eastAsiaTheme="minorHAnsi" w:hAnsi="Helvetica" w:cs="Helvetica"/>
        </w:rPr>
      </w:pPr>
      <w:r>
        <w:rPr>
          <w:rFonts w:ascii="Menlo" w:eastAsiaTheme="minorHAnsi" w:hAnsi="Menlo" w:cs="Menlo"/>
          <w:color w:val="000000"/>
        </w:rPr>
        <w:t xml:space="preserve">        </w:t>
      </w:r>
      <w:r>
        <w:rPr>
          <w:rFonts w:ascii="Menlo" w:eastAsiaTheme="minorHAnsi" w:hAnsi="Menlo" w:cs="Menlo"/>
          <w:b/>
          <w:bCs/>
          <w:color w:val="9B2393"/>
        </w:rPr>
        <w:t>case</w:t>
      </w:r>
      <w:r>
        <w:rPr>
          <w:rFonts w:ascii="Menlo" w:eastAsiaTheme="minorHAnsi" w:hAnsi="Menlo" w:cs="Menlo"/>
          <w:color w:val="000000"/>
        </w:rPr>
        <w:t xml:space="preserve"> username</w:t>
      </w:r>
    </w:p>
    <w:p w14:paraId="0A9E4E4B" w14:textId="4964EECD" w:rsidR="00D06BDB" w:rsidRDefault="00D06BDB" w:rsidP="00D06BDB">
      <w:pPr>
        <w:tabs>
          <w:tab w:val="left" w:pos="593"/>
        </w:tabs>
        <w:autoSpaceDE w:val="0"/>
        <w:autoSpaceDN w:val="0"/>
        <w:adjustRightInd w:val="0"/>
        <w:rPr>
          <w:rFonts w:ascii="Helvetica" w:eastAsiaTheme="minorHAnsi" w:hAnsi="Helvetica" w:cs="Helvetica"/>
        </w:rPr>
      </w:pPr>
      <w:del w:id="1378" w:author="Vihari Réka" w:date="2018-11-22T10:33:00Z">
        <w:r w:rsidDel="002052A4">
          <w:rPr>
            <w:rFonts w:ascii="Menlo" w:eastAsiaTheme="minorHAnsi" w:hAnsi="Menlo" w:cs="Menlo"/>
            <w:color w:val="000000"/>
          </w:rPr>
          <w:delText xml:space="preserve">        </w:delText>
        </w:r>
        <w:r w:rsidDel="002052A4">
          <w:rPr>
            <w:rFonts w:ascii="Menlo" w:eastAsiaTheme="minorHAnsi" w:hAnsi="Menlo" w:cs="Menlo"/>
            <w:b/>
            <w:bCs/>
            <w:color w:val="9B2393"/>
          </w:rPr>
          <w:delText>case</w:delText>
        </w:r>
        <w:r w:rsidDel="002052A4">
          <w:rPr>
            <w:rFonts w:ascii="Menlo" w:eastAsiaTheme="minorHAnsi" w:hAnsi="Menlo" w:cs="Menlo"/>
            <w:color w:val="000000"/>
          </w:rPr>
          <w:delText xml:space="preserve"> password</w:delText>
        </w:r>
      </w:del>
    </w:p>
    <w:p w14:paraId="762E4765" w14:textId="77777777" w:rsidR="00D06BDB" w:rsidRDefault="00D06BDB" w:rsidP="00D06BDB">
      <w:pPr>
        <w:tabs>
          <w:tab w:val="left" w:pos="593"/>
        </w:tabs>
        <w:autoSpaceDE w:val="0"/>
        <w:autoSpaceDN w:val="0"/>
        <w:adjustRightInd w:val="0"/>
        <w:rPr>
          <w:rFonts w:ascii="Helvetica" w:eastAsiaTheme="minorHAnsi" w:hAnsi="Helvetica" w:cs="Helvetica"/>
        </w:rPr>
      </w:pPr>
      <w:r>
        <w:rPr>
          <w:rFonts w:ascii="Menlo" w:eastAsiaTheme="minorHAnsi" w:hAnsi="Menlo" w:cs="Menlo"/>
          <w:color w:val="000000"/>
        </w:rPr>
        <w:t xml:space="preserve">        </w:t>
      </w:r>
      <w:r>
        <w:rPr>
          <w:rFonts w:ascii="Menlo" w:eastAsiaTheme="minorHAnsi" w:hAnsi="Menlo" w:cs="Menlo"/>
          <w:b/>
          <w:bCs/>
          <w:color w:val="9B2393"/>
        </w:rPr>
        <w:t>case</w:t>
      </w:r>
      <w:r>
        <w:rPr>
          <w:rFonts w:ascii="Menlo" w:eastAsiaTheme="minorHAnsi" w:hAnsi="Menlo" w:cs="Menlo"/>
          <w:color w:val="000000"/>
        </w:rPr>
        <w:t xml:space="preserve"> accestoken</w:t>
      </w:r>
    </w:p>
    <w:p w14:paraId="6875D7B6" w14:textId="77777777" w:rsidR="00D06BDB" w:rsidRDefault="00D06BDB" w:rsidP="00D06BDB">
      <w:pPr>
        <w:spacing w:after="120" w:line="360" w:lineRule="auto"/>
        <w:ind w:firstLine="720"/>
        <w:jc w:val="both"/>
        <w:rPr>
          <w:rFonts w:ascii="Menlo" w:eastAsiaTheme="minorHAnsi" w:hAnsi="Menlo" w:cs="Menlo"/>
          <w:color w:val="000000"/>
        </w:rPr>
      </w:pPr>
      <w:r>
        <w:rPr>
          <w:rFonts w:ascii="Menlo" w:eastAsiaTheme="minorHAnsi" w:hAnsi="Menlo" w:cs="Menlo"/>
          <w:color w:val="000000"/>
        </w:rPr>
        <w:t xml:space="preserve">    }</w:t>
      </w:r>
      <w:commentRangeEnd w:id="1376"/>
      <w:r w:rsidR="00207620">
        <w:rPr>
          <w:rStyle w:val="Jegyzethivatkozs"/>
        </w:rPr>
        <w:commentReference w:id="1376"/>
      </w:r>
    </w:p>
    <w:p w14:paraId="0BE16239" w14:textId="68063D98" w:rsidR="00D06BDB" w:rsidRPr="00F80ED2" w:rsidRDefault="00D06BDB" w:rsidP="00D06BDB">
      <w:pPr>
        <w:spacing w:after="120" w:line="360" w:lineRule="auto"/>
        <w:ind w:firstLine="720"/>
        <w:jc w:val="both"/>
        <w:rPr>
          <w:rFonts w:cs="Times New Roman"/>
        </w:rPr>
      </w:pPr>
      <w:r w:rsidRPr="00F80ED2">
        <w:rPr>
          <w:rFonts w:cs="Times New Roman"/>
        </w:rPr>
        <w:t xml:space="preserve">Majd írtam hozzájuk getter és setter metódusokat az értékek megadásához és lekéréséhez. Például az alábbiakban látható a token lekérése. Ennek fontos volt a tárolása, mert minden egyes hálózati kérésben szükséges elküldeni. </w:t>
      </w:r>
      <w:r w:rsidR="00F80ED2">
        <w:rPr>
          <w:rFonts w:cs="Times New Roman"/>
        </w:rPr>
        <w:t xml:space="preserve">Látható, hogy a token egy String érték, melyet a UserDefaultsKey használatával a kulcs nevének megadásával tudunk beállítani. Lekérésnél pedig ugyanerre a megadott kulcs névre hivatkozunk. Ha nem sikerült a token tárolása, vagy még nem kaptunk, akkor </w:t>
      </w:r>
      <w:ins w:id="1379" w:author="Vihari Réka" w:date="2018-11-22T10:34:00Z">
        <w:r w:rsidR="002052A4">
          <w:rPr>
            <w:rFonts w:cs="Times New Roman"/>
          </w:rPr>
          <w:t>a getter metódus ,,nil” értékkel tér vissza.</w:t>
        </w:r>
      </w:ins>
      <w:commentRangeStart w:id="1380"/>
      <w:del w:id="1381" w:author="Vihari Réka" w:date="2018-11-22T10:34:00Z">
        <w:r w:rsidR="00F80ED2" w:rsidDel="002052A4">
          <w:rPr>
            <w:rFonts w:cs="Times New Roman"/>
          </w:rPr>
          <w:delText xml:space="preserve">,,Nincs token” </w:delText>
        </w:r>
        <w:commentRangeEnd w:id="1380"/>
        <w:r w:rsidR="00AA4217" w:rsidDel="002052A4">
          <w:rPr>
            <w:rStyle w:val="Jegyzethivatkozs"/>
          </w:rPr>
          <w:commentReference w:id="1380"/>
        </w:r>
        <w:r w:rsidR="00F80ED2" w:rsidDel="002052A4">
          <w:rPr>
            <w:rFonts w:cs="Times New Roman"/>
          </w:rPr>
          <w:delText>választ kapunk.</w:delText>
        </w:r>
      </w:del>
      <w:r w:rsidR="00F80ED2">
        <w:rPr>
          <w:rFonts w:cs="Times New Roman"/>
        </w:rPr>
        <w:t xml:space="preserve"> </w:t>
      </w:r>
    </w:p>
    <w:p w14:paraId="6081D6E8" w14:textId="77777777" w:rsidR="00D06BDB" w:rsidRPr="00D06BDB" w:rsidRDefault="00D06BDB" w:rsidP="00D06BDB">
      <w:pPr>
        <w:tabs>
          <w:tab w:val="left" w:pos="593"/>
        </w:tabs>
        <w:autoSpaceDE w:val="0"/>
        <w:autoSpaceDN w:val="0"/>
        <w:adjustRightInd w:val="0"/>
        <w:rPr>
          <w:rFonts w:ascii="Helvetica" w:eastAsiaTheme="minorHAnsi" w:hAnsi="Helvetica" w:cs="Helvetica"/>
          <w:sz w:val="22"/>
          <w:szCs w:val="22"/>
        </w:rPr>
      </w:pPr>
      <w:r w:rsidRPr="00D06BDB">
        <w:rPr>
          <w:rFonts w:ascii="Menlo" w:eastAsiaTheme="minorHAnsi" w:hAnsi="Menlo" w:cs="Menlo"/>
          <w:b/>
          <w:bCs/>
          <w:color w:val="9B2393"/>
          <w:sz w:val="22"/>
          <w:szCs w:val="22"/>
        </w:rPr>
        <w:t>func</w:t>
      </w:r>
      <w:r w:rsidRPr="00D06BDB">
        <w:rPr>
          <w:rFonts w:ascii="Menlo" w:eastAsiaTheme="minorHAnsi" w:hAnsi="Menlo" w:cs="Menlo"/>
          <w:color w:val="000000"/>
          <w:sz w:val="22"/>
          <w:szCs w:val="22"/>
        </w:rPr>
        <w:t xml:space="preserve"> setToken(value: </w:t>
      </w:r>
      <w:r w:rsidRPr="00D06BDB">
        <w:rPr>
          <w:rFonts w:ascii="Menlo" w:eastAsiaTheme="minorHAnsi" w:hAnsi="Menlo" w:cs="Menlo"/>
          <w:color w:val="5C2699"/>
          <w:sz w:val="22"/>
          <w:szCs w:val="22"/>
        </w:rPr>
        <w:t>String</w:t>
      </w:r>
      <w:r w:rsidRPr="00D06BDB">
        <w:rPr>
          <w:rFonts w:ascii="Menlo" w:eastAsiaTheme="minorHAnsi" w:hAnsi="Menlo" w:cs="Menlo"/>
          <w:color w:val="000000"/>
          <w:sz w:val="22"/>
          <w:szCs w:val="22"/>
        </w:rPr>
        <w:t>) {</w:t>
      </w:r>
    </w:p>
    <w:p w14:paraId="701E76F1" w14:textId="77777777" w:rsidR="00D06BDB" w:rsidRPr="00D06BDB" w:rsidRDefault="00D06BDB" w:rsidP="00D06BDB">
      <w:pPr>
        <w:tabs>
          <w:tab w:val="left" w:pos="593"/>
        </w:tabs>
        <w:autoSpaceDE w:val="0"/>
        <w:autoSpaceDN w:val="0"/>
        <w:adjustRightInd w:val="0"/>
        <w:rPr>
          <w:rFonts w:ascii="Helvetica" w:eastAsiaTheme="minorHAnsi" w:hAnsi="Helvetica" w:cs="Helvetica"/>
          <w:sz w:val="22"/>
          <w:szCs w:val="22"/>
        </w:rPr>
      </w:pPr>
      <w:r w:rsidRPr="00D06BDB">
        <w:rPr>
          <w:rFonts w:ascii="Menlo" w:eastAsiaTheme="minorHAnsi" w:hAnsi="Menlo" w:cs="Menlo"/>
          <w:color w:val="000000"/>
          <w:sz w:val="22"/>
          <w:szCs w:val="22"/>
        </w:rPr>
        <w:t xml:space="preserve">        </w:t>
      </w:r>
      <w:r w:rsidRPr="00D06BDB">
        <w:rPr>
          <w:rFonts w:ascii="Menlo" w:eastAsiaTheme="minorHAnsi" w:hAnsi="Menlo" w:cs="Menlo"/>
          <w:color w:val="3900A0"/>
          <w:sz w:val="22"/>
          <w:szCs w:val="22"/>
        </w:rPr>
        <w:t>set</w:t>
      </w:r>
      <w:r w:rsidRPr="00D06BDB">
        <w:rPr>
          <w:rFonts w:ascii="Menlo" w:eastAsiaTheme="minorHAnsi" w:hAnsi="Menlo" w:cs="Menlo"/>
          <w:color w:val="000000"/>
          <w:sz w:val="22"/>
          <w:szCs w:val="22"/>
        </w:rPr>
        <w:t xml:space="preserve">(value, forKey: </w:t>
      </w:r>
      <w:r w:rsidRPr="00D06BDB">
        <w:rPr>
          <w:rFonts w:ascii="Menlo" w:eastAsiaTheme="minorHAnsi" w:hAnsi="Menlo" w:cs="Menlo"/>
          <w:color w:val="326D74"/>
          <w:sz w:val="22"/>
          <w:szCs w:val="22"/>
        </w:rPr>
        <w:t>UserDefaultsKey</w:t>
      </w:r>
      <w:r w:rsidRPr="00D06BDB">
        <w:rPr>
          <w:rFonts w:ascii="Menlo" w:eastAsiaTheme="minorHAnsi" w:hAnsi="Menlo" w:cs="Menlo"/>
          <w:color w:val="000000"/>
          <w:sz w:val="22"/>
          <w:szCs w:val="22"/>
        </w:rPr>
        <w:t>.</w:t>
      </w:r>
      <w:r w:rsidRPr="00D06BDB">
        <w:rPr>
          <w:rFonts w:ascii="Menlo" w:eastAsiaTheme="minorHAnsi" w:hAnsi="Menlo" w:cs="Menlo"/>
          <w:color w:val="245256"/>
          <w:sz w:val="22"/>
          <w:szCs w:val="22"/>
        </w:rPr>
        <w:t>accestoken</w:t>
      </w:r>
      <w:r w:rsidRPr="00D06BDB">
        <w:rPr>
          <w:rFonts w:ascii="Menlo" w:eastAsiaTheme="minorHAnsi" w:hAnsi="Menlo" w:cs="Menlo"/>
          <w:color w:val="000000"/>
          <w:sz w:val="22"/>
          <w:szCs w:val="22"/>
        </w:rPr>
        <w:t>.</w:t>
      </w:r>
      <w:r w:rsidRPr="00D06BDB">
        <w:rPr>
          <w:rFonts w:ascii="Menlo" w:eastAsiaTheme="minorHAnsi" w:hAnsi="Menlo" w:cs="Menlo"/>
          <w:color w:val="326D74"/>
          <w:sz w:val="22"/>
          <w:szCs w:val="22"/>
        </w:rPr>
        <w:t>rawValue</w:t>
      </w:r>
      <w:r w:rsidRPr="00D06BDB">
        <w:rPr>
          <w:rFonts w:ascii="Menlo" w:eastAsiaTheme="minorHAnsi" w:hAnsi="Menlo" w:cs="Menlo"/>
          <w:color w:val="000000"/>
          <w:sz w:val="22"/>
          <w:szCs w:val="22"/>
        </w:rPr>
        <w:t>)</w:t>
      </w:r>
    </w:p>
    <w:p w14:paraId="5BC5F4A2" w14:textId="77777777" w:rsidR="00D06BDB" w:rsidRPr="00D06BDB" w:rsidRDefault="00D06BDB" w:rsidP="00D06BDB">
      <w:pPr>
        <w:tabs>
          <w:tab w:val="left" w:pos="593"/>
        </w:tabs>
        <w:autoSpaceDE w:val="0"/>
        <w:autoSpaceDN w:val="0"/>
        <w:adjustRightInd w:val="0"/>
        <w:rPr>
          <w:rFonts w:ascii="Helvetica" w:eastAsiaTheme="minorHAnsi" w:hAnsi="Helvetica" w:cs="Helvetica"/>
          <w:sz w:val="22"/>
          <w:szCs w:val="22"/>
        </w:rPr>
      </w:pPr>
      <w:r w:rsidRPr="00D06BDB">
        <w:rPr>
          <w:rFonts w:ascii="Menlo" w:eastAsiaTheme="minorHAnsi" w:hAnsi="Menlo" w:cs="Menlo"/>
          <w:color w:val="000000"/>
          <w:sz w:val="22"/>
          <w:szCs w:val="22"/>
        </w:rPr>
        <w:t xml:space="preserve">        </w:t>
      </w:r>
      <w:r w:rsidRPr="00D06BDB">
        <w:rPr>
          <w:rFonts w:ascii="Menlo" w:eastAsiaTheme="minorHAnsi" w:hAnsi="Menlo" w:cs="Menlo"/>
          <w:color w:val="3900A0"/>
          <w:sz w:val="22"/>
          <w:szCs w:val="22"/>
        </w:rPr>
        <w:t>synchronize</w:t>
      </w:r>
      <w:r w:rsidRPr="00D06BDB">
        <w:rPr>
          <w:rFonts w:ascii="Menlo" w:eastAsiaTheme="minorHAnsi" w:hAnsi="Menlo" w:cs="Menlo"/>
          <w:color w:val="000000"/>
          <w:sz w:val="22"/>
          <w:szCs w:val="22"/>
        </w:rPr>
        <w:t>()</w:t>
      </w:r>
    </w:p>
    <w:p w14:paraId="5446D912" w14:textId="77777777" w:rsidR="00D06BDB" w:rsidRPr="00D06BDB" w:rsidRDefault="00D06BDB" w:rsidP="00D06BDB">
      <w:pPr>
        <w:tabs>
          <w:tab w:val="left" w:pos="593"/>
        </w:tabs>
        <w:autoSpaceDE w:val="0"/>
        <w:autoSpaceDN w:val="0"/>
        <w:adjustRightInd w:val="0"/>
        <w:rPr>
          <w:rFonts w:ascii="Helvetica" w:eastAsiaTheme="minorHAnsi" w:hAnsi="Helvetica" w:cs="Helvetica"/>
          <w:sz w:val="22"/>
          <w:szCs w:val="22"/>
        </w:rPr>
      </w:pPr>
      <w:r w:rsidRPr="00D06BDB">
        <w:rPr>
          <w:rFonts w:ascii="Menlo" w:eastAsiaTheme="minorHAnsi" w:hAnsi="Menlo" w:cs="Menlo"/>
          <w:color w:val="000000"/>
          <w:sz w:val="22"/>
          <w:szCs w:val="22"/>
        </w:rPr>
        <w:t xml:space="preserve">    }</w:t>
      </w:r>
    </w:p>
    <w:p w14:paraId="3D0268CC" w14:textId="77777777" w:rsidR="00D06BDB" w:rsidRPr="00D06BDB" w:rsidRDefault="00D06BDB" w:rsidP="00D06BDB">
      <w:pPr>
        <w:tabs>
          <w:tab w:val="left" w:pos="593"/>
        </w:tabs>
        <w:autoSpaceDE w:val="0"/>
        <w:autoSpaceDN w:val="0"/>
        <w:adjustRightInd w:val="0"/>
        <w:rPr>
          <w:rFonts w:ascii="Helvetica" w:eastAsiaTheme="minorHAnsi" w:hAnsi="Helvetica" w:cs="Helvetica"/>
          <w:sz w:val="22"/>
          <w:szCs w:val="22"/>
        </w:rPr>
      </w:pPr>
    </w:p>
    <w:p w14:paraId="207B2B1C" w14:textId="6F930212" w:rsidR="00D06BDB" w:rsidRPr="00D06BDB" w:rsidRDefault="00D06BDB" w:rsidP="00D06BDB">
      <w:pPr>
        <w:tabs>
          <w:tab w:val="left" w:pos="593"/>
        </w:tabs>
        <w:autoSpaceDE w:val="0"/>
        <w:autoSpaceDN w:val="0"/>
        <w:adjustRightInd w:val="0"/>
        <w:rPr>
          <w:rFonts w:ascii="Helvetica" w:eastAsiaTheme="minorHAnsi" w:hAnsi="Helvetica" w:cs="Helvetica"/>
          <w:sz w:val="22"/>
          <w:szCs w:val="22"/>
        </w:rPr>
      </w:pPr>
      <w:r w:rsidRPr="00D06BDB">
        <w:rPr>
          <w:rFonts w:ascii="Menlo" w:eastAsiaTheme="minorHAnsi" w:hAnsi="Menlo" w:cs="Menlo"/>
          <w:b/>
          <w:bCs/>
          <w:color w:val="9B2393"/>
          <w:sz w:val="22"/>
          <w:szCs w:val="22"/>
        </w:rPr>
        <w:t>func</w:t>
      </w:r>
      <w:r w:rsidRPr="00D06BDB">
        <w:rPr>
          <w:rFonts w:ascii="Menlo" w:eastAsiaTheme="minorHAnsi" w:hAnsi="Menlo" w:cs="Menlo"/>
          <w:color w:val="000000"/>
          <w:sz w:val="22"/>
          <w:szCs w:val="22"/>
        </w:rPr>
        <w:t xml:space="preserve"> getToken() -&gt; </w:t>
      </w:r>
      <w:r w:rsidRPr="00D06BDB">
        <w:rPr>
          <w:rFonts w:ascii="Menlo" w:eastAsiaTheme="minorHAnsi" w:hAnsi="Menlo" w:cs="Menlo"/>
          <w:color w:val="5C2699"/>
          <w:sz w:val="22"/>
          <w:szCs w:val="22"/>
        </w:rPr>
        <w:t>String</w:t>
      </w:r>
      <w:ins w:id="1382" w:author="Vihari Réka" w:date="2018-11-22T10:33:00Z">
        <w:r w:rsidR="002052A4">
          <w:rPr>
            <w:rFonts w:ascii="Menlo" w:eastAsiaTheme="minorHAnsi" w:hAnsi="Menlo" w:cs="Menlo"/>
            <w:color w:val="5C2699"/>
            <w:sz w:val="22"/>
            <w:szCs w:val="22"/>
          </w:rPr>
          <w:t>?</w:t>
        </w:r>
      </w:ins>
      <w:r w:rsidRPr="00D06BDB">
        <w:rPr>
          <w:rFonts w:ascii="Menlo" w:eastAsiaTheme="minorHAnsi" w:hAnsi="Menlo" w:cs="Menlo"/>
          <w:color w:val="000000"/>
          <w:sz w:val="22"/>
          <w:szCs w:val="22"/>
        </w:rPr>
        <w:t xml:space="preserve"> {</w:t>
      </w:r>
    </w:p>
    <w:p w14:paraId="30319236" w14:textId="77777777" w:rsidR="00D06BDB" w:rsidRDefault="00D06BDB" w:rsidP="00D06BDB">
      <w:pPr>
        <w:tabs>
          <w:tab w:val="left" w:pos="593"/>
        </w:tabs>
        <w:autoSpaceDE w:val="0"/>
        <w:autoSpaceDN w:val="0"/>
        <w:adjustRightInd w:val="0"/>
        <w:rPr>
          <w:rFonts w:ascii="Menlo" w:eastAsiaTheme="minorHAnsi" w:hAnsi="Menlo" w:cs="Menlo"/>
          <w:color w:val="000000"/>
          <w:sz w:val="22"/>
          <w:szCs w:val="22"/>
        </w:rPr>
      </w:pPr>
      <w:r w:rsidRPr="00D06BDB">
        <w:rPr>
          <w:rFonts w:ascii="Menlo" w:eastAsiaTheme="minorHAnsi" w:hAnsi="Menlo" w:cs="Menlo"/>
          <w:color w:val="000000"/>
          <w:sz w:val="22"/>
          <w:szCs w:val="22"/>
        </w:rPr>
        <w:t xml:space="preserve">   </w:t>
      </w:r>
      <w:r w:rsidR="00F80ED2">
        <w:rPr>
          <w:rFonts w:ascii="Menlo" w:eastAsiaTheme="minorHAnsi" w:hAnsi="Menlo" w:cs="Menlo"/>
          <w:color w:val="000000"/>
          <w:sz w:val="22"/>
          <w:szCs w:val="22"/>
        </w:rPr>
        <w:t xml:space="preserve"> </w:t>
      </w:r>
      <w:r w:rsidRPr="00D06BDB">
        <w:rPr>
          <w:rFonts w:ascii="Menlo" w:eastAsiaTheme="minorHAnsi" w:hAnsi="Menlo" w:cs="Menlo"/>
          <w:b/>
          <w:bCs/>
          <w:color w:val="9B2393"/>
          <w:sz w:val="22"/>
          <w:szCs w:val="22"/>
        </w:rPr>
        <w:t>guard</w:t>
      </w:r>
      <w:r w:rsidRPr="00D06BDB">
        <w:rPr>
          <w:rFonts w:ascii="Menlo" w:eastAsiaTheme="minorHAnsi" w:hAnsi="Menlo" w:cs="Menlo"/>
          <w:color w:val="000000"/>
          <w:sz w:val="22"/>
          <w:szCs w:val="22"/>
        </w:rPr>
        <w:t xml:space="preserve"> </w:t>
      </w:r>
      <w:r w:rsidRPr="00D06BDB">
        <w:rPr>
          <w:rFonts w:ascii="Menlo" w:eastAsiaTheme="minorHAnsi" w:hAnsi="Menlo" w:cs="Menlo"/>
          <w:b/>
          <w:bCs/>
          <w:color w:val="9B2393"/>
          <w:sz w:val="22"/>
          <w:szCs w:val="22"/>
        </w:rPr>
        <w:t>let</w:t>
      </w:r>
      <w:r w:rsidRPr="00D06BDB">
        <w:rPr>
          <w:rFonts w:ascii="Menlo" w:eastAsiaTheme="minorHAnsi" w:hAnsi="Menlo" w:cs="Menlo"/>
          <w:color w:val="000000"/>
          <w:sz w:val="22"/>
          <w:szCs w:val="22"/>
        </w:rPr>
        <w:t xml:space="preserve"> token = </w:t>
      </w:r>
      <w:r w:rsidRPr="00D06BDB">
        <w:rPr>
          <w:rFonts w:ascii="Menlo" w:eastAsiaTheme="minorHAnsi" w:hAnsi="Menlo" w:cs="Menlo"/>
          <w:color w:val="5C2699"/>
          <w:sz w:val="22"/>
          <w:szCs w:val="22"/>
        </w:rPr>
        <w:t>UserDefaults</w:t>
      </w:r>
      <w:r w:rsidRPr="00D06BDB">
        <w:rPr>
          <w:rFonts w:ascii="Menlo" w:eastAsiaTheme="minorHAnsi" w:hAnsi="Menlo" w:cs="Menlo"/>
          <w:color w:val="000000"/>
          <w:sz w:val="22"/>
          <w:szCs w:val="22"/>
        </w:rPr>
        <w:t>.</w:t>
      </w:r>
      <w:r w:rsidRPr="00D06BDB">
        <w:rPr>
          <w:rFonts w:ascii="Menlo" w:eastAsiaTheme="minorHAnsi" w:hAnsi="Menlo" w:cs="Menlo"/>
          <w:color w:val="5C2699"/>
          <w:sz w:val="22"/>
          <w:szCs w:val="22"/>
        </w:rPr>
        <w:t>standard</w:t>
      </w:r>
      <w:r w:rsidRPr="00D06BDB">
        <w:rPr>
          <w:rFonts w:ascii="Menlo" w:eastAsiaTheme="minorHAnsi" w:hAnsi="Menlo" w:cs="Menlo"/>
          <w:color w:val="000000"/>
          <w:sz w:val="22"/>
          <w:szCs w:val="22"/>
        </w:rPr>
        <w:t>.</w:t>
      </w:r>
      <w:r w:rsidRPr="00D06BDB">
        <w:rPr>
          <w:rFonts w:ascii="Menlo" w:eastAsiaTheme="minorHAnsi" w:hAnsi="Menlo" w:cs="Menlo"/>
          <w:color w:val="3900A0"/>
          <w:sz w:val="22"/>
          <w:szCs w:val="22"/>
        </w:rPr>
        <w:t>string</w:t>
      </w:r>
      <w:r w:rsidRPr="00D06BDB">
        <w:rPr>
          <w:rFonts w:ascii="Menlo" w:eastAsiaTheme="minorHAnsi" w:hAnsi="Menlo" w:cs="Menlo"/>
          <w:color w:val="000000"/>
          <w:sz w:val="22"/>
          <w:szCs w:val="22"/>
        </w:rPr>
        <w:t>(forKey:</w:t>
      </w:r>
      <w:r w:rsidR="00F80ED2">
        <w:rPr>
          <w:rFonts w:ascii="Menlo" w:eastAsiaTheme="minorHAnsi" w:hAnsi="Menlo" w:cs="Menlo"/>
          <w:color w:val="000000"/>
          <w:sz w:val="22"/>
          <w:szCs w:val="22"/>
        </w:rPr>
        <w:t xml:space="preserve"> </w:t>
      </w:r>
      <w:r w:rsidRPr="00D06BDB">
        <w:rPr>
          <w:rFonts w:ascii="Menlo" w:eastAsiaTheme="minorHAnsi" w:hAnsi="Menlo" w:cs="Menlo"/>
          <w:color w:val="C41A16"/>
          <w:sz w:val="22"/>
          <w:szCs w:val="22"/>
        </w:rPr>
        <w:t>"accestoken"</w:t>
      </w:r>
      <w:r w:rsidRPr="00D06BDB">
        <w:rPr>
          <w:rFonts w:ascii="Menlo" w:eastAsiaTheme="minorHAnsi" w:hAnsi="Menlo" w:cs="Menlo"/>
          <w:color w:val="000000"/>
          <w:sz w:val="22"/>
          <w:szCs w:val="22"/>
        </w:rPr>
        <w:t xml:space="preserve">) </w:t>
      </w:r>
    </w:p>
    <w:p w14:paraId="78C2EE91" w14:textId="77777777" w:rsidR="00D06BDB" w:rsidRDefault="00F80ED2" w:rsidP="00D06BDB">
      <w:pPr>
        <w:tabs>
          <w:tab w:val="left" w:pos="593"/>
        </w:tabs>
        <w:autoSpaceDE w:val="0"/>
        <w:autoSpaceDN w:val="0"/>
        <w:adjustRightInd w:val="0"/>
        <w:rPr>
          <w:rFonts w:ascii="Menlo" w:eastAsiaTheme="minorHAnsi" w:hAnsi="Menlo" w:cs="Menlo"/>
          <w:color w:val="000000"/>
          <w:sz w:val="22"/>
          <w:szCs w:val="22"/>
        </w:rPr>
      </w:pPr>
      <w:r>
        <w:rPr>
          <w:rFonts w:ascii="Menlo" w:eastAsiaTheme="minorHAnsi" w:hAnsi="Menlo" w:cs="Menlo"/>
          <w:b/>
          <w:bCs/>
          <w:color w:val="9B2393"/>
          <w:sz w:val="22"/>
          <w:szCs w:val="22"/>
        </w:rPr>
        <w:tab/>
      </w:r>
      <w:r w:rsidR="00D06BDB" w:rsidRPr="00D06BDB">
        <w:rPr>
          <w:rFonts w:ascii="Menlo" w:eastAsiaTheme="minorHAnsi" w:hAnsi="Menlo" w:cs="Menlo"/>
          <w:b/>
          <w:bCs/>
          <w:color w:val="9B2393"/>
          <w:sz w:val="22"/>
          <w:szCs w:val="22"/>
        </w:rPr>
        <w:t>else</w:t>
      </w:r>
      <w:r w:rsidR="00D06BDB" w:rsidRPr="00D06BDB">
        <w:rPr>
          <w:rFonts w:ascii="Menlo" w:eastAsiaTheme="minorHAnsi" w:hAnsi="Menlo" w:cs="Menlo"/>
          <w:color w:val="000000"/>
          <w:sz w:val="22"/>
          <w:szCs w:val="22"/>
        </w:rPr>
        <w:t xml:space="preserve"> { </w:t>
      </w:r>
    </w:p>
    <w:p w14:paraId="69471F6B" w14:textId="19CC1DE7" w:rsidR="00D06BDB" w:rsidRDefault="00D06BDB" w:rsidP="00D06BDB">
      <w:pPr>
        <w:tabs>
          <w:tab w:val="left" w:pos="593"/>
        </w:tabs>
        <w:autoSpaceDE w:val="0"/>
        <w:autoSpaceDN w:val="0"/>
        <w:adjustRightInd w:val="0"/>
        <w:rPr>
          <w:rFonts w:ascii="Menlo" w:eastAsiaTheme="minorHAnsi" w:hAnsi="Menlo" w:cs="Menlo"/>
          <w:color w:val="C41A16"/>
          <w:sz w:val="22"/>
          <w:szCs w:val="22"/>
        </w:rPr>
      </w:pPr>
      <w:r>
        <w:rPr>
          <w:rFonts w:ascii="Menlo" w:eastAsiaTheme="minorHAnsi" w:hAnsi="Menlo" w:cs="Menlo"/>
          <w:color w:val="000000"/>
          <w:sz w:val="22"/>
          <w:szCs w:val="22"/>
        </w:rPr>
        <w:tab/>
      </w:r>
      <w:r>
        <w:rPr>
          <w:rFonts w:ascii="Menlo" w:eastAsiaTheme="minorHAnsi" w:hAnsi="Menlo" w:cs="Menlo"/>
          <w:color w:val="000000"/>
          <w:sz w:val="22"/>
          <w:szCs w:val="22"/>
        </w:rPr>
        <w:tab/>
      </w:r>
      <w:r>
        <w:rPr>
          <w:rFonts w:ascii="Menlo" w:eastAsiaTheme="minorHAnsi" w:hAnsi="Menlo" w:cs="Menlo"/>
          <w:color w:val="000000"/>
          <w:sz w:val="22"/>
          <w:szCs w:val="22"/>
        </w:rPr>
        <w:tab/>
      </w:r>
      <w:r w:rsidRPr="00D06BDB">
        <w:rPr>
          <w:rFonts w:ascii="Menlo" w:eastAsiaTheme="minorHAnsi" w:hAnsi="Menlo" w:cs="Menlo"/>
          <w:b/>
          <w:bCs/>
          <w:color w:val="9B2393"/>
          <w:sz w:val="22"/>
          <w:szCs w:val="22"/>
        </w:rPr>
        <w:t>return</w:t>
      </w:r>
      <w:r w:rsidRPr="00D06BDB">
        <w:rPr>
          <w:rFonts w:ascii="Menlo" w:eastAsiaTheme="minorHAnsi" w:hAnsi="Menlo" w:cs="Menlo"/>
          <w:color w:val="000000"/>
          <w:sz w:val="22"/>
          <w:szCs w:val="22"/>
        </w:rPr>
        <w:t xml:space="preserve"> </w:t>
      </w:r>
      <w:del w:id="1383" w:author="Vihari Réka" w:date="2018-11-22T10:33:00Z">
        <w:r w:rsidRPr="00D06BDB" w:rsidDel="002052A4">
          <w:rPr>
            <w:rFonts w:ascii="Menlo" w:eastAsiaTheme="minorHAnsi" w:hAnsi="Menlo" w:cs="Menlo"/>
            <w:color w:val="C41A16"/>
            <w:sz w:val="22"/>
            <w:szCs w:val="22"/>
          </w:rPr>
          <w:delText>"Nincs token"</w:delText>
        </w:r>
      </w:del>
      <w:ins w:id="1384" w:author="Vihari Réka" w:date="2018-11-22T10:33:00Z">
        <w:r w:rsidR="002052A4">
          <w:rPr>
            <w:rFonts w:ascii="Menlo" w:eastAsiaTheme="minorHAnsi" w:hAnsi="Menlo" w:cs="Menlo"/>
            <w:color w:val="C41A16"/>
            <w:sz w:val="22"/>
            <w:szCs w:val="22"/>
          </w:rPr>
          <w:t>nil</w:t>
        </w:r>
      </w:ins>
    </w:p>
    <w:p w14:paraId="688D37B1" w14:textId="77777777" w:rsidR="00D06BDB" w:rsidRPr="00D06BDB" w:rsidRDefault="00F80ED2" w:rsidP="00D06BDB">
      <w:pPr>
        <w:tabs>
          <w:tab w:val="left" w:pos="593"/>
        </w:tabs>
        <w:autoSpaceDE w:val="0"/>
        <w:autoSpaceDN w:val="0"/>
        <w:adjustRightInd w:val="0"/>
        <w:rPr>
          <w:rFonts w:ascii="Helvetica" w:eastAsiaTheme="minorHAnsi" w:hAnsi="Helvetica" w:cs="Helvetica"/>
          <w:sz w:val="22"/>
          <w:szCs w:val="22"/>
        </w:rPr>
      </w:pPr>
      <w:r>
        <w:rPr>
          <w:rFonts w:ascii="Menlo" w:eastAsiaTheme="minorHAnsi" w:hAnsi="Menlo" w:cs="Menlo"/>
          <w:color w:val="000000"/>
          <w:sz w:val="22"/>
          <w:szCs w:val="22"/>
        </w:rPr>
        <w:tab/>
      </w:r>
      <w:r>
        <w:rPr>
          <w:rFonts w:ascii="Menlo" w:eastAsiaTheme="minorHAnsi" w:hAnsi="Menlo" w:cs="Menlo"/>
          <w:color w:val="000000"/>
          <w:sz w:val="22"/>
          <w:szCs w:val="22"/>
        </w:rPr>
        <w:tab/>
      </w:r>
      <w:r w:rsidR="00D06BDB" w:rsidRPr="00D06BDB">
        <w:rPr>
          <w:rFonts w:ascii="Menlo" w:eastAsiaTheme="minorHAnsi" w:hAnsi="Menlo" w:cs="Menlo"/>
          <w:color w:val="000000"/>
          <w:sz w:val="22"/>
          <w:szCs w:val="22"/>
        </w:rPr>
        <w:t>}</w:t>
      </w:r>
    </w:p>
    <w:p w14:paraId="0C9E69C1" w14:textId="77777777" w:rsidR="00D06BDB" w:rsidRPr="00D06BDB" w:rsidRDefault="00D06BDB" w:rsidP="00D06BDB">
      <w:pPr>
        <w:tabs>
          <w:tab w:val="left" w:pos="593"/>
        </w:tabs>
        <w:autoSpaceDE w:val="0"/>
        <w:autoSpaceDN w:val="0"/>
        <w:adjustRightInd w:val="0"/>
        <w:rPr>
          <w:rFonts w:ascii="Helvetica" w:eastAsiaTheme="minorHAnsi" w:hAnsi="Helvetica" w:cs="Helvetica"/>
          <w:sz w:val="22"/>
          <w:szCs w:val="22"/>
        </w:rPr>
      </w:pPr>
      <w:r w:rsidRPr="00D06BDB">
        <w:rPr>
          <w:rFonts w:ascii="Menlo" w:eastAsiaTheme="minorHAnsi" w:hAnsi="Menlo" w:cs="Menlo"/>
          <w:color w:val="000000"/>
          <w:sz w:val="22"/>
          <w:szCs w:val="22"/>
        </w:rPr>
        <w:t xml:space="preserve">    </w:t>
      </w:r>
      <w:r w:rsidR="00F80ED2">
        <w:rPr>
          <w:rFonts w:ascii="Menlo" w:eastAsiaTheme="minorHAnsi" w:hAnsi="Menlo" w:cs="Menlo"/>
          <w:color w:val="000000"/>
          <w:sz w:val="22"/>
          <w:szCs w:val="22"/>
        </w:rPr>
        <w:t xml:space="preserve"> </w:t>
      </w:r>
      <w:r w:rsidRPr="00D06BDB">
        <w:rPr>
          <w:rFonts w:ascii="Menlo" w:eastAsiaTheme="minorHAnsi" w:hAnsi="Menlo" w:cs="Menlo"/>
          <w:b/>
          <w:bCs/>
          <w:color w:val="9B2393"/>
          <w:sz w:val="22"/>
          <w:szCs w:val="22"/>
        </w:rPr>
        <w:t>return</w:t>
      </w:r>
      <w:r w:rsidRPr="00D06BDB">
        <w:rPr>
          <w:rFonts w:ascii="Menlo" w:eastAsiaTheme="minorHAnsi" w:hAnsi="Menlo" w:cs="Menlo"/>
          <w:color w:val="000000"/>
          <w:sz w:val="22"/>
          <w:szCs w:val="22"/>
        </w:rPr>
        <w:t xml:space="preserve"> token</w:t>
      </w:r>
    </w:p>
    <w:p w14:paraId="344BCC88" w14:textId="77777777" w:rsidR="00D06BDB" w:rsidRPr="00D06BDB" w:rsidRDefault="00D06BDB" w:rsidP="00D06BDB">
      <w:pPr>
        <w:spacing w:after="120" w:line="360" w:lineRule="auto"/>
        <w:ind w:firstLine="720"/>
        <w:jc w:val="both"/>
        <w:rPr>
          <w:rFonts w:ascii="Menlo" w:eastAsiaTheme="minorHAnsi" w:hAnsi="Menlo" w:cs="Menlo"/>
          <w:color w:val="000000"/>
          <w:sz w:val="22"/>
          <w:szCs w:val="22"/>
        </w:rPr>
      </w:pPr>
      <w:r w:rsidRPr="00D06BDB">
        <w:rPr>
          <w:rFonts w:ascii="Menlo" w:eastAsiaTheme="minorHAnsi" w:hAnsi="Menlo" w:cs="Menlo"/>
          <w:color w:val="000000"/>
          <w:sz w:val="22"/>
          <w:szCs w:val="22"/>
        </w:rPr>
        <w:t>}</w:t>
      </w:r>
    </w:p>
    <w:p w14:paraId="5AF258D1" w14:textId="77777777" w:rsidR="00EC717F" w:rsidRPr="000D1DDB" w:rsidRDefault="00EC717F" w:rsidP="009D1588">
      <w:pPr>
        <w:spacing w:after="120" w:line="360" w:lineRule="auto"/>
        <w:ind w:firstLine="720"/>
        <w:jc w:val="both"/>
        <w:rPr>
          <w:rFonts w:cs="Times New Roman"/>
        </w:rPr>
      </w:pPr>
    </w:p>
    <w:p w14:paraId="1E463AD8" w14:textId="77777777" w:rsidR="006E10C0" w:rsidRDefault="006E10C0" w:rsidP="00A471C6"/>
    <w:p w14:paraId="074C400C" w14:textId="77777777" w:rsidR="00A471C6" w:rsidRDefault="00A471C6" w:rsidP="00A471C6">
      <w:pPr>
        <w:pStyle w:val="Cmsor1"/>
        <w:keepLines w:val="0"/>
        <w:pageBreakBefore/>
        <w:numPr>
          <w:ilvl w:val="0"/>
          <w:numId w:val="15"/>
        </w:numPr>
        <w:spacing w:before="360" w:after="480" w:line="360" w:lineRule="auto"/>
        <w:ind w:left="0" w:firstLine="0"/>
        <w:jc w:val="both"/>
        <w:rPr>
          <w:rFonts w:ascii="Times New Roman" w:eastAsia="Times New Roman" w:hAnsi="Times New Roman" w:cs="Arial"/>
          <w:color w:val="auto"/>
          <w:kern w:val="32"/>
          <w:sz w:val="36"/>
          <w:szCs w:val="32"/>
        </w:rPr>
      </w:pPr>
      <w:bookmarkStart w:id="1385" w:name="_Toc530002326"/>
      <w:r w:rsidRPr="005F6762">
        <w:rPr>
          <w:rFonts w:ascii="Times New Roman" w:eastAsia="Times New Roman" w:hAnsi="Times New Roman" w:cs="Arial"/>
          <w:color w:val="auto"/>
          <w:kern w:val="32"/>
          <w:sz w:val="36"/>
          <w:szCs w:val="32"/>
        </w:rPr>
        <w:lastRenderedPageBreak/>
        <w:t>Megvalósítás</w:t>
      </w:r>
      <w:bookmarkEnd w:id="1385"/>
    </w:p>
    <w:p w14:paraId="1341BC17" w14:textId="77777777" w:rsidR="00A471C6" w:rsidRDefault="00A471C6" w:rsidP="00A471C6">
      <w:pPr>
        <w:pStyle w:val="Cmsor2"/>
        <w:numPr>
          <w:ilvl w:val="1"/>
          <w:numId w:val="15"/>
        </w:numPr>
      </w:pPr>
      <w:bookmarkStart w:id="1386" w:name="_Toc530002327"/>
      <w:r>
        <w:t>Képernyők</w:t>
      </w:r>
      <w:bookmarkEnd w:id="1386"/>
    </w:p>
    <w:p w14:paraId="5BD98CE1" w14:textId="77777777" w:rsidR="00A471C6" w:rsidRDefault="00A471C6" w:rsidP="00A471C6"/>
    <w:p w14:paraId="43FE7B5D" w14:textId="77777777" w:rsidR="00A471C6" w:rsidRDefault="00A471C6" w:rsidP="00A471C6">
      <w:pPr>
        <w:pStyle w:val="Cmsor2"/>
        <w:numPr>
          <w:ilvl w:val="1"/>
          <w:numId w:val="15"/>
        </w:numPr>
      </w:pPr>
      <w:r>
        <w:t xml:space="preserve"> </w:t>
      </w:r>
      <w:bookmarkStart w:id="1387" w:name="_Toc530002328"/>
      <w:r>
        <w:t>Funkciók</w:t>
      </w:r>
      <w:bookmarkEnd w:id="1387"/>
    </w:p>
    <w:p w14:paraId="14CF80A5" w14:textId="77777777" w:rsidR="00A471C6" w:rsidRDefault="00A471C6" w:rsidP="00A471C6"/>
    <w:p w14:paraId="7786F5F5" w14:textId="77777777" w:rsidR="00A471C6" w:rsidRDefault="00A471C6" w:rsidP="00A471C6">
      <w:pPr>
        <w:pStyle w:val="Cmsor1"/>
        <w:keepLines w:val="0"/>
        <w:pageBreakBefore/>
        <w:numPr>
          <w:ilvl w:val="0"/>
          <w:numId w:val="15"/>
        </w:numPr>
        <w:spacing w:before="360" w:after="480" w:line="360" w:lineRule="auto"/>
        <w:ind w:left="0" w:firstLine="0"/>
        <w:jc w:val="both"/>
        <w:rPr>
          <w:rFonts w:ascii="Times New Roman" w:eastAsia="Times New Roman" w:hAnsi="Times New Roman" w:cs="Arial"/>
          <w:color w:val="auto"/>
          <w:kern w:val="32"/>
          <w:sz w:val="36"/>
          <w:szCs w:val="32"/>
        </w:rPr>
      </w:pPr>
      <w:bookmarkStart w:id="1388" w:name="_Toc530002329"/>
      <w:r w:rsidRPr="005F6762">
        <w:rPr>
          <w:rFonts w:ascii="Times New Roman" w:eastAsia="Times New Roman" w:hAnsi="Times New Roman" w:cs="Arial"/>
          <w:color w:val="auto"/>
          <w:kern w:val="32"/>
          <w:sz w:val="36"/>
          <w:szCs w:val="32"/>
        </w:rPr>
        <w:lastRenderedPageBreak/>
        <w:t>Tesztelés</w:t>
      </w:r>
      <w:bookmarkEnd w:id="1388"/>
    </w:p>
    <w:p w14:paraId="0F96A4CE" w14:textId="77777777" w:rsidR="00A471C6" w:rsidRDefault="00A471C6" w:rsidP="00A471C6">
      <w:pPr>
        <w:pStyle w:val="Cmsor1"/>
        <w:keepLines w:val="0"/>
        <w:pageBreakBefore/>
        <w:numPr>
          <w:ilvl w:val="0"/>
          <w:numId w:val="15"/>
        </w:numPr>
        <w:spacing w:before="360" w:after="480" w:line="360" w:lineRule="auto"/>
        <w:ind w:left="0" w:firstLine="0"/>
        <w:jc w:val="both"/>
        <w:rPr>
          <w:rFonts w:ascii="Times New Roman" w:eastAsia="Times New Roman" w:hAnsi="Times New Roman" w:cs="Arial"/>
          <w:color w:val="auto"/>
          <w:kern w:val="32"/>
          <w:sz w:val="36"/>
          <w:szCs w:val="32"/>
        </w:rPr>
      </w:pPr>
      <w:bookmarkStart w:id="1389" w:name="_Toc530002330"/>
      <w:r w:rsidRPr="005F6762">
        <w:rPr>
          <w:rFonts w:ascii="Times New Roman" w:eastAsia="Times New Roman" w:hAnsi="Times New Roman" w:cs="Arial"/>
          <w:color w:val="auto"/>
          <w:kern w:val="32"/>
          <w:sz w:val="36"/>
          <w:szCs w:val="32"/>
        </w:rPr>
        <w:lastRenderedPageBreak/>
        <w:t>Továbbfejlesztési lehetőségek</w:t>
      </w:r>
      <w:bookmarkEnd w:id="1389"/>
    </w:p>
    <w:p w14:paraId="213D1C6C" w14:textId="77777777" w:rsidR="00A471C6" w:rsidRDefault="00A471C6" w:rsidP="00A471C6"/>
    <w:p w14:paraId="40782DCE" w14:textId="77777777" w:rsidR="00A471C6" w:rsidRDefault="00A471C6" w:rsidP="00A471C6">
      <w:pPr>
        <w:pStyle w:val="Cmsor1"/>
        <w:keepLines w:val="0"/>
        <w:pageBreakBefore/>
        <w:numPr>
          <w:ilvl w:val="0"/>
          <w:numId w:val="15"/>
        </w:numPr>
        <w:spacing w:before="360" w:after="480" w:line="360" w:lineRule="auto"/>
        <w:ind w:left="0" w:firstLine="0"/>
        <w:jc w:val="both"/>
        <w:rPr>
          <w:rFonts w:ascii="Times New Roman" w:eastAsia="Times New Roman" w:hAnsi="Times New Roman" w:cs="Arial"/>
          <w:color w:val="auto"/>
          <w:kern w:val="32"/>
          <w:sz w:val="36"/>
          <w:szCs w:val="32"/>
        </w:rPr>
      </w:pPr>
      <w:bookmarkStart w:id="1390" w:name="_Toc530002331"/>
      <w:r w:rsidRPr="005F6762">
        <w:rPr>
          <w:rFonts w:ascii="Times New Roman" w:eastAsia="Times New Roman" w:hAnsi="Times New Roman" w:cs="Arial"/>
          <w:color w:val="auto"/>
          <w:kern w:val="32"/>
          <w:sz w:val="36"/>
          <w:szCs w:val="32"/>
        </w:rPr>
        <w:lastRenderedPageBreak/>
        <w:t>Összefoglaló</w:t>
      </w:r>
      <w:bookmarkEnd w:id="1390"/>
    </w:p>
    <w:p w14:paraId="5D82181E" w14:textId="77777777" w:rsidR="00A471C6" w:rsidRPr="005F6762" w:rsidRDefault="00A471C6" w:rsidP="00A471C6">
      <w:pPr>
        <w:pStyle w:val="Cmsor1"/>
        <w:keepLines w:val="0"/>
        <w:pageBreakBefore/>
        <w:numPr>
          <w:ilvl w:val="0"/>
          <w:numId w:val="15"/>
        </w:numPr>
        <w:spacing w:before="360" w:after="480" w:line="360" w:lineRule="auto"/>
        <w:ind w:left="0" w:firstLine="0"/>
        <w:jc w:val="both"/>
        <w:rPr>
          <w:rFonts w:ascii="Times New Roman" w:eastAsia="Times New Roman" w:hAnsi="Times New Roman" w:cs="Arial"/>
          <w:color w:val="auto"/>
          <w:kern w:val="32"/>
          <w:sz w:val="36"/>
          <w:szCs w:val="32"/>
        </w:rPr>
      </w:pPr>
      <w:bookmarkStart w:id="1391" w:name="_Toc530002332"/>
      <w:r w:rsidRPr="005F6762">
        <w:rPr>
          <w:rFonts w:ascii="Times New Roman" w:eastAsia="Times New Roman" w:hAnsi="Times New Roman" w:cs="Arial"/>
          <w:color w:val="auto"/>
          <w:kern w:val="32"/>
          <w:sz w:val="36"/>
          <w:szCs w:val="32"/>
        </w:rPr>
        <w:lastRenderedPageBreak/>
        <w:t>Irodalomjegyzék</w:t>
      </w:r>
      <w:bookmarkEnd w:id="1391"/>
    </w:p>
    <w:p w14:paraId="62E42065" w14:textId="77777777" w:rsidR="005C1EBE" w:rsidRPr="00A471C6" w:rsidRDefault="005C1EBE" w:rsidP="00A471C6"/>
    <w:sectPr w:rsidR="005C1EBE" w:rsidRPr="00A471C6" w:rsidSect="004709EC">
      <w:headerReference w:type="default" r:id="rId43"/>
      <w:footerReference w:type="even" r:id="rId44"/>
      <w:footerReference w:type="default" r:id="rId45"/>
      <w:headerReference w:type="first" r:id="rId46"/>
      <w:footerReference w:type="first" r:id="rId47"/>
      <w:pgSz w:w="11906" w:h="16838"/>
      <w:pgMar w:top="1418" w:right="1418" w:bottom="1134" w:left="1418" w:header="709" w:footer="709" w:gutter="0"/>
      <w:pgNumType w:start="5"/>
      <w:cols w:space="708"/>
      <w:titlePg/>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22" w:author="Illanicz Barnabás" w:date="2018-11-19T11:45:00Z" w:initials="i">
    <w:p w14:paraId="2319ADC2" w14:textId="4F84DD41" w:rsidR="006137F8" w:rsidRDefault="006137F8">
      <w:pPr>
        <w:pStyle w:val="Jegyzetszveg"/>
      </w:pPr>
      <w:r>
        <w:rPr>
          <w:rStyle w:val="Jegyzethivatkozs"/>
        </w:rPr>
        <w:annotationRef/>
      </w:r>
      <w:r>
        <w:t>A kép forrása minden oldal alján ott van az élőlábban. Erre a kereszthivatkozásokat használd, amiket be tudsz hivatkozni az Irodalomjegyzékben.</w:t>
      </w:r>
    </w:p>
  </w:comment>
  <w:comment w:id="24" w:author="Illanicz Barnabás" w:date="2018-11-19T10:13:00Z" w:initials="i">
    <w:p w14:paraId="22B394B7" w14:textId="77777777" w:rsidR="006137F8" w:rsidRDefault="006137F8">
      <w:pPr>
        <w:pStyle w:val="Jegyzetszveg"/>
      </w:pPr>
      <w:r>
        <w:rPr>
          <w:rStyle w:val="Jegyzethivatkozs"/>
        </w:rPr>
        <w:annotationRef/>
      </w:r>
      <w:r>
        <w:t>Megszüntette már a Microsoft, nem fejlesztik már</w:t>
      </w:r>
    </w:p>
  </w:comment>
  <w:comment w:id="27" w:author="Illanicz Barnabás" w:date="2018-11-19T10:14:00Z" w:initials="i">
    <w:p w14:paraId="578D3C79" w14:textId="1C347271" w:rsidR="006137F8" w:rsidRDefault="006137F8">
      <w:pPr>
        <w:pStyle w:val="Jegyzetszveg"/>
      </w:pPr>
      <w:r>
        <w:rPr>
          <w:rStyle w:val="Jegyzethivatkozs"/>
        </w:rPr>
        <w:annotationRef/>
      </w:r>
      <w:r>
        <w:t>Maga az Android a platform, az LG, HTC, stb az készülékgyártó</w:t>
      </w:r>
    </w:p>
  </w:comment>
  <w:comment w:id="29" w:author="Illanicz Barnabás" w:date="2018-11-19T10:19:00Z" w:initials="i">
    <w:p w14:paraId="69240977" w14:textId="118AD5C4" w:rsidR="006137F8" w:rsidRDefault="006137F8">
      <w:pPr>
        <w:pStyle w:val="Jegyzetszveg"/>
      </w:pPr>
      <w:r>
        <w:rPr>
          <w:rStyle w:val="Jegyzethivatkozs"/>
        </w:rPr>
        <w:annotationRef/>
      </w:r>
      <w:r>
        <w:t>Szerintem írd inkább teljesítménynek</w:t>
      </w:r>
    </w:p>
  </w:comment>
  <w:comment w:id="32" w:author="Illanicz Barnabás" w:date="2018-11-19T10:17:00Z" w:initials="i">
    <w:p w14:paraId="5A78A47F" w14:textId="76F2DB5A" w:rsidR="006137F8" w:rsidRDefault="006137F8">
      <w:pPr>
        <w:pStyle w:val="Jegyzetszveg"/>
      </w:pPr>
      <w:r>
        <w:rPr>
          <w:rStyle w:val="Jegyzethivatkozs"/>
        </w:rPr>
        <w:annotationRef/>
      </w:r>
      <w:r>
        <w:t>Itt azért érdemes hozzátenni hogy nem csak az adja a különbséget hogy Android vagy iOS fut az adott készüléken, hanem más a hardver konfiguráció is (CPU, memória stb).</w:t>
      </w:r>
    </w:p>
  </w:comment>
  <w:comment w:id="39" w:author="Illanicz Barnabás" w:date="2018-11-19T10:21:00Z" w:initials="i">
    <w:p w14:paraId="62CA4B8D" w14:textId="346BB2FA" w:rsidR="006137F8" w:rsidRDefault="006137F8">
      <w:pPr>
        <w:pStyle w:val="Jegyzetszveg"/>
      </w:pPr>
      <w:r>
        <w:rPr>
          <w:rStyle w:val="Jegyzethivatkozs"/>
        </w:rPr>
        <w:annotationRef/>
      </w:r>
      <w:r>
        <w:t>Ez a mondat így nem értelmes.</w:t>
      </w:r>
    </w:p>
  </w:comment>
  <w:comment w:id="43" w:author="Illanicz Barnabás" w:date="2018-11-19T10:24:00Z" w:initials="i">
    <w:p w14:paraId="3CD81E50" w14:textId="46E9DCA1" w:rsidR="006137F8" w:rsidRDefault="006137F8">
      <w:pPr>
        <w:pStyle w:val="Jegyzetszveg"/>
      </w:pPr>
      <w:r>
        <w:rPr>
          <w:rStyle w:val="Jegyzethivatkozs"/>
        </w:rPr>
        <w:annotationRef/>
      </w:r>
      <w:r>
        <w:t>Itt mire gondolsz?</w:t>
      </w:r>
    </w:p>
  </w:comment>
  <w:comment w:id="47" w:author="Illanicz Barnabás" w:date="2018-11-19T10:24:00Z" w:initials="i">
    <w:p w14:paraId="35D8376B" w14:textId="7629297B" w:rsidR="006137F8" w:rsidRDefault="006137F8">
      <w:pPr>
        <w:pStyle w:val="Jegyzetszveg"/>
      </w:pPr>
      <w:r>
        <w:rPr>
          <w:rStyle w:val="Jegyzethivatkozs"/>
        </w:rPr>
        <w:annotationRef/>
      </w:r>
      <w:r>
        <w:t>A platform az iOS, itt a készülékekre gondoltál?</w:t>
      </w:r>
    </w:p>
  </w:comment>
  <w:comment w:id="60" w:author="Illanicz Barnabás" w:date="2018-11-19T10:55:00Z" w:initials="i">
    <w:p w14:paraId="5E7ED5D3" w14:textId="00ABD484" w:rsidR="006137F8" w:rsidRDefault="006137F8">
      <w:pPr>
        <w:pStyle w:val="Jegyzetszveg"/>
      </w:pPr>
      <w:r>
        <w:rPr>
          <w:rStyle w:val="Jegyzethivatkozs"/>
        </w:rPr>
        <w:annotationRef/>
      </w:r>
      <w:r>
        <w:t>Most látom, hogy ez eléggé hasonlít Peti dolgozatából az Objective-C-s fejezet első részére. Ezt vagy módosítsd úgy ahogy a korábbi, erre a fejezetre vonatkozó kommentben írtam, vagy szedd ki, de ne legyen benne ebben a formában.</w:t>
      </w:r>
    </w:p>
  </w:comment>
  <w:comment w:id="70" w:author="Illanicz Barnabás" w:date="2018-11-19T11:49:00Z" w:initials="i">
    <w:p w14:paraId="51A4430E" w14:textId="6C970A71" w:rsidR="006137F8" w:rsidRDefault="006137F8">
      <w:pPr>
        <w:pStyle w:val="Jegyzetszveg"/>
      </w:pPr>
      <w:r>
        <w:rPr>
          <w:rStyle w:val="Jegyzethivatkozs"/>
        </w:rPr>
        <w:annotationRef/>
      </w:r>
      <w:r>
        <w:t>Inkább azt írd, hogy az alkalmazás mérete nem feltétlen indokolja a VIPER használatát, mert amit írtál az azt jelenti hogy egy bizonyos ponton (egy adott méret felett) át kéne írni teljesen az alkalmazást MVC-ről VIPER-re, ami nem egyszerű és sok idő.</w:t>
      </w:r>
    </w:p>
  </w:comment>
  <w:comment w:id="76" w:author="Illanicz Barnabás" w:date="2018-11-19T11:35:00Z" w:initials="i">
    <w:p w14:paraId="0AD807FF" w14:textId="77777777" w:rsidR="006137F8" w:rsidRDefault="006137F8">
      <w:pPr>
        <w:pStyle w:val="Jegyzetszveg"/>
      </w:pPr>
      <w:r>
        <w:rPr>
          <w:rStyle w:val="Jegyzethivatkozs"/>
        </w:rPr>
        <w:annotationRef/>
      </w:r>
      <w:r>
        <w:t>A fejezetben amit leírtál az nem a specifikáció, hanem inkább már egy felhasználói kézikönyv. A specifikációnak az alkalmazással szemben támasztott követelményeket kell rögzítenie. A specifikáció elvileg ugye a fejlesztés előtt készül el, tehát nem tartalmazhat screenshot-okat, legfeljebb képernyőterveket, mockup-okat. Ebben a fejezetben azt kéne összeszedned felsorolásjelleggel, hogy milyen funkciókat tud „majd” az alkalmazás, esetleg van-e hasonló app a piacon, ha van akkor azokhoz képest mivel tud többet stb.</w:t>
      </w:r>
    </w:p>
    <w:p w14:paraId="0A26D375" w14:textId="5300A2B8" w:rsidR="006137F8" w:rsidRDefault="006137F8">
      <w:pPr>
        <w:pStyle w:val="Jegyzetszveg"/>
      </w:pPr>
      <w:r>
        <w:t>Screenshot-ok majd szerepeljenek a dolgozatban, csak később a megvalósításnál, vagy függelékként hozzá adhatod őket.</w:t>
      </w:r>
    </w:p>
  </w:comment>
  <w:comment w:id="79" w:author="Illanicz Barnabás" w:date="2018-11-19T14:04:00Z" w:initials="i">
    <w:p w14:paraId="1732F5AA" w14:textId="1163BAD9" w:rsidR="006137F8" w:rsidRDefault="006137F8">
      <w:pPr>
        <w:pStyle w:val="Jegyzetszveg"/>
      </w:pPr>
      <w:r>
        <w:rPr>
          <w:rStyle w:val="Jegyzethivatkozs"/>
        </w:rPr>
        <w:annotationRef/>
      </w:r>
      <w:r>
        <w:t>Ezt megvalósítottad végül? Vagy csak demó mód van? Ha demó csak akkor ne legyen majd benne a dolgozatban, mert nem valósít meg tényleges funkciót</w:t>
      </w:r>
    </w:p>
  </w:comment>
  <w:comment w:id="88" w:author="Illanicz Barnabás" w:date="2018-11-19T13:51:00Z" w:initials="i">
    <w:p w14:paraId="52E58697" w14:textId="4E22FB7B" w:rsidR="006137F8" w:rsidRDefault="006137F8">
      <w:pPr>
        <w:pStyle w:val="Jegyzetszveg"/>
      </w:pPr>
      <w:r>
        <w:rPr>
          <w:rStyle w:val="Jegyzethivatkozs"/>
        </w:rPr>
        <w:annotationRef/>
      </w:r>
      <w:r>
        <w:t>Itt mikre gondolsz?</w:t>
      </w:r>
    </w:p>
  </w:comment>
  <w:comment w:id="92" w:author="Illanicz Barnabás" w:date="2018-11-19T13:52:00Z" w:initials="i">
    <w:p w14:paraId="31E9C73D" w14:textId="3138EB4B" w:rsidR="006137F8" w:rsidRDefault="006137F8">
      <w:pPr>
        <w:pStyle w:val="Jegyzetszveg"/>
      </w:pPr>
      <w:r>
        <w:rPr>
          <w:rStyle w:val="Jegyzethivatkozs"/>
        </w:rPr>
        <w:annotationRef/>
      </w:r>
      <w:r>
        <w:t>Rész helyett használd inkább a könyvtár/komponens szót</w:t>
      </w:r>
    </w:p>
  </w:comment>
  <w:comment w:id="95" w:author="Illanicz Barnabás" w:date="2018-11-19T13:53:00Z" w:initials="i">
    <w:p w14:paraId="21E69855" w14:textId="493FFC27" w:rsidR="006137F8" w:rsidRDefault="006137F8">
      <w:pPr>
        <w:pStyle w:val="Jegyzetszveg"/>
      </w:pPr>
      <w:r>
        <w:rPr>
          <w:rStyle w:val="Jegyzethivatkozs"/>
        </w:rPr>
        <w:annotationRef/>
      </w:r>
      <w:r>
        <w:t>Írd inkább egybe mindenhol szerintem</w:t>
      </w:r>
    </w:p>
  </w:comment>
  <w:comment w:id="104" w:author="Illanicz Barnabás" w:date="2018-11-19T12:00:00Z" w:initials="i">
    <w:p w14:paraId="2A0740B7" w14:textId="64CE7DF3" w:rsidR="006137F8" w:rsidRDefault="006137F8">
      <w:pPr>
        <w:pStyle w:val="Jegyzetszveg"/>
      </w:pPr>
      <w:r>
        <w:rPr>
          <w:rStyle w:val="Jegyzethivatkozs"/>
        </w:rPr>
        <w:annotationRef/>
      </w:r>
      <w:r>
        <w:t>Ezt inkább kódként tedd bele, ne képként.</w:t>
      </w:r>
    </w:p>
  </w:comment>
  <w:comment w:id="147" w:author="Illanicz Barnabás" w:date="2018-11-19T13:56:00Z" w:initials="i">
    <w:p w14:paraId="3817CB6C" w14:textId="6C21E40F" w:rsidR="006137F8" w:rsidRDefault="006137F8">
      <w:pPr>
        <w:pStyle w:val="Jegyzetszveg"/>
      </w:pPr>
      <w:r>
        <w:rPr>
          <w:rStyle w:val="Jegyzethivatkozs"/>
        </w:rPr>
        <w:annotationRef/>
      </w:r>
      <w:r>
        <w:t>Itt feltételezem nem azért nem jelenik meg mert egy külső könyvtárról van szó, hanem mert kódból van összeállítva a UI és nem IBDesignable az osztály. A külső könyvtárak forráskódja (ha forráskód szinten áll rendelkezésre) a legtöbb esetben ugyanúgy a projekt része lesz mint az általunk megírt kód, csak egy külön Pods alprojektben.</w:t>
      </w:r>
    </w:p>
  </w:comment>
  <w:comment w:id="209" w:author="Illanicz Barnabás" w:date="2018-11-19T14:16:00Z" w:initials="i">
    <w:p w14:paraId="5BBF5D72" w14:textId="4FBA6D74" w:rsidR="006137F8" w:rsidRDefault="006137F8">
      <w:pPr>
        <w:pStyle w:val="Jegyzetszveg"/>
      </w:pPr>
      <w:r>
        <w:rPr>
          <w:rStyle w:val="Jegyzethivatkozs"/>
        </w:rPr>
        <w:annotationRef/>
      </w:r>
      <w:r>
        <w:t>Ez kicsit furán hangzik, inkább „segítséget nyújt xy generálásához, fejlesztéséhez stb.”</w:t>
      </w:r>
    </w:p>
  </w:comment>
  <w:comment w:id="213" w:author="Illanicz Barnabás" w:date="2018-11-19T14:21:00Z" w:initials="i">
    <w:p w14:paraId="02746733" w14:textId="3A67813E" w:rsidR="006137F8" w:rsidRDefault="006137F8">
      <w:pPr>
        <w:pStyle w:val="Jegyzetszveg"/>
      </w:pPr>
      <w:r>
        <w:rPr>
          <w:rStyle w:val="Jegyzethivatkozs"/>
        </w:rPr>
        <w:annotationRef/>
      </w:r>
      <w:r>
        <w:t>Szerintem ezt szedd szét külön mondatra, mert így nem értelmes.</w:t>
      </w:r>
    </w:p>
  </w:comment>
  <w:comment w:id="226" w:author="Illanicz Barnabás" w:date="2018-11-19T14:27:00Z" w:initials="i">
    <w:p w14:paraId="3BA640BB" w14:textId="0EDF491A" w:rsidR="006137F8" w:rsidRDefault="006137F8">
      <w:pPr>
        <w:pStyle w:val="Jegyzetszveg"/>
      </w:pPr>
      <w:r>
        <w:rPr>
          <w:rStyle w:val="Jegyzethivatkozs"/>
        </w:rPr>
        <w:annotationRef/>
      </w:r>
      <w:r>
        <w:t>Itt csinálj inkább felsorolást szerintem, mert kétszer van kettőspont egymás után, nem igazán látható át.</w:t>
      </w:r>
    </w:p>
  </w:comment>
  <w:comment w:id="238" w:author="Illanicz Barnabás" w:date="2018-11-19T14:31:00Z" w:initials="i">
    <w:p w14:paraId="4EACE3F6" w14:textId="4047EF3C" w:rsidR="006137F8" w:rsidRDefault="006137F8">
      <w:pPr>
        <w:pStyle w:val="Jegyzetszveg"/>
      </w:pPr>
      <w:r>
        <w:rPr>
          <w:rStyle w:val="Jegyzethivatkozs"/>
        </w:rPr>
        <w:annotationRef/>
      </w:r>
      <w:r>
        <w:t>Itt érdemes megemlíteni még hogy az adatbázis táblákat (a sémát) is legenerálja.</w:t>
      </w:r>
    </w:p>
  </w:comment>
  <w:comment w:id="251" w:author="Illanicz Barnabás" w:date="2018-11-19T14:35:00Z" w:initials="i">
    <w:p w14:paraId="23F28A55" w14:textId="5C5096D4" w:rsidR="006137F8" w:rsidRDefault="006137F8">
      <w:pPr>
        <w:pStyle w:val="Jegyzetszveg"/>
      </w:pPr>
      <w:r>
        <w:rPr>
          <w:rStyle w:val="Jegyzethivatkozs"/>
        </w:rPr>
        <w:annotationRef/>
      </w:r>
      <w:r>
        <w:t>Ezt formázd meg a többi bekezdésnek megfelelően, mert más a sorköz, és nem is sorkizárt.</w:t>
      </w:r>
    </w:p>
  </w:comment>
  <w:comment w:id="263" w:author="Illanicz Barnabás" w:date="2018-11-19T14:42:00Z" w:initials="i">
    <w:p w14:paraId="32008F02" w14:textId="77777777" w:rsidR="006137F8" w:rsidRDefault="006137F8" w:rsidP="002052A4">
      <w:pPr>
        <w:pStyle w:val="Jegyzetszveg"/>
      </w:pPr>
      <w:r>
        <w:rPr>
          <w:rStyle w:val="Jegyzethivatkozs"/>
        </w:rPr>
        <w:annotationRef/>
      </w:r>
      <w:r>
        <w:t>Ezt leírtad már az előző fejezetben</w:t>
      </w:r>
    </w:p>
  </w:comment>
  <w:comment w:id="280" w:author="Illanicz Barnabás" w:date="2018-11-19T14:44:00Z" w:initials="i">
    <w:p w14:paraId="316F4181" w14:textId="3EFF5A44" w:rsidR="006137F8" w:rsidRDefault="006137F8">
      <w:pPr>
        <w:pStyle w:val="Jegyzetszveg"/>
      </w:pPr>
      <w:r>
        <w:rPr>
          <w:rStyle w:val="Jegyzethivatkozs"/>
        </w:rPr>
        <w:annotationRef/>
      </w:r>
      <w:r>
        <w:t>Ez a rész inkább még az előzőnek a folytatása a tartalma alapján. Ezt tedd át az előzőbe szerintem. Itt olyanokról kéne írni, hogy hogy tervezted meg az adatbázis sémát, milyen entitásaid vannak, ez hogyan teljesíti a követelményeket stb.</w:t>
      </w:r>
    </w:p>
  </w:comment>
  <w:comment w:id="387" w:author="Illanicz Barnabás" w:date="2018-11-19T14:42:00Z" w:initials="i">
    <w:p w14:paraId="643F8079" w14:textId="584A35DA" w:rsidR="006137F8" w:rsidRDefault="006137F8">
      <w:pPr>
        <w:pStyle w:val="Jegyzetszveg"/>
      </w:pPr>
      <w:r>
        <w:rPr>
          <w:rStyle w:val="Jegyzethivatkozs"/>
        </w:rPr>
        <w:annotationRef/>
      </w:r>
      <w:r>
        <w:t>Ezt leírtad már az előző fejezetben</w:t>
      </w:r>
    </w:p>
  </w:comment>
  <w:comment w:id="1348" w:author="Illanicz Barnabás" w:date="2018-11-19T14:57:00Z" w:initials="i">
    <w:p w14:paraId="7A5555BE" w14:textId="181E63AB" w:rsidR="006137F8" w:rsidRDefault="006137F8">
      <w:pPr>
        <w:pStyle w:val="Jegyzetszveg"/>
      </w:pPr>
      <w:r>
        <w:rPr>
          <w:rStyle w:val="Jegyzethivatkozs"/>
        </w:rPr>
        <w:annotationRef/>
      </w:r>
      <w:r>
        <w:t>Ezt nem pontosan értem. Mire gondolsz „kompakt és önálló út” alatt? Illetve maga az átvitt információ van JSON formában az egyes felek között.</w:t>
      </w:r>
    </w:p>
  </w:comment>
  <w:comment w:id="1355" w:author="Illanicz Barnabás" w:date="2018-11-19T15:59:00Z" w:initials="i">
    <w:p w14:paraId="216D367E" w14:textId="55A31C78" w:rsidR="006137F8" w:rsidRDefault="006137F8">
      <w:pPr>
        <w:pStyle w:val="Jegyzetszveg"/>
      </w:pPr>
      <w:r>
        <w:rPr>
          <w:rStyle w:val="Jegyzethivatkozs"/>
        </w:rPr>
        <w:annotationRef/>
      </w:r>
      <w:r>
        <w:t>A token típusát tartalmazza, nem a tokent</w:t>
      </w:r>
    </w:p>
  </w:comment>
  <w:comment w:id="1358" w:author="Illanicz Barnabás" w:date="2018-11-19T16:00:00Z" w:initials="i">
    <w:p w14:paraId="0A661376" w14:textId="346684A8" w:rsidR="006137F8" w:rsidRDefault="006137F8">
      <w:pPr>
        <w:pStyle w:val="Jegyzetszveg"/>
      </w:pPr>
      <w:r>
        <w:rPr>
          <w:rStyle w:val="Jegyzethivatkozs"/>
        </w:rPr>
        <w:annotationRef/>
      </w:r>
      <w:r>
        <w:t>Ezek nem állapotok hanem az adott entitásról (ez esetben a felhasználóról) információkat ír le: név, email stb.</w:t>
      </w:r>
    </w:p>
  </w:comment>
  <w:comment w:id="1367" w:author="Illanicz Barnabás" w:date="2018-11-19T16:11:00Z" w:initials="i">
    <w:p w14:paraId="2FBBCCB3" w14:textId="77777777" w:rsidR="006137F8" w:rsidRDefault="006137F8">
      <w:pPr>
        <w:pStyle w:val="Jegyzetszveg"/>
        <w:rPr>
          <w:noProof/>
        </w:rPr>
      </w:pPr>
      <w:r>
        <w:rPr>
          <w:rStyle w:val="Jegyzethivatkozs"/>
        </w:rPr>
        <w:annotationRef/>
      </w:r>
      <w:r>
        <w:t xml:space="preserve">Itt a </w:t>
      </w:r>
    </w:p>
    <w:p w14:paraId="430FE9E4" w14:textId="0B434BB3" w:rsidR="006137F8" w:rsidRDefault="006137F8">
      <w:pPr>
        <w:pStyle w:val="Jegyzetszveg"/>
      </w:pPr>
      <w:r>
        <w:t>cache-elésre gondoltál nem?</w:t>
      </w:r>
    </w:p>
  </w:comment>
  <w:comment w:id="1370" w:author="Illanicz Barnabás" w:date="2018-11-19T16:12:00Z" w:initials="i">
    <w:p w14:paraId="25535E9E" w14:textId="52F16B24" w:rsidR="006137F8" w:rsidRDefault="006137F8">
      <w:pPr>
        <w:pStyle w:val="Jegyzetszveg"/>
      </w:pPr>
      <w:r>
        <w:rPr>
          <w:rStyle w:val="Jegyzethivatkozs"/>
        </w:rPr>
        <w:annotationRef/>
      </w:r>
      <w:r>
        <w:t>Itt mire gondolsz?</w:t>
      </w:r>
    </w:p>
  </w:comment>
  <w:comment w:id="1374" w:author="Illanicz Barnabás" w:date="2018-11-19T16:13:00Z" w:initials="i">
    <w:p w14:paraId="05C3A4F0" w14:textId="7A3E1557" w:rsidR="006137F8" w:rsidRDefault="006137F8">
      <w:pPr>
        <w:pStyle w:val="Jegyzetszveg"/>
      </w:pPr>
      <w:r>
        <w:rPr>
          <w:rStyle w:val="Jegyzethivatkozs"/>
        </w:rPr>
        <w:annotationRef/>
      </w:r>
      <w:r>
        <w:t>A felhasználó jelszavát miért tároltad le? Az access token azonosítja a felhasználót bejelentkezés után, nincs szükség a jelszóra.</w:t>
      </w:r>
    </w:p>
  </w:comment>
  <w:comment w:id="1376" w:author="Illanicz Barnabás" w:date="2018-11-19T16:19:00Z" w:initials="i">
    <w:p w14:paraId="09EBACB6" w14:textId="4D764A5B" w:rsidR="006137F8" w:rsidRDefault="006137F8">
      <w:pPr>
        <w:pStyle w:val="Jegyzetszveg"/>
      </w:pPr>
      <w:r>
        <w:rPr>
          <w:rStyle w:val="Jegyzethivatkozs"/>
        </w:rPr>
        <w:annotationRef/>
      </w:r>
      <w:r>
        <w:t>Ezt formázd majd meg</w:t>
      </w:r>
    </w:p>
  </w:comment>
  <w:comment w:id="1380" w:author="Illanicz Barnabás" w:date="2018-11-19T16:22:00Z" w:initials="i">
    <w:p w14:paraId="1B8AE46C" w14:textId="53C95A1D" w:rsidR="006137F8" w:rsidRDefault="006137F8">
      <w:pPr>
        <w:pStyle w:val="Jegyzetszveg"/>
      </w:pPr>
      <w:r>
        <w:rPr>
          <w:rStyle w:val="Jegyzethivatkozs"/>
        </w:rPr>
        <w:annotationRef/>
      </w:r>
      <w:r>
        <w:t>Ezt módosítsd, hogy optional String legyen a getToken() visszatérési értéke, és nil-t adjon vissza ha nincsen token.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2319ADC2" w15:done="0"/>
  <w15:commentEx w15:paraId="22B394B7" w15:done="0"/>
  <w15:commentEx w15:paraId="578D3C79" w15:done="0"/>
  <w15:commentEx w15:paraId="69240977" w15:done="0"/>
  <w15:commentEx w15:paraId="5A78A47F" w15:done="0"/>
  <w15:commentEx w15:paraId="62CA4B8D" w15:done="0"/>
  <w15:commentEx w15:paraId="3CD81E50" w15:done="0"/>
  <w15:commentEx w15:paraId="35D8376B" w15:done="0"/>
  <w15:commentEx w15:paraId="5E7ED5D3" w15:done="0"/>
  <w15:commentEx w15:paraId="51A4430E" w15:done="0"/>
  <w15:commentEx w15:paraId="0A26D375" w15:done="0"/>
  <w15:commentEx w15:paraId="1732F5AA" w15:done="0"/>
  <w15:commentEx w15:paraId="52E58697" w15:done="0"/>
  <w15:commentEx w15:paraId="31E9C73D" w15:done="0"/>
  <w15:commentEx w15:paraId="21E69855" w15:done="0"/>
  <w15:commentEx w15:paraId="2A0740B7" w15:done="0"/>
  <w15:commentEx w15:paraId="3817CB6C" w15:done="0"/>
  <w15:commentEx w15:paraId="5BBF5D72" w15:done="0"/>
  <w15:commentEx w15:paraId="02746733" w15:done="0"/>
  <w15:commentEx w15:paraId="3BA640BB" w15:done="0"/>
  <w15:commentEx w15:paraId="4EACE3F6" w15:done="0"/>
  <w15:commentEx w15:paraId="23F28A55" w15:done="0"/>
  <w15:commentEx w15:paraId="32008F02" w15:done="0"/>
  <w15:commentEx w15:paraId="316F4181" w15:done="0"/>
  <w15:commentEx w15:paraId="643F8079" w15:done="0"/>
  <w15:commentEx w15:paraId="7A5555BE" w15:done="0"/>
  <w15:commentEx w15:paraId="216D367E" w15:done="0"/>
  <w15:commentEx w15:paraId="0A661376" w15:done="0"/>
  <w15:commentEx w15:paraId="430FE9E4" w15:done="0"/>
  <w15:commentEx w15:paraId="25535E9E" w15:done="0"/>
  <w15:commentEx w15:paraId="05C3A4F0" w15:done="0"/>
  <w15:commentEx w15:paraId="09EBACB6" w15:done="0"/>
  <w15:commentEx w15:paraId="1B8AE46C"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2319ADC2" w16cid:durableId="1F9D20E4"/>
  <w16cid:commentId w16cid:paraId="22B394B7" w16cid:durableId="1F9D0B36"/>
  <w16cid:commentId w16cid:paraId="578D3C79" w16cid:durableId="1F9D0B78"/>
  <w16cid:commentId w16cid:paraId="69240977" w16cid:durableId="1F9D0CAB"/>
  <w16cid:commentId w16cid:paraId="5A78A47F" w16cid:durableId="1F9D0C25"/>
  <w16cid:commentId w16cid:paraId="62CA4B8D" w16cid:durableId="1F9D0D3F"/>
  <w16cid:commentId w16cid:paraId="3CD81E50" w16cid:durableId="1F9D0DD6"/>
  <w16cid:commentId w16cid:paraId="35D8376B" w16cid:durableId="1F9D0DE8"/>
  <w16cid:commentId w16cid:paraId="5E7ED5D3" w16cid:durableId="1F9D152F"/>
  <w16cid:commentId w16cid:paraId="51A4430E" w16cid:durableId="1F9D21BE"/>
  <w16cid:commentId w16cid:paraId="0A26D375" w16cid:durableId="1F9D1E8E"/>
  <w16cid:commentId w16cid:paraId="1732F5AA" w16cid:durableId="1F9D4185"/>
  <w16cid:commentId w16cid:paraId="52E58697" w16cid:durableId="1F9D3E64"/>
  <w16cid:commentId w16cid:paraId="31E9C73D" w16cid:durableId="1F9D3E8B"/>
  <w16cid:commentId w16cid:paraId="21E69855" w16cid:durableId="1F9D3ECA"/>
  <w16cid:commentId w16cid:paraId="2A0740B7" w16cid:durableId="1F9D2449"/>
  <w16cid:commentId w16cid:paraId="3817CB6C" w16cid:durableId="1F9D3F9D"/>
  <w16cid:commentId w16cid:paraId="5BBF5D72" w16cid:durableId="1F9D4453"/>
  <w16cid:commentId w16cid:paraId="02746733" w16cid:durableId="1F9D457D"/>
  <w16cid:commentId w16cid:paraId="3BA640BB" w16cid:durableId="1F9D46DB"/>
  <w16cid:commentId w16cid:paraId="4EACE3F6" w16cid:durableId="1F9D47DD"/>
  <w16cid:commentId w16cid:paraId="23F28A55" w16cid:durableId="1F9D48B7"/>
  <w16cid:commentId w16cid:paraId="32008F02" w16cid:durableId="1FA104FF"/>
  <w16cid:commentId w16cid:paraId="316F4181" w16cid:durableId="1F9D4ABD"/>
  <w16cid:commentId w16cid:paraId="643F8079" w16cid:durableId="1F9D4A72"/>
  <w16cid:commentId w16cid:paraId="7A5555BE" w16cid:durableId="1F9D4DE7"/>
  <w16cid:commentId w16cid:paraId="216D367E" w16cid:durableId="1F9D5C79"/>
  <w16cid:commentId w16cid:paraId="0A661376" w16cid:durableId="1F9D5CAC"/>
  <w16cid:commentId w16cid:paraId="430FE9E4" w16cid:durableId="1F9D5F2E"/>
  <w16cid:commentId w16cid:paraId="25535E9E" w16cid:durableId="1F9D5F6D"/>
  <w16cid:commentId w16cid:paraId="05C3A4F0" w16cid:durableId="1F9D5FA3"/>
  <w16cid:commentId w16cid:paraId="09EBACB6" w16cid:durableId="1F9D60FA"/>
  <w16cid:commentId w16cid:paraId="1B8AE46C" w16cid:durableId="1F9D61A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075EBDB" w14:textId="77777777" w:rsidR="00B061F7" w:rsidRDefault="00B061F7" w:rsidP="00A471C6">
      <w:r>
        <w:separator/>
      </w:r>
    </w:p>
  </w:endnote>
  <w:endnote w:type="continuationSeparator" w:id="0">
    <w:p w14:paraId="5257BAA8" w14:textId="77777777" w:rsidR="00B061F7" w:rsidRDefault="00B061F7" w:rsidP="00A471C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Sendnya">
    <w:altName w:val="Cambria"/>
    <w:panose1 w:val="020B0604020202020204"/>
    <w:charset w:val="01"/>
    <w:family w:val="roman"/>
    <w:pitch w:val="variable"/>
  </w:font>
  <w:font w:name="Calibri Light">
    <w:panose1 w:val="020F0302020204030204"/>
    <w:charset w:val="00"/>
    <w:family w:val="swiss"/>
    <w:pitch w:val="variable"/>
    <w:sig w:usb0="E0002AFF" w:usb1="C000247B" w:usb2="00000009" w:usb3="00000000" w:csb0="000001FF" w:csb1="00000000"/>
  </w:font>
  <w:font w:name="Garamond">
    <w:panose1 w:val="02020404030301010803"/>
    <w:charset w:val="EE"/>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Menlo">
    <w:panose1 w:val="020B0609030804020204"/>
    <w:charset w:val="00"/>
    <w:family w:val="modern"/>
    <w:pitch w:val="fixed"/>
    <w:sig w:usb0="E60022FF" w:usb1="D200F9FB" w:usb2="02000028" w:usb3="00000000" w:csb0="000001DF" w:csb1="00000000"/>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Oldalszm"/>
      </w:rPr>
      <w:id w:val="-2108488252"/>
      <w:docPartObj>
        <w:docPartGallery w:val="Page Numbers (Bottom of Page)"/>
        <w:docPartUnique/>
      </w:docPartObj>
    </w:sdtPr>
    <w:sdtContent>
      <w:p w14:paraId="05CB01D6" w14:textId="77777777" w:rsidR="006137F8" w:rsidRDefault="006137F8" w:rsidP="004709EC">
        <w:pPr>
          <w:pStyle w:val="llb"/>
          <w:framePr w:wrap="none" w:vAnchor="text" w:hAnchor="margin" w:xAlign="center" w:y="1"/>
          <w:rPr>
            <w:rStyle w:val="Oldalszm"/>
          </w:rPr>
        </w:pPr>
        <w:r>
          <w:rPr>
            <w:rStyle w:val="Oldalszm"/>
          </w:rPr>
          <w:fldChar w:fldCharType="begin"/>
        </w:r>
        <w:r>
          <w:rPr>
            <w:rStyle w:val="Oldalszm"/>
          </w:rPr>
          <w:instrText xml:space="preserve"> PAGE </w:instrText>
        </w:r>
        <w:r>
          <w:rPr>
            <w:rStyle w:val="Oldalszm"/>
          </w:rPr>
          <w:fldChar w:fldCharType="end"/>
        </w:r>
      </w:p>
    </w:sdtContent>
  </w:sdt>
  <w:sdt>
    <w:sdtPr>
      <w:rPr>
        <w:rStyle w:val="Oldalszm"/>
      </w:rPr>
      <w:id w:val="-2049434411"/>
      <w:docPartObj>
        <w:docPartGallery w:val="Page Numbers (Bottom of Page)"/>
        <w:docPartUnique/>
      </w:docPartObj>
    </w:sdtPr>
    <w:sdtContent>
      <w:p w14:paraId="581210AF" w14:textId="77777777" w:rsidR="006137F8" w:rsidRDefault="006137F8" w:rsidP="004709EC">
        <w:pPr>
          <w:pStyle w:val="llb"/>
          <w:framePr w:wrap="none" w:vAnchor="text" w:hAnchor="margin" w:xAlign="center" w:y="1"/>
          <w:rPr>
            <w:rStyle w:val="Oldalszm"/>
          </w:rPr>
        </w:pPr>
        <w:r>
          <w:rPr>
            <w:rStyle w:val="Oldalszm"/>
          </w:rPr>
          <w:fldChar w:fldCharType="begin"/>
        </w:r>
        <w:r>
          <w:rPr>
            <w:rStyle w:val="Oldalszm"/>
          </w:rPr>
          <w:instrText xml:space="preserve"> PAGE </w:instrText>
        </w:r>
        <w:r>
          <w:rPr>
            <w:rStyle w:val="Oldalszm"/>
          </w:rPr>
          <w:fldChar w:fldCharType="end"/>
        </w:r>
      </w:p>
    </w:sdtContent>
  </w:sdt>
  <w:p w14:paraId="4816EE47" w14:textId="77777777" w:rsidR="006137F8" w:rsidRDefault="006137F8">
    <w:pPr>
      <w:pStyle w:val="llb"/>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AA5740" w14:textId="77777777" w:rsidR="006137F8" w:rsidRDefault="006137F8">
    <w:pPr>
      <w:pStyle w:val="llb"/>
    </w:pPr>
    <w:hyperlink r:id="rId1" w:history="1">
      <w:r w:rsidRPr="00675D56">
        <w:rPr>
          <w:rStyle w:val="Hiperhivatkozs"/>
        </w:rPr>
        <w:t>https://www.tomsguide.com/us/iphone-is-better-than-android,news-21307.html</w:t>
      </w:r>
    </w:hyperlink>
    <w:r>
      <w:br/>
    </w:r>
    <w:r w:rsidRPr="004D19FB">
      <w:t>https://www.tomsguide.com/us/iphone-is-better-than-android,news-21307.html</w:t>
    </w:r>
  </w:p>
  <w:p w14:paraId="66E1EA12" w14:textId="77777777" w:rsidR="006137F8" w:rsidRDefault="006137F8">
    <w:pPr>
      <w:pStyle w:val="llb"/>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6DF7CF4" w14:textId="77777777" w:rsidR="006137F8" w:rsidRPr="000653FA" w:rsidRDefault="006137F8" w:rsidP="004709EC">
    <w:pPr>
      <w:pStyle w:val="llb"/>
      <w:pBdr>
        <w:top w:val="single" w:sz="4" w:space="1" w:color="auto"/>
      </w:pBdr>
      <w:tabs>
        <w:tab w:val="clear" w:pos="4536"/>
        <w:tab w:val="right" w:pos="3544"/>
        <w:tab w:val="left" w:pos="5529"/>
      </w:tabs>
      <w:rPr>
        <w:rFonts w:ascii="Arial" w:hAnsi="Arial" w:cs="Arial"/>
        <w:color w:val="7F7F7F" w:themeColor="text1" w:themeTint="80"/>
        <w:sz w:val="15"/>
        <w:szCs w:val="15"/>
        <w:lang w:val="de-DE"/>
      </w:rPr>
    </w:pPr>
    <w:r>
      <w:rPr>
        <w:noProof/>
        <w:sz w:val="15"/>
        <w:szCs w:val="15"/>
        <w:lang w:eastAsia="hu-HU"/>
      </w:rPr>
      <w:drawing>
        <wp:anchor distT="0" distB="0" distL="114300" distR="114300" simplePos="0" relativeHeight="251660288" behindDoc="0" locked="0" layoutInCell="1" allowOverlap="1" wp14:anchorId="276C33B9" wp14:editId="7D08FAF3">
          <wp:simplePos x="0" y="0"/>
          <wp:positionH relativeFrom="column">
            <wp:posOffset>2724150</wp:posOffset>
          </wp:positionH>
          <wp:positionV relativeFrom="paragraph">
            <wp:posOffset>13970</wp:posOffset>
          </wp:positionV>
          <wp:extent cx="302260" cy="360045"/>
          <wp:effectExtent l="0" t="0" r="2540" b="1905"/>
          <wp:wrapNone/>
          <wp:docPr id="8" name="Picture 2" descr="C:\Users\gincsai.AUT\Desktop\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incsai.AUT\Desktop\logo.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02260" cy="360045"/>
                  </a:xfrm>
                  <a:prstGeom prst="rect">
                    <a:avLst/>
                  </a:prstGeom>
                  <a:noFill/>
                  <a:ln>
                    <a:noFill/>
                  </a:ln>
                </pic:spPr>
              </pic:pic>
            </a:graphicData>
          </a:graphic>
        </wp:anchor>
      </w:drawing>
    </w:r>
    <w:r w:rsidRPr="00E21CAE">
      <w:rPr>
        <w:rFonts w:ascii="Arial" w:hAnsi="Arial" w:cs="Arial"/>
        <w:b/>
        <w:sz w:val="15"/>
        <w:szCs w:val="15"/>
        <w:lang w:val="en-US"/>
      </w:rPr>
      <w:tab/>
    </w:r>
    <w:r w:rsidRPr="00E21CAE">
      <w:rPr>
        <w:rFonts w:ascii="Arial" w:hAnsi="Arial" w:cs="Arial"/>
        <w:sz w:val="15"/>
        <w:szCs w:val="15"/>
        <w:lang w:val="en-US"/>
      </w:rPr>
      <w:t>Budapest Műszaki és Gazdaságtudományi Egyetem</w:t>
    </w:r>
    <w:r w:rsidRPr="00E21CAE">
      <w:rPr>
        <w:rFonts w:ascii="Arial" w:hAnsi="Arial" w:cs="Arial"/>
        <w:sz w:val="15"/>
        <w:szCs w:val="15"/>
        <w:lang w:val="en-US"/>
      </w:rPr>
      <w:tab/>
    </w:r>
    <w:r w:rsidRPr="00E21CAE">
      <w:rPr>
        <w:rFonts w:ascii="Arial" w:hAnsi="Arial" w:cs="Arial"/>
        <w:color w:val="7F7F7F" w:themeColor="text1" w:themeTint="80"/>
        <w:sz w:val="15"/>
        <w:szCs w:val="15"/>
        <w:lang w:val="en-US"/>
      </w:rPr>
      <w:t xml:space="preserve">H-1117 Budapest, Magyar tudósok krt 2. </w:t>
    </w:r>
    <w:r w:rsidRPr="000653FA">
      <w:rPr>
        <w:rFonts w:ascii="Arial" w:hAnsi="Arial" w:cs="Arial"/>
        <w:color w:val="7F7F7F" w:themeColor="text1" w:themeTint="80"/>
        <w:sz w:val="15"/>
        <w:szCs w:val="15"/>
        <w:lang w:val="de-DE"/>
      </w:rPr>
      <w:t>Q.B.207</w:t>
    </w:r>
  </w:p>
  <w:p w14:paraId="46C962C6" w14:textId="77777777" w:rsidR="006137F8" w:rsidRPr="000653FA" w:rsidRDefault="006137F8" w:rsidP="004709EC">
    <w:pPr>
      <w:pStyle w:val="llb"/>
      <w:tabs>
        <w:tab w:val="clear" w:pos="4536"/>
        <w:tab w:val="right" w:pos="3544"/>
        <w:tab w:val="left" w:pos="5529"/>
      </w:tabs>
      <w:rPr>
        <w:rFonts w:ascii="Arial" w:hAnsi="Arial" w:cs="Arial"/>
        <w:color w:val="808080" w:themeColor="background1" w:themeShade="80"/>
        <w:sz w:val="15"/>
        <w:szCs w:val="15"/>
        <w:lang w:val="de-DE"/>
      </w:rPr>
    </w:pPr>
    <w:r w:rsidRPr="000653FA">
      <w:rPr>
        <w:rFonts w:ascii="Arial" w:hAnsi="Arial" w:cs="Arial"/>
        <w:color w:val="808080" w:themeColor="background1" w:themeShade="80"/>
        <w:sz w:val="15"/>
        <w:szCs w:val="15"/>
        <w:lang w:val="de-DE"/>
      </w:rPr>
      <w:tab/>
    </w:r>
    <w:r w:rsidRPr="000653FA">
      <w:rPr>
        <w:rFonts w:ascii="Arial" w:hAnsi="Arial" w:cs="Arial"/>
        <w:sz w:val="15"/>
        <w:szCs w:val="15"/>
        <w:lang w:val="de-DE"/>
      </w:rPr>
      <w:t>Villamosmérnöki és Informatikai Kar</w:t>
    </w:r>
    <w:r w:rsidRPr="000653FA">
      <w:rPr>
        <w:rFonts w:ascii="Arial" w:hAnsi="Arial" w:cs="Arial"/>
        <w:color w:val="808080" w:themeColor="background1" w:themeShade="80"/>
        <w:sz w:val="15"/>
        <w:szCs w:val="15"/>
        <w:lang w:val="de-DE"/>
      </w:rPr>
      <w:tab/>
    </w:r>
    <w:r w:rsidRPr="000653FA">
      <w:rPr>
        <w:rFonts w:ascii="Arial" w:hAnsi="Arial" w:cs="Arial"/>
        <w:color w:val="7F7F7F" w:themeColor="text1" w:themeTint="80"/>
        <w:sz w:val="15"/>
        <w:szCs w:val="15"/>
        <w:lang w:val="de-DE"/>
      </w:rPr>
      <w:t>Telefon: 463-2870. Fax: 463-2871</w:t>
    </w:r>
  </w:p>
  <w:p w14:paraId="36DF205E" w14:textId="77777777" w:rsidR="006137F8" w:rsidRPr="000653FA" w:rsidRDefault="006137F8" w:rsidP="004709EC">
    <w:pPr>
      <w:pStyle w:val="llb"/>
      <w:tabs>
        <w:tab w:val="clear" w:pos="4536"/>
        <w:tab w:val="right" w:pos="3544"/>
        <w:tab w:val="left" w:pos="5529"/>
      </w:tabs>
      <w:rPr>
        <w:rFonts w:ascii="Arial" w:hAnsi="Arial" w:cs="Arial"/>
        <w:color w:val="808080" w:themeColor="background1" w:themeShade="80"/>
        <w:sz w:val="15"/>
        <w:szCs w:val="15"/>
        <w:lang w:val="de-DE"/>
      </w:rPr>
    </w:pPr>
    <w:r w:rsidRPr="000653FA">
      <w:rPr>
        <w:rFonts w:ascii="Arial" w:hAnsi="Arial" w:cs="Arial"/>
        <w:sz w:val="15"/>
        <w:szCs w:val="15"/>
        <w:lang w:val="de-DE"/>
      </w:rPr>
      <w:tab/>
      <w:t>Automatizálási és Alkalmazott Informatikai Tanszék</w:t>
    </w:r>
    <w:r w:rsidRPr="000653FA">
      <w:rPr>
        <w:rFonts w:ascii="Arial" w:hAnsi="Arial" w:cs="Arial"/>
        <w:b/>
        <w:sz w:val="15"/>
        <w:szCs w:val="15"/>
        <w:lang w:val="de-DE"/>
      </w:rPr>
      <w:tab/>
    </w:r>
    <w:r w:rsidRPr="000653FA">
      <w:rPr>
        <w:rFonts w:ascii="Arial" w:hAnsi="Arial" w:cs="Arial"/>
        <w:color w:val="7F7F7F" w:themeColor="text1" w:themeTint="80"/>
        <w:sz w:val="15"/>
        <w:szCs w:val="15"/>
        <w:lang w:val="de-DE"/>
      </w:rPr>
      <w:t>www.aut.bme.hu</w:t>
    </w:r>
  </w:p>
  <w:p w14:paraId="28E99935" w14:textId="77777777" w:rsidR="006137F8" w:rsidRPr="0014012A" w:rsidRDefault="006137F8" w:rsidP="004709EC">
    <w:pPr>
      <w:pStyle w:val="llb"/>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D060860" w14:textId="77777777" w:rsidR="00B061F7" w:rsidRDefault="00B061F7" w:rsidP="00A471C6">
      <w:r>
        <w:separator/>
      </w:r>
    </w:p>
  </w:footnote>
  <w:footnote w:type="continuationSeparator" w:id="0">
    <w:p w14:paraId="2E6F3927" w14:textId="77777777" w:rsidR="00B061F7" w:rsidRDefault="00B061F7" w:rsidP="00A471C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81AD5B" w14:textId="77777777" w:rsidR="006137F8" w:rsidRDefault="006137F8" w:rsidP="004709EC">
    <w:pPr>
      <w:pStyle w:val="lfej"/>
      <w:jc w:val="center"/>
    </w:pPr>
  </w:p>
  <w:p w14:paraId="70E4476F" w14:textId="77777777" w:rsidR="006137F8" w:rsidRDefault="006137F8" w:rsidP="004709EC">
    <w:pPr>
      <w:pStyle w:val="lfej"/>
      <w:jc w:val="center"/>
    </w:pPr>
  </w:p>
  <w:p w14:paraId="00956331" w14:textId="77777777" w:rsidR="006137F8" w:rsidRDefault="006137F8">
    <w:pPr>
      <w:pStyle w:val="lfej"/>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7863B92" w14:textId="77777777" w:rsidR="006137F8" w:rsidRDefault="006137F8" w:rsidP="004709EC">
    <w:pPr>
      <w:pStyle w:val="lfej"/>
      <w:jc w:val="center"/>
    </w:pPr>
    <w:r>
      <w:rPr>
        <w:noProof/>
        <w:lang w:eastAsia="hu-HU"/>
      </w:rPr>
      <w:drawing>
        <wp:anchor distT="0" distB="0" distL="114300" distR="114300" simplePos="0" relativeHeight="251659264" behindDoc="1" locked="0" layoutInCell="1" allowOverlap="1" wp14:anchorId="3A6C3C7C" wp14:editId="655921A2">
          <wp:simplePos x="0" y="0"/>
          <wp:positionH relativeFrom="column">
            <wp:posOffset>1913890</wp:posOffset>
          </wp:positionH>
          <wp:positionV relativeFrom="paragraph">
            <wp:posOffset>-178118</wp:posOffset>
          </wp:positionV>
          <wp:extent cx="1924050" cy="534670"/>
          <wp:effectExtent l="0" t="0" r="6350" b="0"/>
          <wp:wrapTight wrapText="bothSides">
            <wp:wrapPolygon edited="0">
              <wp:start x="0" y="0"/>
              <wp:lineTo x="0" y="21036"/>
              <wp:lineTo x="21529" y="21036"/>
              <wp:lineTo x="21529" y="0"/>
              <wp:lineTo x="0" y="0"/>
            </wp:wrapPolygon>
          </wp:wrapTight>
          <wp:docPr id="7" name="Picture 1" descr="tszvez_fej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szvez_fejl"/>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924050" cy="53467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502087"/>
    <w:multiLevelType w:val="multilevel"/>
    <w:tmpl w:val="3562471A"/>
    <w:lvl w:ilvl="0">
      <w:start w:val="2"/>
      <w:numFmt w:val="decimal"/>
      <w:lvlText w:val="%1"/>
      <w:lvlJc w:val="left"/>
      <w:pPr>
        <w:ind w:left="580" w:hanging="580"/>
      </w:pPr>
      <w:rPr>
        <w:rFonts w:hint="default"/>
      </w:rPr>
    </w:lvl>
    <w:lvl w:ilvl="1">
      <w:start w:val="1"/>
      <w:numFmt w:val="decimal"/>
      <w:lvlText w:val="%1.%2"/>
      <w:lvlJc w:val="left"/>
      <w:pPr>
        <w:ind w:left="580" w:hanging="58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 w15:restartNumberingAfterBreak="0">
    <w:nsid w:val="02C275D4"/>
    <w:multiLevelType w:val="hybridMultilevel"/>
    <w:tmpl w:val="CF081194"/>
    <w:lvl w:ilvl="0" w:tplc="ABFC8BAA">
      <w:start w:val="1"/>
      <w:numFmt w:val="decimal"/>
      <w:pStyle w:val="Irodalomjegyzksor"/>
      <w:lvlText w:val="[%1]"/>
      <w:lvlJc w:val="left"/>
      <w:pPr>
        <w:tabs>
          <w:tab w:val="num" w:pos="1134"/>
        </w:tabs>
        <w:ind w:left="1134" w:hanging="1134"/>
      </w:pPr>
      <w:rPr>
        <w:rFonts w:ascii="Times New Roman" w:hAnsi="Times New Roman" w:hint="default"/>
        <w:sz w:val="24"/>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 w15:restartNumberingAfterBreak="0">
    <w:nsid w:val="184B19AF"/>
    <w:multiLevelType w:val="multilevel"/>
    <w:tmpl w:val="FE0A8864"/>
    <w:lvl w:ilvl="0">
      <w:start w:val="2"/>
      <w:numFmt w:val="decimal"/>
      <w:lvlText w:val="%1"/>
      <w:lvlJc w:val="left"/>
      <w:pPr>
        <w:ind w:left="580" w:hanging="580"/>
      </w:pPr>
      <w:rPr>
        <w:rFonts w:hint="default"/>
      </w:rPr>
    </w:lvl>
    <w:lvl w:ilvl="1">
      <w:start w:val="1"/>
      <w:numFmt w:val="decimal"/>
      <w:lvlText w:val="%1.%2"/>
      <w:lvlJc w:val="left"/>
      <w:pPr>
        <w:ind w:left="580" w:hanging="5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190335EC"/>
    <w:multiLevelType w:val="singleLevel"/>
    <w:tmpl w:val="B39ABF72"/>
    <w:lvl w:ilvl="0">
      <w:start w:val="1"/>
      <w:numFmt w:val="bullet"/>
      <w:pStyle w:val="Bulletlista"/>
      <w:lvlText w:val=""/>
      <w:lvlJc w:val="left"/>
      <w:pPr>
        <w:tabs>
          <w:tab w:val="num" w:pos="360"/>
        </w:tabs>
        <w:ind w:left="360" w:hanging="360"/>
      </w:pPr>
      <w:rPr>
        <w:rFonts w:ascii="Symbol" w:hAnsi="Symbol" w:hint="default"/>
      </w:rPr>
    </w:lvl>
  </w:abstractNum>
  <w:abstractNum w:abstractNumId="4" w15:restartNumberingAfterBreak="0">
    <w:nsid w:val="1BA65F94"/>
    <w:multiLevelType w:val="multilevel"/>
    <w:tmpl w:val="ECE48570"/>
    <w:lvl w:ilvl="0">
      <w:start w:val="1"/>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1DCF47C5"/>
    <w:multiLevelType w:val="hybridMultilevel"/>
    <w:tmpl w:val="2F785BD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1DE809E7"/>
    <w:multiLevelType w:val="multilevel"/>
    <w:tmpl w:val="441E887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23DA247B"/>
    <w:multiLevelType w:val="hybridMultilevel"/>
    <w:tmpl w:val="09960754"/>
    <w:lvl w:ilvl="0" w:tplc="36001280">
      <w:start w:val="1"/>
      <w:numFmt w:val="decimal"/>
      <w:lvlText w:val="%1."/>
      <w:lvlJc w:val="left"/>
      <w:pPr>
        <w:ind w:left="720" w:hanging="360"/>
      </w:pPr>
      <w:rPr>
        <w:rFonts w:ascii="Times New Roman" w:eastAsia="Times New Roman" w:hAnsi="Times New Roman" w:cs="Arial" w:hint="default"/>
        <w:color w:val="auto"/>
        <w:sz w:val="36"/>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8" w15:restartNumberingAfterBreak="0">
    <w:nsid w:val="267B75F9"/>
    <w:multiLevelType w:val="multilevel"/>
    <w:tmpl w:val="6BFAC59E"/>
    <w:lvl w:ilvl="0">
      <w:start w:val="5"/>
      <w:numFmt w:val="decimal"/>
      <w:lvlText w:val="%1"/>
      <w:lvlJc w:val="left"/>
      <w:pPr>
        <w:ind w:left="640" w:hanging="640"/>
      </w:pPr>
      <w:rPr>
        <w:rFonts w:hint="default"/>
      </w:rPr>
    </w:lvl>
    <w:lvl w:ilvl="1">
      <w:start w:val="2"/>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9" w15:restartNumberingAfterBreak="0">
    <w:nsid w:val="39D5666C"/>
    <w:multiLevelType w:val="hybridMultilevel"/>
    <w:tmpl w:val="94A03CC2"/>
    <w:lvl w:ilvl="0" w:tplc="2FE4B3B4">
      <w:start w:val="1"/>
      <w:numFmt w:val="bullet"/>
      <w:lvlText w:val="-"/>
      <w:lvlJc w:val="left"/>
      <w:pPr>
        <w:ind w:left="420" w:hanging="360"/>
      </w:pPr>
      <w:rPr>
        <w:rFonts w:ascii="Calibri" w:eastAsia="Times New Roman" w:hAnsi="Calibri" w:cs="Times New Roman" w:hint="default"/>
      </w:rPr>
    </w:lvl>
    <w:lvl w:ilvl="1" w:tplc="040E0003" w:tentative="1">
      <w:start w:val="1"/>
      <w:numFmt w:val="bullet"/>
      <w:lvlText w:val="o"/>
      <w:lvlJc w:val="left"/>
      <w:pPr>
        <w:ind w:left="1140" w:hanging="360"/>
      </w:pPr>
      <w:rPr>
        <w:rFonts w:ascii="Courier New" w:hAnsi="Courier New" w:cs="Courier New" w:hint="default"/>
      </w:rPr>
    </w:lvl>
    <w:lvl w:ilvl="2" w:tplc="040E0005" w:tentative="1">
      <w:start w:val="1"/>
      <w:numFmt w:val="bullet"/>
      <w:lvlText w:val=""/>
      <w:lvlJc w:val="left"/>
      <w:pPr>
        <w:ind w:left="1860" w:hanging="360"/>
      </w:pPr>
      <w:rPr>
        <w:rFonts w:ascii="Wingdings" w:hAnsi="Wingdings" w:hint="default"/>
      </w:rPr>
    </w:lvl>
    <w:lvl w:ilvl="3" w:tplc="040E0001" w:tentative="1">
      <w:start w:val="1"/>
      <w:numFmt w:val="bullet"/>
      <w:lvlText w:val=""/>
      <w:lvlJc w:val="left"/>
      <w:pPr>
        <w:ind w:left="2580" w:hanging="360"/>
      </w:pPr>
      <w:rPr>
        <w:rFonts w:ascii="Symbol" w:hAnsi="Symbol" w:hint="default"/>
      </w:rPr>
    </w:lvl>
    <w:lvl w:ilvl="4" w:tplc="040E0003" w:tentative="1">
      <w:start w:val="1"/>
      <w:numFmt w:val="bullet"/>
      <w:lvlText w:val="o"/>
      <w:lvlJc w:val="left"/>
      <w:pPr>
        <w:ind w:left="3300" w:hanging="360"/>
      </w:pPr>
      <w:rPr>
        <w:rFonts w:ascii="Courier New" w:hAnsi="Courier New" w:cs="Courier New" w:hint="default"/>
      </w:rPr>
    </w:lvl>
    <w:lvl w:ilvl="5" w:tplc="040E0005" w:tentative="1">
      <w:start w:val="1"/>
      <w:numFmt w:val="bullet"/>
      <w:lvlText w:val=""/>
      <w:lvlJc w:val="left"/>
      <w:pPr>
        <w:ind w:left="4020" w:hanging="360"/>
      </w:pPr>
      <w:rPr>
        <w:rFonts w:ascii="Wingdings" w:hAnsi="Wingdings" w:hint="default"/>
      </w:rPr>
    </w:lvl>
    <w:lvl w:ilvl="6" w:tplc="040E0001" w:tentative="1">
      <w:start w:val="1"/>
      <w:numFmt w:val="bullet"/>
      <w:lvlText w:val=""/>
      <w:lvlJc w:val="left"/>
      <w:pPr>
        <w:ind w:left="4740" w:hanging="360"/>
      </w:pPr>
      <w:rPr>
        <w:rFonts w:ascii="Symbol" w:hAnsi="Symbol" w:hint="default"/>
      </w:rPr>
    </w:lvl>
    <w:lvl w:ilvl="7" w:tplc="040E0003" w:tentative="1">
      <w:start w:val="1"/>
      <w:numFmt w:val="bullet"/>
      <w:lvlText w:val="o"/>
      <w:lvlJc w:val="left"/>
      <w:pPr>
        <w:ind w:left="5460" w:hanging="360"/>
      </w:pPr>
      <w:rPr>
        <w:rFonts w:ascii="Courier New" w:hAnsi="Courier New" w:cs="Courier New" w:hint="default"/>
      </w:rPr>
    </w:lvl>
    <w:lvl w:ilvl="8" w:tplc="040E0005" w:tentative="1">
      <w:start w:val="1"/>
      <w:numFmt w:val="bullet"/>
      <w:lvlText w:val=""/>
      <w:lvlJc w:val="left"/>
      <w:pPr>
        <w:ind w:left="6180" w:hanging="360"/>
      </w:pPr>
      <w:rPr>
        <w:rFonts w:ascii="Wingdings" w:hAnsi="Wingdings" w:hint="default"/>
      </w:rPr>
    </w:lvl>
  </w:abstractNum>
  <w:abstractNum w:abstractNumId="10" w15:restartNumberingAfterBreak="0">
    <w:nsid w:val="477106D4"/>
    <w:multiLevelType w:val="hybridMultilevel"/>
    <w:tmpl w:val="4240062C"/>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1" w15:restartNumberingAfterBreak="0">
    <w:nsid w:val="499E069F"/>
    <w:multiLevelType w:val="multilevel"/>
    <w:tmpl w:val="680026D4"/>
    <w:lvl w:ilvl="0">
      <w:start w:val="1"/>
      <w:numFmt w:val="decimal"/>
      <w:lvlText w:val="%1."/>
      <w:lvlJc w:val="left"/>
      <w:pPr>
        <w:ind w:left="460" w:hanging="360"/>
      </w:pPr>
      <w:rPr>
        <w:rFonts w:hint="default"/>
      </w:rPr>
    </w:lvl>
    <w:lvl w:ilvl="1">
      <w:start w:val="1"/>
      <w:numFmt w:val="decimal"/>
      <w:isLgl/>
      <w:lvlText w:val="%1.%2."/>
      <w:lvlJc w:val="left"/>
      <w:pPr>
        <w:ind w:left="820" w:hanging="720"/>
      </w:pPr>
      <w:rPr>
        <w:rFonts w:ascii="Times New Roman" w:eastAsia="Times New Roman" w:hAnsi="Times New Roman" w:cs="Arial" w:hint="default"/>
        <w:color w:val="auto"/>
        <w:sz w:val="36"/>
      </w:rPr>
    </w:lvl>
    <w:lvl w:ilvl="2">
      <w:start w:val="1"/>
      <w:numFmt w:val="decimal"/>
      <w:isLgl/>
      <w:lvlText w:val="%1.%2.%3."/>
      <w:lvlJc w:val="left"/>
      <w:pPr>
        <w:ind w:left="820" w:hanging="720"/>
      </w:pPr>
      <w:rPr>
        <w:rFonts w:ascii="Times New Roman" w:eastAsia="Times New Roman" w:hAnsi="Times New Roman" w:cs="Arial" w:hint="default"/>
        <w:color w:val="auto"/>
        <w:sz w:val="36"/>
      </w:rPr>
    </w:lvl>
    <w:lvl w:ilvl="3">
      <w:start w:val="1"/>
      <w:numFmt w:val="decimal"/>
      <w:isLgl/>
      <w:lvlText w:val="%1.%2.%3.%4."/>
      <w:lvlJc w:val="left"/>
      <w:pPr>
        <w:ind w:left="1180" w:hanging="1080"/>
      </w:pPr>
      <w:rPr>
        <w:rFonts w:ascii="Times New Roman" w:eastAsia="Times New Roman" w:hAnsi="Times New Roman" w:cs="Arial" w:hint="default"/>
        <w:color w:val="auto"/>
        <w:sz w:val="36"/>
      </w:rPr>
    </w:lvl>
    <w:lvl w:ilvl="4">
      <w:start w:val="1"/>
      <w:numFmt w:val="decimal"/>
      <w:isLgl/>
      <w:lvlText w:val="%1.%2.%3.%4.%5."/>
      <w:lvlJc w:val="left"/>
      <w:pPr>
        <w:ind w:left="1180" w:hanging="1080"/>
      </w:pPr>
      <w:rPr>
        <w:rFonts w:ascii="Times New Roman" w:eastAsia="Times New Roman" w:hAnsi="Times New Roman" w:cs="Arial" w:hint="default"/>
        <w:color w:val="auto"/>
        <w:sz w:val="36"/>
      </w:rPr>
    </w:lvl>
    <w:lvl w:ilvl="5">
      <w:start w:val="1"/>
      <w:numFmt w:val="decimal"/>
      <w:isLgl/>
      <w:lvlText w:val="%1.%2.%3.%4.%5.%6."/>
      <w:lvlJc w:val="left"/>
      <w:pPr>
        <w:ind w:left="1540" w:hanging="1440"/>
      </w:pPr>
      <w:rPr>
        <w:rFonts w:ascii="Times New Roman" w:eastAsia="Times New Roman" w:hAnsi="Times New Roman" w:cs="Arial" w:hint="default"/>
        <w:color w:val="auto"/>
        <w:sz w:val="36"/>
      </w:rPr>
    </w:lvl>
    <w:lvl w:ilvl="6">
      <w:start w:val="1"/>
      <w:numFmt w:val="decimal"/>
      <w:isLgl/>
      <w:lvlText w:val="%1.%2.%3.%4.%5.%6.%7."/>
      <w:lvlJc w:val="left"/>
      <w:pPr>
        <w:ind w:left="1900" w:hanging="1800"/>
      </w:pPr>
      <w:rPr>
        <w:rFonts w:ascii="Times New Roman" w:eastAsia="Times New Roman" w:hAnsi="Times New Roman" w:cs="Arial" w:hint="default"/>
        <w:color w:val="auto"/>
        <w:sz w:val="36"/>
      </w:rPr>
    </w:lvl>
    <w:lvl w:ilvl="7">
      <w:start w:val="1"/>
      <w:numFmt w:val="decimal"/>
      <w:isLgl/>
      <w:lvlText w:val="%1.%2.%3.%4.%5.%6.%7.%8."/>
      <w:lvlJc w:val="left"/>
      <w:pPr>
        <w:ind w:left="1900" w:hanging="1800"/>
      </w:pPr>
      <w:rPr>
        <w:rFonts w:ascii="Times New Roman" w:eastAsia="Times New Roman" w:hAnsi="Times New Roman" w:cs="Arial" w:hint="default"/>
        <w:color w:val="auto"/>
        <w:sz w:val="36"/>
      </w:rPr>
    </w:lvl>
    <w:lvl w:ilvl="8">
      <w:start w:val="1"/>
      <w:numFmt w:val="decimal"/>
      <w:isLgl/>
      <w:lvlText w:val="%1.%2.%3.%4.%5.%6.%7.%8.%9."/>
      <w:lvlJc w:val="left"/>
      <w:pPr>
        <w:ind w:left="2260" w:hanging="2160"/>
      </w:pPr>
      <w:rPr>
        <w:rFonts w:ascii="Times New Roman" w:eastAsia="Times New Roman" w:hAnsi="Times New Roman" w:cs="Arial" w:hint="default"/>
        <w:color w:val="auto"/>
        <w:sz w:val="36"/>
      </w:rPr>
    </w:lvl>
  </w:abstractNum>
  <w:abstractNum w:abstractNumId="12" w15:restartNumberingAfterBreak="0">
    <w:nsid w:val="56FA763F"/>
    <w:multiLevelType w:val="hybridMultilevel"/>
    <w:tmpl w:val="315019B4"/>
    <w:lvl w:ilvl="0" w:tplc="040E0001">
      <w:start w:val="1"/>
      <w:numFmt w:val="bullet"/>
      <w:lvlText w:val=""/>
      <w:lvlJc w:val="left"/>
      <w:pPr>
        <w:ind w:left="1440" w:hanging="360"/>
      </w:pPr>
      <w:rPr>
        <w:rFonts w:ascii="Symbol" w:hAnsi="Symbol"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13" w15:restartNumberingAfterBreak="0">
    <w:nsid w:val="61682E9F"/>
    <w:multiLevelType w:val="multilevel"/>
    <w:tmpl w:val="70F02834"/>
    <w:lvl w:ilvl="0">
      <w:start w:val="3"/>
      <w:numFmt w:val="decimal"/>
      <w:lvlText w:val="%1."/>
      <w:lvlJc w:val="left"/>
      <w:pPr>
        <w:ind w:left="108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14" w15:restartNumberingAfterBreak="0">
    <w:nsid w:val="62355A0C"/>
    <w:multiLevelType w:val="multilevel"/>
    <w:tmpl w:val="6F1E6F5E"/>
    <w:lvl w:ilvl="0">
      <w:start w:val="2"/>
      <w:numFmt w:val="decimal"/>
      <w:lvlText w:val="%1"/>
      <w:lvlJc w:val="left"/>
      <w:pPr>
        <w:ind w:left="580" w:hanging="580"/>
      </w:pPr>
      <w:rPr>
        <w:rFonts w:hint="default"/>
      </w:rPr>
    </w:lvl>
    <w:lvl w:ilvl="1">
      <w:start w:val="1"/>
      <w:numFmt w:val="decimal"/>
      <w:lvlText w:val="%1.%2"/>
      <w:lvlJc w:val="left"/>
      <w:pPr>
        <w:ind w:left="580" w:hanging="5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5" w15:restartNumberingAfterBreak="0">
    <w:nsid w:val="636D14AB"/>
    <w:multiLevelType w:val="multilevel"/>
    <w:tmpl w:val="E65841D8"/>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440" w:hanging="144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2160" w:hanging="2160"/>
      </w:pPr>
      <w:rPr>
        <w:rFonts w:hint="default"/>
      </w:rPr>
    </w:lvl>
    <w:lvl w:ilvl="7">
      <w:start w:val="1"/>
      <w:numFmt w:val="decimal"/>
      <w:isLgl/>
      <w:lvlText w:val="%1.%2.%3.%4.%5.%6.%7.%8"/>
      <w:lvlJc w:val="left"/>
      <w:pPr>
        <w:ind w:left="2520" w:hanging="2520"/>
      </w:pPr>
      <w:rPr>
        <w:rFonts w:hint="default"/>
      </w:rPr>
    </w:lvl>
    <w:lvl w:ilvl="8">
      <w:start w:val="1"/>
      <w:numFmt w:val="decimal"/>
      <w:isLgl/>
      <w:lvlText w:val="%1.%2.%3.%4.%5.%6.%7.%8.%9"/>
      <w:lvlJc w:val="left"/>
      <w:pPr>
        <w:ind w:left="2880" w:hanging="2880"/>
      </w:pPr>
      <w:rPr>
        <w:rFonts w:hint="default"/>
      </w:rPr>
    </w:lvl>
  </w:abstractNum>
  <w:abstractNum w:abstractNumId="16" w15:restartNumberingAfterBreak="0">
    <w:nsid w:val="6FB65C0F"/>
    <w:multiLevelType w:val="multilevel"/>
    <w:tmpl w:val="BAFCDB68"/>
    <w:lvl w:ilvl="0">
      <w:start w:val="2"/>
      <w:numFmt w:val="decimal"/>
      <w:lvlText w:val="%1"/>
      <w:lvlJc w:val="left"/>
      <w:pPr>
        <w:ind w:left="400" w:hanging="400"/>
      </w:pPr>
      <w:rPr>
        <w:rFonts w:hint="default"/>
      </w:rPr>
    </w:lvl>
    <w:lvl w:ilvl="1">
      <w:start w:val="1"/>
      <w:numFmt w:val="decimal"/>
      <w:pStyle w:val="Cmsor2"/>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7" w15:restartNumberingAfterBreak="0">
    <w:nsid w:val="70E43A29"/>
    <w:multiLevelType w:val="hybridMultilevel"/>
    <w:tmpl w:val="9D54379E"/>
    <w:lvl w:ilvl="0" w:tplc="040E000F">
      <w:start w:val="2"/>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8" w15:restartNumberingAfterBreak="0">
    <w:nsid w:val="7A347FC1"/>
    <w:multiLevelType w:val="hybridMultilevel"/>
    <w:tmpl w:val="1F60EF20"/>
    <w:lvl w:ilvl="0" w:tplc="040E000F">
      <w:start w:val="1"/>
      <w:numFmt w:val="decimal"/>
      <w:lvlText w:val="%1."/>
      <w:lvlJc w:val="left"/>
      <w:pPr>
        <w:ind w:left="360" w:hanging="360"/>
      </w:pPr>
      <w:rPr>
        <w:rFonts w:hint="default"/>
      </w:rPr>
    </w:lvl>
    <w:lvl w:ilvl="1" w:tplc="040E0019" w:tentative="1">
      <w:start w:val="1"/>
      <w:numFmt w:val="lowerLetter"/>
      <w:lvlText w:val="%2."/>
      <w:lvlJc w:val="left"/>
      <w:pPr>
        <w:ind w:left="1080" w:hanging="360"/>
      </w:pPr>
    </w:lvl>
    <w:lvl w:ilvl="2" w:tplc="040E001B" w:tentative="1">
      <w:start w:val="1"/>
      <w:numFmt w:val="lowerRoman"/>
      <w:lvlText w:val="%3."/>
      <w:lvlJc w:val="right"/>
      <w:pPr>
        <w:ind w:left="1800" w:hanging="180"/>
      </w:pPr>
    </w:lvl>
    <w:lvl w:ilvl="3" w:tplc="040E000F" w:tentative="1">
      <w:start w:val="1"/>
      <w:numFmt w:val="decimal"/>
      <w:lvlText w:val="%4."/>
      <w:lvlJc w:val="left"/>
      <w:pPr>
        <w:ind w:left="2520" w:hanging="360"/>
      </w:pPr>
    </w:lvl>
    <w:lvl w:ilvl="4" w:tplc="040E0019" w:tentative="1">
      <w:start w:val="1"/>
      <w:numFmt w:val="lowerLetter"/>
      <w:lvlText w:val="%5."/>
      <w:lvlJc w:val="left"/>
      <w:pPr>
        <w:ind w:left="3240" w:hanging="360"/>
      </w:pPr>
    </w:lvl>
    <w:lvl w:ilvl="5" w:tplc="040E001B" w:tentative="1">
      <w:start w:val="1"/>
      <w:numFmt w:val="lowerRoman"/>
      <w:lvlText w:val="%6."/>
      <w:lvlJc w:val="right"/>
      <w:pPr>
        <w:ind w:left="3960" w:hanging="180"/>
      </w:pPr>
    </w:lvl>
    <w:lvl w:ilvl="6" w:tplc="040E000F" w:tentative="1">
      <w:start w:val="1"/>
      <w:numFmt w:val="decimal"/>
      <w:lvlText w:val="%7."/>
      <w:lvlJc w:val="left"/>
      <w:pPr>
        <w:ind w:left="4680" w:hanging="360"/>
      </w:pPr>
    </w:lvl>
    <w:lvl w:ilvl="7" w:tplc="040E0019" w:tentative="1">
      <w:start w:val="1"/>
      <w:numFmt w:val="lowerLetter"/>
      <w:lvlText w:val="%8."/>
      <w:lvlJc w:val="left"/>
      <w:pPr>
        <w:ind w:left="5400" w:hanging="360"/>
      </w:pPr>
    </w:lvl>
    <w:lvl w:ilvl="8" w:tplc="040E001B" w:tentative="1">
      <w:start w:val="1"/>
      <w:numFmt w:val="lowerRoman"/>
      <w:lvlText w:val="%9."/>
      <w:lvlJc w:val="right"/>
      <w:pPr>
        <w:ind w:left="6120" w:hanging="180"/>
      </w:pPr>
    </w:lvl>
  </w:abstractNum>
  <w:num w:numId="1">
    <w:abstractNumId w:val="3"/>
  </w:num>
  <w:num w:numId="2">
    <w:abstractNumId w:val="5"/>
  </w:num>
  <w:num w:numId="3">
    <w:abstractNumId w:val="10"/>
  </w:num>
  <w:num w:numId="4">
    <w:abstractNumId w:val="9"/>
  </w:num>
  <w:num w:numId="5">
    <w:abstractNumId w:val="6"/>
  </w:num>
  <w:num w:numId="6">
    <w:abstractNumId w:val="15"/>
  </w:num>
  <w:num w:numId="7">
    <w:abstractNumId w:val="18"/>
  </w:num>
  <w:num w:numId="8">
    <w:abstractNumId w:val="1"/>
  </w:num>
  <w:num w:numId="9">
    <w:abstractNumId w:val="17"/>
  </w:num>
  <w:num w:numId="10">
    <w:abstractNumId w:val="0"/>
  </w:num>
  <w:num w:numId="11">
    <w:abstractNumId w:val="2"/>
  </w:num>
  <w:num w:numId="12">
    <w:abstractNumId w:val="14"/>
  </w:num>
  <w:num w:numId="13">
    <w:abstractNumId w:val="16"/>
  </w:num>
  <w:num w:numId="14">
    <w:abstractNumId w:val="7"/>
  </w:num>
  <w:num w:numId="15">
    <w:abstractNumId w:val="13"/>
  </w:num>
  <w:num w:numId="16">
    <w:abstractNumId w:val="11"/>
  </w:num>
  <w:num w:numId="17">
    <w:abstractNumId w:val="4"/>
  </w:num>
  <w:num w:numId="18">
    <w:abstractNumId w:val="16"/>
  </w:num>
  <w:num w:numId="19">
    <w:abstractNumId w:val="12"/>
  </w:num>
  <w:num w:numId="20">
    <w:abstractNumId w:val="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Vihari Réka">
    <w15:presenceInfo w15:providerId="AD" w15:userId="S::rekavihari@edu.bme.hu::3c3c461a-ee2c-4473-a477-20888b61cc0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1"/>
  <w:trackRevisions/>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471C6"/>
    <w:rsid w:val="000347E8"/>
    <w:rsid w:val="000509D1"/>
    <w:rsid w:val="00055088"/>
    <w:rsid w:val="000924EC"/>
    <w:rsid w:val="000A706C"/>
    <w:rsid w:val="000B295A"/>
    <w:rsid w:val="000C2809"/>
    <w:rsid w:val="000D1DDB"/>
    <w:rsid w:val="000E232A"/>
    <w:rsid w:val="000F05A5"/>
    <w:rsid w:val="000F73BC"/>
    <w:rsid w:val="00104A15"/>
    <w:rsid w:val="00125D28"/>
    <w:rsid w:val="001422CF"/>
    <w:rsid w:val="001510C8"/>
    <w:rsid w:val="0016344A"/>
    <w:rsid w:val="00165A62"/>
    <w:rsid w:val="00185622"/>
    <w:rsid w:val="00187961"/>
    <w:rsid w:val="001C5774"/>
    <w:rsid w:val="001D6321"/>
    <w:rsid w:val="001F33AE"/>
    <w:rsid w:val="002052A4"/>
    <w:rsid w:val="002054DB"/>
    <w:rsid w:val="00207052"/>
    <w:rsid w:val="00207620"/>
    <w:rsid w:val="002174CF"/>
    <w:rsid w:val="002275D6"/>
    <w:rsid w:val="00245C81"/>
    <w:rsid w:val="002604BA"/>
    <w:rsid w:val="002A0C5C"/>
    <w:rsid w:val="002A20D7"/>
    <w:rsid w:val="002E3512"/>
    <w:rsid w:val="002F2749"/>
    <w:rsid w:val="00306290"/>
    <w:rsid w:val="003101AF"/>
    <w:rsid w:val="0032207A"/>
    <w:rsid w:val="003308ED"/>
    <w:rsid w:val="003342C2"/>
    <w:rsid w:val="00353F51"/>
    <w:rsid w:val="00380B4A"/>
    <w:rsid w:val="0039020A"/>
    <w:rsid w:val="003A6C89"/>
    <w:rsid w:val="003C458B"/>
    <w:rsid w:val="003D32D4"/>
    <w:rsid w:val="003F3E7C"/>
    <w:rsid w:val="004119D9"/>
    <w:rsid w:val="00411B12"/>
    <w:rsid w:val="00465BCB"/>
    <w:rsid w:val="004709EC"/>
    <w:rsid w:val="004734B6"/>
    <w:rsid w:val="0047731A"/>
    <w:rsid w:val="00490282"/>
    <w:rsid w:val="004974EC"/>
    <w:rsid w:val="004A56C8"/>
    <w:rsid w:val="004B1FE8"/>
    <w:rsid w:val="004C3A0E"/>
    <w:rsid w:val="004D2196"/>
    <w:rsid w:val="004E750B"/>
    <w:rsid w:val="004F4DBA"/>
    <w:rsid w:val="0052683C"/>
    <w:rsid w:val="00527E71"/>
    <w:rsid w:val="005512CB"/>
    <w:rsid w:val="00557579"/>
    <w:rsid w:val="005754CD"/>
    <w:rsid w:val="00580FCB"/>
    <w:rsid w:val="00582690"/>
    <w:rsid w:val="00592B1D"/>
    <w:rsid w:val="005B58D1"/>
    <w:rsid w:val="005C1EBE"/>
    <w:rsid w:val="005D614E"/>
    <w:rsid w:val="005E1E32"/>
    <w:rsid w:val="005E2D27"/>
    <w:rsid w:val="005E5A6D"/>
    <w:rsid w:val="005E6AF5"/>
    <w:rsid w:val="006137F8"/>
    <w:rsid w:val="00616B23"/>
    <w:rsid w:val="0062260C"/>
    <w:rsid w:val="00626866"/>
    <w:rsid w:val="00657E5B"/>
    <w:rsid w:val="006945D2"/>
    <w:rsid w:val="006A088E"/>
    <w:rsid w:val="006A2BF5"/>
    <w:rsid w:val="006A3CD5"/>
    <w:rsid w:val="006C504C"/>
    <w:rsid w:val="006E10C0"/>
    <w:rsid w:val="006E365B"/>
    <w:rsid w:val="007277E7"/>
    <w:rsid w:val="00760BBB"/>
    <w:rsid w:val="007879BA"/>
    <w:rsid w:val="007913B3"/>
    <w:rsid w:val="007F3E02"/>
    <w:rsid w:val="00801EBE"/>
    <w:rsid w:val="00841EED"/>
    <w:rsid w:val="00863322"/>
    <w:rsid w:val="00866554"/>
    <w:rsid w:val="008818AA"/>
    <w:rsid w:val="008845B2"/>
    <w:rsid w:val="008B5545"/>
    <w:rsid w:val="008C5897"/>
    <w:rsid w:val="00925971"/>
    <w:rsid w:val="00932D5A"/>
    <w:rsid w:val="00940694"/>
    <w:rsid w:val="00945E8E"/>
    <w:rsid w:val="009A25D3"/>
    <w:rsid w:val="009C1F39"/>
    <w:rsid w:val="009D1588"/>
    <w:rsid w:val="009F03E2"/>
    <w:rsid w:val="009F4D5F"/>
    <w:rsid w:val="00A4098C"/>
    <w:rsid w:val="00A471C6"/>
    <w:rsid w:val="00A541FB"/>
    <w:rsid w:val="00A611D5"/>
    <w:rsid w:val="00A613DE"/>
    <w:rsid w:val="00A678DF"/>
    <w:rsid w:val="00A87FDE"/>
    <w:rsid w:val="00AA1EA8"/>
    <w:rsid w:val="00AA4217"/>
    <w:rsid w:val="00AB10CF"/>
    <w:rsid w:val="00AB67F2"/>
    <w:rsid w:val="00AD0D2D"/>
    <w:rsid w:val="00AE31F6"/>
    <w:rsid w:val="00AF1B41"/>
    <w:rsid w:val="00B003CE"/>
    <w:rsid w:val="00B04F65"/>
    <w:rsid w:val="00B061F7"/>
    <w:rsid w:val="00B22C33"/>
    <w:rsid w:val="00B352E2"/>
    <w:rsid w:val="00B35528"/>
    <w:rsid w:val="00B63964"/>
    <w:rsid w:val="00BA753E"/>
    <w:rsid w:val="00BC7A83"/>
    <w:rsid w:val="00BF1F80"/>
    <w:rsid w:val="00C14E9E"/>
    <w:rsid w:val="00C24C04"/>
    <w:rsid w:val="00C7220C"/>
    <w:rsid w:val="00C73788"/>
    <w:rsid w:val="00CB1805"/>
    <w:rsid w:val="00CB52D2"/>
    <w:rsid w:val="00CD3F9D"/>
    <w:rsid w:val="00CE10E4"/>
    <w:rsid w:val="00CF6166"/>
    <w:rsid w:val="00CF7797"/>
    <w:rsid w:val="00D00120"/>
    <w:rsid w:val="00D06BDB"/>
    <w:rsid w:val="00D1686B"/>
    <w:rsid w:val="00D16F2E"/>
    <w:rsid w:val="00D23B47"/>
    <w:rsid w:val="00D4029F"/>
    <w:rsid w:val="00D421A7"/>
    <w:rsid w:val="00D4446E"/>
    <w:rsid w:val="00D622AC"/>
    <w:rsid w:val="00D84E6E"/>
    <w:rsid w:val="00DB12DF"/>
    <w:rsid w:val="00DD242E"/>
    <w:rsid w:val="00DE02BF"/>
    <w:rsid w:val="00DE6284"/>
    <w:rsid w:val="00DE71C1"/>
    <w:rsid w:val="00DF2B16"/>
    <w:rsid w:val="00E044BE"/>
    <w:rsid w:val="00E575C2"/>
    <w:rsid w:val="00EB7B7F"/>
    <w:rsid w:val="00EC717F"/>
    <w:rsid w:val="00EE0D0A"/>
    <w:rsid w:val="00EE4561"/>
    <w:rsid w:val="00EF5EAD"/>
    <w:rsid w:val="00F00C05"/>
    <w:rsid w:val="00F01E26"/>
    <w:rsid w:val="00F12001"/>
    <w:rsid w:val="00F3340B"/>
    <w:rsid w:val="00F335C5"/>
    <w:rsid w:val="00F42743"/>
    <w:rsid w:val="00F427C0"/>
    <w:rsid w:val="00F522A7"/>
    <w:rsid w:val="00F60A79"/>
    <w:rsid w:val="00F62131"/>
    <w:rsid w:val="00F80ED2"/>
    <w:rsid w:val="00F94153"/>
    <w:rsid w:val="00FB780C"/>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B5F435"/>
  <w15:chartTrackingRefBased/>
  <w15:docId w15:val="{33A5B511-0A14-1E4B-AF72-6D76B44375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hu-HU" w:eastAsia="en-US"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l">
    <w:name w:val="Normal"/>
    <w:qFormat/>
    <w:rsid w:val="00BA753E"/>
    <w:rPr>
      <w:rFonts w:ascii="Times New Roman" w:eastAsia="Times New Roman" w:hAnsi="Times New Roman" w:cs="Sendnya"/>
    </w:rPr>
  </w:style>
  <w:style w:type="paragraph" w:styleId="Cmsor1">
    <w:name w:val="heading 1"/>
    <w:basedOn w:val="Norml"/>
    <w:next w:val="Norml"/>
    <w:link w:val="Cmsor1Char"/>
    <w:qFormat/>
    <w:rsid w:val="00A471C6"/>
    <w:pPr>
      <w:keepNext/>
      <w:keepLines/>
      <w:spacing w:before="480"/>
      <w:outlineLvl w:val="0"/>
    </w:pPr>
    <w:rPr>
      <w:rFonts w:asciiTheme="majorHAnsi" w:eastAsiaTheme="majorEastAsia" w:hAnsiTheme="majorHAnsi" w:cstheme="majorBidi"/>
      <w:b/>
      <w:bCs/>
      <w:color w:val="2F5496" w:themeColor="accent1" w:themeShade="BF"/>
      <w:sz w:val="28"/>
      <w:szCs w:val="28"/>
    </w:rPr>
  </w:style>
  <w:style w:type="paragraph" w:styleId="Cmsor2">
    <w:name w:val="heading 2"/>
    <w:basedOn w:val="Norml"/>
    <w:next w:val="Norml"/>
    <w:link w:val="Cmsor2Char"/>
    <w:autoRedefine/>
    <w:qFormat/>
    <w:rsid w:val="00A471C6"/>
    <w:pPr>
      <w:keepNext/>
      <w:numPr>
        <w:ilvl w:val="1"/>
        <w:numId w:val="13"/>
      </w:numPr>
      <w:spacing w:before="240" w:after="60" w:line="360" w:lineRule="auto"/>
      <w:jc w:val="both"/>
      <w:outlineLvl w:val="1"/>
    </w:pPr>
    <w:rPr>
      <w:rFonts w:cs="Arial"/>
      <w:b/>
      <w:bCs/>
      <w:iCs/>
      <w:sz w:val="32"/>
      <w:szCs w:val="28"/>
    </w:rPr>
  </w:style>
  <w:style w:type="paragraph" w:styleId="Cmsor3">
    <w:name w:val="heading 3"/>
    <w:basedOn w:val="Norml"/>
    <w:next w:val="Norml"/>
    <w:link w:val="Cmsor3Char"/>
    <w:autoRedefine/>
    <w:qFormat/>
    <w:rsid w:val="00A471C6"/>
    <w:pPr>
      <w:keepNext/>
      <w:spacing w:before="240" w:after="60" w:line="360" w:lineRule="auto"/>
      <w:jc w:val="both"/>
      <w:outlineLvl w:val="2"/>
    </w:pPr>
    <w:rPr>
      <w:rFonts w:cs="Arial"/>
      <w:b/>
      <w:bCs/>
      <w:sz w:val="28"/>
      <w:szCs w:val="26"/>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character" w:customStyle="1" w:styleId="Cmsor1Char">
    <w:name w:val="Címsor 1 Char"/>
    <w:basedOn w:val="Bekezdsalapbettpusa"/>
    <w:link w:val="Cmsor1"/>
    <w:uiPriority w:val="9"/>
    <w:rsid w:val="00A471C6"/>
    <w:rPr>
      <w:rFonts w:asciiTheme="majorHAnsi" w:eastAsiaTheme="majorEastAsia" w:hAnsiTheme="majorHAnsi" w:cstheme="majorBidi"/>
      <w:b/>
      <w:bCs/>
      <w:color w:val="2F5496" w:themeColor="accent1" w:themeShade="BF"/>
      <w:sz w:val="28"/>
      <w:szCs w:val="28"/>
    </w:rPr>
  </w:style>
  <w:style w:type="character" w:customStyle="1" w:styleId="Cmsor2Char">
    <w:name w:val="Címsor 2 Char"/>
    <w:basedOn w:val="Bekezdsalapbettpusa"/>
    <w:link w:val="Cmsor2"/>
    <w:rsid w:val="00A471C6"/>
    <w:rPr>
      <w:rFonts w:ascii="Times New Roman" w:eastAsia="Times New Roman" w:hAnsi="Times New Roman" w:cs="Arial"/>
      <w:b/>
      <w:bCs/>
      <w:iCs/>
      <w:sz w:val="32"/>
      <w:szCs w:val="28"/>
    </w:rPr>
  </w:style>
  <w:style w:type="character" w:customStyle="1" w:styleId="Cmsor3Char">
    <w:name w:val="Címsor 3 Char"/>
    <w:basedOn w:val="Bekezdsalapbettpusa"/>
    <w:link w:val="Cmsor3"/>
    <w:rsid w:val="00A471C6"/>
    <w:rPr>
      <w:rFonts w:ascii="Times New Roman" w:eastAsia="Times New Roman" w:hAnsi="Times New Roman" w:cs="Arial"/>
      <w:b/>
      <w:bCs/>
      <w:sz w:val="28"/>
      <w:szCs w:val="26"/>
    </w:rPr>
  </w:style>
  <w:style w:type="paragraph" w:styleId="Cm">
    <w:name w:val="Title"/>
    <w:basedOn w:val="Norml"/>
    <w:link w:val="CmChar"/>
    <w:qFormat/>
    <w:rsid w:val="00A471C6"/>
    <w:pPr>
      <w:spacing w:before="240" w:after="60" w:line="360" w:lineRule="auto"/>
      <w:ind w:firstLine="709"/>
      <w:jc w:val="center"/>
      <w:outlineLvl w:val="0"/>
    </w:pPr>
    <w:rPr>
      <w:rFonts w:ascii="Arial" w:hAnsi="Arial" w:cs="Arial"/>
      <w:b/>
      <w:bCs/>
      <w:kern w:val="28"/>
      <w:sz w:val="32"/>
      <w:szCs w:val="32"/>
    </w:rPr>
  </w:style>
  <w:style w:type="character" w:customStyle="1" w:styleId="CmChar">
    <w:name w:val="Cím Char"/>
    <w:basedOn w:val="Bekezdsalapbettpusa"/>
    <w:link w:val="Cm"/>
    <w:rsid w:val="00A471C6"/>
    <w:rPr>
      <w:rFonts w:ascii="Arial" w:eastAsia="Times New Roman" w:hAnsi="Arial" w:cs="Arial"/>
      <w:b/>
      <w:bCs/>
      <w:kern w:val="28"/>
      <w:sz w:val="32"/>
      <w:szCs w:val="32"/>
    </w:rPr>
  </w:style>
  <w:style w:type="paragraph" w:styleId="Szvegtrzs">
    <w:name w:val="Body Text"/>
    <w:basedOn w:val="Norml"/>
    <w:link w:val="SzvegtrzsChar"/>
    <w:rsid w:val="00A471C6"/>
    <w:pPr>
      <w:spacing w:after="120" w:line="360" w:lineRule="auto"/>
      <w:ind w:firstLine="709"/>
      <w:jc w:val="both"/>
    </w:pPr>
    <w:rPr>
      <w:rFonts w:ascii="Garamond" w:hAnsi="Garamond" w:cs="Garamond"/>
    </w:rPr>
  </w:style>
  <w:style w:type="character" w:customStyle="1" w:styleId="SzvegtrzsChar">
    <w:name w:val="Szövegtörzs Char"/>
    <w:basedOn w:val="Bekezdsalapbettpusa"/>
    <w:link w:val="Szvegtrzs"/>
    <w:rsid w:val="00A471C6"/>
    <w:rPr>
      <w:rFonts w:ascii="Garamond" w:eastAsia="Times New Roman" w:hAnsi="Garamond" w:cs="Garamond"/>
    </w:rPr>
  </w:style>
  <w:style w:type="paragraph" w:customStyle="1" w:styleId="Bulletlista">
    <w:name w:val="Bullet lista"/>
    <w:basedOn w:val="Norml"/>
    <w:rsid w:val="00A471C6"/>
    <w:pPr>
      <w:numPr>
        <w:numId w:val="1"/>
      </w:numPr>
      <w:spacing w:after="120"/>
      <w:jc w:val="both"/>
    </w:pPr>
  </w:style>
  <w:style w:type="paragraph" w:styleId="Dokumentumtrkp">
    <w:name w:val="Document Map"/>
    <w:basedOn w:val="Norml"/>
    <w:link w:val="DokumentumtrkpChar"/>
    <w:uiPriority w:val="99"/>
    <w:semiHidden/>
    <w:unhideWhenUsed/>
    <w:rsid w:val="00A471C6"/>
    <w:rPr>
      <w:rFonts w:ascii="Tahoma" w:hAnsi="Tahoma" w:cs="Tahoma"/>
      <w:sz w:val="16"/>
      <w:szCs w:val="16"/>
    </w:rPr>
  </w:style>
  <w:style w:type="character" w:customStyle="1" w:styleId="DokumentumtrkpChar">
    <w:name w:val="Dokumentumtérkép Char"/>
    <w:basedOn w:val="Bekezdsalapbettpusa"/>
    <w:link w:val="Dokumentumtrkp"/>
    <w:uiPriority w:val="99"/>
    <w:semiHidden/>
    <w:rsid w:val="00A471C6"/>
    <w:rPr>
      <w:rFonts w:ascii="Tahoma" w:eastAsia="Times New Roman" w:hAnsi="Tahoma" w:cs="Tahoma"/>
      <w:sz w:val="16"/>
      <w:szCs w:val="16"/>
    </w:rPr>
  </w:style>
  <w:style w:type="paragraph" w:styleId="lfej">
    <w:name w:val="header"/>
    <w:basedOn w:val="Norml"/>
    <w:link w:val="lfejChar"/>
    <w:rsid w:val="00A471C6"/>
    <w:pPr>
      <w:tabs>
        <w:tab w:val="center" w:pos="4536"/>
        <w:tab w:val="right" w:pos="9072"/>
      </w:tabs>
    </w:pPr>
  </w:style>
  <w:style w:type="character" w:customStyle="1" w:styleId="lfejChar">
    <w:name w:val="Élőfej Char"/>
    <w:basedOn w:val="Bekezdsalapbettpusa"/>
    <w:link w:val="lfej"/>
    <w:rsid w:val="00A471C6"/>
    <w:rPr>
      <w:rFonts w:ascii="Times New Roman" w:eastAsia="Times New Roman" w:hAnsi="Times New Roman" w:cs="Sendnya"/>
    </w:rPr>
  </w:style>
  <w:style w:type="paragraph" w:styleId="llb">
    <w:name w:val="footer"/>
    <w:basedOn w:val="Norml"/>
    <w:link w:val="llbChar"/>
    <w:rsid w:val="00A471C6"/>
    <w:pPr>
      <w:tabs>
        <w:tab w:val="center" w:pos="4536"/>
        <w:tab w:val="right" w:pos="9072"/>
      </w:tabs>
    </w:pPr>
  </w:style>
  <w:style w:type="character" w:customStyle="1" w:styleId="llbChar">
    <w:name w:val="Élőláb Char"/>
    <w:basedOn w:val="Bekezdsalapbettpusa"/>
    <w:link w:val="llb"/>
    <w:rsid w:val="00A471C6"/>
    <w:rPr>
      <w:rFonts w:ascii="Times New Roman" w:eastAsia="Times New Roman" w:hAnsi="Times New Roman" w:cs="Sendnya"/>
    </w:rPr>
  </w:style>
  <w:style w:type="character" w:styleId="Hiperhivatkozs">
    <w:name w:val="Hyperlink"/>
    <w:basedOn w:val="Bekezdsalapbettpusa"/>
    <w:uiPriority w:val="99"/>
    <w:unhideWhenUsed/>
    <w:rsid w:val="00A471C6"/>
    <w:rPr>
      <w:color w:val="0563C1" w:themeColor="hyperlink"/>
      <w:u w:val="single"/>
    </w:rPr>
  </w:style>
  <w:style w:type="paragraph" w:styleId="Buborkszveg">
    <w:name w:val="Balloon Text"/>
    <w:basedOn w:val="Norml"/>
    <w:link w:val="BuborkszvegChar"/>
    <w:uiPriority w:val="99"/>
    <w:semiHidden/>
    <w:unhideWhenUsed/>
    <w:rsid w:val="00A471C6"/>
    <w:rPr>
      <w:rFonts w:ascii="Tahoma" w:hAnsi="Tahoma" w:cs="Tahoma"/>
      <w:sz w:val="16"/>
      <w:szCs w:val="16"/>
    </w:rPr>
  </w:style>
  <w:style w:type="character" w:customStyle="1" w:styleId="BuborkszvegChar">
    <w:name w:val="Buborékszöveg Char"/>
    <w:basedOn w:val="Bekezdsalapbettpusa"/>
    <w:link w:val="Buborkszveg"/>
    <w:uiPriority w:val="99"/>
    <w:semiHidden/>
    <w:rsid w:val="00A471C6"/>
    <w:rPr>
      <w:rFonts w:ascii="Tahoma" w:eastAsia="Times New Roman" w:hAnsi="Tahoma" w:cs="Tahoma"/>
      <w:sz w:val="16"/>
      <w:szCs w:val="16"/>
    </w:rPr>
  </w:style>
  <w:style w:type="character" w:styleId="Helyrzszveg">
    <w:name w:val="Placeholder Text"/>
    <w:basedOn w:val="Bekezdsalapbettpusa"/>
    <w:uiPriority w:val="99"/>
    <w:semiHidden/>
    <w:rsid w:val="00A471C6"/>
    <w:rPr>
      <w:color w:val="808080"/>
    </w:rPr>
  </w:style>
  <w:style w:type="paragraph" w:styleId="Listaszerbekezds">
    <w:name w:val="List Paragraph"/>
    <w:basedOn w:val="Norml"/>
    <w:uiPriority w:val="34"/>
    <w:qFormat/>
    <w:rsid w:val="00A471C6"/>
    <w:pPr>
      <w:ind w:left="720"/>
      <w:contextualSpacing/>
    </w:pPr>
    <w:rPr>
      <w:rFonts w:asciiTheme="minorHAnsi" w:eastAsiaTheme="minorEastAsia" w:hAnsiTheme="minorHAnsi" w:cstheme="minorBidi"/>
      <w:sz w:val="22"/>
      <w:szCs w:val="22"/>
      <w:lang w:eastAsia="hu-HU"/>
    </w:rPr>
  </w:style>
  <w:style w:type="paragraph" w:styleId="NormlWeb">
    <w:name w:val="Normal (Web)"/>
    <w:basedOn w:val="Norml"/>
    <w:uiPriority w:val="99"/>
    <w:unhideWhenUsed/>
    <w:rsid w:val="00A471C6"/>
    <w:pPr>
      <w:spacing w:before="100" w:beforeAutospacing="1" w:after="100" w:afterAutospacing="1"/>
    </w:pPr>
    <w:rPr>
      <w:rFonts w:cs="Times New Roman"/>
      <w:lang w:eastAsia="hu-HU"/>
    </w:rPr>
  </w:style>
  <w:style w:type="character" w:styleId="Oldalszm">
    <w:name w:val="page number"/>
    <w:basedOn w:val="Bekezdsalapbettpusa"/>
    <w:uiPriority w:val="99"/>
    <w:semiHidden/>
    <w:unhideWhenUsed/>
    <w:rsid w:val="00A471C6"/>
  </w:style>
  <w:style w:type="table" w:styleId="Rcsostblzat">
    <w:name w:val="Table Grid"/>
    <w:basedOn w:val="Normltblzat"/>
    <w:uiPriority w:val="59"/>
    <w:rsid w:val="00A471C6"/>
    <w:rPr>
      <w:rFonts w:ascii="Times New Roman" w:eastAsia="Times New Roman" w:hAnsi="Times New Roman" w:cs="Times New Roman"/>
      <w:sz w:val="20"/>
      <w:szCs w:val="20"/>
      <w:lang w:eastAsia="hu-H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mlapszerz">
    <w:name w:val="Címlap szerző"/>
    <w:basedOn w:val="Norml"/>
    <w:autoRedefine/>
    <w:rsid w:val="00A471C6"/>
    <w:pPr>
      <w:keepNext/>
      <w:spacing w:after="240"/>
      <w:jc w:val="center"/>
    </w:pPr>
    <w:rPr>
      <w:rFonts w:cs="Times New Roman"/>
      <w:noProof/>
      <w:sz w:val="40"/>
    </w:rPr>
  </w:style>
  <w:style w:type="paragraph" w:styleId="Alcm">
    <w:name w:val="Subtitle"/>
    <w:basedOn w:val="Norml"/>
    <w:link w:val="AlcmChar"/>
    <w:autoRedefine/>
    <w:rsid w:val="00A471C6"/>
    <w:pPr>
      <w:keepLines/>
      <w:spacing w:before="120" w:after="4200" w:line="360" w:lineRule="auto"/>
      <w:jc w:val="center"/>
    </w:pPr>
    <w:rPr>
      <w:rFonts w:cs="Arial"/>
      <w:noProof/>
      <w:sz w:val="32"/>
    </w:rPr>
  </w:style>
  <w:style w:type="character" w:customStyle="1" w:styleId="AlcmChar">
    <w:name w:val="Alcím Char"/>
    <w:basedOn w:val="Bekezdsalapbettpusa"/>
    <w:link w:val="Alcm"/>
    <w:rsid w:val="00A471C6"/>
    <w:rPr>
      <w:rFonts w:ascii="Times New Roman" w:eastAsia="Times New Roman" w:hAnsi="Times New Roman" w:cs="Arial"/>
      <w:noProof/>
      <w:sz w:val="32"/>
    </w:rPr>
  </w:style>
  <w:style w:type="paragraph" w:customStyle="1" w:styleId="Irodalomjegyzksor">
    <w:name w:val="Irodalomjegyzék sor"/>
    <w:basedOn w:val="Norml"/>
    <w:autoRedefine/>
    <w:qFormat/>
    <w:rsid w:val="00A471C6"/>
    <w:pPr>
      <w:numPr>
        <w:numId w:val="8"/>
      </w:numPr>
      <w:tabs>
        <w:tab w:val="clear" w:pos="1134"/>
        <w:tab w:val="left" w:pos="567"/>
      </w:tabs>
      <w:spacing w:before="120" w:after="240"/>
      <w:ind w:left="567" w:hanging="567"/>
    </w:pPr>
    <w:rPr>
      <w:rFonts w:cs="Times New Roman"/>
      <w:noProof/>
    </w:rPr>
  </w:style>
  <w:style w:type="paragraph" w:customStyle="1" w:styleId="Cmlaplog">
    <w:name w:val="Címlap logó"/>
    <w:basedOn w:val="Norml"/>
    <w:rsid w:val="00A471C6"/>
    <w:pPr>
      <w:spacing w:after="120" w:line="360" w:lineRule="auto"/>
      <w:jc w:val="center"/>
    </w:pPr>
    <w:rPr>
      <w:rFonts w:cs="Times New Roman"/>
      <w:szCs w:val="20"/>
    </w:rPr>
  </w:style>
  <w:style w:type="paragraph" w:customStyle="1" w:styleId="Cmlapkarstanszk">
    <w:name w:val="Címlap kar és tanszék"/>
    <w:basedOn w:val="Norml"/>
    <w:rsid w:val="00A471C6"/>
    <w:pPr>
      <w:jc w:val="center"/>
    </w:pPr>
    <w:rPr>
      <w:rFonts w:cs="Times New Roman"/>
      <w:szCs w:val="20"/>
    </w:rPr>
  </w:style>
  <w:style w:type="paragraph" w:customStyle="1" w:styleId="Cmlapegyetem">
    <w:name w:val="Címlap egyetem"/>
    <w:basedOn w:val="Norml"/>
    <w:rsid w:val="00A471C6"/>
    <w:pPr>
      <w:spacing w:before="120"/>
      <w:jc w:val="center"/>
    </w:pPr>
    <w:rPr>
      <w:rFonts w:cs="Times New Roman"/>
      <w:b/>
      <w:bCs/>
      <w:szCs w:val="20"/>
    </w:rPr>
  </w:style>
  <w:style w:type="paragraph" w:styleId="TJ2">
    <w:name w:val="toc 2"/>
    <w:basedOn w:val="Norml"/>
    <w:next w:val="Norml"/>
    <w:autoRedefine/>
    <w:uiPriority w:val="39"/>
    <w:rsid w:val="00A471C6"/>
    <w:pPr>
      <w:spacing w:line="360" w:lineRule="auto"/>
      <w:ind w:left="238"/>
      <w:jc w:val="both"/>
    </w:pPr>
    <w:rPr>
      <w:rFonts w:cs="Times New Roman"/>
    </w:rPr>
  </w:style>
  <w:style w:type="paragraph" w:styleId="TJ1">
    <w:name w:val="toc 1"/>
    <w:basedOn w:val="Norml"/>
    <w:next w:val="Norml"/>
    <w:autoRedefine/>
    <w:uiPriority w:val="39"/>
    <w:rsid w:val="00A471C6"/>
    <w:pPr>
      <w:tabs>
        <w:tab w:val="right" w:leader="dot" w:pos="8494"/>
      </w:tabs>
      <w:spacing w:line="360" w:lineRule="auto"/>
      <w:jc w:val="both"/>
    </w:pPr>
    <w:rPr>
      <w:rFonts w:cs="Times New Roman"/>
      <w:b/>
    </w:rPr>
  </w:style>
  <w:style w:type="paragraph" w:styleId="TJ3">
    <w:name w:val="toc 3"/>
    <w:basedOn w:val="Norml"/>
    <w:next w:val="Norml"/>
    <w:autoRedefine/>
    <w:uiPriority w:val="39"/>
    <w:rsid w:val="00A471C6"/>
    <w:pPr>
      <w:spacing w:line="360" w:lineRule="auto"/>
      <w:ind w:left="482"/>
      <w:jc w:val="both"/>
    </w:pPr>
    <w:rPr>
      <w:rFonts w:cs="Times New Roman"/>
    </w:rPr>
  </w:style>
  <w:style w:type="paragraph" w:customStyle="1" w:styleId="Fejezetcmtartalomjegyzknlkl">
    <w:name w:val="Fejezetcím tartalomjegyzék nélkül"/>
    <w:basedOn w:val="Norml"/>
    <w:next w:val="Norml"/>
    <w:qFormat/>
    <w:rsid w:val="00A471C6"/>
    <w:pPr>
      <w:keepNext/>
      <w:pageBreakBefore/>
      <w:spacing w:before="240" w:after="480" w:line="360" w:lineRule="auto"/>
      <w:jc w:val="both"/>
    </w:pPr>
    <w:rPr>
      <w:rFonts w:cs="Arial"/>
      <w:b/>
      <w:bCs/>
      <w:noProof/>
      <w:kern w:val="32"/>
      <w:sz w:val="36"/>
      <w:szCs w:val="32"/>
    </w:rPr>
  </w:style>
  <w:style w:type="paragraph" w:customStyle="1" w:styleId="Nyilatkozatcm">
    <w:name w:val="Nyilatkozat cím"/>
    <w:basedOn w:val="Norml"/>
    <w:next w:val="Norml"/>
    <w:autoRedefine/>
    <w:rsid w:val="00A471C6"/>
    <w:pPr>
      <w:keepNext/>
      <w:pageBreakBefore/>
      <w:spacing w:after="640" w:line="360" w:lineRule="auto"/>
      <w:jc w:val="center"/>
    </w:pPr>
    <w:rPr>
      <w:rFonts w:cs="Times New Roman"/>
      <w:b/>
      <w:caps/>
      <w:sz w:val="36"/>
    </w:rPr>
  </w:style>
  <w:style w:type="paragraph" w:customStyle="1" w:styleId="Nyilatkozatkeltezs">
    <w:name w:val="Nyilatkozat keltezés"/>
    <w:basedOn w:val="Nyilatkozatszveg"/>
    <w:rsid w:val="00A471C6"/>
    <w:pPr>
      <w:spacing w:before="240" w:after="960"/>
    </w:pPr>
  </w:style>
  <w:style w:type="paragraph" w:customStyle="1" w:styleId="Nyilatkozatszveg">
    <w:name w:val="Nyilatkozat szöveg"/>
    <w:basedOn w:val="Norml"/>
    <w:rsid w:val="00A471C6"/>
    <w:pPr>
      <w:spacing w:after="120" w:line="360" w:lineRule="auto"/>
      <w:jc w:val="both"/>
    </w:pPr>
    <w:rPr>
      <w:rFonts w:cs="Times New Roman"/>
    </w:rPr>
  </w:style>
  <w:style w:type="paragraph" w:customStyle="1" w:styleId="Nyilatkozatalrs">
    <w:name w:val="Nyilatkozat aláírás"/>
    <w:basedOn w:val="Nyilatkozatszveg"/>
    <w:rsid w:val="00A471C6"/>
    <w:pPr>
      <w:tabs>
        <w:tab w:val="center" w:pos="6237"/>
      </w:tabs>
      <w:spacing w:after="0" w:line="240" w:lineRule="auto"/>
      <w:ind w:left="3686"/>
    </w:pPr>
    <w:rPr>
      <w:noProof/>
    </w:rPr>
  </w:style>
  <w:style w:type="character" w:styleId="Jegyzethivatkozs">
    <w:name w:val="annotation reference"/>
    <w:basedOn w:val="Bekezdsalapbettpusa"/>
    <w:uiPriority w:val="99"/>
    <w:semiHidden/>
    <w:unhideWhenUsed/>
    <w:rsid w:val="00A471C6"/>
    <w:rPr>
      <w:sz w:val="16"/>
      <w:szCs w:val="16"/>
    </w:rPr>
  </w:style>
  <w:style w:type="paragraph" w:styleId="Jegyzetszveg">
    <w:name w:val="annotation text"/>
    <w:basedOn w:val="Norml"/>
    <w:link w:val="JegyzetszvegChar"/>
    <w:uiPriority w:val="99"/>
    <w:semiHidden/>
    <w:unhideWhenUsed/>
    <w:rsid w:val="00A471C6"/>
    <w:rPr>
      <w:sz w:val="20"/>
      <w:szCs w:val="20"/>
    </w:rPr>
  </w:style>
  <w:style w:type="character" w:customStyle="1" w:styleId="JegyzetszvegChar">
    <w:name w:val="Jegyzetszöveg Char"/>
    <w:basedOn w:val="Bekezdsalapbettpusa"/>
    <w:link w:val="Jegyzetszveg"/>
    <w:uiPriority w:val="99"/>
    <w:semiHidden/>
    <w:rsid w:val="00A471C6"/>
    <w:rPr>
      <w:rFonts w:ascii="Times New Roman" w:eastAsia="Times New Roman" w:hAnsi="Times New Roman" w:cs="Sendnya"/>
      <w:sz w:val="20"/>
      <w:szCs w:val="20"/>
    </w:rPr>
  </w:style>
  <w:style w:type="paragraph" w:styleId="Megjegyzstrgya">
    <w:name w:val="annotation subject"/>
    <w:basedOn w:val="Jegyzetszveg"/>
    <w:next w:val="Jegyzetszveg"/>
    <w:link w:val="MegjegyzstrgyaChar"/>
    <w:uiPriority w:val="99"/>
    <w:semiHidden/>
    <w:unhideWhenUsed/>
    <w:rsid w:val="00A471C6"/>
    <w:rPr>
      <w:b/>
      <w:bCs/>
    </w:rPr>
  </w:style>
  <w:style w:type="character" w:customStyle="1" w:styleId="MegjegyzstrgyaChar">
    <w:name w:val="Megjegyzés tárgya Char"/>
    <w:basedOn w:val="JegyzetszvegChar"/>
    <w:link w:val="Megjegyzstrgya"/>
    <w:uiPriority w:val="99"/>
    <w:semiHidden/>
    <w:rsid w:val="00A471C6"/>
    <w:rPr>
      <w:rFonts w:ascii="Times New Roman" w:eastAsia="Times New Roman" w:hAnsi="Times New Roman" w:cs="Sendnya"/>
      <w:b/>
      <w:bCs/>
      <w:sz w:val="20"/>
      <w:szCs w:val="20"/>
    </w:rPr>
  </w:style>
  <w:style w:type="character" w:styleId="Feloldatlanmegemlts">
    <w:name w:val="Unresolved Mention"/>
    <w:basedOn w:val="Bekezdsalapbettpusa"/>
    <w:uiPriority w:val="99"/>
    <w:semiHidden/>
    <w:unhideWhenUsed/>
    <w:rsid w:val="00A471C6"/>
    <w:rPr>
      <w:color w:val="808080"/>
      <w:shd w:val="clear" w:color="auto" w:fill="E6E6E6"/>
    </w:rPr>
  </w:style>
  <w:style w:type="paragraph" w:customStyle="1" w:styleId="Fejezetcimszmozsnlkl">
    <w:name w:val="Fejezetcim számozás nélkül"/>
    <w:basedOn w:val="Cmsor1"/>
    <w:next w:val="Norml"/>
    <w:rsid w:val="00A471C6"/>
    <w:pPr>
      <w:keepLines w:val="0"/>
      <w:pageBreakBefore/>
      <w:spacing w:before="240" w:after="480" w:line="360" w:lineRule="auto"/>
      <w:jc w:val="both"/>
    </w:pPr>
    <w:rPr>
      <w:rFonts w:ascii="Times New Roman" w:eastAsia="Times New Roman" w:hAnsi="Times New Roman" w:cs="Arial"/>
      <w:color w:val="auto"/>
      <w:kern w:val="32"/>
      <w:sz w:val="36"/>
      <w:szCs w:val="32"/>
    </w:rPr>
  </w:style>
  <w:style w:type="paragraph" w:styleId="Kpalrs">
    <w:name w:val="caption"/>
    <w:basedOn w:val="Norml"/>
    <w:next w:val="Norml"/>
    <w:unhideWhenUsed/>
    <w:qFormat/>
    <w:rsid w:val="00A471C6"/>
    <w:pPr>
      <w:spacing w:after="200"/>
    </w:pPr>
    <w:rPr>
      <w:i/>
      <w:iCs/>
      <w:color w:val="44546A" w:themeColor="text2"/>
      <w:sz w:val="18"/>
      <w:szCs w:val="18"/>
    </w:rPr>
  </w:style>
  <w:style w:type="paragraph" w:styleId="Vltozat">
    <w:name w:val="Revision"/>
    <w:hidden/>
    <w:uiPriority w:val="99"/>
    <w:semiHidden/>
    <w:rsid w:val="00A471C6"/>
    <w:rPr>
      <w:rFonts w:ascii="Times New Roman" w:eastAsia="Times New Roman" w:hAnsi="Times New Roman" w:cs="Sendny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8264173">
      <w:bodyDiv w:val="1"/>
      <w:marLeft w:val="0"/>
      <w:marRight w:val="0"/>
      <w:marTop w:val="0"/>
      <w:marBottom w:val="0"/>
      <w:divBdr>
        <w:top w:val="none" w:sz="0" w:space="0" w:color="auto"/>
        <w:left w:val="none" w:sz="0" w:space="0" w:color="auto"/>
        <w:bottom w:val="none" w:sz="0" w:space="0" w:color="auto"/>
        <w:right w:val="none" w:sz="0" w:space="0" w:color="auto"/>
      </w:divBdr>
    </w:div>
    <w:div w:id="55861326">
      <w:bodyDiv w:val="1"/>
      <w:marLeft w:val="0"/>
      <w:marRight w:val="0"/>
      <w:marTop w:val="0"/>
      <w:marBottom w:val="0"/>
      <w:divBdr>
        <w:top w:val="none" w:sz="0" w:space="0" w:color="auto"/>
        <w:left w:val="none" w:sz="0" w:space="0" w:color="auto"/>
        <w:bottom w:val="none" w:sz="0" w:space="0" w:color="auto"/>
        <w:right w:val="none" w:sz="0" w:space="0" w:color="auto"/>
      </w:divBdr>
    </w:div>
    <w:div w:id="426193498">
      <w:bodyDiv w:val="1"/>
      <w:marLeft w:val="0"/>
      <w:marRight w:val="0"/>
      <w:marTop w:val="0"/>
      <w:marBottom w:val="0"/>
      <w:divBdr>
        <w:top w:val="none" w:sz="0" w:space="0" w:color="auto"/>
        <w:left w:val="none" w:sz="0" w:space="0" w:color="auto"/>
        <w:bottom w:val="none" w:sz="0" w:space="0" w:color="auto"/>
        <w:right w:val="none" w:sz="0" w:space="0" w:color="auto"/>
      </w:divBdr>
    </w:div>
    <w:div w:id="846597334">
      <w:bodyDiv w:val="1"/>
      <w:marLeft w:val="0"/>
      <w:marRight w:val="0"/>
      <w:marTop w:val="0"/>
      <w:marBottom w:val="0"/>
      <w:divBdr>
        <w:top w:val="none" w:sz="0" w:space="0" w:color="auto"/>
        <w:left w:val="none" w:sz="0" w:space="0" w:color="auto"/>
        <w:bottom w:val="none" w:sz="0" w:space="0" w:color="auto"/>
        <w:right w:val="none" w:sz="0" w:space="0" w:color="auto"/>
      </w:divBdr>
    </w:div>
    <w:div w:id="872965693">
      <w:bodyDiv w:val="1"/>
      <w:marLeft w:val="0"/>
      <w:marRight w:val="0"/>
      <w:marTop w:val="0"/>
      <w:marBottom w:val="0"/>
      <w:divBdr>
        <w:top w:val="none" w:sz="0" w:space="0" w:color="auto"/>
        <w:left w:val="none" w:sz="0" w:space="0" w:color="auto"/>
        <w:bottom w:val="none" w:sz="0" w:space="0" w:color="auto"/>
        <w:right w:val="none" w:sz="0" w:space="0" w:color="auto"/>
      </w:divBdr>
    </w:div>
    <w:div w:id="965427209">
      <w:bodyDiv w:val="1"/>
      <w:marLeft w:val="0"/>
      <w:marRight w:val="0"/>
      <w:marTop w:val="0"/>
      <w:marBottom w:val="0"/>
      <w:divBdr>
        <w:top w:val="none" w:sz="0" w:space="0" w:color="auto"/>
        <w:left w:val="none" w:sz="0" w:space="0" w:color="auto"/>
        <w:bottom w:val="none" w:sz="0" w:space="0" w:color="auto"/>
        <w:right w:val="none" w:sz="0" w:space="0" w:color="auto"/>
      </w:divBdr>
      <w:divsChild>
        <w:div w:id="1334911774">
          <w:marLeft w:val="0"/>
          <w:marRight w:val="0"/>
          <w:marTop w:val="0"/>
          <w:marBottom w:val="0"/>
          <w:divBdr>
            <w:top w:val="none" w:sz="0" w:space="0" w:color="auto"/>
            <w:left w:val="none" w:sz="0" w:space="0" w:color="auto"/>
            <w:bottom w:val="none" w:sz="0" w:space="0" w:color="auto"/>
            <w:right w:val="none" w:sz="0" w:space="0" w:color="auto"/>
          </w:divBdr>
          <w:divsChild>
            <w:div w:id="1872764069">
              <w:marLeft w:val="0"/>
              <w:marRight w:val="0"/>
              <w:marTop w:val="0"/>
              <w:marBottom w:val="0"/>
              <w:divBdr>
                <w:top w:val="none" w:sz="0" w:space="0" w:color="auto"/>
                <w:left w:val="none" w:sz="0" w:space="0" w:color="auto"/>
                <w:bottom w:val="none" w:sz="0" w:space="0" w:color="auto"/>
                <w:right w:val="none" w:sz="0" w:space="0" w:color="auto"/>
              </w:divBdr>
            </w:div>
            <w:div w:id="2115048837">
              <w:marLeft w:val="0"/>
              <w:marRight w:val="0"/>
              <w:marTop w:val="0"/>
              <w:marBottom w:val="0"/>
              <w:divBdr>
                <w:top w:val="none" w:sz="0" w:space="0" w:color="auto"/>
                <w:left w:val="none" w:sz="0" w:space="0" w:color="auto"/>
                <w:bottom w:val="none" w:sz="0" w:space="0" w:color="auto"/>
                <w:right w:val="none" w:sz="0" w:space="0" w:color="auto"/>
              </w:divBdr>
            </w:div>
            <w:div w:id="434441780">
              <w:marLeft w:val="0"/>
              <w:marRight w:val="0"/>
              <w:marTop w:val="0"/>
              <w:marBottom w:val="0"/>
              <w:divBdr>
                <w:top w:val="none" w:sz="0" w:space="0" w:color="auto"/>
                <w:left w:val="none" w:sz="0" w:space="0" w:color="auto"/>
                <w:bottom w:val="none" w:sz="0" w:space="0" w:color="auto"/>
                <w:right w:val="none" w:sz="0" w:space="0" w:color="auto"/>
              </w:divBdr>
            </w:div>
            <w:div w:id="2112779110">
              <w:marLeft w:val="0"/>
              <w:marRight w:val="0"/>
              <w:marTop w:val="0"/>
              <w:marBottom w:val="0"/>
              <w:divBdr>
                <w:top w:val="none" w:sz="0" w:space="0" w:color="auto"/>
                <w:left w:val="none" w:sz="0" w:space="0" w:color="auto"/>
                <w:bottom w:val="none" w:sz="0" w:space="0" w:color="auto"/>
                <w:right w:val="none" w:sz="0" w:space="0" w:color="auto"/>
              </w:divBdr>
            </w:div>
            <w:div w:id="872426383">
              <w:marLeft w:val="0"/>
              <w:marRight w:val="0"/>
              <w:marTop w:val="0"/>
              <w:marBottom w:val="0"/>
              <w:divBdr>
                <w:top w:val="none" w:sz="0" w:space="0" w:color="auto"/>
                <w:left w:val="none" w:sz="0" w:space="0" w:color="auto"/>
                <w:bottom w:val="none" w:sz="0" w:space="0" w:color="auto"/>
                <w:right w:val="none" w:sz="0" w:space="0" w:color="auto"/>
              </w:divBdr>
            </w:div>
            <w:div w:id="361788638">
              <w:marLeft w:val="0"/>
              <w:marRight w:val="0"/>
              <w:marTop w:val="0"/>
              <w:marBottom w:val="0"/>
              <w:divBdr>
                <w:top w:val="none" w:sz="0" w:space="0" w:color="auto"/>
                <w:left w:val="none" w:sz="0" w:space="0" w:color="auto"/>
                <w:bottom w:val="none" w:sz="0" w:space="0" w:color="auto"/>
                <w:right w:val="none" w:sz="0" w:space="0" w:color="auto"/>
              </w:divBdr>
            </w:div>
            <w:div w:id="572592126">
              <w:marLeft w:val="0"/>
              <w:marRight w:val="0"/>
              <w:marTop w:val="0"/>
              <w:marBottom w:val="0"/>
              <w:divBdr>
                <w:top w:val="none" w:sz="0" w:space="0" w:color="auto"/>
                <w:left w:val="none" w:sz="0" w:space="0" w:color="auto"/>
                <w:bottom w:val="none" w:sz="0" w:space="0" w:color="auto"/>
                <w:right w:val="none" w:sz="0" w:space="0" w:color="auto"/>
              </w:divBdr>
            </w:div>
            <w:div w:id="2103916274">
              <w:marLeft w:val="0"/>
              <w:marRight w:val="0"/>
              <w:marTop w:val="0"/>
              <w:marBottom w:val="0"/>
              <w:divBdr>
                <w:top w:val="none" w:sz="0" w:space="0" w:color="auto"/>
                <w:left w:val="none" w:sz="0" w:space="0" w:color="auto"/>
                <w:bottom w:val="none" w:sz="0" w:space="0" w:color="auto"/>
                <w:right w:val="none" w:sz="0" w:space="0" w:color="auto"/>
              </w:divBdr>
            </w:div>
            <w:div w:id="2026057075">
              <w:marLeft w:val="0"/>
              <w:marRight w:val="0"/>
              <w:marTop w:val="0"/>
              <w:marBottom w:val="0"/>
              <w:divBdr>
                <w:top w:val="none" w:sz="0" w:space="0" w:color="auto"/>
                <w:left w:val="none" w:sz="0" w:space="0" w:color="auto"/>
                <w:bottom w:val="none" w:sz="0" w:space="0" w:color="auto"/>
                <w:right w:val="none" w:sz="0" w:space="0" w:color="auto"/>
              </w:divBdr>
            </w:div>
            <w:div w:id="856622706">
              <w:marLeft w:val="0"/>
              <w:marRight w:val="0"/>
              <w:marTop w:val="0"/>
              <w:marBottom w:val="0"/>
              <w:divBdr>
                <w:top w:val="none" w:sz="0" w:space="0" w:color="auto"/>
                <w:left w:val="none" w:sz="0" w:space="0" w:color="auto"/>
                <w:bottom w:val="none" w:sz="0" w:space="0" w:color="auto"/>
                <w:right w:val="none" w:sz="0" w:space="0" w:color="auto"/>
              </w:divBdr>
            </w:div>
            <w:div w:id="1296839420">
              <w:marLeft w:val="0"/>
              <w:marRight w:val="0"/>
              <w:marTop w:val="0"/>
              <w:marBottom w:val="0"/>
              <w:divBdr>
                <w:top w:val="none" w:sz="0" w:space="0" w:color="auto"/>
                <w:left w:val="none" w:sz="0" w:space="0" w:color="auto"/>
                <w:bottom w:val="none" w:sz="0" w:space="0" w:color="auto"/>
                <w:right w:val="none" w:sz="0" w:space="0" w:color="auto"/>
              </w:divBdr>
            </w:div>
            <w:div w:id="1933391479">
              <w:marLeft w:val="0"/>
              <w:marRight w:val="0"/>
              <w:marTop w:val="0"/>
              <w:marBottom w:val="0"/>
              <w:divBdr>
                <w:top w:val="none" w:sz="0" w:space="0" w:color="auto"/>
                <w:left w:val="none" w:sz="0" w:space="0" w:color="auto"/>
                <w:bottom w:val="none" w:sz="0" w:space="0" w:color="auto"/>
                <w:right w:val="none" w:sz="0" w:space="0" w:color="auto"/>
              </w:divBdr>
            </w:div>
            <w:div w:id="36466549">
              <w:marLeft w:val="0"/>
              <w:marRight w:val="0"/>
              <w:marTop w:val="0"/>
              <w:marBottom w:val="0"/>
              <w:divBdr>
                <w:top w:val="none" w:sz="0" w:space="0" w:color="auto"/>
                <w:left w:val="none" w:sz="0" w:space="0" w:color="auto"/>
                <w:bottom w:val="none" w:sz="0" w:space="0" w:color="auto"/>
                <w:right w:val="none" w:sz="0" w:space="0" w:color="auto"/>
              </w:divBdr>
            </w:div>
            <w:div w:id="2046513744">
              <w:marLeft w:val="0"/>
              <w:marRight w:val="0"/>
              <w:marTop w:val="0"/>
              <w:marBottom w:val="0"/>
              <w:divBdr>
                <w:top w:val="none" w:sz="0" w:space="0" w:color="auto"/>
                <w:left w:val="none" w:sz="0" w:space="0" w:color="auto"/>
                <w:bottom w:val="none" w:sz="0" w:space="0" w:color="auto"/>
                <w:right w:val="none" w:sz="0" w:space="0" w:color="auto"/>
              </w:divBdr>
            </w:div>
            <w:div w:id="1701781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4730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6.png"/><Relationship Id="rId39" Type="http://schemas.openxmlformats.org/officeDocument/2006/relationships/image" Target="media/image28.png"/><Relationship Id="rId21" Type="http://schemas.openxmlformats.org/officeDocument/2006/relationships/image" Target="media/image12.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footer" Target="footer3.xml"/><Relationship Id="rId50" Type="http://schemas.openxmlformats.org/officeDocument/2006/relationships/glossaryDocument" Target="glossary/document.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7.png"/><Relationship Id="rId29" Type="http://schemas.openxmlformats.org/officeDocument/2006/relationships/hyperlink" Target="http://localhost:8080-on" TargetMode="External"/><Relationship Id="rId11" Type="http://schemas.microsoft.com/office/2011/relationships/commentsExtended" Target="commentsExtended.xml"/><Relationship Id="rId24" Type="http://schemas.openxmlformats.org/officeDocument/2006/relationships/image" Target="media/image15.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gif"/><Relationship Id="rId45" Type="http://schemas.openxmlformats.org/officeDocument/2006/relationships/footer" Target="footer2.xml"/><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8.png"/><Relationship Id="rId36" Type="http://schemas.openxmlformats.org/officeDocument/2006/relationships/image" Target="media/image25.png"/><Relationship Id="rId49" Type="http://schemas.microsoft.com/office/2011/relationships/people" Target="people.xml"/><Relationship Id="rId10" Type="http://schemas.openxmlformats.org/officeDocument/2006/relationships/comments" Target="comments.xml"/><Relationship Id="rId19" Type="http://schemas.openxmlformats.org/officeDocument/2006/relationships/image" Target="media/image10.png"/><Relationship Id="rId31" Type="http://schemas.openxmlformats.org/officeDocument/2006/relationships/image" Target="media/image20.png"/><Relationship Id="rId44"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7.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header" Target="header1.xml"/><Relationship Id="rId48"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theme" Target="theme/theme1.xml"/><Relationship Id="rId3" Type="http://schemas.openxmlformats.org/officeDocument/2006/relationships/settings" Target="settings.xml"/><Relationship Id="rId12" Type="http://schemas.microsoft.com/office/2016/09/relationships/commentsIds" Target="commentsIds.xml"/><Relationship Id="rId17" Type="http://schemas.openxmlformats.org/officeDocument/2006/relationships/image" Target="media/image8.png"/><Relationship Id="rId25" Type="http://schemas.openxmlformats.org/officeDocument/2006/relationships/hyperlink" Target="https://cocoapods.org/" TargetMode="External"/><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header" Target="header2.xml"/><Relationship Id="rId20" Type="http://schemas.openxmlformats.org/officeDocument/2006/relationships/image" Target="media/image11.png"/><Relationship Id="rId41" Type="http://schemas.openxmlformats.org/officeDocument/2006/relationships/image" Target="media/image30.png"/><Relationship Id="rId1" Type="http://schemas.openxmlformats.org/officeDocument/2006/relationships/numbering" Target="numbering.xml"/><Relationship Id="rId6" Type="http://schemas.openxmlformats.org/officeDocument/2006/relationships/endnotes" Target="endnotes.xml"/></Relationships>
</file>

<file path=word/_rels/footer2.xml.rels><?xml version="1.0" encoding="UTF-8" standalone="yes"?>
<Relationships xmlns="http://schemas.openxmlformats.org/package/2006/relationships"><Relationship Id="rId1" Type="http://schemas.openxmlformats.org/officeDocument/2006/relationships/hyperlink" Target="https://www.tomsguide.com/us/iphone-is-better-than-android,news-21307.html" TargetMode="External"/></Relationships>
</file>

<file path=word/_rels/footer3.xml.rels><?xml version="1.0" encoding="UTF-8" standalone="yes"?>
<Relationships xmlns="http://schemas.openxmlformats.org/package/2006/relationships"><Relationship Id="rId1" Type="http://schemas.openxmlformats.org/officeDocument/2006/relationships/image" Target="media/image33.png"/></Relationships>
</file>

<file path=word/_rels/header2.xml.rels><?xml version="1.0" encoding="UTF-8" standalone="yes"?>
<Relationships xmlns="http://schemas.openxmlformats.org/package/2006/relationships"><Relationship Id="rId1" Type="http://schemas.openxmlformats.org/officeDocument/2006/relationships/image" Target="media/image3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0315493FCD55BE408F86B174F61A5AD9"/>
        <w:category>
          <w:name w:val="Általános"/>
          <w:gallery w:val="placeholder"/>
        </w:category>
        <w:types>
          <w:type w:val="bbPlcHdr"/>
        </w:types>
        <w:behaviors>
          <w:behavior w:val="content"/>
        </w:behaviors>
        <w:guid w:val="{B3E3FFB1-F613-8D43-B97B-4D0C8BCA05F8}"/>
      </w:docPartPr>
      <w:docPartBody>
        <w:p w:rsidR="003B2E8F" w:rsidRDefault="003B2E8F" w:rsidP="003B2E8F">
          <w:pPr>
            <w:pStyle w:val="0315493FCD55BE408F86B174F61A5AD9"/>
          </w:pPr>
          <w:r w:rsidRPr="00716370">
            <w:rPr>
              <w:rStyle w:val="Helyrzszveg"/>
              <w:highlight w:val="yellow"/>
            </w:rPr>
            <w:t>Choose an item.</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Sendnya">
    <w:altName w:val="Cambria"/>
    <w:panose1 w:val="020B0604020202020204"/>
    <w:charset w:val="01"/>
    <w:family w:val="roman"/>
    <w:pitch w:val="variable"/>
  </w:font>
  <w:font w:name="Calibri Light">
    <w:panose1 w:val="020F0302020204030204"/>
    <w:charset w:val="00"/>
    <w:family w:val="swiss"/>
    <w:pitch w:val="variable"/>
    <w:sig w:usb0="E0002AFF" w:usb1="C000247B" w:usb2="00000009" w:usb3="00000000" w:csb0="000001FF" w:csb1="00000000"/>
  </w:font>
  <w:font w:name="Garamond">
    <w:panose1 w:val="02020404030301010803"/>
    <w:charset w:val="EE"/>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Menlo">
    <w:panose1 w:val="020B0609030804020204"/>
    <w:charset w:val="00"/>
    <w:family w:val="modern"/>
    <w:pitch w:val="fixed"/>
    <w:sig w:usb0="E60022FF" w:usb1="D200F9FB" w:usb2="02000028" w:usb3="00000000" w:csb0="000001DF" w:csb1="00000000"/>
  </w:font>
  <w:font w:name="Helvetica">
    <w:panose1 w:val="00000000000000000000"/>
    <w:charset w:val="00"/>
    <w:family w:val="auto"/>
    <w:pitch w:val="variable"/>
    <w:sig w:usb0="E00002FF" w:usb1="5000785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revisionView w:inkAnnotations="0"/>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B2E8F"/>
    <w:rsid w:val="003B2E8F"/>
    <w:rsid w:val="004A1136"/>
    <w:rsid w:val="006F3759"/>
    <w:rsid w:val="00E512DE"/>
    <w:rsid w:val="00F87EC7"/>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hu-HU" w:eastAsia="hu-HU"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l">
    <w:name w:val="Normal"/>
    <w:qFormat/>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character" w:styleId="Helyrzszveg">
    <w:name w:val="Placeholder Text"/>
    <w:basedOn w:val="Bekezdsalapbettpusa"/>
    <w:uiPriority w:val="99"/>
    <w:semiHidden/>
    <w:rsid w:val="003B2E8F"/>
    <w:rPr>
      <w:color w:val="808080"/>
    </w:rPr>
  </w:style>
  <w:style w:type="paragraph" w:customStyle="1" w:styleId="2B6967034C077A43BDB3248ACBE12118">
    <w:name w:val="2B6967034C077A43BDB3248ACBE12118"/>
    <w:rsid w:val="003B2E8F"/>
  </w:style>
  <w:style w:type="paragraph" w:customStyle="1" w:styleId="0315493FCD55BE408F86B174F61A5AD9">
    <w:name w:val="0315493FCD55BE408F86B174F61A5AD9"/>
    <w:rsid w:val="003B2E8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668</TotalTime>
  <Pages>55</Pages>
  <Words>9144</Words>
  <Characters>63099</Characters>
  <Application>Microsoft Office Word</Application>
  <DocSecurity>0</DocSecurity>
  <Lines>525</Lines>
  <Paragraphs>144</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72099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Vihari Réka</dc:creator>
  <cp:keywords/>
  <dc:description/>
  <cp:lastModifiedBy>Vihari Réka</cp:lastModifiedBy>
  <cp:revision>101</cp:revision>
  <dcterms:created xsi:type="dcterms:W3CDTF">2018-11-12T21:31:00Z</dcterms:created>
  <dcterms:modified xsi:type="dcterms:W3CDTF">2018-11-23T20:27:00Z</dcterms:modified>
</cp:coreProperties>
</file>